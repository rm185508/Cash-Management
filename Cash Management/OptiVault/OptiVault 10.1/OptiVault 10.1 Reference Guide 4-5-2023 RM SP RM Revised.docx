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1B4A7" w14:textId="47F9BCE1" w:rsidR="00514DA4" w:rsidRDefault="00F742C6" w:rsidP="00514DA4">
      <w:pPr>
        <w:pStyle w:val="Brand"/>
      </w:pPr>
      <w:bookmarkStart w:id="1" w:name="_Toc128021041"/>
      <w:r>
        <w:t>CXBanking</w:t>
      </w:r>
      <w:bookmarkEnd w:id="1"/>
    </w:p>
    <w:p w14:paraId="4F7C263C" w14:textId="191E104E" w:rsidR="00F56777" w:rsidRPr="00F56777" w:rsidRDefault="000571A5" w:rsidP="00F56777">
      <w:pPr>
        <w:pStyle w:val="Product"/>
      </w:pPr>
      <w:bookmarkStart w:id="2" w:name="_Toc128021042"/>
      <w:r>
        <w:t>OptiVault 10.</w:t>
      </w:r>
      <w:ins w:id="3" w:author="Moses, Robinson" w:date="2023-03-24T01:53:00Z">
        <w:r w:rsidR="00B07346">
          <w:t>1</w:t>
        </w:r>
      </w:ins>
      <w:del w:id="4" w:author="Moses, Robinson" w:date="2023-03-24T01:53:00Z">
        <w:r w:rsidDel="00B07346">
          <w:delText>0</w:delText>
        </w:r>
      </w:del>
      <w:bookmarkEnd w:id="2"/>
    </w:p>
    <w:p w14:paraId="68D3B525" w14:textId="74655D5A" w:rsidR="000B3F3C" w:rsidRDefault="000571A5" w:rsidP="00F56777">
      <w:pPr>
        <w:pStyle w:val="Title"/>
      </w:pPr>
      <w:bookmarkStart w:id="5" w:name="_Toc128021043"/>
      <w:r>
        <w:t>User Reference Guide</w:t>
      </w:r>
      <w:bookmarkEnd w:id="5"/>
    </w:p>
    <w:p w14:paraId="53D79038" w14:textId="5BF96080" w:rsidR="00215312" w:rsidRPr="00477F71" w:rsidRDefault="000571A5" w:rsidP="00477F71">
      <w:pPr>
        <w:pStyle w:val="DocInfo"/>
        <w:rPr>
          <w:b/>
          <w:bCs/>
        </w:rPr>
      </w:pPr>
      <w:r w:rsidRPr="00477F71">
        <w:rPr>
          <w:b/>
          <w:bCs/>
        </w:rPr>
        <w:t xml:space="preserve">Build Number: </w:t>
      </w:r>
      <w:r w:rsidR="00477F71" w:rsidRPr="00477F71">
        <w:rPr>
          <w:b/>
          <w:bCs/>
        </w:rPr>
        <w:t>3131</w:t>
      </w:r>
    </w:p>
    <w:p w14:paraId="0FC4A9C2" w14:textId="4D31C8D3" w:rsidR="00B05E19" w:rsidRPr="00477F71" w:rsidRDefault="00477F71" w:rsidP="00C06923">
      <w:pPr>
        <w:pStyle w:val="Date"/>
        <w:rPr>
          <w:b/>
          <w:bCs/>
        </w:rPr>
      </w:pPr>
      <w:r w:rsidRPr="00477F71">
        <w:rPr>
          <w:b/>
          <w:bCs/>
        </w:rPr>
        <w:t>January 2023</w:t>
      </w:r>
    </w:p>
    <w:p w14:paraId="06B14328" w14:textId="77777777" w:rsidR="008447FE" w:rsidRPr="002C38D9" w:rsidRDefault="008447FE" w:rsidP="00C713DD">
      <w:pPr>
        <w:pStyle w:val="ChapterTitle"/>
      </w:pPr>
      <w:bookmarkStart w:id="6" w:name="_Toc127491511"/>
      <w:bookmarkStart w:id="7" w:name="_Toc128021044"/>
      <w:r w:rsidRPr="002C38D9">
        <w:lastRenderedPageBreak/>
        <w:t>Copyright and Trademark Information</w:t>
      </w:r>
      <w:bookmarkEnd w:id="6"/>
      <w:bookmarkEnd w:id="7"/>
    </w:p>
    <w:p w14:paraId="352810D0" w14:textId="6A273147" w:rsidR="00E70723" w:rsidRDefault="00E70723" w:rsidP="00E70723">
      <w:pPr>
        <w:pStyle w:val="BodyText"/>
      </w:pPr>
      <w:r>
        <w:t xml:space="preserve">If this guide is distributed with software that includes an end-user agreement, this guide, as well as the software described in it, is furnished under </w:t>
      </w:r>
      <w:r w:rsidR="00BC3811">
        <w:t>license,</w:t>
      </w:r>
      <w:r>
        <w:t xml:space="preserve"> and may be used or copied only in accordance with the terms of such license. Except as permitted by any such license, no part of this guide may be reproduced, stored in a retrieval system, or transmitted, in any form or by any means, electronic, mechanical, recording, or otherwise, without the prior written permission of NCR Corporation. Please note that the content in this guide is protected under copyright law even if it is not distributed with software that includes an end-user license agreement.</w:t>
      </w:r>
    </w:p>
    <w:p w14:paraId="5D19BDF3" w14:textId="77777777" w:rsidR="00E70723" w:rsidRDefault="00E70723" w:rsidP="00E70723">
      <w:pPr>
        <w:pStyle w:val="BodyText"/>
      </w:pPr>
      <w:r>
        <w:t xml:space="preserve">The content of this guide is furnished for informational use only, is subject to change without notice, and should not be construed as a commitment by NCR Corporation. NCR Corporation assumes no responsibility or liability for any errors or inaccuracies that may appear in the informational content contained in this guide. </w:t>
      </w:r>
    </w:p>
    <w:p w14:paraId="3F98F612" w14:textId="77777777" w:rsidR="00E70723" w:rsidRDefault="00E70723" w:rsidP="00E70723">
      <w:pPr>
        <w:pStyle w:val="BodyText"/>
      </w:pPr>
      <w:r>
        <w:t>OptiCash, OptiNet, OptiVault, OptiCashMI, OptiVLM, OptimizeCF, OptiSuite, OptiRecon, and OptiBridge are trademarks of NCR Corporation.</w:t>
      </w:r>
    </w:p>
    <w:p w14:paraId="6A24EA27" w14:textId="2C6602BC" w:rsidR="00E70723" w:rsidRDefault="00E70723" w:rsidP="00E70723">
      <w:pPr>
        <w:pStyle w:val="BodyText"/>
      </w:pPr>
      <w:r>
        <w:t xml:space="preserve">Adobe Acrobat Reader is a registered trademark of Adobe Systems Incorporated. Microsoft, Windows, and Windows Vista, Internet Explorer (IE) are either registered trademarks or trademarks of Microsoft Corporation in the United States and/or other countries. Solaris is a Trademark or registered trademark of Sun Microsystems, Inc. in the United States and other countries. Oracle is a trademark of Oracle in the United States and other countries. Websphere is a trademark of IBM in the United States and other countries. UNIX is a trademark in the United States and other countries, licensed exclusively through X/Open Company, Ltd. All other trademarks are the property of their respective owners. </w:t>
      </w:r>
    </w:p>
    <w:p w14:paraId="5C95C9A9" w14:textId="77777777" w:rsidR="00C0514F" w:rsidRDefault="00C0514F" w:rsidP="00C0514F">
      <w:pPr>
        <w:pStyle w:val="BodyText"/>
      </w:pPr>
    </w:p>
    <w:p w14:paraId="2D3A82EB" w14:textId="722A51EC" w:rsidR="00C0514F" w:rsidRDefault="00C0514F" w:rsidP="00C0514F">
      <w:pPr>
        <w:pStyle w:val="BodyText"/>
      </w:pPr>
      <w:r w:rsidRPr="00C0514F">
        <w:t xml:space="preserve">Copyright NCR Corporation. </w:t>
      </w:r>
    </w:p>
    <w:p w14:paraId="6083AC6E" w14:textId="15CB2441" w:rsidR="00C0514F" w:rsidRPr="00C0514F" w:rsidRDefault="00C0514F" w:rsidP="00C0514F">
      <w:pPr>
        <w:pStyle w:val="BodyText"/>
      </w:pPr>
      <w:r w:rsidRPr="00C0514F">
        <w:t>All Rights Reserved</w:t>
      </w:r>
    </w:p>
    <w:p w14:paraId="55840D74" w14:textId="32E4BF3C" w:rsidR="002E1E15" w:rsidRDefault="002E1E15" w:rsidP="00C713DD">
      <w:pPr>
        <w:pStyle w:val="ChapterTitle"/>
      </w:pPr>
      <w:bookmarkStart w:id="8" w:name="_Toc127491512"/>
      <w:bookmarkStart w:id="9" w:name="_Toc128021045"/>
      <w:r>
        <w:lastRenderedPageBreak/>
        <w:t>Revision Record</w:t>
      </w:r>
      <w:bookmarkEnd w:id="8"/>
      <w:bookmarkEnd w:id="9"/>
    </w:p>
    <w:tbl>
      <w:tblPr>
        <w:tblStyle w:val="TableHeadingTop"/>
        <w:tblW w:w="9360" w:type="dxa"/>
        <w:tblLook w:val="04A0" w:firstRow="1" w:lastRow="0" w:firstColumn="1" w:lastColumn="0" w:noHBand="0" w:noVBand="1"/>
      </w:tblPr>
      <w:tblGrid>
        <w:gridCol w:w="1440"/>
        <w:gridCol w:w="1440"/>
        <w:gridCol w:w="6480"/>
      </w:tblGrid>
      <w:tr w:rsidR="002E1E15" w:rsidRPr="00CA70B5" w14:paraId="14338101" w14:textId="77777777" w:rsidTr="00CF09C4">
        <w:trPr>
          <w:cnfStyle w:val="100000000000" w:firstRow="1" w:lastRow="0" w:firstColumn="0" w:lastColumn="0" w:oddVBand="0" w:evenVBand="0" w:oddHBand="0" w:evenHBand="0" w:firstRowFirstColumn="0" w:firstRowLastColumn="0" w:lastRowFirstColumn="0" w:lastRowLastColumn="0"/>
        </w:trPr>
        <w:tc>
          <w:tcPr>
            <w:tcW w:w="1440" w:type="dxa"/>
            <w:tcBorders>
              <w:bottom w:val="single" w:sz="4" w:space="0" w:color="auto"/>
            </w:tcBorders>
          </w:tcPr>
          <w:p w14:paraId="46050277" w14:textId="77777777" w:rsidR="002E1E15" w:rsidRPr="00D22F24" w:rsidRDefault="002E1E15" w:rsidP="00D22F24">
            <w:pPr>
              <w:pStyle w:val="TableHeading"/>
              <w:jc w:val="center"/>
            </w:pPr>
            <w:r w:rsidRPr="00D22F24">
              <w:t>Date</w:t>
            </w:r>
          </w:p>
        </w:tc>
        <w:tc>
          <w:tcPr>
            <w:tcW w:w="1440" w:type="dxa"/>
          </w:tcPr>
          <w:p w14:paraId="493C7B94" w14:textId="77777777" w:rsidR="002E1E15" w:rsidRPr="00D22F24" w:rsidRDefault="002E1E15" w:rsidP="00D22F24">
            <w:pPr>
              <w:pStyle w:val="TableHeading"/>
              <w:jc w:val="center"/>
            </w:pPr>
            <w:r w:rsidRPr="00D22F24">
              <w:t>Page No.</w:t>
            </w:r>
          </w:p>
        </w:tc>
        <w:tc>
          <w:tcPr>
            <w:tcW w:w="6480" w:type="dxa"/>
          </w:tcPr>
          <w:p w14:paraId="305DA945" w14:textId="77777777" w:rsidR="002E1E15" w:rsidRPr="00CA70B5" w:rsidRDefault="002E1E15" w:rsidP="00A72BF3">
            <w:pPr>
              <w:pStyle w:val="TableHeading"/>
            </w:pPr>
            <w:r>
              <w:t>Description of Change</w:t>
            </w:r>
          </w:p>
        </w:tc>
      </w:tr>
      <w:tr w:rsidR="002E1E15" w:rsidRPr="00F52559" w14:paraId="1777513B" w14:textId="77777777" w:rsidTr="00CF09C4">
        <w:tc>
          <w:tcPr>
            <w:tcW w:w="1440" w:type="dxa"/>
            <w:tcBorders>
              <w:bottom w:val="nil"/>
            </w:tcBorders>
          </w:tcPr>
          <w:p w14:paraId="16E8BB0A" w14:textId="2EB11A3E" w:rsidR="002E1E15" w:rsidRPr="00F52559" w:rsidRDefault="005D7A0D" w:rsidP="002B4945">
            <w:pPr>
              <w:pStyle w:val="TableBody"/>
              <w:jc w:val="center"/>
            </w:pPr>
            <w:r>
              <w:t>February 2023</w:t>
            </w:r>
          </w:p>
        </w:tc>
        <w:tc>
          <w:tcPr>
            <w:tcW w:w="1440" w:type="dxa"/>
          </w:tcPr>
          <w:p w14:paraId="795C2088" w14:textId="7B9C6967" w:rsidR="002E1E15" w:rsidRDefault="005D7A0D" w:rsidP="002B4945">
            <w:pPr>
              <w:pStyle w:val="TableBody"/>
              <w:keepNext/>
              <w:jc w:val="center"/>
            </w:pPr>
            <w:r>
              <w:t>ALL</w:t>
            </w:r>
          </w:p>
        </w:tc>
        <w:tc>
          <w:tcPr>
            <w:tcW w:w="6480" w:type="dxa"/>
          </w:tcPr>
          <w:p w14:paraId="5E59008F" w14:textId="459543D5" w:rsidR="002E1E15" w:rsidRPr="00F52559" w:rsidRDefault="005D7A0D" w:rsidP="00303136">
            <w:pPr>
              <w:pStyle w:val="TableBody"/>
              <w:keepNext/>
            </w:pPr>
            <w:r>
              <w:t xml:space="preserve">Formatting </w:t>
            </w:r>
            <w:r w:rsidR="00C713DD">
              <w:t>Changes</w:t>
            </w:r>
          </w:p>
        </w:tc>
      </w:tr>
      <w:tr w:rsidR="002E1E15" w:rsidRPr="00F52559" w14:paraId="5802311B" w14:textId="77777777" w:rsidTr="00CF09C4">
        <w:tc>
          <w:tcPr>
            <w:tcW w:w="1440" w:type="dxa"/>
            <w:tcBorders>
              <w:top w:val="nil"/>
              <w:bottom w:val="nil"/>
            </w:tcBorders>
          </w:tcPr>
          <w:p w14:paraId="577411C2" w14:textId="77777777" w:rsidR="002E1E15" w:rsidRPr="00F52559" w:rsidRDefault="002E1E15" w:rsidP="002B4945">
            <w:pPr>
              <w:pStyle w:val="TableBody"/>
              <w:keepNext/>
              <w:jc w:val="center"/>
            </w:pPr>
          </w:p>
        </w:tc>
        <w:tc>
          <w:tcPr>
            <w:tcW w:w="1440" w:type="dxa"/>
          </w:tcPr>
          <w:p w14:paraId="1ADA2AB4" w14:textId="2792CA09" w:rsidR="002E1E15" w:rsidRDefault="002E1E15" w:rsidP="002B4945">
            <w:pPr>
              <w:pStyle w:val="TableBody"/>
              <w:keepNext/>
              <w:jc w:val="center"/>
            </w:pPr>
          </w:p>
        </w:tc>
        <w:tc>
          <w:tcPr>
            <w:tcW w:w="6480" w:type="dxa"/>
          </w:tcPr>
          <w:p w14:paraId="3EA4EC18" w14:textId="22A4CE80" w:rsidR="002E1E15" w:rsidRPr="00F52559" w:rsidRDefault="002E1E15" w:rsidP="002B4945">
            <w:pPr>
              <w:pStyle w:val="TableBody"/>
              <w:keepNext/>
            </w:pPr>
          </w:p>
        </w:tc>
      </w:tr>
      <w:tr w:rsidR="002E1E15" w:rsidRPr="00F52559" w14:paraId="3D9474FE" w14:textId="77777777" w:rsidTr="00CF09C4">
        <w:tc>
          <w:tcPr>
            <w:tcW w:w="1440" w:type="dxa"/>
            <w:tcBorders>
              <w:top w:val="nil"/>
              <w:bottom w:val="single" w:sz="4" w:space="0" w:color="auto"/>
            </w:tcBorders>
          </w:tcPr>
          <w:p w14:paraId="6722B139" w14:textId="77777777" w:rsidR="002E1E15" w:rsidRPr="00F52559" w:rsidRDefault="002E1E15" w:rsidP="002B4945">
            <w:pPr>
              <w:pStyle w:val="TableBody"/>
              <w:keepNext/>
              <w:jc w:val="center"/>
            </w:pPr>
          </w:p>
        </w:tc>
        <w:tc>
          <w:tcPr>
            <w:tcW w:w="1440" w:type="dxa"/>
          </w:tcPr>
          <w:p w14:paraId="38F5BE6F" w14:textId="2FAA41D0" w:rsidR="002E1E15" w:rsidRDefault="002E1E15" w:rsidP="002B4945">
            <w:pPr>
              <w:pStyle w:val="TableBody"/>
              <w:keepNext/>
              <w:jc w:val="center"/>
            </w:pPr>
          </w:p>
        </w:tc>
        <w:tc>
          <w:tcPr>
            <w:tcW w:w="6480" w:type="dxa"/>
          </w:tcPr>
          <w:p w14:paraId="46978349" w14:textId="455D8453" w:rsidR="002E1E15" w:rsidRPr="00F52559" w:rsidRDefault="002E1E15" w:rsidP="002B4945">
            <w:pPr>
              <w:pStyle w:val="TableBody"/>
              <w:keepNext/>
            </w:pPr>
          </w:p>
        </w:tc>
      </w:tr>
    </w:tbl>
    <w:p w14:paraId="0358F637" w14:textId="77777777" w:rsidR="002E1E15" w:rsidRDefault="002E1E15" w:rsidP="00FC33F8">
      <w:pPr>
        <w:pStyle w:val="BodyText"/>
      </w:pPr>
    </w:p>
    <w:bookmarkStart w:id="10" w:name="_Toc128021046" w:displacedByCustomXml="next"/>
    <w:sdt>
      <w:sdtPr>
        <w:rPr>
          <w:rFonts w:ascii="Calibri" w:hAnsi="Calibri"/>
          <w:b w:val="0"/>
          <w:color w:val="auto"/>
          <w:sz w:val="22"/>
          <w:szCs w:val="22"/>
          <w:lang w:val="en-US" w:bidi="en-US"/>
        </w:rPr>
        <w:id w:val="-472069032"/>
        <w:docPartObj>
          <w:docPartGallery w:val="Table of Contents"/>
          <w:docPartUnique/>
        </w:docPartObj>
      </w:sdtPr>
      <w:sdtEndPr>
        <w:rPr>
          <w:bCs/>
          <w:noProof/>
        </w:rPr>
      </w:sdtEndPr>
      <w:sdtContent>
        <w:p w14:paraId="57B6CAED" w14:textId="0008F012" w:rsidR="00674B2E" w:rsidRDefault="00674B2E" w:rsidP="00DB2CF6">
          <w:pPr>
            <w:pStyle w:val="ChapterTitle"/>
          </w:pPr>
          <w:r>
            <w:t>Table of Contents</w:t>
          </w:r>
          <w:bookmarkEnd w:id="10"/>
        </w:p>
        <w:p w14:paraId="71E0BC68" w14:textId="61FDD7B9" w:rsidR="000116E0" w:rsidRDefault="00674B2E" w:rsidP="00170D7D">
          <w:pPr>
            <w:pStyle w:val="TOC1"/>
            <w:rPr>
              <w:rFonts w:asciiTheme="minorHAnsi" w:eastAsiaTheme="minorEastAsia" w:hAnsiTheme="minorHAnsi" w:cstheme="minorBidi"/>
              <w:noProof/>
              <w:szCs w:val="22"/>
              <w:lang w:val="en-US"/>
            </w:rPr>
          </w:pPr>
          <w:r>
            <w:fldChar w:fldCharType="begin"/>
          </w:r>
          <w:r>
            <w:instrText xml:space="preserve"> TOC \o "1-3" \h \z \u </w:instrText>
          </w:r>
          <w:r>
            <w:fldChar w:fldCharType="separate"/>
          </w:r>
          <w:hyperlink w:anchor="_Toc128021041" w:history="1">
            <w:r w:rsidR="000116E0" w:rsidRPr="00FC763C">
              <w:rPr>
                <w:rStyle w:val="Hyperlink"/>
                <w:noProof/>
              </w:rPr>
              <w:t>CXBanking</w:t>
            </w:r>
            <w:r w:rsidR="000116E0">
              <w:rPr>
                <w:noProof/>
                <w:webHidden/>
              </w:rPr>
              <w:tab/>
            </w:r>
            <w:r w:rsidR="000116E0">
              <w:rPr>
                <w:noProof/>
                <w:webHidden/>
              </w:rPr>
              <w:fldChar w:fldCharType="begin"/>
            </w:r>
            <w:r w:rsidR="000116E0">
              <w:rPr>
                <w:noProof/>
                <w:webHidden/>
              </w:rPr>
              <w:instrText xml:space="preserve"> PAGEREF _Toc128021041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5A8CA3B" w14:textId="22ADB9DC" w:rsidR="000116E0" w:rsidRDefault="00EC4396" w:rsidP="00EC4396">
          <w:pPr>
            <w:pStyle w:val="TOC2"/>
            <w:rPr>
              <w:rFonts w:asciiTheme="minorHAnsi" w:eastAsiaTheme="minorEastAsia" w:hAnsiTheme="minorHAnsi" w:cstheme="minorBidi"/>
              <w:noProof/>
              <w:sz w:val="22"/>
              <w:szCs w:val="22"/>
              <w:lang w:val="en-US"/>
            </w:rPr>
          </w:pPr>
          <w:hyperlink w:anchor="_Toc128021042" w:history="1">
            <w:r w:rsidR="000116E0" w:rsidRPr="00FC763C">
              <w:rPr>
                <w:rStyle w:val="Hyperlink"/>
                <w:noProof/>
              </w:rPr>
              <w:t>OptiVault 10.0</w:t>
            </w:r>
            <w:r w:rsidR="000116E0">
              <w:rPr>
                <w:noProof/>
                <w:webHidden/>
              </w:rPr>
              <w:tab/>
            </w:r>
            <w:r w:rsidR="000116E0">
              <w:rPr>
                <w:noProof/>
                <w:webHidden/>
              </w:rPr>
              <w:fldChar w:fldCharType="begin"/>
            </w:r>
            <w:r w:rsidR="000116E0">
              <w:rPr>
                <w:noProof/>
                <w:webHidden/>
              </w:rPr>
              <w:instrText xml:space="preserve"> PAGEREF _Toc128021042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7631B5D" w14:textId="5BC974EE" w:rsidR="000116E0" w:rsidRDefault="00EC4396" w:rsidP="00EC4396">
          <w:pPr>
            <w:pStyle w:val="TOC3"/>
            <w:rPr>
              <w:rFonts w:asciiTheme="minorHAnsi" w:eastAsiaTheme="minorEastAsia" w:hAnsiTheme="minorHAnsi" w:cstheme="minorBidi"/>
              <w:noProof/>
              <w:sz w:val="22"/>
              <w:szCs w:val="22"/>
              <w:lang w:val="en-US"/>
            </w:rPr>
          </w:pPr>
          <w:hyperlink w:anchor="_Toc128021043" w:history="1">
            <w:r w:rsidR="000116E0" w:rsidRPr="00FC763C">
              <w:rPr>
                <w:rStyle w:val="Hyperlink"/>
                <w:noProof/>
              </w:rPr>
              <w:t>User Reference Guide</w:t>
            </w:r>
            <w:r w:rsidR="000116E0">
              <w:rPr>
                <w:noProof/>
                <w:webHidden/>
              </w:rPr>
              <w:tab/>
            </w:r>
            <w:r w:rsidR="000116E0">
              <w:rPr>
                <w:noProof/>
                <w:webHidden/>
              </w:rPr>
              <w:fldChar w:fldCharType="begin"/>
            </w:r>
            <w:r w:rsidR="000116E0">
              <w:rPr>
                <w:noProof/>
                <w:webHidden/>
              </w:rPr>
              <w:instrText xml:space="preserve"> PAGEREF _Toc128021043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01DA822" w14:textId="0FF088FF" w:rsidR="000116E0" w:rsidRDefault="00EC4396" w:rsidP="00170D7D">
          <w:pPr>
            <w:pStyle w:val="TOC1"/>
            <w:rPr>
              <w:rFonts w:asciiTheme="minorHAnsi" w:eastAsiaTheme="minorEastAsia" w:hAnsiTheme="minorHAnsi" w:cstheme="minorBidi"/>
              <w:noProof/>
              <w:szCs w:val="22"/>
              <w:lang w:val="en-US"/>
            </w:rPr>
          </w:pPr>
          <w:hyperlink w:anchor="_Toc128021044" w:history="1">
            <w:r w:rsidR="000116E0" w:rsidRPr="00FC763C">
              <w:rPr>
                <w:rStyle w:val="Hyperlink"/>
                <w:noProof/>
              </w:rPr>
              <w:t>Copyright and Trademark Information</w:t>
            </w:r>
            <w:r w:rsidR="000116E0">
              <w:rPr>
                <w:noProof/>
                <w:webHidden/>
              </w:rPr>
              <w:tab/>
            </w:r>
            <w:r w:rsidR="000116E0">
              <w:rPr>
                <w:noProof/>
                <w:webHidden/>
              </w:rPr>
              <w:fldChar w:fldCharType="begin"/>
            </w:r>
            <w:r w:rsidR="000116E0">
              <w:rPr>
                <w:noProof/>
                <w:webHidden/>
              </w:rPr>
              <w:instrText xml:space="preserve"> PAGEREF _Toc128021044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CC80907" w14:textId="48C79175" w:rsidR="000116E0" w:rsidRDefault="00EC4396" w:rsidP="00170D7D">
          <w:pPr>
            <w:pStyle w:val="TOC1"/>
            <w:rPr>
              <w:rFonts w:asciiTheme="minorHAnsi" w:eastAsiaTheme="minorEastAsia" w:hAnsiTheme="minorHAnsi" w:cstheme="minorBidi"/>
              <w:noProof/>
              <w:szCs w:val="22"/>
              <w:lang w:val="en-US"/>
            </w:rPr>
          </w:pPr>
          <w:hyperlink w:anchor="_Toc128021045" w:history="1">
            <w:r w:rsidR="000116E0" w:rsidRPr="00FC763C">
              <w:rPr>
                <w:rStyle w:val="Hyperlink"/>
                <w:noProof/>
              </w:rPr>
              <w:t>Revision Record</w:t>
            </w:r>
            <w:r w:rsidR="000116E0">
              <w:rPr>
                <w:noProof/>
                <w:webHidden/>
              </w:rPr>
              <w:tab/>
            </w:r>
            <w:r w:rsidR="000116E0">
              <w:rPr>
                <w:noProof/>
                <w:webHidden/>
              </w:rPr>
              <w:fldChar w:fldCharType="begin"/>
            </w:r>
            <w:r w:rsidR="000116E0">
              <w:rPr>
                <w:noProof/>
                <w:webHidden/>
              </w:rPr>
              <w:instrText xml:space="preserve"> PAGEREF _Toc128021045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10F21DE" w14:textId="7EADB031" w:rsidR="000116E0" w:rsidRDefault="00EC4396" w:rsidP="00170D7D">
          <w:pPr>
            <w:pStyle w:val="TOC1"/>
            <w:rPr>
              <w:rFonts w:asciiTheme="minorHAnsi" w:eastAsiaTheme="minorEastAsia" w:hAnsiTheme="minorHAnsi" w:cstheme="minorBidi"/>
              <w:noProof/>
              <w:szCs w:val="22"/>
              <w:lang w:val="en-US"/>
            </w:rPr>
          </w:pPr>
          <w:hyperlink w:anchor="_Toc128021046" w:history="1">
            <w:r w:rsidR="000116E0" w:rsidRPr="00FC763C">
              <w:rPr>
                <w:rStyle w:val="Hyperlink"/>
                <w:noProof/>
              </w:rPr>
              <w:t>Table of Contents</w:t>
            </w:r>
            <w:r w:rsidR="000116E0">
              <w:rPr>
                <w:noProof/>
                <w:webHidden/>
              </w:rPr>
              <w:tab/>
            </w:r>
            <w:r w:rsidR="000116E0">
              <w:rPr>
                <w:noProof/>
                <w:webHidden/>
              </w:rPr>
              <w:fldChar w:fldCharType="begin"/>
            </w:r>
            <w:r w:rsidR="000116E0">
              <w:rPr>
                <w:noProof/>
                <w:webHidden/>
              </w:rPr>
              <w:instrText xml:space="preserve"> PAGEREF _Toc128021046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C9310B3" w14:textId="42C17BAA" w:rsidR="000116E0" w:rsidRDefault="00EC4396" w:rsidP="00170D7D">
          <w:pPr>
            <w:pStyle w:val="TOC1"/>
            <w:rPr>
              <w:rFonts w:asciiTheme="minorHAnsi" w:eastAsiaTheme="minorEastAsia" w:hAnsiTheme="minorHAnsi" w:cstheme="minorBidi"/>
              <w:noProof/>
              <w:szCs w:val="22"/>
              <w:lang w:val="en-US"/>
            </w:rPr>
          </w:pPr>
          <w:hyperlink w:anchor="_Toc128021047" w:history="1">
            <w:r w:rsidR="000116E0" w:rsidRPr="00FC763C">
              <w:rPr>
                <w:rStyle w:val="Hyperlink"/>
                <w:noProof/>
              </w:rPr>
              <w:t>Preface</w:t>
            </w:r>
            <w:r w:rsidR="000116E0">
              <w:rPr>
                <w:noProof/>
                <w:webHidden/>
              </w:rPr>
              <w:tab/>
            </w:r>
            <w:r w:rsidR="000116E0">
              <w:rPr>
                <w:noProof/>
                <w:webHidden/>
              </w:rPr>
              <w:fldChar w:fldCharType="begin"/>
            </w:r>
            <w:r w:rsidR="000116E0">
              <w:rPr>
                <w:noProof/>
                <w:webHidden/>
              </w:rPr>
              <w:instrText xml:space="preserve"> PAGEREF _Toc128021047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0F46EB5" w14:textId="53940C90" w:rsidR="000116E0" w:rsidRDefault="00EC4396" w:rsidP="00EC4396">
          <w:pPr>
            <w:pStyle w:val="TOC2"/>
            <w:rPr>
              <w:rFonts w:asciiTheme="minorHAnsi" w:eastAsiaTheme="minorEastAsia" w:hAnsiTheme="minorHAnsi" w:cstheme="minorBidi"/>
              <w:noProof/>
              <w:sz w:val="22"/>
              <w:szCs w:val="22"/>
              <w:lang w:val="en-US"/>
            </w:rPr>
          </w:pPr>
          <w:hyperlink w:anchor="_Toc128021048" w:history="1">
            <w:r w:rsidR="000116E0" w:rsidRPr="00FC763C">
              <w:rPr>
                <w:rStyle w:val="Hyperlink"/>
                <w:noProof/>
              </w:rPr>
              <w:t>Document Conventions</w:t>
            </w:r>
            <w:r w:rsidR="000116E0">
              <w:rPr>
                <w:noProof/>
                <w:webHidden/>
              </w:rPr>
              <w:tab/>
            </w:r>
            <w:r w:rsidR="000116E0">
              <w:rPr>
                <w:noProof/>
                <w:webHidden/>
              </w:rPr>
              <w:fldChar w:fldCharType="begin"/>
            </w:r>
            <w:r w:rsidR="000116E0">
              <w:rPr>
                <w:noProof/>
                <w:webHidden/>
              </w:rPr>
              <w:instrText xml:space="preserve"> PAGEREF _Toc128021048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47DAC3" w14:textId="66F00716" w:rsidR="000116E0" w:rsidRDefault="00EC4396" w:rsidP="003307B4">
          <w:pPr>
            <w:pStyle w:val="TOC1"/>
            <w:rPr>
              <w:rFonts w:asciiTheme="minorHAnsi" w:eastAsiaTheme="minorEastAsia" w:hAnsiTheme="minorHAnsi" w:cstheme="minorBidi"/>
              <w:noProof/>
              <w:szCs w:val="22"/>
              <w:lang w:val="en-US"/>
            </w:rPr>
          </w:pPr>
          <w:hyperlink w:anchor="_Toc128021049" w:history="1">
            <w:r w:rsidR="000116E0" w:rsidRPr="00FC763C">
              <w:rPr>
                <w:rStyle w:val="Hyperlink"/>
                <w:noProof/>
              </w:rPr>
              <w:t>1</w:t>
            </w:r>
            <w:r w:rsidR="000116E0">
              <w:rPr>
                <w:rFonts w:asciiTheme="minorHAnsi" w:eastAsiaTheme="minorEastAsia" w:hAnsiTheme="minorHAnsi" w:cstheme="minorBidi"/>
                <w:noProof/>
                <w:szCs w:val="22"/>
                <w:lang w:val="en-US"/>
              </w:rPr>
              <w:tab/>
            </w:r>
            <w:r w:rsidR="000116E0" w:rsidRPr="00FC763C">
              <w:rPr>
                <w:rStyle w:val="Hyperlink"/>
                <w:noProof/>
              </w:rPr>
              <w:t>Introduction to OptiVault</w:t>
            </w:r>
            <w:r w:rsidR="000116E0">
              <w:rPr>
                <w:noProof/>
                <w:webHidden/>
              </w:rPr>
              <w:tab/>
            </w:r>
            <w:r w:rsidR="000116E0">
              <w:rPr>
                <w:noProof/>
                <w:webHidden/>
              </w:rPr>
              <w:fldChar w:fldCharType="begin"/>
            </w:r>
            <w:r w:rsidR="000116E0">
              <w:rPr>
                <w:noProof/>
                <w:webHidden/>
              </w:rPr>
              <w:instrText xml:space="preserve"> PAGEREF _Toc128021049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BA04FD8" w14:textId="4FAE956C" w:rsidR="000116E0" w:rsidRDefault="00EC4396" w:rsidP="00EC4396">
          <w:pPr>
            <w:pStyle w:val="TOC2"/>
            <w:rPr>
              <w:rFonts w:asciiTheme="minorHAnsi" w:eastAsiaTheme="minorEastAsia" w:hAnsiTheme="minorHAnsi" w:cstheme="minorBidi"/>
              <w:noProof/>
              <w:sz w:val="22"/>
              <w:szCs w:val="22"/>
              <w:lang w:val="en-US"/>
            </w:rPr>
            <w:pPrChange w:id="11" w:author="Moses, Robinson" w:date="2023-04-05T03:31:00Z">
              <w:pPr>
                <w:pStyle w:val="TOC2"/>
                <w:tabs>
                  <w:tab w:val="left" w:pos="1621"/>
                </w:tabs>
              </w:pPr>
            </w:pPrChange>
          </w:pPr>
          <w:r>
            <w:fldChar w:fldCharType="begin"/>
          </w:r>
          <w:r>
            <w:instrText xml:space="preserve"> HYPERLINK \l "_Toc128021050" </w:instrText>
          </w:r>
          <w:r>
            <w:fldChar w:fldCharType="separate"/>
          </w:r>
          <w:r w:rsidR="000116E0" w:rsidRPr="00FC763C">
            <w:rPr>
              <w:rStyle w:val="Hyperlink"/>
              <w:noProof/>
            </w:rPr>
            <w:t>1.1</w:t>
          </w:r>
          <w:r w:rsidR="000116E0">
            <w:rPr>
              <w:rFonts w:asciiTheme="minorHAnsi" w:eastAsiaTheme="minorEastAsia" w:hAnsiTheme="minorHAnsi" w:cstheme="minorBidi"/>
              <w:noProof/>
              <w:sz w:val="22"/>
              <w:szCs w:val="22"/>
              <w:lang w:val="en-US"/>
            </w:rPr>
            <w:tab/>
          </w:r>
          <w:r w:rsidR="000116E0" w:rsidRPr="00FC763C">
            <w:rPr>
              <w:rStyle w:val="Hyperlink"/>
              <w:noProof/>
            </w:rPr>
            <w:t>Getting Started</w:t>
          </w:r>
          <w:r w:rsidR="000116E0">
            <w:rPr>
              <w:noProof/>
              <w:webHidden/>
            </w:rPr>
            <w:tab/>
          </w:r>
          <w:r w:rsidR="000116E0">
            <w:rPr>
              <w:noProof/>
              <w:webHidden/>
            </w:rPr>
            <w:fldChar w:fldCharType="begin"/>
          </w:r>
          <w:r w:rsidR="000116E0">
            <w:rPr>
              <w:noProof/>
              <w:webHidden/>
            </w:rPr>
            <w:instrText xml:space="preserve"> PAGEREF _Toc128021050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r>
            <w:rPr>
              <w:noProof/>
            </w:rPr>
            <w:fldChar w:fldCharType="end"/>
          </w:r>
        </w:p>
        <w:p w14:paraId="6023E59D" w14:textId="7BAB3EA3" w:rsidR="000116E0" w:rsidRDefault="00EC4396" w:rsidP="00EC4396">
          <w:pPr>
            <w:pStyle w:val="TOC3"/>
            <w:rPr>
              <w:rFonts w:asciiTheme="minorHAnsi" w:eastAsiaTheme="minorEastAsia" w:hAnsiTheme="minorHAnsi" w:cstheme="minorBidi"/>
              <w:noProof/>
              <w:sz w:val="22"/>
              <w:szCs w:val="22"/>
              <w:lang w:val="en-US"/>
            </w:rPr>
          </w:pPr>
          <w:hyperlink w:anchor="_Toc128021051" w:history="1">
            <w:r w:rsidR="000116E0" w:rsidRPr="00FC763C">
              <w:rPr>
                <w:rStyle w:val="Hyperlink"/>
                <w:noProof/>
              </w:rPr>
              <w:t>1.1.1</w:t>
            </w:r>
            <w:r w:rsidR="000116E0">
              <w:rPr>
                <w:rFonts w:asciiTheme="minorHAnsi" w:eastAsiaTheme="minorEastAsia" w:hAnsiTheme="minorHAnsi" w:cstheme="minorBidi"/>
                <w:noProof/>
                <w:sz w:val="22"/>
                <w:szCs w:val="22"/>
                <w:lang w:val="en-US"/>
              </w:rPr>
              <w:tab/>
            </w:r>
            <w:r w:rsidR="000116E0" w:rsidRPr="00FC763C">
              <w:rPr>
                <w:rStyle w:val="Hyperlink"/>
                <w:noProof/>
              </w:rPr>
              <w:t>Screen Resolution</w:t>
            </w:r>
            <w:r w:rsidR="000116E0">
              <w:rPr>
                <w:noProof/>
                <w:webHidden/>
              </w:rPr>
              <w:tab/>
            </w:r>
            <w:r w:rsidR="000116E0">
              <w:rPr>
                <w:noProof/>
                <w:webHidden/>
              </w:rPr>
              <w:fldChar w:fldCharType="begin"/>
            </w:r>
            <w:r w:rsidR="000116E0">
              <w:rPr>
                <w:noProof/>
                <w:webHidden/>
              </w:rPr>
              <w:instrText xml:space="preserve"> PAGEREF _Toc128021051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2C9133" w14:textId="1CA1EE1E" w:rsidR="000116E0" w:rsidRDefault="00EC4396" w:rsidP="00EC4396">
          <w:pPr>
            <w:pStyle w:val="TOC3"/>
            <w:rPr>
              <w:rFonts w:asciiTheme="minorHAnsi" w:eastAsiaTheme="minorEastAsia" w:hAnsiTheme="minorHAnsi" w:cstheme="minorBidi"/>
              <w:noProof/>
              <w:sz w:val="22"/>
              <w:szCs w:val="22"/>
              <w:lang w:val="en-US"/>
            </w:rPr>
          </w:pPr>
          <w:hyperlink w:anchor="_Toc128021052" w:history="1">
            <w:r w:rsidR="000116E0" w:rsidRPr="00FC763C">
              <w:rPr>
                <w:rStyle w:val="Hyperlink"/>
                <w:noProof/>
              </w:rPr>
              <w:t>1.1.2</w:t>
            </w:r>
            <w:r w:rsidR="000116E0">
              <w:rPr>
                <w:rFonts w:asciiTheme="minorHAnsi" w:eastAsiaTheme="minorEastAsia" w:hAnsiTheme="minorHAnsi" w:cstheme="minorBidi"/>
                <w:noProof/>
                <w:sz w:val="22"/>
                <w:szCs w:val="22"/>
                <w:lang w:val="en-US"/>
              </w:rPr>
              <w:tab/>
            </w:r>
            <w:r w:rsidR="000116E0" w:rsidRPr="00FC763C">
              <w:rPr>
                <w:rStyle w:val="Hyperlink"/>
                <w:noProof/>
              </w:rPr>
              <w:t>Navigation Tips</w:t>
            </w:r>
            <w:r w:rsidR="000116E0">
              <w:rPr>
                <w:noProof/>
                <w:webHidden/>
              </w:rPr>
              <w:tab/>
            </w:r>
            <w:r w:rsidR="000116E0">
              <w:rPr>
                <w:noProof/>
                <w:webHidden/>
              </w:rPr>
              <w:fldChar w:fldCharType="begin"/>
            </w:r>
            <w:r w:rsidR="000116E0">
              <w:rPr>
                <w:noProof/>
                <w:webHidden/>
              </w:rPr>
              <w:instrText xml:space="preserve"> PAGEREF _Toc128021052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4CB3136" w14:textId="0970AFD7" w:rsidR="000116E0" w:rsidRDefault="00EC4396" w:rsidP="00EC4396">
          <w:pPr>
            <w:pStyle w:val="TOC3"/>
            <w:rPr>
              <w:rFonts w:asciiTheme="minorHAnsi" w:eastAsiaTheme="minorEastAsia" w:hAnsiTheme="minorHAnsi" w:cstheme="minorBidi"/>
              <w:noProof/>
              <w:sz w:val="22"/>
              <w:szCs w:val="22"/>
              <w:lang w:val="en-US"/>
            </w:rPr>
          </w:pPr>
          <w:hyperlink w:anchor="_Toc128021053" w:history="1">
            <w:r w:rsidR="000116E0" w:rsidRPr="00FC763C">
              <w:rPr>
                <w:rStyle w:val="Hyperlink"/>
                <w:noProof/>
              </w:rPr>
              <w:t>1.1.3</w:t>
            </w:r>
            <w:r w:rsidR="000116E0">
              <w:rPr>
                <w:rFonts w:asciiTheme="minorHAnsi" w:eastAsiaTheme="minorEastAsia" w:hAnsiTheme="minorHAnsi" w:cstheme="minorBidi"/>
                <w:noProof/>
                <w:sz w:val="22"/>
                <w:szCs w:val="22"/>
                <w:lang w:val="en-US"/>
              </w:rPr>
              <w:tab/>
            </w:r>
            <w:r w:rsidR="000116E0" w:rsidRPr="00FC763C">
              <w:rPr>
                <w:rStyle w:val="Hyperlink"/>
                <w:noProof/>
              </w:rPr>
              <w:t>Accessing OptiVault</w:t>
            </w:r>
            <w:r w:rsidR="000116E0">
              <w:rPr>
                <w:noProof/>
                <w:webHidden/>
              </w:rPr>
              <w:tab/>
            </w:r>
            <w:r w:rsidR="000116E0">
              <w:rPr>
                <w:noProof/>
                <w:webHidden/>
              </w:rPr>
              <w:fldChar w:fldCharType="begin"/>
            </w:r>
            <w:r w:rsidR="000116E0">
              <w:rPr>
                <w:noProof/>
                <w:webHidden/>
              </w:rPr>
              <w:instrText xml:space="preserve"> PAGEREF _Toc128021053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22BBCBB" w14:textId="34F70FBE" w:rsidR="000116E0" w:rsidRDefault="00EC4396" w:rsidP="00EC4396">
          <w:pPr>
            <w:pStyle w:val="TOC3"/>
            <w:rPr>
              <w:rFonts w:asciiTheme="minorHAnsi" w:eastAsiaTheme="minorEastAsia" w:hAnsiTheme="minorHAnsi" w:cstheme="minorBidi"/>
              <w:noProof/>
              <w:sz w:val="22"/>
              <w:szCs w:val="22"/>
              <w:lang w:val="en-US"/>
            </w:rPr>
          </w:pPr>
          <w:hyperlink w:anchor="_Toc128021054" w:history="1">
            <w:r w:rsidR="000116E0" w:rsidRPr="00FC763C">
              <w:rPr>
                <w:rStyle w:val="Hyperlink"/>
                <w:noProof/>
              </w:rPr>
              <w:t>1.1.4</w:t>
            </w:r>
            <w:r w:rsidR="000116E0">
              <w:rPr>
                <w:rFonts w:asciiTheme="minorHAnsi" w:eastAsiaTheme="minorEastAsia" w:hAnsiTheme="minorHAnsi" w:cstheme="minorBidi"/>
                <w:noProof/>
                <w:sz w:val="22"/>
                <w:szCs w:val="22"/>
                <w:lang w:val="en-US"/>
              </w:rPr>
              <w:tab/>
            </w:r>
            <w:r w:rsidR="000116E0" w:rsidRPr="00FC763C">
              <w:rPr>
                <w:rStyle w:val="Hyperlink"/>
                <w:noProof/>
              </w:rPr>
              <w:t>Logging into OptiVault</w:t>
            </w:r>
            <w:r w:rsidR="000116E0">
              <w:rPr>
                <w:noProof/>
                <w:webHidden/>
              </w:rPr>
              <w:tab/>
            </w:r>
            <w:r w:rsidR="000116E0">
              <w:rPr>
                <w:noProof/>
                <w:webHidden/>
              </w:rPr>
              <w:fldChar w:fldCharType="begin"/>
            </w:r>
            <w:r w:rsidR="000116E0">
              <w:rPr>
                <w:noProof/>
                <w:webHidden/>
              </w:rPr>
              <w:instrText xml:space="preserve"> PAGEREF _Toc128021054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2F44327" w14:textId="3C5506F0" w:rsidR="000116E0" w:rsidRDefault="00EC4396" w:rsidP="00EC4396">
          <w:pPr>
            <w:pStyle w:val="TOC3"/>
            <w:rPr>
              <w:rFonts w:asciiTheme="minorHAnsi" w:eastAsiaTheme="minorEastAsia" w:hAnsiTheme="minorHAnsi" w:cstheme="minorBidi"/>
              <w:noProof/>
              <w:sz w:val="22"/>
              <w:szCs w:val="22"/>
              <w:lang w:val="en-US"/>
            </w:rPr>
          </w:pPr>
          <w:hyperlink w:anchor="_Toc128021055" w:history="1">
            <w:r w:rsidR="000116E0" w:rsidRPr="00FC763C">
              <w:rPr>
                <w:rStyle w:val="Hyperlink"/>
                <w:noProof/>
              </w:rPr>
              <w:t>1.1.5</w:t>
            </w:r>
            <w:r w:rsidR="000116E0">
              <w:rPr>
                <w:rFonts w:asciiTheme="minorHAnsi" w:eastAsiaTheme="minorEastAsia" w:hAnsiTheme="minorHAnsi" w:cstheme="minorBidi"/>
                <w:noProof/>
                <w:sz w:val="22"/>
                <w:szCs w:val="22"/>
                <w:lang w:val="en-US"/>
              </w:rPr>
              <w:tab/>
            </w:r>
            <w:r w:rsidR="000116E0" w:rsidRPr="00FC763C">
              <w:rPr>
                <w:rStyle w:val="Hyperlink"/>
                <w:noProof/>
              </w:rPr>
              <w:t>Logging Out Of OptiVault</w:t>
            </w:r>
            <w:r w:rsidR="000116E0">
              <w:rPr>
                <w:noProof/>
                <w:webHidden/>
              </w:rPr>
              <w:tab/>
            </w:r>
            <w:r w:rsidR="000116E0">
              <w:rPr>
                <w:noProof/>
                <w:webHidden/>
              </w:rPr>
              <w:fldChar w:fldCharType="begin"/>
            </w:r>
            <w:r w:rsidR="000116E0">
              <w:rPr>
                <w:noProof/>
                <w:webHidden/>
              </w:rPr>
              <w:instrText xml:space="preserve"> PAGEREF _Toc128021055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FC0F454" w14:textId="4AFD2C07" w:rsidR="000116E0" w:rsidRDefault="00EC4396" w:rsidP="003307B4">
          <w:pPr>
            <w:pStyle w:val="TOC1"/>
            <w:rPr>
              <w:rFonts w:asciiTheme="minorHAnsi" w:eastAsiaTheme="minorEastAsia" w:hAnsiTheme="minorHAnsi" w:cstheme="minorBidi"/>
              <w:noProof/>
              <w:szCs w:val="22"/>
              <w:lang w:val="en-US"/>
            </w:rPr>
          </w:pPr>
          <w:hyperlink w:anchor="_Toc128021056" w:history="1">
            <w:r w:rsidR="000116E0" w:rsidRPr="00FC763C">
              <w:rPr>
                <w:rStyle w:val="Hyperlink"/>
                <w:noProof/>
              </w:rPr>
              <w:t>2</w:t>
            </w:r>
            <w:r w:rsidR="000116E0">
              <w:rPr>
                <w:rFonts w:asciiTheme="minorHAnsi" w:eastAsiaTheme="minorEastAsia" w:hAnsiTheme="minorHAnsi" w:cstheme="minorBidi"/>
                <w:noProof/>
                <w:szCs w:val="22"/>
                <w:lang w:val="en-US"/>
              </w:rPr>
              <w:tab/>
            </w:r>
            <w:r w:rsidR="000116E0" w:rsidRPr="00FC763C">
              <w:rPr>
                <w:rStyle w:val="Hyperlink"/>
                <w:noProof/>
              </w:rPr>
              <w:t>Introduction to the Interface</w:t>
            </w:r>
            <w:r w:rsidR="000116E0">
              <w:rPr>
                <w:noProof/>
                <w:webHidden/>
              </w:rPr>
              <w:tab/>
            </w:r>
            <w:r w:rsidR="000116E0">
              <w:rPr>
                <w:noProof/>
                <w:webHidden/>
              </w:rPr>
              <w:fldChar w:fldCharType="begin"/>
            </w:r>
            <w:r w:rsidR="000116E0">
              <w:rPr>
                <w:noProof/>
                <w:webHidden/>
              </w:rPr>
              <w:instrText xml:space="preserve"> PAGEREF _Toc128021056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86A0717" w14:textId="29688B6A" w:rsidR="000116E0" w:rsidRDefault="00EC4396" w:rsidP="00EC4396">
          <w:pPr>
            <w:pStyle w:val="TOC2"/>
            <w:rPr>
              <w:rFonts w:asciiTheme="minorHAnsi" w:eastAsiaTheme="minorEastAsia" w:hAnsiTheme="minorHAnsi" w:cstheme="minorBidi"/>
              <w:noProof/>
              <w:sz w:val="22"/>
              <w:szCs w:val="22"/>
              <w:lang w:val="en-US"/>
            </w:rPr>
            <w:pPrChange w:id="12" w:author="Moses, Robinson" w:date="2023-04-05T03:31:00Z">
              <w:pPr>
                <w:pStyle w:val="TOC2"/>
                <w:tabs>
                  <w:tab w:val="left" w:pos="1621"/>
                </w:tabs>
              </w:pPr>
            </w:pPrChange>
          </w:pPr>
          <w:r>
            <w:fldChar w:fldCharType="begin"/>
          </w:r>
          <w:r>
            <w:instrText xml:space="preserve"> HYPERLINK \l "_Toc128021057" </w:instrText>
          </w:r>
          <w:r>
            <w:fldChar w:fldCharType="separate"/>
          </w:r>
          <w:r w:rsidR="000116E0" w:rsidRPr="00FC763C">
            <w:rPr>
              <w:rStyle w:val="Hyperlink"/>
              <w:noProof/>
            </w:rPr>
            <w:t>2.1</w:t>
          </w:r>
          <w:r w:rsidR="000116E0">
            <w:rPr>
              <w:rFonts w:asciiTheme="minorHAnsi" w:eastAsiaTheme="minorEastAsia" w:hAnsiTheme="minorHAnsi" w:cstheme="minorBidi"/>
              <w:noProof/>
              <w:sz w:val="22"/>
              <w:szCs w:val="22"/>
              <w:lang w:val="en-US"/>
            </w:rPr>
            <w:tab/>
          </w:r>
          <w:r w:rsidR="000116E0" w:rsidRPr="00FC763C">
            <w:rPr>
              <w:rStyle w:val="Hyperlink"/>
              <w:noProof/>
            </w:rPr>
            <w:t>General OptiVault Pages</w:t>
          </w:r>
          <w:r w:rsidR="000116E0">
            <w:rPr>
              <w:noProof/>
              <w:webHidden/>
            </w:rPr>
            <w:tab/>
          </w:r>
          <w:r w:rsidR="000116E0">
            <w:rPr>
              <w:noProof/>
              <w:webHidden/>
            </w:rPr>
            <w:fldChar w:fldCharType="begin"/>
          </w:r>
          <w:r w:rsidR="000116E0">
            <w:rPr>
              <w:noProof/>
              <w:webHidden/>
            </w:rPr>
            <w:instrText xml:space="preserve"> PAGEREF _Toc128021057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r>
            <w:rPr>
              <w:noProof/>
            </w:rPr>
            <w:fldChar w:fldCharType="end"/>
          </w:r>
        </w:p>
        <w:p w14:paraId="469EEF9F" w14:textId="0CFB8FA2" w:rsidR="000116E0" w:rsidRDefault="00EC4396" w:rsidP="00EC4396">
          <w:pPr>
            <w:pStyle w:val="TOC3"/>
            <w:rPr>
              <w:rFonts w:asciiTheme="minorHAnsi" w:eastAsiaTheme="minorEastAsia" w:hAnsiTheme="minorHAnsi" w:cstheme="minorBidi"/>
              <w:noProof/>
              <w:sz w:val="22"/>
              <w:szCs w:val="22"/>
              <w:lang w:val="en-US"/>
            </w:rPr>
          </w:pPr>
          <w:hyperlink w:anchor="_Toc128021058" w:history="1">
            <w:r w:rsidR="000116E0" w:rsidRPr="00FC763C">
              <w:rPr>
                <w:rStyle w:val="Hyperlink"/>
                <w:noProof/>
              </w:rPr>
              <w:t>2.1.1</w:t>
            </w:r>
            <w:r w:rsidR="000116E0">
              <w:rPr>
                <w:rFonts w:asciiTheme="minorHAnsi" w:eastAsiaTheme="minorEastAsia" w:hAnsiTheme="minorHAnsi" w:cstheme="minorBidi"/>
                <w:noProof/>
                <w:sz w:val="22"/>
                <w:szCs w:val="22"/>
                <w:lang w:val="en-US"/>
              </w:rPr>
              <w:tab/>
            </w:r>
            <w:r w:rsidR="000116E0" w:rsidRPr="00FC763C">
              <w:rPr>
                <w:rStyle w:val="Hyperlink"/>
                <w:noProof/>
              </w:rPr>
              <w:t>Main Menu Tabs</w:t>
            </w:r>
            <w:r w:rsidR="000116E0">
              <w:rPr>
                <w:noProof/>
                <w:webHidden/>
              </w:rPr>
              <w:tab/>
            </w:r>
            <w:r w:rsidR="000116E0">
              <w:rPr>
                <w:noProof/>
                <w:webHidden/>
              </w:rPr>
              <w:fldChar w:fldCharType="begin"/>
            </w:r>
            <w:r w:rsidR="000116E0">
              <w:rPr>
                <w:noProof/>
                <w:webHidden/>
              </w:rPr>
              <w:instrText xml:space="preserve"> PAGEREF _Toc128021058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5B80AD" w14:textId="20BCE97B" w:rsidR="000116E0" w:rsidRDefault="00EC4396" w:rsidP="00EC4396">
          <w:pPr>
            <w:pStyle w:val="TOC3"/>
            <w:rPr>
              <w:rFonts w:asciiTheme="minorHAnsi" w:eastAsiaTheme="minorEastAsia" w:hAnsiTheme="minorHAnsi" w:cstheme="minorBidi"/>
              <w:noProof/>
              <w:sz w:val="22"/>
              <w:szCs w:val="22"/>
              <w:lang w:val="en-US"/>
            </w:rPr>
          </w:pPr>
          <w:hyperlink w:anchor="_Toc128021059" w:history="1">
            <w:r w:rsidR="000116E0" w:rsidRPr="00FC763C">
              <w:rPr>
                <w:rStyle w:val="Hyperlink"/>
                <w:noProof/>
              </w:rPr>
              <w:t>2.1.2</w:t>
            </w:r>
            <w:r w:rsidR="000116E0">
              <w:rPr>
                <w:rFonts w:asciiTheme="minorHAnsi" w:eastAsiaTheme="minorEastAsia" w:hAnsiTheme="minorHAnsi" w:cstheme="minorBidi"/>
                <w:noProof/>
                <w:sz w:val="22"/>
                <w:szCs w:val="22"/>
                <w:lang w:val="en-US"/>
              </w:rPr>
              <w:tab/>
            </w:r>
            <w:r w:rsidR="000116E0" w:rsidRPr="00FC763C">
              <w:rPr>
                <w:rStyle w:val="Hyperlink"/>
                <w:noProof/>
              </w:rPr>
              <w:t>Common OptiVault Icons</w:t>
            </w:r>
            <w:r w:rsidR="000116E0">
              <w:rPr>
                <w:noProof/>
                <w:webHidden/>
              </w:rPr>
              <w:tab/>
            </w:r>
            <w:r w:rsidR="000116E0">
              <w:rPr>
                <w:noProof/>
                <w:webHidden/>
              </w:rPr>
              <w:fldChar w:fldCharType="begin"/>
            </w:r>
            <w:r w:rsidR="000116E0">
              <w:rPr>
                <w:noProof/>
                <w:webHidden/>
              </w:rPr>
              <w:instrText xml:space="preserve"> PAGEREF _Toc128021059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364457E" w14:textId="3FD92959" w:rsidR="000116E0" w:rsidRDefault="00EC4396" w:rsidP="00EC4396">
          <w:pPr>
            <w:pStyle w:val="TOC3"/>
            <w:rPr>
              <w:rFonts w:asciiTheme="minorHAnsi" w:eastAsiaTheme="minorEastAsia" w:hAnsiTheme="minorHAnsi" w:cstheme="minorBidi"/>
              <w:noProof/>
              <w:sz w:val="22"/>
              <w:szCs w:val="22"/>
              <w:lang w:val="en-US"/>
            </w:rPr>
          </w:pPr>
          <w:hyperlink w:anchor="_Toc128021060" w:history="1">
            <w:r w:rsidR="000116E0" w:rsidRPr="00FC763C">
              <w:rPr>
                <w:rStyle w:val="Hyperlink"/>
                <w:noProof/>
              </w:rPr>
              <w:t>2.1.3</w:t>
            </w:r>
            <w:r w:rsidR="000116E0">
              <w:rPr>
                <w:rFonts w:asciiTheme="minorHAnsi" w:eastAsiaTheme="minorEastAsia" w:hAnsiTheme="minorHAnsi" w:cstheme="minorBidi"/>
                <w:noProof/>
                <w:sz w:val="22"/>
                <w:szCs w:val="22"/>
                <w:lang w:val="en-US"/>
              </w:rPr>
              <w:tab/>
            </w:r>
            <w:r w:rsidR="000116E0" w:rsidRPr="00FC763C">
              <w:rPr>
                <w:rStyle w:val="Hyperlink"/>
                <w:noProof/>
              </w:rPr>
              <w:t>Common OptiVault Buttons</w:t>
            </w:r>
            <w:r w:rsidR="000116E0">
              <w:rPr>
                <w:noProof/>
                <w:webHidden/>
              </w:rPr>
              <w:tab/>
            </w:r>
            <w:r w:rsidR="000116E0">
              <w:rPr>
                <w:noProof/>
                <w:webHidden/>
              </w:rPr>
              <w:fldChar w:fldCharType="begin"/>
            </w:r>
            <w:r w:rsidR="000116E0">
              <w:rPr>
                <w:noProof/>
                <w:webHidden/>
              </w:rPr>
              <w:instrText xml:space="preserve"> PAGEREF _Toc128021060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8CAA1AE" w14:textId="56194762" w:rsidR="000116E0" w:rsidRDefault="00EC4396" w:rsidP="00EC4396">
          <w:pPr>
            <w:pStyle w:val="TOC3"/>
            <w:rPr>
              <w:rFonts w:asciiTheme="minorHAnsi" w:eastAsiaTheme="minorEastAsia" w:hAnsiTheme="minorHAnsi" w:cstheme="minorBidi"/>
              <w:noProof/>
              <w:sz w:val="22"/>
              <w:szCs w:val="22"/>
              <w:lang w:val="en-US"/>
            </w:rPr>
          </w:pPr>
          <w:hyperlink w:anchor="_Toc128021061" w:history="1">
            <w:r w:rsidR="000116E0" w:rsidRPr="00FC763C">
              <w:rPr>
                <w:rStyle w:val="Hyperlink"/>
                <w:noProof/>
              </w:rPr>
              <w:t>2.1.4</w:t>
            </w:r>
            <w:r w:rsidR="000116E0">
              <w:rPr>
                <w:rFonts w:asciiTheme="minorHAnsi" w:eastAsiaTheme="minorEastAsia" w:hAnsiTheme="minorHAnsi" w:cstheme="minorBidi"/>
                <w:noProof/>
                <w:sz w:val="22"/>
                <w:szCs w:val="22"/>
                <w:lang w:val="en-US"/>
              </w:rPr>
              <w:tab/>
            </w:r>
            <w:r w:rsidR="000116E0" w:rsidRPr="00FC763C">
              <w:rPr>
                <w:rStyle w:val="Hyperlink"/>
                <w:noProof/>
              </w:rPr>
              <w:t>Date Selector</w:t>
            </w:r>
            <w:r w:rsidR="000116E0">
              <w:rPr>
                <w:noProof/>
                <w:webHidden/>
              </w:rPr>
              <w:tab/>
            </w:r>
            <w:r w:rsidR="000116E0">
              <w:rPr>
                <w:noProof/>
                <w:webHidden/>
              </w:rPr>
              <w:fldChar w:fldCharType="begin"/>
            </w:r>
            <w:r w:rsidR="000116E0">
              <w:rPr>
                <w:noProof/>
                <w:webHidden/>
              </w:rPr>
              <w:instrText xml:space="preserve"> PAGEREF _Toc128021061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0A95ECF" w14:textId="759BA63D" w:rsidR="000116E0" w:rsidRDefault="00EC4396" w:rsidP="00EC4396">
          <w:pPr>
            <w:pStyle w:val="TOC3"/>
            <w:rPr>
              <w:rFonts w:asciiTheme="minorHAnsi" w:eastAsiaTheme="minorEastAsia" w:hAnsiTheme="minorHAnsi" w:cstheme="minorBidi"/>
              <w:noProof/>
              <w:sz w:val="22"/>
              <w:szCs w:val="22"/>
              <w:lang w:val="en-US"/>
            </w:rPr>
          </w:pPr>
          <w:hyperlink w:anchor="_Toc128021062" w:history="1">
            <w:r w:rsidR="000116E0" w:rsidRPr="00FC763C">
              <w:rPr>
                <w:rStyle w:val="Hyperlink"/>
                <w:noProof/>
              </w:rPr>
              <w:t>2.1.5</w:t>
            </w:r>
            <w:r w:rsidR="000116E0">
              <w:rPr>
                <w:rFonts w:asciiTheme="minorHAnsi" w:eastAsiaTheme="minorEastAsia" w:hAnsiTheme="minorHAnsi" w:cstheme="minorBidi"/>
                <w:noProof/>
                <w:sz w:val="22"/>
                <w:szCs w:val="22"/>
                <w:lang w:val="en-US"/>
              </w:rPr>
              <w:tab/>
            </w:r>
            <w:r w:rsidR="000116E0" w:rsidRPr="00FC763C">
              <w:rPr>
                <w:rStyle w:val="Hyperlink"/>
                <w:noProof/>
              </w:rPr>
              <w:t>Cashpoint Search</w:t>
            </w:r>
            <w:r w:rsidR="000116E0">
              <w:rPr>
                <w:noProof/>
                <w:webHidden/>
              </w:rPr>
              <w:tab/>
            </w:r>
            <w:r w:rsidR="000116E0">
              <w:rPr>
                <w:noProof/>
                <w:webHidden/>
              </w:rPr>
              <w:fldChar w:fldCharType="begin"/>
            </w:r>
            <w:r w:rsidR="000116E0">
              <w:rPr>
                <w:noProof/>
                <w:webHidden/>
              </w:rPr>
              <w:instrText xml:space="preserve"> PAGEREF _Toc128021062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CA719CC" w14:textId="4A746807" w:rsidR="000116E0" w:rsidRDefault="00EC4396" w:rsidP="00EC4396">
          <w:pPr>
            <w:pStyle w:val="TOC3"/>
            <w:rPr>
              <w:rFonts w:asciiTheme="minorHAnsi" w:eastAsiaTheme="minorEastAsia" w:hAnsiTheme="minorHAnsi" w:cstheme="minorBidi"/>
              <w:noProof/>
              <w:sz w:val="22"/>
              <w:szCs w:val="22"/>
              <w:lang w:val="en-US"/>
            </w:rPr>
          </w:pPr>
          <w:hyperlink w:anchor="_Toc128021063" w:history="1">
            <w:r w:rsidR="000116E0" w:rsidRPr="00FC763C">
              <w:rPr>
                <w:rStyle w:val="Hyperlink"/>
                <w:noProof/>
              </w:rPr>
              <w:t>2.1.6</w:t>
            </w:r>
            <w:r w:rsidR="000116E0">
              <w:rPr>
                <w:rFonts w:asciiTheme="minorHAnsi" w:eastAsiaTheme="minorEastAsia" w:hAnsiTheme="minorHAnsi" w:cstheme="minorBidi"/>
                <w:noProof/>
                <w:sz w:val="22"/>
                <w:szCs w:val="22"/>
                <w:lang w:val="en-US"/>
              </w:rPr>
              <w:tab/>
            </w:r>
            <w:r w:rsidR="000116E0" w:rsidRPr="00FC763C">
              <w:rPr>
                <w:rStyle w:val="Hyperlink"/>
                <w:noProof/>
              </w:rPr>
              <w:t>Cashpoint Selector</w:t>
            </w:r>
            <w:r w:rsidR="000116E0">
              <w:rPr>
                <w:noProof/>
                <w:webHidden/>
              </w:rPr>
              <w:tab/>
            </w:r>
            <w:r w:rsidR="000116E0">
              <w:rPr>
                <w:noProof/>
                <w:webHidden/>
              </w:rPr>
              <w:fldChar w:fldCharType="begin"/>
            </w:r>
            <w:r w:rsidR="000116E0">
              <w:rPr>
                <w:noProof/>
                <w:webHidden/>
              </w:rPr>
              <w:instrText xml:space="preserve"> PAGEREF _Toc128021063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1955E7C" w14:textId="0ECD43D1" w:rsidR="000116E0" w:rsidRDefault="00EC4396" w:rsidP="00EC4396">
          <w:pPr>
            <w:pStyle w:val="TOC3"/>
            <w:rPr>
              <w:rFonts w:asciiTheme="minorHAnsi" w:eastAsiaTheme="minorEastAsia" w:hAnsiTheme="minorHAnsi" w:cstheme="minorBidi"/>
              <w:noProof/>
              <w:sz w:val="22"/>
              <w:szCs w:val="22"/>
              <w:lang w:val="en-US"/>
            </w:rPr>
          </w:pPr>
          <w:hyperlink w:anchor="_Toc128021064" w:history="1">
            <w:r w:rsidR="000116E0" w:rsidRPr="00FC763C">
              <w:rPr>
                <w:rStyle w:val="Hyperlink"/>
                <w:noProof/>
                <w:lang w:val="en-US"/>
              </w:rPr>
              <w:t>2.1.7</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Language</w:t>
            </w:r>
            <w:r w:rsidR="000116E0" w:rsidRPr="00FC763C">
              <w:rPr>
                <w:rStyle w:val="Hyperlink"/>
                <w:noProof/>
              </w:rPr>
              <w:t xml:space="preserve"> Selector</w:t>
            </w:r>
            <w:r w:rsidR="000116E0">
              <w:rPr>
                <w:noProof/>
                <w:webHidden/>
              </w:rPr>
              <w:tab/>
            </w:r>
            <w:r w:rsidR="000116E0">
              <w:rPr>
                <w:noProof/>
                <w:webHidden/>
              </w:rPr>
              <w:fldChar w:fldCharType="begin"/>
            </w:r>
            <w:r w:rsidR="000116E0">
              <w:rPr>
                <w:noProof/>
                <w:webHidden/>
              </w:rPr>
              <w:instrText xml:space="preserve"> PAGEREF _Toc128021064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567770" w14:textId="62CB5DCB" w:rsidR="000116E0" w:rsidRDefault="00EC4396" w:rsidP="00EC4396">
          <w:pPr>
            <w:pStyle w:val="TOC3"/>
            <w:rPr>
              <w:rFonts w:asciiTheme="minorHAnsi" w:eastAsiaTheme="minorEastAsia" w:hAnsiTheme="minorHAnsi" w:cstheme="minorBidi"/>
              <w:noProof/>
              <w:sz w:val="22"/>
              <w:szCs w:val="22"/>
              <w:lang w:val="en-US"/>
            </w:rPr>
          </w:pPr>
          <w:hyperlink w:anchor="_Toc128021065" w:history="1">
            <w:r w:rsidR="000116E0" w:rsidRPr="00FC763C">
              <w:rPr>
                <w:rStyle w:val="Hyperlink"/>
                <w:noProof/>
                <w:lang w:val="en-US"/>
              </w:rPr>
              <w:t>2.1.8</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Cashpoints</w:t>
            </w:r>
            <w:r w:rsidR="000116E0">
              <w:rPr>
                <w:noProof/>
                <w:webHidden/>
              </w:rPr>
              <w:tab/>
            </w:r>
            <w:r w:rsidR="000116E0">
              <w:rPr>
                <w:noProof/>
                <w:webHidden/>
              </w:rPr>
              <w:fldChar w:fldCharType="begin"/>
            </w:r>
            <w:r w:rsidR="000116E0">
              <w:rPr>
                <w:noProof/>
                <w:webHidden/>
              </w:rPr>
              <w:instrText xml:space="preserve"> PAGEREF _Toc128021065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230ECF7" w14:textId="466D609B" w:rsidR="000116E0" w:rsidRDefault="00EC4396" w:rsidP="00EC4396">
          <w:pPr>
            <w:pStyle w:val="TOC3"/>
            <w:rPr>
              <w:rFonts w:asciiTheme="minorHAnsi" w:eastAsiaTheme="minorEastAsia" w:hAnsiTheme="minorHAnsi" w:cstheme="minorBidi"/>
              <w:noProof/>
              <w:sz w:val="22"/>
              <w:szCs w:val="22"/>
              <w:lang w:val="en-US"/>
            </w:rPr>
          </w:pPr>
          <w:hyperlink w:anchor="_Toc128021066" w:history="1">
            <w:r w:rsidR="000116E0" w:rsidRPr="00FC763C">
              <w:rPr>
                <w:rStyle w:val="Hyperlink"/>
                <w:noProof/>
              </w:rPr>
              <w:t>2.1.9</w:t>
            </w:r>
            <w:r w:rsidR="000116E0">
              <w:rPr>
                <w:rFonts w:asciiTheme="minorHAnsi" w:eastAsiaTheme="minorEastAsia" w:hAnsiTheme="minorHAnsi" w:cstheme="minorBidi"/>
                <w:noProof/>
                <w:sz w:val="22"/>
                <w:szCs w:val="22"/>
                <w:lang w:val="en-US"/>
              </w:rPr>
              <w:tab/>
            </w:r>
            <w:r w:rsidR="000116E0" w:rsidRPr="00FC763C">
              <w:rPr>
                <w:rStyle w:val="Hyperlink"/>
                <w:noProof/>
              </w:rPr>
              <w:t>Cashpoint Types</w:t>
            </w:r>
            <w:r w:rsidR="000116E0">
              <w:rPr>
                <w:noProof/>
                <w:webHidden/>
              </w:rPr>
              <w:tab/>
            </w:r>
            <w:r w:rsidR="000116E0">
              <w:rPr>
                <w:noProof/>
                <w:webHidden/>
              </w:rPr>
              <w:fldChar w:fldCharType="begin"/>
            </w:r>
            <w:r w:rsidR="000116E0">
              <w:rPr>
                <w:noProof/>
                <w:webHidden/>
              </w:rPr>
              <w:instrText xml:space="preserve"> PAGEREF _Toc128021066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9FF8689" w14:textId="79D8867F" w:rsidR="000116E0" w:rsidRDefault="00EC4396" w:rsidP="00EC4396">
          <w:pPr>
            <w:pStyle w:val="TOC3"/>
            <w:rPr>
              <w:rFonts w:asciiTheme="minorHAnsi" w:eastAsiaTheme="minorEastAsia" w:hAnsiTheme="minorHAnsi" w:cstheme="minorBidi"/>
              <w:noProof/>
              <w:sz w:val="22"/>
              <w:szCs w:val="22"/>
              <w:lang w:val="en-US"/>
            </w:rPr>
          </w:pPr>
          <w:hyperlink w:anchor="_Toc128021067" w:history="1">
            <w:r w:rsidR="000116E0" w:rsidRPr="00FC763C">
              <w:rPr>
                <w:rStyle w:val="Hyperlink"/>
                <w:noProof/>
              </w:rPr>
              <w:t>2.1.10</w:t>
            </w:r>
            <w:r w:rsidR="000116E0">
              <w:rPr>
                <w:rFonts w:asciiTheme="minorHAnsi" w:eastAsiaTheme="minorEastAsia" w:hAnsiTheme="minorHAnsi" w:cstheme="minorBidi"/>
                <w:noProof/>
                <w:sz w:val="22"/>
                <w:szCs w:val="22"/>
                <w:lang w:val="en-US"/>
              </w:rPr>
              <w:tab/>
            </w:r>
            <w:r w:rsidR="000116E0" w:rsidRPr="00FC763C">
              <w:rPr>
                <w:rStyle w:val="Hyperlink"/>
                <w:noProof/>
              </w:rPr>
              <w:t>Vault</w:t>
            </w:r>
            <w:r w:rsidR="000116E0">
              <w:rPr>
                <w:noProof/>
                <w:webHidden/>
              </w:rPr>
              <w:tab/>
            </w:r>
            <w:r w:rsidR="000116E0">
              <w:rPr>
                <w:noProof/>
                <w:webHidden/>
              </w:rPr>
              <w:fldChar w:fldCharType="begin"/>
            </w:r>
            <w:r w:rsidR="000116E0">
              <w:rPr>
                <w:noProof/>
                <w:webHidden/>
              </w:rPr>
              <w:instrText xml:space="preserve"> PAGEREF _Toc128021067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AD92890" w14:textId="6CFCB125" w:rsidR="000116E0" w:rsidRDefault="00EC4396" w:rsidP="00EC4396">
          <w:pPr>
            <w:pStyle w:val="TOC3"/>
            <w:rPr>
              <w:rFonts w:asciiTheme="minorHAnsi" w:eastAsiaTheme="minorEastAsia" w:hAnsiTheme="minorHAnsi" w:cstheme="minorBidi"/>
              <w:noProof/>
              <w:sz w:val="22"/>
              <w:szCs w:val="22"/>
              <w:lang w:val="en-US"/>
            </w:rPr>
          </w:pPr>
          <w:hyperlink w:anchor="_Toc128021068" w:history="1">
            <w:r w:rsidR="000116E0" w:rsidRPr="00FC763C">
              <w:rPr>
                <w:rStyle w:val="Hyperlink"/>
                <w:noProof/>
              </w:rPr>
              <w:t>2.1.11</w:t>
            </w:r>
            <w:r w:rsidR="000116E0">
              <w:rPr>
                <w:rFonts w:asciiTheme="minorHAnsi" w:eastAsiaTheme="minorEastAsia" w:hAnsiTheme="minorHAnsi" w:cstheme="minorBidi"/>
                <w:noProof/>
                <w:sz w:val="22"/>
                <w:szCs w:val="22"/>
                <w:lang w:val="en-US"/>
              </w:rPr>
              <w:tab/>
            </w:r>
            <w:r w:rsidR="000116E0" w:rsidRPr="00FC763C">
              <w:rPr>
                <w:rStyle w:val="Hyperlink"/>
                <w:noProof/>
              </w:rPr>
              <w:t>ATMs and Branches</w:t>
            </w:r>
            <w:r w:rsidR="000116E0">
              <w:rPr>
                <w:noProof/>
                <w:webHidden/>
              </w:rPr>
              <w:tab/>
            </w:r>
            <w:r w:rsidR="000116E0">
              <w:rPr>
                <w:noProof/>
                <w:webHidden/>
              </w:rPr>
              <w:fldChar w:fldCharType="begin"/>
            </w:r>
            <w:r w:rsidR="000116E0">
              <w:rPr>
                <w:noProof/>
                <w:webHidden/>
              </w:rPr>
              <w:instrText xml:space="preserve"> PAGEREF _Toc128021068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7F5DA47" w14:textId="4EF26AB4" w:rsidR="000116E0" w:rsidRDefault="00EC4396" w:rsidP="00EC4396">
          <w:pPr>
            <w:pStyle w:val="TOC3"/>
            <w:rPr>
              <w:rFonts w:asciiTheme="minorHAnsi" w:eastAsiaTheme="minorEastAsia" w:hAnsiTheme="minorHAnsi" w:cstheme="minorBidi"/>
              <w:noProof/>
              <w:sz w:val="22"/>
              <w:szCs w:val="22"/>
              <w:lang w:val="en-US"/>
            </w:rPr>
          </w:pPr>
          <w:hyperlink w:anchor="_Toc128021069" w:history="1">
            <w:r w:rsidR="000116E0" w:rsidRPr="00FC763C">
              <w:rPr>
                <w:rStyle w:val="Hyperlink"/>
                <w:noProof/>
              </w:rPr>
              <w:t>2.1.12</w:t>
            </w:r>
            <w:r w:rsidR="000116E0">
              <w:rPr>
                <w:rFonts w:asciiTheme="minorHAnsi" w:eastAsiaTheme="minorEastAsia" w:hAnsiTheme="minorHAnsi" w:cstheme="minorBidi"/>
                <w:noProof/>
                <w:sz w:val="22"/>
                <w:szCs w:val="22"/>
                <w:lang w:val="en-US"/>
              </w:rPr>
              <w:tab/>
            </w:r>
            <w:r w:rsidR="000116E0" w:rsidRPr="00FC763C">
              <w:rPr>
                <w:rStyle w:val="Hyperlink"/>
                <w:noProof/>
              </w:rPr>
              <w:t>Commercial</w:t>
            </w:r>
            <w:r w:rsidR="000116E0">
              <w:rPr>
                <w:noProof/>
                <w:webHidden/>
              </w:rPr>
              <w:tab/>
            </w:r>
            <w:r w:rsidR="000116E0">
              <w:rPr>
                <w:noProof/>
                <w:webHidden/>
              </w:rPr>
              <w:fldChar w:fldCharType="begin"/>
            </w:r>
            <w:r w:rsidR="000116E0">
              <w:rPr>
                <w:noProof/>
                <w:webHidden/>
              </w:rPr>
              <w:instrText xml:space="preserve"> PAGEREF _Toc128021069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DC3B7F3" w14:textId="6438134D" w:rsidR="000116E0" w:rsidRDefault="00EC4396" w:rsidP="00EC4396">
          <w:pPr>
            <w:pStyle w:val="TOC3"/>
            <w:rPr>
              <w:rFonts w:asciiTheme="minorHAnsi" w:eastAsiaTheme="minorEastAsia" w:hAnsiTheme="minorHAnsi" w:cstheme="minorBidi"/>
              <w:noProof/>
              <w:sz w:val="22"/>
              <w:szCs w:val="22"/>
              <w:lang w:val="en-US"/>
            </w:rPr>
          </w:pPr>
          <w:hyperlink w:anchor="_Toc128021070" w:history="1">
            <w:r w:rsidR="000116E0" w:rsidRPr="00FC763C">
              <w:rPr>
                <w:rStyle w:val="Hyperlink"/>
                <w:noProof/>
              </w:rPr>
              <w:t>2.1.13</w:t>
            </w:r>
            <w:r w:rsidR="000116E0">
              <w:rPr>
                <w:rFonts w:asciiTheme="minorHAnsi" w:eastAsiaTheme="minorEastAsia" w:hAnsiTheme="minorHAnsi" w:cstheme="minorBidi"/>
                <w:noProof/>
                <w:sz w:val="22"/>
                <w:szCs w:val="22"/>
                <w:lang w:val="en-US"/>
              </w:rPr>
              <w:tab/>
            </w:r>
            <w:r w:rsidR="000116E0" w:rsidRPr="00FC763C">
              <w:rPr>
                <w:rStyle w:val="Hyperlink"/>
                <w:noProof/>
              </w:rPr>
              <w:t>Custodial Inventory</w:t>
            </w:r>
            <w:r w:rsidR="000116E0">
              <w:rPr>
                <w:noProof/>
                <w:webHidden/>
              </w:rPr>
              <w:tab/>
            </w:r>
            <w:r w:rsidR="000116E0">
              <w:rPr>
                <w:noProof/>
                <w:webHidden/>
              </w:rPr>
              <w:fldChar w:fldCharType="begin"/>
            </w:r>
            <w:r w:rsidR="000116E0">
              <w:rPr>
                <w:noProof/>
                <w:webHidden/>
              </w:rPr>
              <w:instrText xml:space="preserve"> PAGEREF _Toc128021070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874BD2C" w14:textId="2A3A6B1F" w:rsidR="000116E0" w:rsidRDefault="00EC4396" w:rsidP="00EC4396">
          <w:pPr>
            <w:pStyle w:val="TOC3"/>
            <w:rPr>
              <w:rFonts w:asciiTheme="minorHAnsi" w:eastAsiaTheme="minorEastAsia" w:hAnsiTheme="minorHAnsi" w:cstheme="minorBidi"/>
              <w:noProof/>
              <w:sz w:val="22"/>
              <w:szCs w:val="22"/>
              <w:lang w:val="en-US"/>
            </w:rPr>
          </w:pPr>
          <w:hyperlink w:anchor="_Toc128021071" w:history="1">
            <w:r w:rsidR="000116E0" w:rsidRPr="00FC763C">
              <w:rPr>
                <w:rStyle w:val="Hyperlink"/>
                <w:noProof/>
              </w:rPr>
              <w:t>2.1.14</w:t>
            </w:r>
            <w:r w:rsidR="000116E0">
              <w:rPr>
                <w:rFonts w:asciiTheme="minorHAnsi" w:eastAsiaTheme="minorEastAsia" w:hAnsiTheme="minorHAnsi" w:cstheme="minorBidi"/>
                <w:noProof/>
                <w:sz w:val="22"/>
                <w:szCs w:val="22"/>
                <w:lang w:val="en-US"/>
              </w:rPr>
              <w:tab/>
            </w:r>
            <w:r w:rsidR="000116E0" w:rsidRPr="00FC763C">
              <w:rPr>
                <w:rStyle w:val="Hyperlink"/>
                <w:noProof/>
              </w:rPr>
              <w:t>External Funding Source</w:t>
            </w:r>
            <w:r w:rsidR="000116E0">
              <w:rPr>
                <w:noProof/>
                <w:webHidden/>
              </w:rPr>
              <w:tab/>
            </w:r>
            <w:r w:rsidR="000116E0">
              <w:rPr>
                <w:noProof/>
                <w:webHidden/>
              </w:rPr>
              <w:fldChar w:fldCharType="begin"/>
            </w:r>
            <w:r w:rsidR="000116E0">
              <w:rPr>
                <w:noProof/>
                <w:webHidden/>
              </w:rPr>
              <w:instrText xml:space="preserve"> PAGEREF _Toc128021071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189F6EF" w14:textId="5072615A" w:rsidR="000116E0" w:rsidRDefault="00EC4396" w:rsidP="00EC4396">
          <w:pPr>
            <w:pStyle w:val="TOC2"/>
            <w:rPr>
              <w:rFonts w:asciiTheme="minorHAnsi" w:eastAsiaTheme="minorEastAsia" w:hAnsiTheme="minorHAnsi" w:cstheme="minorBidi"/>
              <w:noProof/>
              <w:sz w:val="22"/>
              <w:szCs w:val="22"/>
              <w:lang w:val="en-US"/>
            </w:rPr>
            <w:pPrChange w:id="13" w:author="Moses, Robinson" w:date="2023-04-05T03:31:00Z">
              <w:pPr>
                <w:pStyle w:val="TOC2"/>
                <w:tabs>
                  <w:tab w:val="left" w:pos="1621"/>
                </w:tabs>
              </w:pPr>
            </w:pPrChange>
          </w:pPr>
          <w:r>
            <w:fldChar w:fldCharType="begin"/>
          </w:r>
          <w:r>
            <w:instrText xml:space="preserve"> HYPERLINK \l "_Toc128021072" </w:instrText>
          </w:r>
          <w:r>
            <w:fldChar w:fldCharType="separate"/>
          </w:r>
          <w:r w:rsidR="000116E0" w:rsidRPr="00FC763C">
            <w:rPr>
              <w:rStyle w:val="Hyperlink"/>
              <w:noProof/>
            </w:rPr>
            <w:t>2.2</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Cashpoint</w:t>
          </w:r>
          <w:r w:rsidR="000116E0" w:rsidRPr="00FC763C">
            <w:rPr>
              <w:rStyle w:val="Hyperlink"/>
              <w:noProof/>
            </w:rPr>
            <w:t xml:space="preserve"> Pages</w:t>
          </w:r>
          <w:r w:rsidR="000116E0">
            <w:rPr>
              <w:noProof/>
              <w:webHidden/>
            </w:rPr>
            <w:tab/>
          </w:r>
          <w:r w:rsidR="000116E0">
            <w:rPr>
              <w:noProof/>
              <w:webHidden/>
            </w:rPr>
            <w:fldChar w:fldCharType="begin"/>
          </w:r>
          <w:r w:rsidR="000116E0">
            <w:rPr>
              <w:noProof/>
              <w:webHidden/>
            </w:rPr>
            <w:instrText xml:space="preserve"> PAGEREF _Toc128021072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r>
            <w:rPr>
              <w:noProof/>
            </w:rPr>
            <w:fldChar w:fldCharType="end"/>
          </w:r>
        </w:p>
        <w:p w14:paraId="34D30046" w14:textId="31577B6A" w:rsidR="000116E0" w:rsidRDefault="00EC4396" w:rsidP="00EC4396">
          <w:pPr>
            <w:pStyle w:val="TOC3"/>
            <w:rPr>
              <w:rFonts w:asciiTheme="minorHAnsi" w:eastAsiaTheme="minorEastAsia" w:hAnsiTheme="minorHAnsi" w:cstheme="minorBidi"/>
              <w:noProof/>
              <w:sz w:val="22"/>
              <w:szCs w:val="22"/>
              <w:lang w:val="en-US"/>
            </w:rPr>
          </w:pPr>
          <w:hyperlink w:anchor="_Toc128021073" w:history="1">
            <w:r w:rsidR="000116E0" w:rsidRPr="00FC763C">
              <w:rPr>
                <w:rStyle w:val="Hyperlink"/>
                <w:noProof/>
              </w:rPr>
              <w:t>2.2.1</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Definition</w:t>
            </w:r>
            <w:r w:rsidR="000116E0">
              <w:rPr>
                <w:noProof/>
                <w:webHidden/>
              </w:rPr>
              <w:tab/>
            </w:r>
            <w:r w:rsidR="000116E0">
              <w:rPr>
                <w:noProof/>
                <w:webHidden/>
              </w:rPr>
              <w:fldChar w:fldCharType="begin"/>
            </w:r>
            <w:r w:rsidR="000116E0">
              <w:rPr>
                <w:noProof/>
                <w:webHidden/>
              </w:rPr>
              <w:instrText xml:space="preserve"> PAGEREF _Toc128021073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DBE41EB" w14:textId="34AA7398" w:rsidR="000116E0" w:rsidRDefault="00EC4396" w:rsidP="00EC4396">
          <w:pPr>
            <w:pStyle w:val="TOC3"/>
            <w:rPr>
              <w:rFonts w:asciiTheme="minorHAnsi" w:eastAsiaTheme="minorEastAsia" w:hAnsiTheme="minorHAnsi" w:cstheme="minorBidi"/>
              <w:noProof/>
              <w:sz w:val="22"/>
              <w:szCs w:val="22"/>
              <w:lang w:val="en-US"/>
            </w:rPr>
          </w:pPr>
          <w:hyperlink w:anchor="_Toc128021074" w:history="1">
            <w:r w:rsidR="000116E0" w:rsidRPr="00FC763C">
              <w:rPr>
                <w:rStyle w:val="Hyperlink"/>
                <w:noProof/>
              </w:rPr>
              <w:t>2.2.2</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Denominations</w:t>
            </w:r>
            <w:r w:rsidR="000116E0">
              <w:rPr>
                <w:noProof/>
                <w:webHidden/>
              </w:rPr>
              <w:tab/>
            </w:r>
            <w:r w:rsidR="000116E0">
              <w:rPr>
                <w:noProof/>
                <w:webHidden/>
              </w:rPr>
              <w:fldChar w:fldCharType="begin"/>
            </w:r>
            <w:r w:rsidR="000116E0">
              <w:rPr>
                <w:noProof/>
                <w:webHidden/>
              </w:rPr>
              <w:instrText xml:space="preserve"> PAGEREF _Toc128021074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6F38899" w14:textId="6D695F26" w:rsidR="000116E0" w:rsidRDefault="00EC4396" w:rsidP="00EC4396">
          <w:pPr>
            <w:pStyle w:val="TOC3"/>
            <w:rPr>
              <w:rFonts w:asciiTheme="minorHAnsi" w:eastAsiaTheme="minorEastAsia" w:hAnsiTheme="minorHAnsi" w:cstheme="minorBidi"/>
              <w:noProof/>
              <w:sz w:val="22"/>
              <w:szCs w:val="22"/>
              <w:lang w:val="en-US"/>
            </w:rPr>
          </w:pPr>
          <w:hyperlink w:anchor="_Toc128021075" w:history="1">
            <w:r w:rsidR="000116E0" w:rsidRPr="00FC763C">
              <w:rPr>
                <w:rStyle w:val="Hyperlink"/>
                <w:noProof/>
              </w:rPr>
              <w:t>2.2.3</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Requirements</w:t>
            </w:r>
            <w:r w:rsidR="000116E0">
              <w:rPr>
                <w:noProof/>
                <w:webHidden/>
              </w:rPr>
              <w:tab/>
            </w:r>
            <w:r w:rsidR="000116E0">
              <w:rPr>
                <w:noProof/>
                <w:webHidden/>
              </w:rPr>
              <w:fldChar w:fldCharType="begin"/>
            </w:r>
            <w:r w:rsidR="000116E0">
              <w:rPr>
                <w:noProof/>
                <w:webHidden/>
              </w:rPr>
              <w:instrText xml:space="preserve"> PAGEREF _Toc128021075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7CC2035" w14:textId="0178C673" w:rsidR="000116E0" w:rsidRDefault="00EC4396" w:rsidP="00EC4396">
          <w:pPr>
            <w:pStyle w:val="TOC3"/>
            <w:rPr>
              <w:rFonts w:asciiTheme="minorHAnsi" w:eastAsiaTheme="minorEastAsia" w:hAnsiTheme="minorHAnsi" w:cstheme="minorBidi"/>
              <w:noProof/>
              <w:sz w:val="22"/>
              <w:szCs w:val="22"/>
              <w:lang w:val="en-US"/>
            </w:rPr>
          </w:pPr>
          <w:hyperlink w:anchor="_Toc128021077" w:history="1">
            <w:r w:rsidR="000116E0" w:rsidRPr="00FC763C">
              <w:rPr>
                <w:rStyle w:val="Hyperlink"/>
                <w:noProof/>
              </w:rPr>
              <w:t>2.2.4</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Service Days</w:t>
            </w:r>
            <w:r w:rsidR="000116E0">
              <w:rPr>
                <w:noProof/>
                <w:webHidden/>
              </w:rPr>
              <w:tab/>
            </w:r>
            <w:r w:rsidR="000116E0">
              <w:rPr>
                <w:noProof/>
                <w:webHidden/>
              </w:rPr>
              <w:fldChar w:fldCharType="begin"/>
            </w:r>
            <w:r w:rsidR="000116E0">
              <w:rPr>
                <w:noProof/>
                <w:webHidden/>
              </w:rPr>
              <w:instrText xml:space="preserve"> PAGEREF _Toc128021077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CFC8E29" w14:textId="14F66FDB" w:rsidR="000116E0" w:rsidRDefault="00EC4396" w:rsidP="00EC4396">
          <w:pPr>
            <w:pStyle w:val="TOC3"/>
            <w:rPr>
              <w:rFonts w:asciiTheme="minorHAnsi" w:eastAsiaTheme="minorEastAsia" w:hAnsiTheme="minorHAnsi" w:cstheme="minorBidi"/>
              <w:noProof/>
              <w:sz w:val="22"/>
              <w:szCs w:val="22"/>
              <w:lang w:val="en-US"/>
            </w:rPr>
          </w:pPr>
          <w:hyperlink w:anchor="_Toc128021078" w:history="1">
            <w:r w:rsidR="000116E0" w:rsidRPr="00FC763C">
              <w:rPr>
                <w:rStyle w:val="Hyperlink"/>
                <w:noProof/>
              </w:rPr>
              <w:t>2.2.5</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Cashpoints</w:t>
            </w:r>
            <w:r w:rsidR="000116E0">
              <w:rPr>
                <w:noProof/>
                <w:webHidden/>
              </w:rPr>
              <w:tab/>
            </w:r>
            <w:r w:rsidR="000116E0">
              <w:rPr>
                <w:noProof/>
                <w:webHidden/>
              </w:rPr>
              <w:fldChar w:fldCharType="begin"/>
            </w:r>
            <w:r w:rsidR="000116E0">
              <w:rPr>
                <w:noProof/>
                <w:webHidden/>
              </w:rPr>
              <w:instrText xml:space="preserve"> PAGEREF _Toc128021078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FE68CDE" w14:textId="6AF1B3C3" w:rsidR="000116E0" w:rsidRDefault="00EC4396" w:rsidP="00EC4396">
          <w:pPr>
            <w:pStyle w:val="TOC3"/>
            <w:rPr>
              <w:rFonts w:asciiTheme="minorHAnsi" w:eastAsiaTheme="minorEastAsia" w:hAnsiTheme="minorHAnsi" w:cstheme="minorBidi"/>
              <w:noProof/>
              <w:sz w:val="22"/>
              <w:szCs w:val="22"/>
              <w:lang w:val="en-US"/>
            </w:rPr>
          </w:pPr>
          <w:hyperlink w:anchor="_Toc128021079" w:history="1">
            <w:r w:rsidR="000116E0" w:rsidRPr="00FC763C">
              <w:rPr>
                <w:rStyle w:val="Hyperlink"/>
                <w:noProof/>
              </w:rPr>
              <w:t>2.2.6</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Balance Entry</w:t>
            </w:r>
            <w:r w:rsidR="000116E0">
              <w:rPr>
                <w:noProof/>
                <w:webHidden/>
              </w:rPr>
              <w:tab/>
            </w:r>
            <w:r w:rsidR="000116E0">
              <w:rPr>
                <w:noProof/>
                <w:webHidden/>
              </w:rPr>
              <w:fldChar w:fldCharType="begin"/>
            </w:r>
            <w:r w:rsidR="000116E0">
              <w:rPr>
                <w:noProof/>
                <w:webHidden/>
              </w:rPr>
              <w:instrText xml:space="preserve"> PAGEREF _Toc128021079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AB6EF8C" w14:textId="492394B5" w:rsidR="000116E0" w:rsidRDefault="00EC4396" w:rsidP="00EC4396">
          <w:pPr>
            <w:pStyle w:val="TOC3"/>
            <w:rPr>
              <w:rFonts w:asciiTheme="minorHAnsi" w:eastAsiaTheme="minorEastAsia" w:hAnsiTheme="minorHAnsi" w:cstheme="minorBidi"/>
              <w:noProof/>
              <w:sz w:val="22"/>
              <w:szCs w:val="22"/>
              <w:lang w:val="en-US"/>
            </w:rPr>
          </w:pPr>
          <w:hyperlink w:anchor="_Toc128021080" w:history="1">
            <w:r w:rsidR="000116E0" w:rsidRPr="00FC763C">
              <w:rPr>
                <w:rStyle w:val="Hyperlink"/>
                <w:noProof/>
              </w:rPr>
              <w:t>2.2.7</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Provisional Credit</w:t>
            </w:r>
            <w:r w:rsidR="000116E0">
              <w:rPr>
                <w:noProof/>
                <w:webHidden/>
              </w:rPr>
              <w:tab/>
            </w:r>
            <w:r w:rsidR="000116E0">
              <w:rPr>
                <w:noProof/>
                <w:webHidden/>
              </w:rPr>
              <w:fldChar w:fldCharType="begin"/>
            </w:r>
            <w:r w:rsidR="000116E0">
              <w:rPr>
                <w:noProof/>
                <w:webHidden/>
              </w:rPr>
              <w:instrText xml:space="preserve"> PAGEREF _Toc128021080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710B1F8" w14:textId="24460B1A" w:rsidR="000116E0" w:rsidRDefault="00EC4396" w:rsidP="00EC4396">
          <w:pPr>
            <w:pStyle w:val="TOC3"/>
            <w:rPr>
              <w:rFonts w:asciiTheme="minorHAnsi" w:eastAsiaTheme="minorEastAsia" w:hAnsiTheme="minorHAnsi" w:cstheme="minorBidi"/>
              <w:noProof/>
              <w:sz w:val="22"/>
              <w:szCs w:val="22"/>
              <w:lang w:val="en-US"/>
            </w:rPr>
          </w:pPr>
          <w:hyperlink w:anchor="_Toc128021081" w:history="1">
            <w:r w:rsidR="000116E0" w:rsidRPr="00FC763C">
              <w:rPr>
                <w:rStyle w:val="Hyperlink"/>
                <w:noProof/>
              </w:rPr>
              <w:t>2.2.8</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Costs</w:t>
            </w:r>
            <w:r w:rsidR="000116E0">
              <w:rPr>
                <w:noProof/>
                <w:webHidden/>
              </w:rPr>
              <w:tab/>
            </w:r>
            <w:r w:rsidR="000116E0">
              <w:rPr>
                <w:noProof/>
                <w:webHidden/>
              </w:rPr>
              <w:fldChar w:fldCharType="begin"/>
            </w:r>
            <w:r w:rsidR="000116E0">
              <w:rPr>
                <w:noProof/>
                <w:webHidden/>
              </w:rPr>
              <w:instrText xml:space="preserve"> PAGEREF _Toc128021081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6881DFC" w14:textId="580237E7" w:rsidR="000116E0" w:rsidRDefault="00EC4396" w:rsidP="00EC4396">
          <w:pPr>
            <w:pStyle w:val="TOC3"/>
            <w:rPr>
              <w:rFonts w:asciiTheme="minorHAnsi" w:eastAsiaTheme="minorEastAsia" w:hAnsiTheme="minorHAnsi" w:cstheme="minorBidi"/>
              <w:noProof/>
              <w:sz w:val="22"/>
              <w:szCs w:val="22"/>
              <w:lang w:val="en-US"/>
            </w:rPr>
          </w:pPr>
          <w:hyperlink w:anchor="_Toc128021082" w:history="1">
            <w:r w:rsidR="000116E0" w:rsidRPr="00FC763C">
              <w:rPr>
                <w:rStyle w:val="Hyperlink"/>
                <w:noProof/>
              </w:rPr>
              <w:t>2.2.9</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Teller Verification</w:t>
            </w:r>
            <w:r w:rsidR="000116E0">
              <w:rPr>
                <w:noProof/>
                <w:webHidden/>
              </w:rPr>
              <w:tab/>
            </w:r>
            <w:r w:rsidR="000116E0">
              <w:rPr>
                <w:noProof/>
                <w:webHidden/>
              </w:rPr>
              <w:fldChar w:fldCharType="begin"/>
            </w:r>
            <w:r w:rsidR="000116E0">
              <w:rPr>
                <w:noProof/>
                <w:webHidden/>
              </w:rPr>
              <w:instrText xml:space="preserve"> PAGEREF _Toc128021082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EF30A70" w14:textId="35716FC8" w:rsidR="000116E0" w:rsidRDefault="00EC4396" w:rsidP="00EC4396">
          <w:pPr>
            <w:pStyle w:val="TOC3"/>
            <w:rPr>
              <w:rFonts w:asciiTheme="minorHAnsi" w:eastAsiaTheme="minorEastAsia" w:hAnsiTheme="minorHAnsi" w:cstheme="minorBidi"/>
              <w:noProof/>
              <w:sz w:val="22"/>
              <w:szCs w:val="22"/>
              <w:lang w:val="en-US"/>
            </w:rPr>
          </w:pPr>
          <w:hyperlink w:anchor="_Toc128021083" w:history="1">
            <w:r w:rsidR="000116E0" w:rsidRPr="00FC763C">
              <w:rPr>
                <w:rStyle w:val="Hyperlink"/>
                <w:noProof/>
              </w:rPr>
              <w:t>2.2.10</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Denomination Yield</w:t>
            </w:r>
            <w:r w:rsidR="000116E0">
              <w:rPr>
                <w:noProof/>
                <w:webHidden/>
              </w:rPr>
              <w:tab/>
            </w:r>
            <w:r w:rsidR="000116E0">
              <w:rPr>
                <w:noProof/>
                <w:webHidden/>
              </w:rPr>
              <w:fldChar w:fldCharType="begin"/>
            </w:r>
            <w:r w:rsidR="000116E0">
              <w:rPr>
                <w:noProof/>
                <w:webHidden/>
              </w:rPr>
              <w:instrText xml:space="preserve"> PAGEREF _Toc128021083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E445E0" w14:textId="2CEE2C1A" w:rsidR="000116E0" w:rsidRDefault="00EC4396" w:rsidP="00EC4396">
          <w:pPr>
            <w:pStyle w:val="TOC3"/>
            <w:rPr>
              <w:rFonts w:asciiTheme="minorHAnsi" w:eastAsiaTheme="minorEastAsia" w:hAnsiTheme="minorHAnsi" w:cstheme="minorBidi"/>
              <w:noProof/>
              <w:sz w:val="22"/>
              <w:szCs w:val="22"/>
              <w:lang w:val="en-US"/>
            </w:rPr>
          </w:pPr>
          <w:hyperlink w:anchor="_Toc128021084" w:history="1">
            <w:r w:rsidR="000116E0" w:rsidRPr="00FC763C">
              <w:rPr>
                <w:rStyle w:val="Hyperlink"/>
                <w:noProof/>
                <w:lang w:val="en-US"/>
              </w:rPr>
              <w:t>2.2.11</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Denomination Yield</w:t>
            </w:r>
            <w:r w:rsidR="000116E0" w:rsidRPr="00FC763C">
              <w:rPr>
                <w:rStyle w:val="Hyperlink"/>
                <w:rFonts w:ascii="Wingdings" w:hAnsi="Wingdings"/>
                <w:noProof/>
              </w:rPr>
              <w:t></w:t>
            </w:r>
            <w:r w:rsidR="000116E0" w:rsidRPr="00FC763C">
              <w:rPr>
                <w:rStyle w:val="Hyperlink"/>
                <w:noProof/>
                <w:lang w:val="en-US"/>
              </w:rPr>
              <w:t>Edit</w:t>
            </w:r>
            <w:r w:rsidR="000116E0">
              <w:rPr>
                <w:noProof/>
                <w:webHidden/>
              </w:rPr>
              <w:tab/>
            </w:r>
            <w:r w:rsidR="000116E0">
              <w:rPr>
                <w:noProof/>
                <w:webHidden/>
              </w:rPr>
              <w:fldChar w:fldCharType="begin"/>
            </w:r>
            <w:r w:rsidR="000116E0">
              <w:rPr>
                <w:noProof/>
                <w:webHidden/>
              </w:rPr>
              <w:instrText xml:space="preserve"> PAGEREF _Toc128021084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C597E63" w14:textId="68C83A50" w:rsidR="000116E0" w:rsidRDefault="00EC4396" w:rsidP="00EC4396">
          <w:pPr>
            <w:pStyle w:val="TOC3"/>
            <w:rPr>
              <w:rFonts w:asciiTheme="minorHAnsi" w:eastAsiaTheme="minorEastAsia" w:hAnsiTheme="minorHAnsi" w:cstheme="minorBidi"/>
              <w:noProof/>
              <w:sz w:val="22"/>
              <w:szCs w:val="22"/>
              <w:lang w:val="en-US"/>
            </w:rPr>
          </w:pPr>
          <w:hyperlink w:anchor="_Toc128021085" w:history="1">
            <w:r w:rsidR="000116E0" w:rsidRPr="00FC763C">
              <w:rPr>
                <w:rStyle w:val="Hyperlink"/>
                <w:noProof/>
              </w:rPr>
              <w:t>2.2.12</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Sorting</w:t>
            </w:r>
            <w:r w:rsidR="000116E0">
              <w:rPr>
                <w:noProof/>
                <w:webHidden/>
              </w:rPr>
              <w:tab/>
            </w:r>
            <w:r w:rsidR="000116E0">
              <w:rPr>
                <w:noProof/>
                <w:webHidden/>
              </w:rPr>
              <w:fldChar w:fldCharType="begin"/>
            </w:r>
            <w:r w:rsidR="000116E0">
              <w:rPr>
                <w:noProof/>
                <w:webHidden/>
              </w:rPr>
              <w:instrText xml:space="preserve"> PAGEREF _Toc128021085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05277E7" w14:textId="09481C7D" w:rsidR="000116E0" w:rsidRDefault="00EC4396" w:rsidP="00EC4396">
          <w:pPr>
            <w:pStyle w:val="TOC3"/>
            <w:rPr>
              <w:rFonts w:asciiTheme="minorHAnsi" w:eastAsiaTheme="minorEastAsia" w:hAnsiTheme="minorHAnsi" w:cstheme="minorBidi"/>
              <w:noProof/>
              <w:sz w:val="22"/>
              <w:szCs w:val="22"/>
              <w:lang w:val="en-US"/>
            </w:rPr>
          </w:pPr>
          <w:hyperlink w:anchor="_Toc128021086" w:history="1">
            <w:r w:rsidR="000116E0" w:rsidRPr="00FC763C">
              <w:rPr>
                <w:rStyle w:val="Hyperlink"/>
                <w:noProof/>
              </w:rPr>
              <w:t>2.2.13</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Sorter Utilization</w:t>
            </w:r>
            <w:r w:rsidR="000116E0">
              <w:rPr>
                <w:noProof/>
                <w:webHidden/>
              </w:rPr>
              <w:tab/>
            </w:r>
            <w:r w:rsidR="000116E0">
              <w:rPr>
                <w:noProof/>
                <w:webHidden/>
              </w:rPr>
              <w:fldChar w:fldCharType="begin"/>
            </w:r>
            <w:r w:rsidR="000116E0">
              <w:rPr>
                <w:noProof/>
                <w:webHidden/>
              </w:rPr>
              <w:instrText xml:space="preserve"> PAGEREF _Toc128021086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6CEADE4" w14:textId="6877376D" w:rsidR="000116E0" w:rsidRDefault="00EC4396" w:rsidP="00EC4396">
          <w:pPr>
            <w:pStyle w:val="TOC3"/>
            <w:rPr>
              <w:rFonts w:asciiTheme="minorHAnsi" w:eastAsiaTheme="minorEastAsia" w:hAnsiTheme="minorHAnsi" w:cstheme="minorBidi"/>
              <w:noProof/>
              <w:sz w:val="22"/>
              <w:szCs w:val="22"/>
              <w:lang w:val="en-US"/>
            </w:rPr>
          </w:pPr>
          <w:hyperlink w:anchor="_Toc128021087" w:history="1">
            <w:r w:rsidR="000116E0" w:rsidRPr="00FC763C">
              <w:rPr>
                <w:rStyle w:val="Hyperlink"/>
                <w:noProof/>
              </w:rPr>
              <w:t>2.2.14</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Quality Yield</w:t>
            </w:r>
            <w:r w:rsidR="000116E0">
              <w:rPr>
                <w:noProof/>
                <w:webHidden/>
              </w:rPr>
              <w:tab/>
            </w:r>
            <w:r w:rsidR="000116E0">
              <w:rPr>
                <w:noProof/>
                <w:webHidden/>
              </w:rPr>
              <w:fldChar w:fldCharType="begin"/>
            </w:r>
            <w:r w:rsidR="000116E0">
              <w:rPr>
                <w:noProof/>
                <w:webHidden/>
              </w:rPr>
              <w:instrText xml:space="preserve"> PAGEREF _Toc128021087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1F1B68E" w14:textId="4C23F928" w:rsidR="000116E0" w:rsidRDefault="00EC4396" w:rsidP="00EC4396">
          <w:pPr>
            <w:pStyle w:val="TOC3"/>
            <w:rPr>
              <w:rFonts w:asciiTheme="minorHAnsi" w:eastAsiaTheme="minorEastAsia" w:hAnsiTheme="minorHAnsi" w:cstheme="minorBidi"/>
              <w:noProof/>
              <w:sz w:val="22"/>
              <w:szCs w:val="22"/>
              <w:lang w:val="en-US"/>
            </w:rPr>
          </w:pPr>
          <w:hyperlink w:anchor="_Toc128021088" w:history="1">
            <w:r w:rsidR="000116E0" w:rsidRPr="00FC763C">
              <w:rPr>
                <w:rStyle w:val="Hyperlink"/>
                <w:noProof/>
              </w:rPr>
              <w:t>2.2.15</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Cross-Ship Fit Split</w:t>
            </w:r>
            <w:r w:rsidR="000116E0">
              <w:rPr>
                <w:noProof/>
                <w:webHidden/>
              </w:rPr>
              <w:tab/>
            </w:r>
            <w:r w:rsidR="000116E0">
              <w:rPr>
                <w:noProof/>
                <w:webHidden/>
              </w:rPr>
              <w:fldChar w:fldCharType="begin"/>
            </w:r>
            <w:r w:rsidR="000116E0">
              <w:rPr>
                <w:noProof/>
                <w:webHidden/>
              </w:rPr>
              <w:instrText xml:space="preserve"> PAGEREF _Toc128021088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0F53E4C" w14:textId="3FC15C44" w:rsidR="000116E0" w:rsidRDefault="00EC4396" w:rsidP="00EC4396">
          <w:pPr>
            <w:pStyle w:val="TOC3"/>
            <w:rPr>
              <w:rFonts w:asciiTheme="minorHAnsi" w:eastAsiaTheme="minorEastAsia" w:hAnsiTheme="minorHAnsi" w:cstheme="minorBidi"/>
              <w:noProof/>
              <w:sz w:val="22"/>
              <w:szCs w:val="22"/>
              <w:lang w:val="en-US"/>
            </w:rPr>
          </w:pPr>
          <w:hyperlink w:anchor="_Toc128021089" w:history="1">
            <w:r w:rsidR="000116E0" w:rsidRPr="00FC763C">
              <w:rPr>
                <w:rStyle w:val="Hyperlink"/>
                <w:noProof/>
              </w:rPr>
              <w:t>2.2.16</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Recommendations</w:t>
            </w:r>
            <w:r w:rsidR="000116E0">
              <w:rPr>
                <w:noProof/>
                <w:webHidden/>
              </w:rPr>
              <w:tab/>
            </w:r>
            <w:r w:rsidR="000116E0">
              <w:rPr>
                <w:noProof/>
                <w:webHidden/>
              </w:rPr>
              <w:fldChar w:fldCharType="begin"/>
            </w:r>
            <w:r w:rsidR="000116E0">
              <w:rPr>
                <w:noProof/>
                <w:webHidden/>
              </w:rPr>
              <w:instrText xml:space="preserve"> PAGEREF _Toc128021089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B63EC37" w14:textId="642AFF58" w:rsidR="000116E0" w:rsidRDefault="00EC4396" w:rsidP="00EC4396">
          <w:pPr>
            <w:pStyle w:val="TOC3"/>
            <w:rPr>
              <w:rFonts w:asciiTheme="minorHAnsi" w:eastAsiaTheme="minorEastAsia" w:hAnsiTheme="minorHAnsi" w:cstheme="minorBidi"/>
              <w:noProof/>
              <w:sz w:val="22"/>
              <w:szCs w:val="22"/>
              <w:lang w:val="en-US"/>
            </w:rPr>
          </w:pPr>
          <w:hyperlink w:anchor="_Toc128021090" w:history="1">
            <w:r w:rsidR="000116E0" w:rsidRPr="00FC763C">
              <w:rPr>
                <w:rStyle w:val="Hyperlink"/>
                <w:noProof/>
              </w:rPr>
              <w:t>2.2.17</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Orders</w:t>
            </w:r>
            <w:r w:rsidR="000116E0">
              <w:rPr>
                <w:noProof/>
                <w:webHidden/>
              </w:rPr>
              <w:tab/>
            </w:r>
            <w:r w:rsidR="000116E0">
              <w:rPr>
                <w:noProof/>
                <w:webHidden/>
              </w:rPr>
              <w:fldChar w:fldCharType="begin"/>
            </w:r>
            <w:r w:rsidR="000116E0">
              <w:rPr>
                <w:noProof/>
                <w:webHidden/>
              </w:rPr>
              <w:instrText xml:space="preserve"> PAGEREF _Toc128021090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3699E2D" w14:textId="55AEB9B5" w:rsidR="000116E0" w:rsidRDefault="00EC4396" w:rsidP="00EC4396">
          <w:pPr>
            <w:pStyle w:val="TOC3"/>
            <w:rPr>
              <w:rFonts w:asciiTheme="minorHAnsi" w:eastAsiaTheme="minorEastAsia" w:hAnsiTheme="minorHAnsi" w:cstheme="minorBidi"/>
              <w:noProof/>
              <w:sz w:val="22"/>
              <w:szCs w:val="22"/>
              <w:lang w:val="en-US"/>
            </w:rPr>
          </w:pPr>
          <w:hyperlink w:anchor="_Toc128021091" w:history="1">
            <w:r w:rsidR="000116E0" w:rsidRPr="00FC763C">
              <w:rPr>
                <w:rStyle w:val="Hyperlink"/>
                <w:noProof/>
              </w:rPr>
              <w:t>2.2.18</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Orders workflow</w:t>
            </w:r>
            <w:r w:rsidR="000116E0">
              <w:rPr>
                <w:noProof/>
                <w:webHidden/>
              </w:rPr>
              <w:tab/>
            </w:r>
            <w:r w:rsidR="000116E0">
              <w:rPr>
                <w:noProof/>
                <w:webHidden/>
              </w:rPr>
              <w:fldChar w:fldCharType="begin"/>
            </w:r>
            <w:r w:rsidR="000116E0">
              <w:rPr>
                <w:noProof/>
                <w:webHidden/>
              </w:rPr>
              <w:instrText xml:space="preserve"> PAGEREF _Toc128021091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5E5CD8F" w14:textId="633EB224" w:rsidR="000116E0" w:rsidRDefault="00EC4396" w:rsidP="00EC4396">
          <w:pPr>
            <w:pStyle w:val="TOC3"/>
            <w:rPr>
              <w:rFonts w:asciiTheme="minorHAnsi" w:eastAsiaTheme="minorEastAsia" w:hAnsiTheme="minorHAnsi" w:cstheme="minorBidi"/>
              <w:noProof/>
              <w:sz w:val="22"/>
              <w:szCs w:val="22"/>
              <w:lang w:val="en-US"/>
            </w:rPr>
          </w:pPr>
          <w:hyperlink w:anchor="_Toc128021092" w:history="1">
            <w:r w:rsidR="000116E0" w:rsidRPr="00FC763C">
              <w:rPr>
                <w:rStyle w:val="Hyperlink"/>
                <w:noProof/>
              </w:rPr>
              <w:t>2.2.19</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Order Overview</w:t>
            </w:r>
            <w:r w:rsidR="000116E0">
              <w:rPr>
                <w:noProof/>
                <w:webHidden/>
              </w:rPr>
              <w:tab/>
            </w:r>
            <w:r w:rsidR="000116E0">
              <w:rPr>
                <w:noProof/>
                <w:webHidden/>
              </w:rPr>
              <w:fldChar w:fldCharType="begin"/>
            </w:r>
            <w:r w:rsidR="000116E0">
              <w:rPr>
                <w:noProof/>
                <w:webHidden/>
              </w:rPr>
              <w:instrText xml:space="preserve"> PAGEREF _Toc128021092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C0BBD0A" w14:textId="37B28E19" w:rsidR="000116E0" w:rsidRDefault="00EC4396" w:rsidP="00EC4396">
          <w:pPr>
            <w:pStyle w:val="TOC3"/>
            <w:rPr>
              <w:rFonts w:asciiTheme="minorHAnsi" w:eastAsiaTheme="minorEastAsia" w:hAnsiTheme="minorHAnsi" w:cstheme="minorBidi"/>
              <w:noProof/>
              <w:sz w:val="22"/>
              <w:szCs w:val="22"/>
              <w:lang w:val="en-US"/>
            </w:rPr>
          </w:pPr>
          <w:hyperlink w:anchor="_Toc128021093" w:history="1">
            <w:r w:rsidR="000116E0" w:rsidRPr="00FC763C">
              <w:rPr>
                <w:rStyle w:val="Hyperlink"/>
                <w:noProof/>
              </w:rPr>
              <w:t>2.2.20</w:t>
            </w:r>
            <w:r w:rsidR="000116E0">
              <w:rPr>
                <w:rFonts w:asciiTheme="minorHAnsi" w:eastAsiaTheme="minorEastAsia" w:hAnsiTheme="minorHAnsi" w:cstheme="minorBidi"/>
                <w:noProof/>
                <w:sz w:val="22"/>
                <w:szCs w:val="22"/>
                <w:lang w:val="en-US"/>
              </w:rPr>
              <w:tab/>
            </w:r>
            <w:r w:rsidR="000116E0" w:rsidRPr="00FC763C">
              <w:rPr>
                <w:rStyle w:val="Hyperlink"/>
                <w:noProof/>
              </w:rPr>
              <w:t>Vault Orders</w:t>
            </w:r>
            <w:r w:rsidR="000116E0">
              <w:rPr>
                <w:noProof/>
                <w:webHidden/>
              </w:rPr>
              <w:tab/>
            </w:r>
            <w:r w:rsidR="000116E0">
              <w:rPr>
                <w:noProof/>
                <w:webHidden/>
              </w:rPr>
              <w:fldChar w:fldCharType="begin"/>
            </w:r>
            <w:r w:rsidR="000116E0">
              <w:rPr>
                <w:noProof/>
                <w:webHidden/>
              </w:rPr>
              <w:instrText xml:space="preserve"> PAGEREF _Toc128021093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9601D86" w14:textId="5ADDA94E" w:rsidR="000116E0" w:rsidRDefault="00EC4396" w:rsidP="00EC4396">
          <w:pPr>
            <w:pStyle w:val="TOC3"/>
            <w:rPr>
              <w:rFonts w:asciiTheme="minorHAnsi" w:eastAsiaTheme="minorEastAsia" w:hAnsiTheme="minorHAnsi" w:cstheme="minorBidi"/>
              <w:noProof/>
              <w:sz w:val="22"/>
              <w:szCs w:val="22"/>
              <w:lang w:val="en-US"/>
            </w:rPr>
          </w:pPr>
          <w:hyperlink w:anchor="_Toc128021094" w:history="1">
            <w:r w:rsidR="000116E0" w:rsidRPr="00FC763C">
              <w:rPr>
                <w:rStyle w:val="Hyperlink"/>
                <w:noProof/>
              </w:rPr>
              <w:t>2.2.21</w:t>
            </w:r>
            <w:r w:rsidR="000116E0">
              <w:rPr>
                <w:rFonts w:asciiTheme="minorHAnsi" w:eastAsiaTheme="minorEastAsia" w:hAnsiTheme="minorHAnsi" w:cstheme="minorBidi"/>
                <w:noProof/>
                <w:sz w:val="22"/>
                <w:szCs w:val="22"/>
                <w:lang w:val="en-US"/>
              </w:rPr>
              <w:tab/>
            </w:r>
            <w:r w:rsidR="000116E0" w:rsidRPr="00FC763C">
              <w:rPr>
                <w:rStyle w:val="Hyperlink"/>
                <w:noProof/>
              </w:rPr>
              <w:t>Vault Recommendations</w:t>
            </w:r>
            <w:r w:rsidR="000116E0">
              <w:rPr>
                <w:noProof/>
                <w:webHidden/>
              </w:rPr>
              <w:tab/>
            </w:r>
            <w:r w:rsidR="000116E0">
              <w:rPr>
                <w:noProof/>
                <w:webHidden/>
              </w:rPr>
              <w:fldChar w:fldCharType="begin"/>
            </w:r>
            <w:r w:rsidR="000116E0">
              <w:rPr>
                <w:noProof/>
                <w:webHidden/>
              </w:rPr>
              <w:instrText xml:space="preserve"> PAGEREF _Toc128021094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7595EF2" w14:textId="3C4E4FB7" w:rsidR="000116E0" w:rsidRDefault="00EC4396" w:rsidP="00EC4396">
          <w:pPr>
            <w:pStyle w:val="TOC3"/>
            <w:rPr>
              <w:rFonts w:asciiTheme="minorHAnsi" w:eastAsiaTheme="minorEastAsia" w:hAnsiTheme="minorHAnsi" w:cstheme="minorBidi"/>
              <w:noProof/>
              <w:sz w:val="22"/>
              <w:szCs w:val="22"/>
              <w:lang w:val="en-US"/>
            </w:rPr>
          </w:pPr>
          <w:hyperlink w:anchor="_Toc128021095" w:history="1">
            <w:r w:rsidR="000116E0" w:rsidRPr="00FC763C">
              <w:rPr>
                <w:rStyle w:val="Hyperlink"/>
                <w:noProof/>
              </w:rPr>
              <w:t>2.2.22</w:t>
            </w:r>
            <w:r w:rsidR="000116E0">
              <w:rPr>
                <w:rFonts w:asciiTheme="minorHAnsi" w:eastAsiaTheme="minorEastAsia" w:hAnsiTheme="minorHAnsi" w:cstheme="minorBidi"/>
                <w:noProof/>
                <w:sz w:val="22"/>
                <w:szCs w:val="22"/>
                <w:lang w:val="en-US"/>
              </w:rPr>
              <w:tab/>
            </w:r>
            <w:r w:rsidR="000116E0" w:rsidRPr="00FC763C">
              <w:rPr>
                <w:rStyle w:val="Hyperlink"/>
                <w:noProof/>
              </w:rPr>
              <w:t>Override Vault Recommendations</w:t>
            </w:r>
            <w:r w:rsidR="000116E0">
              <w:rPr>
                <w:noProof/>
                <w:webHidden/>
              </w:rPr>
              <w:tab/>
            </w:r>
            <w:r w:rsidR="000116E0">
              <w:rPr>
                <w:noProof/>
                <w:webHidden/>
              </w:rPr>
              <w:fldChar w:fldCharType="begin"/>
            </w:r>
            <w:r w:rsidR="000116E0">
              <w:rPr>
                <w:noProof/>
                <w:webHidden/>
              </w:rPr>
              <w:instrText xml:space="preserve"> PAGEREF _Toc128021095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9C2568" w14:textId="33A251CC" w:rsidR="000116E0" w:rsidRDefault="00EC4396" w:rsidP="00EC4396">
          <w:pPr>
            <w:pStyle w:val="TOC3"/>
            <w:rPr>
              <w:rFonts w:asciiTheme="minorHAnsi" w:eastAsiaTheme="minorEastAsia" w:hAnsiTheme="minorHAnsi" w:cstheme="minorBidi"/>
              <w:noProof/>
              <w:sz w:val="22"/>
              <w:szCs w:val="22"/>
              <w:lang w:val="en-US"/>
            </w:rPr>
          </w:pPr>
          <w:hyperlink w:anchor="_Toc128021096" w:history="1">
            <w:r w:rsidR="000116E0" w:rsidRPr="00FC763C">
              <w:rPr>
                <w:rStyle w:val="Hyperlink"/>
                <w:noProof/>
              </w:rPr>
              <w:t>2.2.23</w:t>
            </w:r>
            <w:r w:rsidR="000116E0">
              <w:rPr>
                <w:rFonts w:asciiTheme="minorHAnsi" w:eastAsiaTheme="minorEastAsia" w:hAnsiTheme="minorHAnsi" w:cstheme="minorBidi"/>
                <w:noProof/>
                <w:sz w:val="22"/>
                <w:szCs w:val="22"/>
                <w:lang w:val="en-US"/>
              </w:rPr>
              <w:tab/>
            </w:r>
            <w:r w:rsidR="000116E0" w:rsidRPr="00FC763C">
              <w:rPr>
                <w:rStyle w:val="Hyperlink"/>
                <w:noProof/>
              </w:rPr>
              <w:t>Manual Orders</w:t>
            </w:r>
            <w:r w:rsidR="000116E0">
              <w:rPr>
                <w:noProof/>
                <w:webHidden/>
              </w:rPr>
              <w:tab/>
            </w:r>
            <w:r w:rsidR="000116E0">
              <w:rPr>
                <w:noProof/>
                <w:webHidden/>
              </w:rPr>
              <w:fldChar w:fldCharType="begin"/>
            </w:r>
            <w:r w:rsidR="000116E0">
              <w:rPr>
                <w:noProof/>
                <w:webHidden/>
              </w:rPr>
              <w:instrText xml:space="preserve"> PAGEREF _Toc128021096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353E92A" w14:textId="6217D053" w:rsidR="000116E0" w:rsidRDefault="00EC4396" w:rsidP="00EC4396">
          <w:pPr>
            <w:pStyle w:val="TOC3"/>
            <w:rPr>
              <w:rFonts w:asciiTheme="minorHAnsi" w:eastAsiaTheme="minorEastAsia" w:hAnsiTheme="minorHAnsi" w:cstheme="minorBidi"/>
              <w:noProof/>
              <w:sz w:val="22"/>
              <w:szCs w:val="22"/>
              <w:lang w:val="en-US"/>
            </w:rPr>
          </w:pPr>
          <w:hyperlink w:anchor="_Toc128021097" w:history="1">
            <w:r w:rsidR="000116E0" w:rsidRPr="00FC763C">
              <w:rPr>
                <w:rStyle w:val="Hyperlink"/>
                <w:noProof/>
              </w:rPr>
              <w:t>2.2.24</w:t>
            </w:r>
            <w:r w:rsidR="000116E0">
              <w:rPr>
                <w:rFonts w:asciiTheme="minorHAnsi" w:eastAsiaTheme="minorEastAsia" w:hAnsiTheme="minorHAnsi" w:cstheme="minorBidi"/>
                <w:noProof/>
                <w:sz w:val="22"/>
                <w:szCs w:val="22"/>
                <w:lang w:val="en-US"/>
              </w:rPr>
              <w:tab/>
            </w:r>
            <w:r w:rsidR="000116E0" w:rsidRPr="00FC763C">
              <w:rPr>
                <w:rStyle w:val="Hyperlink"/>
                <w:noProof/>
              </w:rPr>
              <w:t>Order Details Page</w:t>
            </w:r>
            <w:r w:rsidR="000116E0">
              <w:rPr>
                <w:noProof/>
                <w:webHidden/>
              </w:rPr>
              <w:tab/>
            </w:r>
            <w:r w:rsidR="000116E0">
              <w:rPr>
                <w:noProof/>
                <w:webHidden/>
              </w:rPr>
              <w:fldChar w:fldCharType="begin"/>
            </w:r>
            <w:r w:rsidR="000116E0">
              <w:rPr>
                <w:noProof/>
                <w:webHidden/>
              </w:rPr>
              <w:instrText xml:space="preserve"> PAGEREF _Toc128021097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524B6B1" w14:textId="1FBD9E31" w:rsidR="000116E0" w:rsidRDefault="00EC4396" w:rsidP="00EC4396">
          <w:pPr>
            <w:pStyle w:val="TOC3"/>
            <w:rPr>
              <w:rFonts w:asciiTheme="minorHAnsi" w:eastAsiaTheme="minorEastAsia" w:hAnsiTheme="minorHAnsi" w:cstheme="minorBidi"/>
              <w:noProof/>
              <w:sz w:val="22"/>
              <w:szCs w:val="22"/>
              <w:lang w:val="en-US"/>
            </w:rPr>
          </w:pPr>
          <w:hyperlink w:anchor="_Toc128021098" w:history="1">
            <w:r w:rsidR="000116E0" w:rsidRPr="00FC763C">
              <w:rPr>
                <w:rStyle w:val="Hyperlink"/>
                <w:noProof/>
              </w:rPr>
              <w:t>2.2.25</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View Forecast</w:t>
            </w:r>
            <w:r w:rsidR="000116E0">
              <w:rPr>
                <w:noProof/>
                <w:webHidden/>
              </w:rPr>
              <w:tab/>
            </w:r>
            <w:r w:rsidR="000116E0">
              <w:rPr>
                <w:noProof/>
                <w:webHidden/>
              </w:rPr>
              <w:fldChar w:fldCharType="begin"/>
            </w:r>
            <w:r w:rsidR="000116E0">
              <w:rPr>
                <w:noProof/>
                <w:webHidden/>
              </w:rPr>
              <w:instrText xml:space="preserve"> PAGEREF _Toc128021098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81743F" w14:textId="10E4C1EC" w:rsidR="000116E0" w:rsidRDefault="00EC4396" w:rsidP="00EC4396">
          <w:pPr>
            <w:pStyle w:val="TOC3"/>
            <w:rPr>
              <w:rFonts w:asciiTheme="minorHAnsi" w:eastAsiaTheme="minorEastAsia" w:hAnsiTheme="minorHAnsi" w:cstheme="minorBidi"/>
              <w:noProof/>
              <w:sz w:val="22"/>
              <w:szCs w:val="22"/>
              <w:lang w:val="en-US"/>
            </w:rPr>
          </w:pPr>
          <w:hyperlink w:anchor="_Toc128021099" w:history="1">
            <w:r w:rsidR="000116E0" w:rsidRPr="00FC763C">
              <w:rPr>
                <w:rStyle w:val="Hyperlink"/>
                <w:noProof/>
              </w:rPr>
              <w:t>2.2.26</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Exclude History</w:t>
            </w:r>
            <w:r w:rsidR="000116E0">
              <w:rPr>
                <w:noProof/>
                <w:webHidden/>
              </w:rPr>
              <w:tab/>
            </w:r>
            <w:r w:rsidR="000116E0">
              <w:rPr>
                <w:noProof/>
                <w:webHidden/>
              </w:rPr>
              <w:fldChar w:fldCharType="begin"/>
            </w:r>
            <w:r w:rsidR="000116E0">
              <w:rPr>
                <w:noProof/>
                <w:webHidden/>
              </w:rPr>
              <w:instrText xml:space="preserve"> PAGEREF _Toc128021099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D558DD2" w14:textId="2A7F24D2" w:rsidR="000116E0" w:rsidRDefault="00EC4396" w:rsidP="00EC4396">
          <w:pPr>
            <w:pStyle w:val="TOC3"/>
            <w:rPr>
              <w:rFonts w:asciiTheme="minorHAnsi" w:eastAsiaTheme="minorEastAsia" w:hAnsiTheme="minorHAnsi" w:cstheme="minorBidi"/>
              <w:noProof/>
              <w:sz w:val="22"/>
              <w:szCs w:val="22"/>
              <w:lang w:val="en-US"/>
            </w:rPr>
          </w:pPr>
          <w:hyperlink w:anchor="_Toc128021100" w:history="1">
            <w:r w:rsidR="000116E0" w:rsidRPr="00FC763C">
              <w:rPr>
                <w:rStyle w:val="Hyperlink"/>
                <w:noProof/>
              </w:rPr>
              <w:t>2.2.27</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Generate Forecasts</w:t>
            </w:r>
            <w:r w:rsidR="000116E0">
              <w:rPr>
                <w:noProof/>
                <w:webHidden/>
              </w:rPr>
              <w:tab/>
            </w:r>
            <w:r w:rsidR="000116E0">
              <w:rPr>
                <w:noProof/>
                <w:webHidden/>
              </w:rPr>
              <w:fldChar w:fldCharType="begin"/>
            </w:r>
            <w:r w:rsidR="000116E0">
              <w:rPr>
                <w:noProof/>
                <w:webHidden/>
              </w:rPr>
              <w:instrText xml:space="preserve"> PAGEREF _Toc128021100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62E9193" w14:textId="285AE0CC" w:rsidR="000116E0" w:rsidRDefault="00EC4396" w:rsidP="00EC4396">
          <w:pPr>
            <w:pStyle w:val="TOC3"/>
            <w:rPr>
              <w:rFonts w:asciiTheme="minorHAnsi" w:eastAsiaTheme="minorEastAsia" w:hAnsiTheme="minorHAnsi" w:cstheme="minorBidi"/>
              <w:noProof/>
              <w:sz w:val="22"/>
              <w:szCs w:val="22"/>
              <w:lang w:val="en-US"/>
            </w:rPr>
          </w:pPr>
          <w:hyperlink w:anchor="_Toc128021101" w:history="1">
            <w:r w:rsidR="000116E0" w:rsidRPr="00FC763C">
              <w:rPr>
                <w:rStyle w:val="Hyperlink"/>
                <w:noProof/>
              </w:rPr>
              <w:t>2.2.28</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Analysis</w:t>
            </w:r>
            <w:r w:rsidR="000116E0">
              <w:rPr>
                <w:noProof/>
                <w:webHidden/>
              </w:rPr>
              <w:tab/>
            </w:r>
            <w:r w:rsidR="000116E0">
              <w:rPr>
                <w:noProof/>
                <w:webHidden/>
              </w:rPr>
              <w:fldChar w:fldCharType="begin"/>
            </w:r>
            <w:r w:rsidR="000116E0">
              <w:rPr>
                <w:noProof/>
                <w:webHidden/>
              </w:rPr>
              <w:instrText xml:space="preserve"> PAGEREF _Toc128021101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393779D" w14:textId="383F5F41" w:rsidR="000116E0" w:rsidRDefault="00EC4396" w:rsidP="00EC4396">
          <w:pPr>
            <w:pStyle w:val="TOC3"/>
            <w:rPr>
              <w:rFonts w:asciiTheme="minorHAnsi" w:eastAsiaTheme="minorEastAsia" w:hAnsiTheme="minorHAnsi" w:cstheme="minorBidi"/>
              <w:noProof/>
              <w:sz w:val="22"/>
              <w:szCs w:val="22"/>
              <w:lang w:val="en-US"/>
            </w:rPr>
          </w:pPr>
          <w:hyperlink w:anchor="_Toc128021102" w:history="1">
            <w:r w:rsidR="000116E0" w:rsidRPr="00FC763C">
              <w:rPr>
                <w:rStyle w:val="Hyperlink"/>
                <w:noProof/>
              </w:rPr>
              <w:t>2.2.29</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ATM/BRANCH Forecast</w:t>
            </w:r>
            <w:r w:rsidR="000116E0">
              <w:rPr>
                <w:noProof/>
                <w:webHidden/>
              </w:rPr>
              <w:tab/>
            </w:r>
            <w:r w:rsidR="000116E0">
              <w:rPr>
                <w:noProof/>
                <w:webHidden/>
              </w:rPr>
              <w:fldChar w:fldCharType="begin"/>
            </w:r>
            <w:r w:rsidR="000116E0">
              <w:rPr>
                <w:noProof/>
                <w:webHidden/>
              </w:rPr>
              <w:instrText xml:space="preserve"> PAGEREF _Toc128021102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B609941" w14:textId="3F58EC4C" w:rsidR="000116E0" w:rsidRDefault="00EC4396" w:rsidP="00EC4396">
          <w:pPr>
            <w:pStyle w:val="TOC3"/>
            <w:rPr>
              <w:rFonts w:asciiTheme="minorHAnsi" w:eastAsiaTheme="minorEastAsia" w:hAnsiTheme="minorHAnsi" w:cstheme="minorBidi"/>
              <w:noProof/>
              <w:sz w:val="22"/>
              <w:szCs w:val="22"/>
              <w:lang w:val="en-US"/>
            </w:rPr>
          </w:pPr>
          <w:hyperlink w:anchor="_Toc128021103" w:history="1">
            <w:r w:rsidR="000116E0" w:rsidRPr="00FC763C">
              <w:rPr>
                <w:rStyle w:val="Hyperlink"/>
                <w:noProof/>
              </w:rPr>
              <w:t>2.2.30</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Reports</w:t>
            </w:r>
            <w:r w:rsidR="000116E0">
              <w:rPr>
                <w:noProof/>
                <w:webHidden/>
              </w:rPr>
              <w:tab/>
            </w:r>
            <w:r w:rsidR="000116E0">
              <w:rPr>
                <w:noProof/>
                <w:webHidden/>
              </w:rPr>
              <w:fldChar w:fldCharType="begin"/>
            </w:r>
            <w:r w:rsidR="000116E0">
              <w:rPr>
                <w:noProof/>
                <w:webHidden/>
              </w:rPr>
              <w:instrText xml:space="preserve"> PAGEREF _Toc128021103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3E41694" w14:textId="3720E595" w:rsidR="000116E0" w:rsidRDefault="00EC4396" w:rsidP="003307B4">
          <w:pPr>
            <w:pStyle w:val="TOC1"/>
            <w:rPr>
              <w:rFonts w:asciiTheme="minorHAnsi" w:eastAsiaTheme="minorEastAsia" w:hAnsiTheme="minorHAnsi" w:cstheme="minorBidi"/>
              <w:noProof/>
              <w:szCs w:val="22"/>
              <w:lang w:val="en-US"/>
            </w:rPr>
          </w:pPr>
          <w:hyperlink w:anchor="_Toc128021104" w:history="1">
            <w:r w:rsidR="000116E0" w:rsidRPr="00FC763C">
              <w:rPr>
                <w:rStyle w:val="Hyperlink"/>
                <w:noProof/>
              </w:rPr>
              <w:t>3</w:t>
            </w:r>
            <w:r w:rsidR="000116E0">
              <w:rPr>
                <w:rFonts w:asciiTheme="minorHAnsi" w:eastAsiaTheme="minorEastAsia" w:hAnsiTheme="minorHAnsi" w:cstheme="minorBidi"/>
                <w:noProof/>
                <w:szCs w:val="22"/>
                <w:lang w:val="en-US"/>
              </w:rPr>
              <w:tab/>
            </w:r>
            <w:r w:rsidR="000116E0" w:rsidRPr="00FC763C">
              <w:rPr>
                <w:rStyle w:val="Hyperlink"/>
                <w:noProof/>
              </w:rPr>
              <w:t>Today Tab</w:t>
            </w:r>
            <w:r w:rsidR="000116E0">
              <w:rPr>
                <w:noProof/>
                <w:webHidden/>
              </w:rPr>
              <w:tab/>
            </w:r>
            <w:r w:rsidR="000116E0">
              <w:rPr>
                <w:noProof/>
                <w:webHidden/>
              </w:rPr>
              <w:fldChar w:fldCharType="begin"/>
            </w:r>
            <w:r w:rsidR="000116E0">
              <w:rPr>
                <w:noProof/>
                <w:webHidden/>
              </w:rPr>
              <w:instrText xml:space="preserve"> PAGEREF _Toc128021104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042D594" w14:textId="6D9FE7F5" w:rsidR="000116E0" w:rsidRDefault="00EC4396" w:rsidP="00EC4396">
          <w:pPr>
            <w:pStyle w:val="TOC3"/>
            <w:rPr>
              <w:rFonts w:asciiTheme="minorHAnsi" w:eastAsiaTheme="minorEastAsia" w:hAnsiTheme="minorHAnsi" w:cstheme="minorBidi"/>
              <w:noProof/>
              <w:sz w:val="22"/>
              <w:szCs w:val="22"/>
              <w:lang w:val="en-US"/>
            </w:rPr>
          </w:pPr>
          <w:hyperlink w:anchor="_Toc128021105" w:history="1">
            <w:r w:rsidR="000116E0" w:rsidRPr="00FC763C">
              <w:rPr>
                <w:rStyle w:val="Hyperlink"/>
                <w:noProof/>
              </w:rPr>
              <w:t>3.1.1</w:t>
            </w:r>
            <w:r w:rsidR="000116E0">
              <w:rPr>
                <w:rFonts w:asciiTheme="minorHAnsi" w:eastAsiaTheme="minorEastAsia" w:hAnsiTheme="minorHAnsi" w:cstheme="minorBidi"/>
                <w:noProof/>
                <w:sz w:val="22"/>
                <w:szCs w:val="22"/>
                <w:lang w:val="en-US"/>
              </w:rPr>
              <w:tab/>
            </w:r>
            <w:r w:rsidR="000116E0" w:rsidRPr="00FC763C">
              <w:rPr>
                <w:rStyle w:val="Hyperlink"/>
                <w:noProof/>
              </w:rPr>
              <w:t>Today</w:t>
            </w:r>
            <w:r w:rsidR="000116E0" w:rsidRPr="00FC763C">
              <w:rPr>
                <w:rStyle w:val="Hyperlink"/>
                <w:rFonts w:ascii="Wingdings" w:hAnsi="Wingdings"/>
                <w:noProof/>
              </w:rPr>
              <w:t></w:t>
            </w:r>
            <w:r w:rsidR="000116E0" w:rsidRPr="00FC763C">
              <w:rPr>
                <w:rStyle w:val="Hyperlink"/>
                <w:noProof/>
              </w:rPr>
              <w:t>Snapshot Page</w:t>
            </w:r>
            <w:r w:rsidR="000116E0">
              <w:rPr>
                <w:noProof/>
                <w:webHidden/>
              </w:rPr>
              <w:tab/>
            </w:r>
            <w:r w:rsidR="000116E0">
              <w:rPr>
                <w:noProof/>
                <w:webHidden/>
              </w:rPr>
              <w:fldChar w:fldCharType="begin"/>
            </w:r>
            <w:r w:rsidR="000116E0">
              <w:rPr>
                <w:noProof/>
                <w:webHidden/>
              </w:rPr>
              <w:instrText xml:space="preserve"> PAGEREF _Toc128021105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F084FE2" w14:textId="2604A778" w:rsidR="000116E0" w:rsidRDefault="00EC4396" w:rsidP="00EC4396">
          <w:pPr>
            <w:pStyle w:val="TOC3"/>
            <w:rPr>
              <w:rFonts w:asciiTheme="minorHAnsi" w:eastAsiaTheme="minorEastAsia" w:hAnsiTheme="minorHAnsi" w:cstheme="minorBidi"/>
              <w:noProof/>
              <w:sz w:val="22"/>
              <w:szCs w:val="22"/>
              <w:lang w:val="en-US"/>
            </w:rPr>
          </w:pPr>
          <w:hyperlink w:anchor="_Toc128021106" w:history="1">
            <w:r w:rsidR="000116E0" w:rsidRPr="00FC763C">
              <w:rPr>
                <w:rStyle w:val="Hyperlink"/>
                <w:noProof/>
              </w:rPr>
              <w:t>3.1.2</w:t>
            </w:r>
            <w:r w:rsidR="000116E0">
              <w:rPr>
                <w:rFonts w:asciiTheme="minorHAnsi" w:eastAsiaTheme="minorEastAsia" w:hAnsiTheme="minorHAnsi" w:cstheme="minorBidi"/>
                <w:noProof/>
                <w:sz w:val="22"/>
                <w:szCs w:val="22"/>
                <w:lang w:val="en-US"/>
              </w:rPr>
              <w:tab/>
            </w:r>
            <w:r w:rsidR="000116E0" w:rsidRPr="00FC763C">
              <w:rPr>
                <w:rStyle w:val="Hyperlink"/>
                <w:noProof/>
              </w:rPr>
              <w:t>Snapshot</w:t>
            </w:r>
            <w:r w:rsidR="000116E0" w:rsidRPr="00FC763C">
              <w:rPr>
                <w:rStyle w:val="Hyperlink"/>
                <w:rFonts w:ascii="Wingdings" w:hAnsi="Wingdings"/>
                <w:noProof/>
              </w:rPr>
              <w:t></w:t>
            </w:r>
            <w:r w:rsidR="000116E0" w:rsidRPr="00FC763C">
              <w:rPr>
                <w:rStyle w:val="Hyperlink"/>
                <w:noProof/>
              </w:rPr>
              <w:t>To Do List</w:t>
            </w:r>
            <w:r w:rsidR="000116E0">
              <w:rPr>
                <w:noProof/>
                <w:webHidden/>
              </w:rPr>
              <w:tab/>
            </w:r>
            <w:r w:rsidR="000116E0">
              <w:rPr>
                <w:noProof/>
                <w:webHidden/>
              </w:rPr>
              <w:fldChar w:fldCharType="begin"/>
            </w:r>
            <w:r w:rsidR="000116E0">
              <w:rPr>
                <w:noProof/>
                <w:webHidden/>
              </w:rPr>
              <w:instrText xml:space="preserve"> PAGEREF _Toc128021106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CED3EA8" w14:textId="4BF65FAA" w:rsidR="000116E0" w:rsidRDefault="00EC4396" w:rsidP="00EC4396">
          <w:pPr>
            <w:pStyle w:val="TOC3"/>
            <w:rPr>
              <w:rFonts w:asciiTheme="minorHAnsi" w:eastAsiaTheme="minorEastAsia" w:hAnsiTheme="minorHAnsi" w:cstheme="minorBidi"/>
              <w:noProof/>
              <w:sz w:val="22"/>
              <w:szCs w:val="22"/>
              <w:lang w:val="en-US"/>
            </w:rPr>
          </w:pPr>
          <w:hyperlink w:anchor="_Toc128021107" w:history="1">
            <w:r w:rsidR="000116E0" w:rsidRPr="00FC763C">
              <w:rPr>
                <w:rStyle w:val="Hyperlink"/>
                <w:noProof/>
                <w:lang w:val="en-US"/>
              </w:rPr>
              <w:t>3.1.3</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Today</w:t>
            </w:r>
            <w:r w:rsidR="000116E0" w:rsidRPr="00FC763C">
              <w:rPr>
                <w:rStyle w:val="Hyperlink"/>
                <w:rFonts w:ascii="Wingdings" w:hAnsi="Wingdings"/>
                <w:noProof/>
              </w:rPr>
              <w:t></w:t>
            </w:r>
            <w:r w:rsidR="000116E0" w:rsidRPr="00FC763C">
              <w:rPr>
                <w:rStyle w:val="Hyperlink"/>
                <w:noProof/>
                <w:lang w:val="en-US"/>
              </w:rPr>
              <w:t>Vault Status</w:t>
            </w:r>
            <w:r w:rsidR="000116E0">
              <w:rPr>
                <w:noProof/>
                <w:webHidden/>
              </w:rPr>
              <w:tab/>
            </w:r>
            <w:r w:rsidR="000116E0">
              <w:rPr>
                <w:noProof/>
                <w:webHidden/>
              </w:rPr>
              <w:fldChar w:fldCharType="begin"/>
            </w:r>
            <w:r w:rsidR="000116E0">
              <w:rPr>
                <w:noProof/>
                <w:webHidden/>
              </w:rPr>
              <w:instrText xml:space="preserve"> PAGEREF _Toc128021107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4899DA7" w14:textId="01A6DFC2" w:rsidR="000116E0" w:rsidRDefault="00EC4396" w:rsidP="00EC4396">
          <w:pPr>
            <w:pStyle w:val="TOC3"/>
            <w:rPr>
              <w:rFonts w:asciiTheme="minorHAnsi" w:eastAsiaTheme="minorEastAsia" w:hAnsiTheme="minorHAnsi" w:cstheme="minorBidi"/>
              <w:noProof/>
              <w:sz w:val="22"/>
              <w:szCs w:val="22"/>
              <w:lang w:val="en-US"/>
            </w:rPr>
          </w:pPr>
          <w:hyperlink w:anchor="_Toc128021108" w:history="1">
            <w:r w:rsidR="000116E0" w:rsidRPr="00FC763C">
              <w:rPr>
                <w:rStyle w:val="Hyperlink"/>
                <w:noProof/>
                <w:lang w:val="en-US"/>
              </w:rPr>
              <w:t>3.1.4</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Today</w:t>
            </w:r>
            <w:r w:rsidR="000116E0" w:rsidRPr="00FC763C">
              <w:rPr>
                <w:rStyle w:val="Hyperlink"/>
                <w:rFonts w:ascii="Wingdings" w:hAnsi="Wingdings"/>
                <w:noProof/>
              </w:rPr>
              <w:t></w:t>
            </w:r>
            <w:r w:rsidR="000116E0" w:rsidRPr="00FC763C">
              <w:rPr>
                <w:rStyle w:val="Hyperlink"/>
                <w:noProof/>
                <w:lang w:val="en-US"/>
              </w:rPr>
              <w:t>Vault Orders</w:t>
            </w:r>
            <w:r w:rsidR="000116E0">
              <w:rPr>
                <w:noProof/>
                <w:webHidden/>
              </w:rPr>
              <w:tab/>
            </w:r>
            <w:r w:rsidR="000116E0">
              <w:rPr>
                <w:noProof/>
                <w:webHidden/>
              </w:rPr>
              <w:fldChar w:fldCharType="begin"/>
            </w:r>
            <w:r w:rsidR="000116E0">
              <w:rPr>
                <w:noProof/>
                <w:webHidden/>
              </w:rPr>
              <w:instrText xml:space="preserve"> PAGEREF _Toc128021108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E71FBB6" w14:textId="610BE706" w:rsidR="000116E0" w:rsidRDefault="00EC4396" w:rsidP="00EC4396">
          <w:pPr>
            <w:pStyle w:val="TOC3"/>
            <w:rPr>
              <w:rFonts w:asciiTheme="minorHAnsi" w:eastAsiaTheme="minorEastAsia" w:hAnsiTheme="minorHAnsi" w:cstheme="minorBidi"/>
              <w:noProof/>
              <w:sz w:val="22"/>
              <w:szCs w:val="22"/>
              <w:lang w:val="en-US"/>
            </w:rPr>
          </w:pPr>
          <w:hyperlink w:anchor="_Toc128021109" w:history="1">
            <w:r w:rsidR="000116E0" w:rsidRPr="00FC763C">
              <w:rPr>
                <w:rStyle w:val="Hyperlink"/>
                <w:noProof/>
                <w:lang w:val="en-US"/>
              </w:rPr>
              <w:t>3.1.5</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Today</w:t>
            </w:r>
            <w:r w:rsidR="000116E0" w:rsidRPr="00FC763C">
              <w:rPr>
                <w:rStyle w:val="Hyperlink"/>
                <w:rFonts w:ascii="Wingdings" w:hAnsi="Wingdings"/>
                <w:noProof/>
              </w:rPr>
              <w:t></w:t>
            </w:r>
            <w:r w:rsidR="000116E0" w:rsidRPr="00FC763C">
              <w:rPr>
                <w:rStyle w:val="Hyperlink"/>
                <w:noProof/>
                <w:lang w:val="en-US"/>
              </w:rPr>
              <w:t>Orders Workflow</w:t>
            </w:r>
            <w:r w:rsidR="000116E0">
              <w:rPr>
                <w:noProof/>
                <w:webHidden/>
              </w:rPr>
              <w:tab/>
            </w:r>
            <w:r w:rsidR="000116E0">
              <w:rPr>
                <w:noProof/>
                <w:webHidden/>
              </w:rPr>
              <w:fldChar w:fldCharType="begin"/>
            </w:r>
            <w:r w:rsidR="000116E0">
              <w:rPr>
                <w:noProof/>
                <w:webHidden/>
              </w:rPr>
              <w:instrText xml:space="preserve"> PAGEREF _Toc128021109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5D27279" w14:textId="37398853" w:rsidR="000116E0" w:rsidRDefault="00EC4396" w:rsidP="003307B4">
          <w:pPr>
            <w:pStyle w:val="TOC1"/>
            <w:rPr>
              <w:rFonts w:asciiTheme="minorHAnsi" w:eastAsiaTheme="minorEastAsia" w:hAnsiTheme="minorHAnsi" w:cstheme="minorBidi"/>
              <w:noProof/>
              <w:szCs w:val="22"/>
              <w:lang w:val="en-US"/>
            </w:rPr>
          </w:pPr>
          <w:hyperlink w:anchor="_Toc128021110" w:history="1">
            <w:r w:rsidR="000116E0" w:rsidRPr="00FC763C">
              <w:rPr>
                <w:rStyle w:val="Hyperlink"/>
                <w:noProof/>
              </w:rPr>
              <w:t>4</w:t>
            </w:r>
            <w:r w:rsidR="000116E0">
              <w:rPr>
                <w:rFonts w:asciiTheme="minorHAnsi" w:eastAsiaTheme="minorEastAsia" w:hAnsiTheme="minorHAnsi" w:cstheme="minorBidi"/>
                <w:noProof/>
                <w:szCs w:val="22"/>
                <w:lang w:val="en-US"/>
              </w:rPr>
              <w:tab/>
            </w:r>
            <w:r w:rsidR="000116E0" w:rsidRPr="00FC763C">
              <w:rPr>
                <w:rStyle w:val="Hyperlink"/>
                <w:noProof/>
              </w:rPr>
              <w:t>Processing Tab</w:t>
            </w:r>
            <w:r w:rsidR="000116E0">
              <w:rPr>
                <w:noProof/>
                <w:webHidden/>
              </w:rPr>
              <w:tab/>
            </w:r>
            <w:r w:rsidR="000116E0">
              <w:rPr>
                <w:noProof/>
                <w:webHidden/>
              </w:rPr>
              <w:fldChar w:fldCharType="begin"/>
            </w:r>
            <w:r w:rsidR="000116E0">
              <w:rPr>
                <w:noProof/>
                <w:webHidden/>
              </w:rPr>
              <w:instrText xml:space="preserve"> PAGEREF _Toc128021110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57E6174" w14:textId="69D476A7" w:rsidR="000116E0" w:rsidRDefault="00EC4396" w:rsidP="00EC4396">
          <w:pPr>
            <w:pStyle w:val="TOC3"/>
            <w:rPr>
              <w:rFonts w:asciiTheme="minorHAnsi" w:eastAsiaTheme="minorEastAsia" w:hAnsiTheme="minorHAnsi" w:cstheme="minorBidi"/>
              <w:noProof/>
              <w:sz w:val="22"/>
              <w:szCs w:val="22"/>
              <w:lang w:val="en-US"/>
            </w:rPr>
          </w:pPr>
          <w:hyperlink w:anchor="_Toc128021111" w:history="1">
            <w:r w:rsidR="000116E0" w:rsidRPr="00FC763C">
              <w:rPr>
                <w:rStyle w:val="Hyperlink"/>
                <w:noProof/>
              </w:rPr>
              <w:t>4.1.1</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Process Status</w:t>
            </w:r>
            <w:r w:rsidR="000116E0">
              <w:rPr>
                <w:noProof/>
                <w:webHidden/>
              </w:rPr>
              <w:tab/>
            </w:r>
            <w:r w:rsidR="000116E0">
              <w:rPr>
                <w:noProof/>
                <w:webHidden/>
              </w:rPr>
              <w:fldChar w:fldCharType="begin"/>
            </w:r>
            <w:r w:rsidR="000116E0">
              <w:rPr>
                <w:noProof/>
                <w:webHidden/>
              </w:rPr>
              <w:instrText xml:space="preserve"> PAGEREF _Toc128021111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C6D5C49" w14:textId="5507D18D" w:rsidR="000116E0" w:rsidRDefault="00EC4396" w:rsidP="00EC4396">
          <w:pPr>
            <w:pStyle w:val="TOC3"/>
            <w:rPr>
              <w:rFonts w:asciiTheme="minorHAnsi" w:eastAsiaTheme="minorEastAsia" w:hAnsiTheme="minorHAnsi" w:cstheme="minorBidi"/>
              <w:noProof/>
              <w:sz w:val="22"/>
              <w:szCs w:val="22"/>
              <w:lang w:val="en-US"/>
            </w:rPr>
          </w:pPr>
          <w:hyperlink w:anchor="_Toc128021112" w:history="1">
            <w:r w:rsidR="000116E0" w:rsidRPr="00FC763C">
              <w:rPr>
                <w:rStyle w:val="Hyperlink"/>
                <w:noProof/>
              </w:rPr>
              <w:t>4.1.2</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Load Balances</w:t>
            </w:r>
            <w:r w:rsidR="000116E0">
              <w:rPr>
                <w:noProof/>
                <w:webHidden/>
              </w:rPr>
              <w:tab/>
            </w:r>
            <w:r w:rsidR="000116E0">
              <w:rPr>
                <w:noProof/>
                <w:webHidden/>
              </w:rPr>
              <w:fldChar w:fldCharType="begin"/>
            </w:r>
            <w:r w:rsidR="000116E0">
              <w:rPr>
                <w:noProof/>
                <w:webHidden/>
              </w:rPr>
              <w:instrText xml:space="preserve"> PAGEREF _Toc128021112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A7A1862" w14:textId="13EBBF9E" w:rsidR="000116E0" w:rsidRDefault="00EC4396" w:rsidP="00EC4396">
          <w:pPr>
            <w:pStyle w:val="TOC3"/>
            <w:rPr>
              <w:rFonts w:asciiTheme="minorHAnsi" w:eastAsiaTheme="minorEastAsia" w:hAnsiTheme="minorHAnsi" w:cstheme="minorBidi"/>
              <w:noProof/>
              <w:sz w:val="22"/>
              <w:szCs w:val="22"/>
              <w:lang w:val="en-US"/>
            </w:rPr>
          </w:pPr>
          <w:hyperlink w:anchor="_Toc128021113" w:history="1">
            <w:r w:rsidR="000116E0" w:rsidRPr="00FC763C">
              <w:rPr>
                <w:rStyle w:val="Hyperlink"/>
                <w:noProof/>
              </w:rPr>
              <w:t>4.1.3</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eastAsia="Wingdings" w:hAnsi="Wingdings" w:cs="Wingdings"/>
                <w:noProof/>
              </w:rPr>
              <w:t></w:t>
            </w:r>
            <w:r w:rsidR="000116E0" w:rsidRPr="00FC763C">
              <w:rPr>
                <w:rStyle w:val="Hyperlink"/>
                <w:noProof/>
              </w:rPr>
              <w:t>Load Orders</w:t>
            </w:r>
            <w:r w:rsidR="000116E0">
              <w:rPr>
                <w:noProof/>
                <w:webHidden/>
              </w:rPr>
              <w:tab/>
            </w:r>
            <w:r w:rsidR="000116E0">
              <w:rPr>
                <w:noProof/>
                <w:webHidden/>
              </w:rPr>
              <w:fldChar w:fldCharType="begin"/>
            </w:r>
            <w:r w:rsidR="000116E0">
              <w:rPr>
                <w:noProof/>
                <w:webHidden/>
              </w:rPr>
              <w:instrText xml:space="preserve"> PAGEREF _Toc128021113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9066CD3" w14:textId="2FA04462" w:rsidR="000116E0" w:rsidRDefault="00EC4396" w:rsidP="00EC4396">
          <w:pPr>
            <w:pStyle w:val="TOC3"/>
            <w:rPr>
              <w:rFonts w:asciiTheme="minorHAnsi" w:eastAsiaTheme="minorEastAsia" w:hAnsiTheme="minorHAnsi" w:cstheme="minorBidi"/>
              <w:noProof/>
              <w:sz w:val="22"/>
              <w:szCs w:val="22"/>
              <w:lang w:val="en-US"/>
            </w:rPr>
          </w:pPr>
          <w:hyperlink w:anchor="_Toc128021114" w:history="1">
            <w:r w:rsidR="000116E0" w:rsidRPr="00FC763C">
              <w:rPr>
                <w:rStyle w:val="Hyperlink"/>
                <w:noProof/>
              </w:rPr>
              <w:t>4.1.4</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Recommendations</w:t>
            </w:r>
            <w:r w:rsidR="000116E0">
              <w:rPr>
                <w:noProof/>
                <w:webHidden/>
              </w:rPr>
              <w:tab/>
            </w:r>
            <w:r w:rsidR="000116E0">
              <w:rPr>
                <w:noProof/>
                <w:webHidden/>
              </w:rPr>
              <w:fldChar w:fldCharType="begin"/>
            </w:r>
            <w:r w:rsidR="000116E0">
              <w:rPr>
                <w:noProof/>
                <w:webHidden/>
              </w:rPr>
              <w:instrText xml:space="preserve"> PAGEREF _Toc128021114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689B2FE" w14:textId="0F7E8844" w:rsidR="000116E0" w:rsidRDefault="00EC4396" w:rsidP="00EC4396">
          <w:pPr>
            <w:pStyle w:val="TOC3"/>
            <w:rPr>
              <w:rFonts w:asciiTheme="minorHAnsi" w:eastAsiaTheme="minorEastAsia" w:hAnsiTheme="minorHAnsi" w:cstheme="minorBidi"/>
              <w:noProof/>
              <w:sz w:val="22"/>
              <w:szCs w:val="22"/>
              <w:lang w:val="en-US"/>
            </w:rPr>
          </w:pPr>
          <w:hyperlink w:anchor="_Toc128021115" w:history="1">
            <w:r w:rsidR="000116E0" w:rsidRPr="00FC763C">
              <w:rPr>
                <w:rStyle w:val="Hyperlink"/>
                <w:noProof/>
              </w:rPr>
              <w:t>4.1.5</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Forecast</w:t>
            </w:r>
            <w:r w:rsidR="000116E0">
              <w:rPr>
                <w:noProof/>
                <w:webHidden/>
              </w:rPr>
              <w:tab/>
            </w:r>
            <w:r w:rsidR="000116E0">
              <w:rPr>
                <w:noProof/>
                <w:webHidden/>
              </w:rPr>
              <w:fldChar w:fldCharType="begin"/>
            </w:r>
            <w:r w:rsidR="000116E0">
              <w:rPr>
                <w:noProof/>
                <w:webHidden/>
              </w:rPr>
              <w:instrText xml:space="preserve"> PAGEREF _Toc128021115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BA49A09" w14:textId="16CAFB44" w:rsidR="000116E0" w:rsidRDefault="00EC4396" w:rsidP="00EC4396">
          <w:pPr>
            <w:pStyle w:val="TOC3"/>
            <w:rPr>
              <w:rFonts w:asciiTheme="minorHAnsi" w:eastAsiaTheme="minorEastAsia" w:hAnsiTheme="minorHAnsi" w:cstheme="minorBidi"/>
              <w:noProof/>
              <w:sz w:val="22"/>
              <w:szCs w:val="22"/>
              <w:lang w:val="en-US"/>
            </w:rPr>
          </w:pPr>
          <w:hyperlink w:anchor="_Toc128021116" w:history="1">
            <w:r w:rsidR="000116E0" w:rsidRPr="00FC763C">
              <w:rPr>
                <w:rStyle w:val="Hyperlink"/>
                <w:noProof/>
              </w:rPr>
              <w:t>4.1.6</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Order Output</w:t>
            </w:r>
            <w:r w:rsidR="000116E0">
              <w:rPr>
                <w:noProof/>
                <w:webHidden/>
              </w:rPr>
              <w:tab/>
            </w:r>
            <w:r w:rsidR="000116E0">
              <w:rPr>
                <w:noProof/>
                <w:webHidden/>
              </w:rPr>
              <w:fldChar w:fldCharType="begin"/>
            </w:r>
            <w:r w:rsidR="000116E0">
              <w:rPr>
                <w:noProof/>
                <w:webHidden/>
              </w:rPr>
              <w:instrText xml:space="preserve"> PAGEREF _Toc128021116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4B603FD" w14:textId="033C7903" w:rsidR="000116E0" w:rsidRDefault="00EC4396" w:rsidP="00EC4396">
          <w:pPr>
            <w:pStyle w:val="TOC3"/>
            <w:rPr>
              <w:rFonts w:asciiTheme="minorHAnsi" w:eastAsiaTheme="minorEastAsia" w:hAnsiTheme="minorHAnsi" w:cstheme="minorBidi"/>
              <w:noProof/>
              <w:sz w:val="22"/>
              <w:szCs w:val="22"/>
              <w:lang w:val="en-US"/>
            </w:rPr>
          </w:pPr>
          <w:hyperlink w:anchor="_Toc128021117" w:history="1">
            <w:r w:rsidR="000116E0" w:rsidRPr="00FC763C">
              <w:rPr>
                <w:rStyle w:val="Hyperlink"/>
                <w:noProof/>
              </w:rPr>
              <w:t>4.1.7</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CI Constraints</w:t>
            </w:r>
            <w:r w:rsidR="000116E0">
              <w:rPr>
                <w:noProof/>
                <w:webHidden/>
              </w:rPr>
              <w:tab/>
            </w:r>
            <w:r w:rsidR="000116E0">
              <w:rPr>
                <w:noProof/>
                <w:webHidden/>
              </w:rPr>
              <w:fldChar w:fldCharType="begin"/>
            </w:r>
            <w:r w:rsidR="000116E0">
              <w:rPr>
                <w:noProof/>
                <w:webHidden/>
              </w:rPr>
              <w:instrText xml:space="preserve"> PAGEREF _Toc128021117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5C3EE02" w14:textId="271CACB2" w:rsidR="000116E0" w:rsidRDefault="00EC4396" w:rsidP="00EC4396">
          <w:pPr>
            <w:pStyle w:val="TOC3"/>
            <w:rPr>
              <w:rFonts w:asciiTheme="minorHAnsi" w:eastAsiaTheme="minorEastAsia" w:hAnsiTheme="minorHAnsi" w:cstheme="minorBidi"/>
              <w:noProof/>
              <w:sz w:val="22"/>
              <w:szCs w:val="22"/>
              <w:lang w:val="en-US"/>
            </w:rPr>
          </w:pPr>
          <w:hyperlink w:anchor="_Toc128021118" w:history="1">
            <w:r w:rsidR="000116E0" w:rsidRPr="00FC763C">
              <w:rPr>
                <w:rStyle w:val="Hyperlink"/>
                <w:noProof/>
              </w:rPr>
              <w:t>4.1.8</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Cost Calculation</w:t>
            </w:r>
            <w:r w:rsidR="000116E0">
              <w:rPr>
                <w:noProof/>
                <w:webHidden/>
              </w:rPr>
              <w:tab/>
            </w:r>
            <w:r w:rsidR="000116E0">
              <w:rPr>
                <w:noProof/>
                <w:webHidden/>
              </w:rPr>
              <w:fldChar w:fldCharType="begin"/>
            </w:r>
            <w:r w:rsidR="000116E0">
              <w:rPr>
                <w:noProof/>
                <w:webHidden/>
              </w:rPr>
              <w:instrText xml:space="preserve"> PAGEREF _Toc128021118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88E8830" w14:textId="652C755D" w:rsidR="000116E0" w:rsidRDefault="00EC4396" w:rsidP="00EC4396">
          <w:pPr>
            <w:pStyle w:val="TOC3"/>
            <w:rPr>
              <w:rFonts w:asciiTheme="minorHAnsi" w:eastAsiaTheme="minorEastAsia" w:hAnsiTheme="minorHAnsi" w:cstheme="minorBidi"/>
              <w:noProof/>
              <w:sz w:val="22"/>
              <w:szCs w:val="22"/>
              <w:lang w:val="en-US"/>
            </w:rPr>
          </w:pPr>
          <w:hyperlink w:anchor="_Toc128021119" w:history="1">
            <w:r w:rsidR="000116E0" w:rsidRPr="00FC763C">
              <w:rPr>
                <w:rStyle w:val="Hyperlink"/>
                <w:noProof/>
              </w:rPr>
              <w:t>4.1.9</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Custom Jobs</w:t>
            </w:r>
            <w:r w:rsidR="000116E0">
              <w:rPr>
                <w:noProof/>
                <w:webHidden/>
              </w:rPr>
              <w:tab/>
            </w:r>
            <w:r w:rsidR="000116E0">
              <w:rPr>
                <w:noProof/>
                <w:webHidden/>
              </w:rPr>
              <w:fldChar w:fldCharType="begin"/>
            </w:r>
            <w:r w:rsidR="000116E0">
              <w:rPr>
                <w:noProof/>
                <w:webHidden/>
              </w:rPr>
              <w:instrText xml:space="preserve"> PAGEREF _Toc128021119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F0B5B86" w14:textId="38B86003" w:rsidR="000116E0" w:rsidRDefault="00EC4396" w:rsidP="003307B4">
          <w:pPr>
            <w:pStyle w:val="TOC1"/>
            <w:rPr>
              <w:rFonts w:asciiTheme="minorHAnsi" w:eastAsiaTheme="minorEastAsia" w:hAnsiTheme="minorHAnsi" w:cstheme="minorBidi"/>
              <w:noProof/>
              <w:szCs w:val="22"/>
              <w:lang w:val="en-US"/>
            </w:rPr>
          </w:pPr>
          <w:hyperlink w:anchor="_Toc128021120" w:history="1">
            <w:r w:rsidR="000116E0" w:rsidRPr="00FC763C">
              <w:rPr>
                <w:rStyle w:val="Hyperlink"/>
                <w:noProof/>
              </w:rPr>
              <w:t>5</w:t>
            </w:r>
            <w:r w:rsidR="000116E0">
              <w:rPr>
                <w:rFonts w:asciiTheme="minorHAnsi" w:eastAsiaTheme="minorEastAsia" w:hAnsiTheme="minorHAnsi" w:cstheme="minorBidi"/>
                <w:noProof/>
                <w:szCs w:val="22"/>
                <w:lang w:val="en-US"/>
              </w:rPr>
              <w:tab/>
            </w:r>
            <w:r w:rsidR="000116E0" w:rsidRPr="00FC763C">
              <w:rPr>
                <w:rStyle w:val="Hyperlink"/>
                <w:noProof/>
              </w:rPr>
              <w:t>Network Tab</w:t>
            </w:r>
            <w:r w:rsidR="000116E0">
              <w:rPr>
                <w:noProof/>
                <w:webHidden/>
              </w:rPr>
              <w:tab/>
            </w:r>
            <w:r w:rsidR="000116E0">
              <w:rPr>
                <w:noProof/>
                <w:webHidden/>
              </w:rPr>
              <w:fldChar w:fldCharType="begin"/>
            </w:r>
            <w:r w:rsidR="000116E0">
              <w:rPr>
                <w:noProof/>
                <w:webHidden/>
              </w:rPr>
              <w:instrText xml:space="preserve"> PAGEREF _Toc128021120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1C30577" w14:textId="13A0B60A" w:rsidR="000116E0" w:rsidRDefault="00EC4396" w:rsidP="00EC4396">
          <w:pPr>
            <w:pStyle w:val="TOC3"/>
            <w:rPr>
              <w:rFonts w:asciiTheme="minorHAnsi" w:eastAsiaTheme="minorEastAsia" w:hAnsiTheme="minorHAnsi" w:cstheme="minorBidi"/>
              <w:noProof/>
              <w:sz w:val="22"/>
              <w:szCs w:val="22"/>
              <w:lang w:val="en-US"/>
            </w:rPr>
          </w:pPr>
          <w:hyperlink w:anchor="_Toc128021121" w:history="1">
            <w:r w:rsidR="000116E0" w:rsidRPr="00FC763C">
              <w:rPr>
                <w:rStyle w:val="Hyperlink"/>
                <w:noProof/>
              </w:rPr>
              <w:t>5.1.1</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Cashpoints</w:t>
            </w:r>
            <w:r w:rsidR="000116E0">
              <w:rPr>
                <w:noProof/>
                <w:webHidden/>
              </w:rPr>
              <w:tab/>
            </w:r>
            <w:r w:rsidR="000116E0">
              <w:rPr>
                <w:noProof/>
                <w:webHidden/>
              </w:rPr>
              <w:fldChar w:fldCharType="begin"/>
            </w:r>
            <w:r w:rsidR="000116E0">
              <w:rPr>
                <w:noProof/>
                <w:webHidden/>
              </w:rPr>
              <w:instrText xml:space="preserve"> PAGEREF _Toc128021121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1B55B48" w14:textId="1506A727" w:rsidR="000116E0" w:rsidRDefault="00EC4396" w:rsidP="00EC4396">
          <w:pPr>
            <w:pStyle w:val="TOC3"/>
            <w:rPr>
              <w:rFonts w:asciiTheme="minorHAnsi" w:eastAsiaTheme="minorEastAsia" w:hAnsiTheme="minorHAnsi" w:cstheme="minorBidi"/>
              <w:noProof/>
              <w:sz w:val="22"/>
              <w:szCs w:val="22"/>
              <w:lang w:val="en-US"/>
            </w:rPr>
          </w:pPr>
          <w:hyperlink w:anchor="_Toc128021122" w:history="1">
            <w:r w:rsidR="000116E0" w:rsidRPr="00FC763C">
              <w:rPr>
                <w:rStyle w:val="Hyperlink"/>
                <w:noProof/>
              </w:rPr>
              <w:t>5.1.2</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Create New</w:t>
            </w:r>
            <w:r w:rsidR="000116E0">
              <w:rPr>
                <w:noProof/>
                <w:webHidden/>
              </w:rPr>
              <w:tab/>
            </w:r>
            <w:r w:rsidR="000116E0">
              <w:rPr>
                <w:noProof/>
                <w:webHidden/>
              </w:rPr>
              <w:fldChar w:fldCharType="begin"/>
            </w:r>
            <w:r w:rsidR="000116E0">
              <w:rPr>
                <w:noProof/>
                <w:webHidden/>
              </w:rPr>
              <w:instrText xml:space="preserve"> PAGEREF _Toc128021122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57BA3B7" w14:textId="5946C88B" w:rsidR="000116E0" w:rsidRDefault="00EC4396" w:rsidP="00EC4396">
          <w:pPr>
            <w:pStyle w:val="TOC3"/>
            <w:rPr>
              <w:rFonts w:asciiTheme="minorHAnsi" w:eastAsiaTheme="minorEastAsia" w:hAnsiTheme="minorHAnsi" w:cstheme="minorBidi"/>
              <w:noProof/>
              <w:sz w:val="22"/>
              <w:szCs w:val="22"/>
              <w:lang w:val="en-US"/>
            </w:rPr>
          </w:pPr>
          <w:hyperlink w:anchor="_Toc128021123" w:history="1">
            <w:r w:rsidR="000116E0" w:rsidRPr="00FC763C">
              <w:rPr>
                <w:rStyle w:val="Hyperlink"/>
                <w:noProof/>
              </w:rPr>
              <w:t>5.1.3</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Mass Assign</w:t>
            </w:r>
            <w:r w:rsidR="000116E0">
              <w:rPr>
                <w:noProof/>
                <w:webHidden/>
              </w:rPr>
              <w:tab/>
            </w:r>
            <w:r w:rsidR="000116E0">
              <w:rPr>
                <w:noProof/>
                <w:webHidden/>
              </w:rPr>
              <w:fldChar w:fldCharType="begin"/>
            </w:r>
            <w:r w:rsidR="000116E0">
              <w:rPr>
                <w:noProof/>
                <w:webHidden/>
              </w:rPr>
              <w:instrText xml:space="preserve"> PAGEREF _Toc128021123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34463B2" w14:textId="61B0E7C4" w:rsidR="000116E0" w:rsidRDefault="00EC4396" w:rsidP="00EC4396">
          <w:pPr>
            <w:pStyle w:val="TOC3"/>
            <w:rPr>
              <w:rFonts w:asciiTheme="minorHAnsi" w:eastAsiaTheme="minorEastAsia" w:hAnsiTheme="minorHAnsi" w:cstheme="minorBidi"/>
              <w:noProof/>
              <w:sz w:val="22"/>
              <w:szCs w:val="22"/>
              <w:lang w:val="en-US"/>
            </w:rPr>
          </w:pPr>
          <w:hyperlink w:anchor="_Toc128021124" w:history="1">
            <w:r w:rsidR="000116E0" w:rsidRPr="00FC763C">
              <w:rPr>
                <w:rStyle w:val="Hyperlink"/>
                <w:noProof/>
              </w:rPr>
              <w:t>5.1.4</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Carrier</w:t>
            </w:r>
            <w:r w:rsidR="000116E0">
              <w:rPr>
                <w:noProof/>
                <w:webHidden/>
              </w:rPr>
              <w:tab/>
            </w:r>
            <w:r w:rsidR="000116E0">
              <w:rPr>
                <w:noProof/>
                <w:webHidden/>
              </w:rPr>
              <w:fldChar w:fldCharType="begin"/>
            </w:r>
            <w:r w:rsidR="000116E0">
              <w:rPr>
                <w:noProof/>
                <w:webHidden/>
              </w:rPr>
              <w:instrText xml:space="preserve"> PAGEREF _Toc128021124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1B170B1" w14:textId="7A90C3B7" w:rsidR="000116E0" w:rsidRDefault="00EC4396" w:rsidP="00EC4396">
          <w:pPr>
            <w:pStyle w:val="TOC3"/>
            <w:rPr>
              <w:rFonts w:asciiTheme="minorHAnsi" w:eastAsiaTheme="minorEastAsia" w:hAnsiTheme="minorHAnsi" w:cstheme="minorBidi"/>
              <w:noProof/>
              <w:sz w:val="22"/>
              <w:szCs w:val="22"/>
              <w:lang w:val="en-US"/>
            </w:rPr>
          </w:pPr>
          <w:hyperlink w:anchor="_Toc128021125" w:history="1">
            <w:r w:rsidR="000116E0" w:rsidRPr="00FC763C">
              <w:rPr>
                <w:rStyle w:val="Hyperlink"/>
                <w:noProof/>
              </w:rPr>
              <w:t>5.1.5</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Groups</w:t>
            </w:r>
            <w:r w:rsidR="000116E0">
              <w:rPr>
                <w:noProof/>
                <w:webHidden/>
              </w:rPr>
              <w:tab/>
            </w:r>
            <w:r w:rsidR="000116E0">
              <w:rPr>
                <w:noProof/>
                <w:webHidden/>
              </w:rPr>
              <w:fldChar w:fldCharType="begin"/>
            </w:r>
            <w:r w:rsidR="000116E0">
              <w:rPr>
                <w:noProof/>
                <w:webHidden/>
              </w:rPr>
              <w:instrText xml:space="preserve"> PAGEREF _Toc128021125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F3D05A5" w14:textId="471FE285" w:rsidR="000116E0" w:rsidRDefault="00EC4396" w:rsidP="00EC4396">
          <w:pPr>
            <w:pStyle w:val="TOC3"/>
            <w:rPr>
              <w:rFonts w:asciiTheme="minorHAnsi" w:eastAsiaTheme="minorEastAsia" w:hAnsiTheme="minorHAnsi" w:cstheme="minorBidi"/>
              <w:noProof/>
              <w:sz w:val="22"/>
              <w:szCs w:val="22"/>
              <w:lang w:val="en-US"/>
            </w:rPr>
          </w:pPr>
          <w:hyperlink w:anchor="_Toc128021126" w:history="1">
            <w:r w:rsidR="000116E0" w:rsidRPr="00FC763C">
              <w:rPr>
                <w:rStyle w:val="Hyperlink"/>
                <w:noProof/>
              </w:rPr>
              <w:t>5.1.6</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Sorters</w:t>
            </w:r>
            <w:r w:rsidR="000116E0">
              <w:rPr>
                <w:noProof/>
                <w:webHidden/>
              </w:rPr>
              <w:tab/>
            </w:r>
            <w:r w:rsidR="000116E0">
              <w:rPr>
                <w:noProof/>
                <w:webHidden/>
              </w:rPr>
              <w:fldChar w:fldCharType="begin"/>
            </w:r>
            <w:r w:rsidR="000116E0">
              <w:rPr>
                <w:noProof/>
                <w:webHidden/>
              </w:rPr>
              <w:instrText xml:space="preserve"> PAGEREF _Toc128021126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30E98DB" w14:textId="4FFDDFFB" w:rsidR="000116E0" w:rsidRDefault="00EC4396" w:rsidP="00EC4396">
          <w:pPr>
            <w:pStyle w:val="TOC3"/>
            <w:rPr>
              <w:rFonts w:asciiTheme="minorHAnsi" w:eastAsiaTheme="minorEastAsia" w:hAnsiTheme="minorHAnsi" w:cstheme="minorBidi"/>
              <w:noProof/>
              <w:sz w:val="22"/>
              <w:szCs w:val="22"/>
              <w:lang w:val="en-US"/>
            </w:rPr>
          </w:pPr>
          <w:hyperlink w:anchor="_Toc128021127" w:history="1">
            <w:r w:rsidR="000116E0" w:rsidRPr="00FC763C">
              <w:rPr>
                <w:rStyle w:val="Hyperlink"/>
                <w:noProof/>
              </w:rPr>
              <w:t>5.1.7</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Cross Shipping</w:t>
            </w:r>
            <w:r w:rsidR="000116E0">
              <w:rPr>
                <w:noProof/>
                <w:webHidden/>
              </w:rPr>
              <w:tab/>
            </w:r>
            <w:r w:rsidR="000116E0">
              <w:rPr>
                <w:noProof/>
                <w:webHidden/>
              </w:rPr>
              <w:fldChar w:fldCharType="begin"/>
            </w:r>
            <w:r w:rsidR="000116E0">
              <w:rPr>
                <w:noProof/>
                <w:webHidden/>
              </w:rPr>
              <w:instrText xml:space="preserve"> PAGEREF _Toc128021127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20AE499" w14:textId="4DDF58D4" w:rsidR="000116E0" w:rsidRDefault="00EC4396" w:rsidP="00EC4396">
          <w:pPr>
            <w:pStyle w:val="TOC3"/>
            <w:rPr>
              <w:rFonts w:asciiTheme="minorHAnsi" w:eastAsiaTheme="minorEastAsia" w:hAnsiTheme="minorHAnsi" w:cstheme="minorBidi"/>
              <w:noProof/>
              <w:sz w:val="22"/>
              <w:szCs w:val="22"/>
              <w:lang w:val="en-US"/>
            </w:rPr>
          </w:pPr>
          <w:hyperlink w:anchor="_Toc128021128" w:history="1">
            <w:r w:rsidR="000116E0" w:rsidRPr="00FC763C">
              <w:rPr>
                <w:rStyle w:val="Hyperlink"/>
                <w:noProof/>
                <w:lang w:val="en-US"/>
              </w:rPr>
              <w:t>5.1.8</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lang w:val="en-US"/>
              </w:rPr>
              <w:t>Trading Market</w:t>
            </w:r>
            <w:r w:rsidR="000116E0">
              <w:rPr>
                <w:noProof/>
                <w:webHidden/>
              </w:rPr>
              <w:tab/>
            </w:r>
            <w:r w:rsidR="000116E0">
              <w:rPr>
                <w:noProof/>
                <w:webHidden/>
              </w:rPr>
              <w:fldChar w:fldCharType="begin"/>
            </w:r>
            <w:r w:rsidR="000116E0">
              <w:rPr>
                <w:noProof/>
                <w:webHidden/>
              </w:rPr>
              <w:instrText xml:space="preserve"> PAGEREF _Toc128021128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6F08FA8" w14:textId="7572135B" w:rsidR="000116E0" w:rsidRDefault="00EC4396" w:rsidP="003307B4">
          <w:pPr>
            <w:pStyle w:val="TOC1"/>
            <w:rPr>
              <w:rFonts w:asciiTheme="minorHAnsi" w:eastAsiaTheme="minorEastAsia" w:hAnsiTheme="minorHAnsi" w:cstheme="minorBidi"/>
              <w:noProof/>
              <w:szCs w:val="22"/>
              <w:lang w:val="en-US"/>
            </w:rPr>
          </w:pPr>
          <w:hyperlink w:anchor="_Toc128021129" w:history="1">
            <w:r w:rsidR="000116E0" w:rsidRPr="00FC763C">
              <w:rPr>
                <w:rStyle w:val="Hyperlink"/>
                <w:noProof/>
              </w:rPr>
              <w:t>6</w:t>
            </w:r>
            <w:r w:rsidR="000116E0">
              <w:rPr>
                <w:rFonts w:asciiTheme="minorHAnsi" w:eastAsiaTheme="minorEastAsia" w:hAnsiTheme="minorHAnsi" w:cstheme="minorBidi"/>
                <w:noProof/>
                <w:szCs w:val="22"/>
                <w:lang w:val="en-US"/>
              </w:rPr>
              <w:tab/>
            </w:r>
            <w:r w:rsidR="000116E0" w:rsidRPr="00FC763C">
              <w:rPr>
                <w:rStyle w:val="Hyperlink"/>
                <w:noProof/>
              </w:rPr>
              <w:t>Events Tab</w:t>
            </w:r>
            <w:r w:rsidR="000116E0">
              <w:rPr>
                <w:noProof/>
                <w:webHidden/>
              </w:rPr>
              <w:tab/>
            </w:r>
            <w:r w:rsidR="000116E0">
              <w:rPr>
                <w:noProof/>
                <w:webHidden/>
              </w:rPr>
              <w:fldChar w:fldCharType="begin"/>
            </w:r>
            <w:r w:rsidR="000116E0">
              <w:rPr>
                <w:noProof/>
                <w:webHidden/>
              </w:rPr>
              <w:instrText xml:space="preserve"> PAGEREF _Toc128021129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5C40436" w14:textId="147FBAF5" w:rsidR="000116E0" w:rsidRDefault="00EC4396" w:rsidP="00EC4396">
          <w:pPr>
            <w:pStyle w:val="TOC3"/>
            <w:rPr>
              <w:rFonts w:asciiTheme="minorHAnsi" w:eastAsiaTheme="minorEastAsia" w:hAnsiTheme="minorHAnsi" w:cstheme="minorBidi"/>
              <w:noProof/>
              <w:sz w:val="22"/>
              <w:szCs w:val="22"/>
              <w:lang w:val="en-US"/>
            </w:rPr>
          </w:pPr>
          <w:hyperlink w:anchor="_Toc128021130" w:history="1">
            <w:r w:rsidR="000116E0" w:rsidRPr="00FC763C">
              <w:rPr>
                <w:rStyle w:val="Hyperlink"/>
                <w:noProof/>
              </w:rPr>
              <w:t>6.1.1</w:t>
            </w:r>
            <w:r w:rsidR="000116E0">
              <w:rPr>
                <w:rFonts w:asciiTheme="minorHAnsi" w:eastAsiaTheme="minorEastAsia" w:hAnsiTheme="minorHAnsi" w:cstheme="minorBidi"/>
                <w:noProof/>
                <w:sz w:val="22"/>
                <w:szCs w:val="22"/>
                <w:lang w:val="en-US"/>
              </w:rPr>
              <w:tab/>
            </w:r>
            <w:r w:rsidR="000116E0" w:rsidRPr="00FC763C">
              <w:rPr>
                <w:rStyle w:val="Hyperlink"/>
                <w:noProof/>
              </w:rPr>
              <w:t>Events</w:t>
            </w:r>
            <w:r w:rsidR="000116E0" w:rsidRPr="00FC763C">
              <w:rPr>
                <w:rStyle w:val="Hyperlink"/>
                <w:rFonts w:ascii="Wingdings" w:hAnsi="Wingdings"/>
                <w:noProof/>
              </w:rPr>
              <w:t></w:t>
            </w:r>
            <w:r w:rsidR="000116E0" w:rsidRPr="00FC763C">
              <w:rPr>
                <w:rStyle w:val="Hyperlink"/>
                <w:noProof/>
              </w:rPr>
              <w:t>Calendar Page</w:t>
            </w:r>
            <w:r w:rsidR="000116E0">
              <w:rPr>
                <w:noProof/>
                <w:webHidden/>
              </w:rPr>
              <w:tab/>
            </w:r>
            <w:r w:rsidR="000116E0">
              <w:rPr>
                <w:noProof/>
                <w:webHidden/>
              </w:rPr>
              <w:fldChar w:fldCharType="begin"/>
            </w:r>
            <w:r w:rsidR="000116E0">
              <w:rPr>
                <w:noProof/>
                <w:webHidden/>
              </w:rPr>
              <w:instrText xml:space="preserve"> PAGEREF _Toc128021130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BE25FD7" w14:textId="47F76CE2" w:rsidR="000116E0" w:rsidRDefault="00EC4396" w:rsidP="00EC4396">
          <w:pPr>
            <w:pStyle w:val="TOC3"/>
            <w:rPr>
              <w:rFonts w:asciiTheme="minorHAnsi" w:eastAsiaTheme="minorEastAsia" w:hAnsiTheme="minorHAnsi" w:cstheme="minorBidi"/>
              <w:noProof/>
              <w:sz w:val="22"/>
              <w:szCs w:val="22"/>
              <w:lang w:val="en-US"/>
            </w:rPr>
          </w:pPr>
          <w:hyperlink w:anchor="_Toc128021131" w:history="1">
            <w:r w:rsidR="000116E0" w:rsidRPr="00FC763C">
              <w:rPr>
                <w:rStyle w:val="Hyperlink"/>
                <w:noProof/>
              </w:rPr>
              <w:t>6.1.2</w:t>
            </w:r>
            <w:r w:rsidR="000116E0">
              <w:rPr>
                <w:rFonts w:asciiTheme="minorHAnsi" w:eastAsiaTheme="minorEastAsia" w:hAnsiTheme="minorHAnsi" w:cstheme="minorBidi"/>
                <w:noProof/>
                <w:sz w:val="22"/>
                <w:szCs w:val="22"/>
                <w:lang w:val="en-US"/>
              </w:rPr>
              <w:tab/>
            </w:r>
            <w:r w:rsidR="000116E0" w:rsidRPr="00FC763C">
              <w:rPr>
                <w:rStyle w:val="Hyperlink"/>
                <w:noProof/>
              </w:rPr>
              <w:t>Events</w:t>
            </w:r>
            <w:r w:rsidR="000116E0" w:rsidRPr="00FC763C">
              <w:rPr>
                <w:rStyle w:val="Hyperlink"/>
                <w:rFonts w:ascii="Wingdings" w:hAnsi="Wingdings"/>
                <w:noProof/>
              </w:rPr>
              <w:t></w:t>
            </w:r>
            <w:r w:rsidR="000116E0" w:rsidRPr="00FC763C">
              <w:rPr>
                <w:rStyle w:val="Hyperlink"/>
                <w:noProof/>
              </w:rPr>
              <w:t>Event Collisions</w:t>
            </w:r>
            <w:r w:rsidR="000116E0">
              <w:rPr>
                <w:noProof/>
                <w:webHidden/>
              </w:rPr>
              <w:tab/>
            </w:r>
            <w:r w:rsidR="000116E0">
              <w:rPr>
                <w:noProof/>
                <w:webHidden/>
              </w:rPr>
              <w:fldChar w:fldCharType="begin"/>
            </w:r>
            <w:r w:rsidR="000116E0">
              <w:rPr>
                <w:noProof/>
                <w:webHidden/>
              </w:rPr>
              <w:instrText xml:space="preserve"> PAGEREF _Toc128021131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68374E1" w14:textId="052DF622" w:rsidR="000116E0" w:rsidRDefault="00EC4396" w:rsidP="00EC4396">
          <w:pPr>
            <w:pStyle w:val="TOC3"/>
            <w:rPr>
              <w:rFonts w:asciiTheme="minorHAnsi" w:eastAsiaTheme="minorEastAsia" w:hAnsiTheme="minorHAnsi" w:cstheme="minorBidi"/>
              <w:noProof/>
              <w:sz w:val="22"/>
              <w:szCs w:val="22"/>
              <w:lang w:val="en-US"/>
            </w:rPr>
          </w:pPr>
          <w:hyperlink w:anchor="_Toc128021132" w:history="1">
            <w:r w:rsidR="000116E0" w:rsidRPr="00FC763C">
              <w:rPr>
                <w:rStyle w:val="Hyperlink"/>
                <w:noProof/>
              </w:rPr>
              <w:t>6.1.3</w:t>
            </w:r>
            <w:r w:rsidR="000116E0">
              <w:rPr>
                <w:rFonts w:asciiTheme="minorHAnsi" w:eastAsiaTheme="minorEastAsia" w:hAnsiTheme="minorHAnsi" w:cstheme="minorBidi"/>
                <w:noProof/>
                <w:sz w:val="22"/>
                <w:szCs w:val="22"/>
                <w:lang w:val="en-US"/>
              </w:rPr>
              <w:tab/>
            </w:r>
            <w:r w:rsidR="000116E0" w:rsidRPr="00FC763C">
              <w:rPr>
                <w:rStyle w:val="Hyperlink"/>
                <w:noProof/>
              </w:rPr>
              <w:t>Events</w:t>
            </w:r>
            <w:r w:rsidR="000116E0" w:rsidRPr="00FC763C">
              <w:rPr>
                <w:rStyle w:val="Hyperlink"/>
                <w:rFonts w:ascii="Wingdings" w:hAnsi="Wingdings"/>
                <w:noProof/>
              </w:rPr>
              <w:t></w:t>
            </w:r>
            <w:r w:rsidR="000116E0" w:rsidRPr="00FC763C">
              <w:rPr>
                <w:rStyle w:val="Hyperlink"/>
                <w:noProof/>
              </w:rPr>
              <w:t>Events Page</w:t>
            </w:r>
            <w:r w:rsidR="000116E0">
              <w:rPr>
                <w:noProof/>
                <w:webHidden/>
              </w:rPr>
              <w:tab/>
            </w:r>
            <w:r w:rsidR="000116E0">
              <w:rPr>
                <w:noProof/>
                <w:webHidden/>
              </w:rPr>
              <w:fldChar w:fldCharType="begin"/>
            </w:r>
            <w:r w:rsidR="000116E0">
              <w:rPr>
                <w:noProof/>
                <w:webHidden/>
              </w:rPr>
              <w:instrText xml:space="preserve"> PAGEREF _Toc128021132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C2790EF" w14:textId="0AC6F99D" w:rsidR="000116E0" w:rsidRDefault="00EC4396" w:rsidP="003307B4">
          <w:pPr>
            <w:pStyle w:val="TOC1"/>
            <w:rPr>
              <w:rFonts w:asciiTheme="minorHAnsi" w:eastAsiaTheme="minorEastAsia" w:hAnsiTheme="minorHAnsi" w:cstheme="minorBidi"/>
              <w:noProof/>
              <w:szCs w:val="22"/>
              <w:lang w:val="en-US"/>
            </w:rPr>
          </w:pPr>
          <w:hyperlink w:anchor="_Toc128021133" w:history="1">
            <w:r w:rsidR="000116E0" w:rsidRPr="00FC763C">
              <w:rPr>
                <w:rStyle w:val="Hyperlink"/>
                <w:noProof/>
              </w:rPr>
              <w:t>7</w:t>
            </w:r>
            <w:r w:rsidR="000116E0">
              <w:rPr>
                <w:rFonts w:asciiTheme="minorHAnsi" w:eastAsiaTheme="minorEastAsia" w:hAnsiTheme="minorHAnsi" w:cstheme="minorBidi"/>
                <w:noProof/>
                <w:szCs w:val="22"/>
                <w:lang w:val="en-US"/>
              </w:rPr>
              <w:tab/>
            </w:r>
            <w:r w:rsidR="000116E0" w:rsidRPr="00FC763C">
              <w:rPr>
                <w:rStyle w:val="Hyperlink"/>
                <w:noProof/>
              </w:rPr>
              <w:t>Settings Tab</w:t>
            </w:r>
            <w:r w:rsidR="000116E0">
              <w:rPr>
                <w:noProof/>
                <w:webHidden/>
              </w:rPr>
              <w:tab/>
            </w:r>
            <w:r w:rsidR="000116E0">
              <w:rPr>
                <w:noProof/>
                <w:webHidden/>
              </w:rPr>
              <w:fldChar w:fldCharType="begin"/>
            </w:r>
            <w:r w:rsidR="000116E0">
              <w:rPr>
                <w:noProof/>
                <w:webHidden/>
              </w:rPr>
              <w:instrText xml:space="preserve"> PAGEREF _Toc128021133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4F01FAE" w14:textId="2CEB29C7" w:rsidR="000116E0" w:rsidRDefault="00EC4396" w:rsidP="00EC4396">
          <w:pPr>
            <w:pStyle w:val="TOC3"/>
            <w:rPr>
              <w:rFonts w:asciiTheme="minorHAnsi" w:eastAsiaTheme="minorEastAsia" w:hAnsiTheme="minorHAnsi" w:cstheme="minorBidi"/>
              <w:noProof/>
              <w:sz w:val="22"/>
              <w:szCs w:val="22"/>
              <w:lang w:val="en-US"/>
            </w:rPr>
          </w:pPr>
          <w:hyperlink w:anchor="_Toc128021134" w:history="1">
            <w:r w:rsidR="000116E0" w:rsidRPr="00FC763C">
              <w:rPr>
                <w:rStyle w:val="Hyperlink"/>
                <w:noProof/>
              </w:rPr>
              <w:t>7.1.1</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Institution</w:t>
            </w:r>
            <w:r w:rsidR="000116E0">
              <w:rPr>
                <w:noProof/>
                <w:webHidden/>
              </w:rPr>
              <w:tab/>
            </w:r>
            <w:r w:rsidR="000116E0">
              <w:rPr>
                <w:noProof/>
                <w:webHidden/>
              </w:rPr>
              <w:fldChar w:fldCharType="begin"/>
            </w:r>
            <w:r w:rsidR="000116E0">
              <w:rPr>
                <w:noProof/>
                <w:webHidden/>
              </w:rPr>
              <w:instrText xml:space="preserve"> PAGEREF _Toc128021134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FC1D9E" w14:textId="1BE10EC8" w:rsidR="000116E0" w:rsidRDefault="00EC4396" w:rsidP="00EC4396">
          <w:pPr>
            <w:pStyle w:val="TOC3"/>
            <w:rPr>
              <w:rFonts w:asciiTheme="minorHAnsi" w:eastAsiaTheme="minorEastAsia" w:hAnsiTheme="minorHAnsi" w:cstheme="minorBidi"/>
              <w:noProof/>
              <w:sz w:val="22"/>
              <w:szCs w:val="22"/>
              <w:lang w:val="en-US"/>
            </w:rPr>
          </w:pPr>
          <w:hyperlink w:anchor="_Toc128021135" w:history="1">
            <w:r w:rsidR="000116E0" w:rsidRPr="00FC763C">
              <w:rPr>
                <w:rStyle w:val="Hyperlink"/>
                <w:noProof/>
              </w:rPr>
              <w:t>7.1.2</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Override Reasons</w:t>
            </w:r>
            <w:r w:rsidR="000116E0">
              <w:rPr>
                <w:noProof/>
                <w:webHidden/>
              </w:rPr>
              <w:tab/>
            </w:r>
            <w:r w:rsidR="000116E0">
              <w:rPr>
                <w:noProof/>
                <w:webHidden/>
              </w:rPr>
              <w:fldChar w:fldCharType="begin"/>
            </w:r>
            <w:r w:rsidR="000116E0">
              <w:rPr>
                <w:noProof/>
                <w:webHidden/>
              </w:rPr>
              <w:instrText xml:space="preserve"> PAGEREF _Toc128021135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5091436" w14:textId="228A1DB9" w:rsidR="000116E0" w:rsidRDefault="00EC4396" w:rsidP="00EC4396">
          <w:pPr>
            <w:pStyle w:val="TOC3"/>
            <w:rPr>
              <w:rFonts w:asciiTheme="minorHAnsi" w:eastAsiaTheme="minorEastAsia" w:hAnsiTheme="minorHAnsi" w:cstheme="minorBidi"/>
              <w:noProof/>
              <w:sz w:val="22"/>
              <w:szCs w:val="22"/>
              <w:lang w:val="en-US"/>
            </w:rPr>
          </w:pPr>
          <w:hyperlink w:anchor="_Toc128021136" w:history="1">
            <w:r w:rsidR="000116E0" w:rsidRPr="00FC763C">
              <w:rPr>
                <w:rStyle w:val="Hyperlink"/>
                <w:noProof/>
              </w:rPr>
              <w:t>7.1.3</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Privileges</w:t>
            </w:r>
            <w:r w:rsidR="000116E0">
              <w:rPr>
                <w:noProof/>
                <w:webHidden/>
              </w:rPr>
              <w:tab/>
            </w:r>
            <w:r w:rsidR="000116E0">
              <w:rPr>
                <w:noProof/>
                <w:webHidden/>
              </w:rPr>
              <w:fldChar w:fldCharType="begin"/>
            </w:r>
            <w:r w:rsidR="000116E0">
              <w:rPr>
                <w:noProof/>
                <w:webHidden/>
              </w:rPr>
              <w:instrText xml:space="preserve"> PAGEREF _Toc128021136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8591EFB" w14:textId="228E133B" w:rsidR="000116E0" w:rsidRDefault="00EC4396" w:rsidP="00EC4396">
          <w:pPr>
            <w:pStyle w:val="TOC3"/>
            <w:rPr>
              <w:rFonts w:asciiTheme="minorHAnsi" w:eastAsiaTheme="minorEastAsia" w:hAnsiTheme="minorHAnsi" w:cstheme="minorBidi"/>
              <w:noProof/>
              <w:sz w:val="22"/>
              <w:szCs w:val="22"/>
              <w:lang w:val="en-US"/>
            </w:rPr>
          </w:pPr>
          <w:hyperlink w:anchor="_Toc128021137" w:history="1">
            <w:r w:rsidR="000116E0" w:rsidRPr="00FC763C">
              <w:rPr>
                <w:rStyle w:val="Hyperlink"/>
                <w:noProof/>
              </w:rPr>
              <w:t>7.1.4</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lang w:val="en-US"/>
              </w:rPr>
              <w:t>Currencies/</w:t>
            </w:r>
            <w:r w:rsidR="000116E0" w:rsidRPr="00FC763C">
              <w:rPr>
                <w:rStyle w:val="Hyperlink"/>
                <w:noProof/>
              </w:rPr>
              <w:t>Denominations</w:t>
            </w:r>
            <w:r w:rsidR="000116E0">
              <w:rPr>
                <w:noProof/>
                <w:webHidden/>
              </w:rPr>
              <w:tab/>
            </w:r>
            <w:r w:rsidR="000116E0">
              <w:rPr>
                <w:noProof/>
                <w:webHidden/>
              </w:rPr>
              <w:fldChar w:fldCharType="begin"/>
            </w:r>
            <w:r w:rsidR="000116E0">
              <w:rPr>
                <w:noProof/>
                <w:webHidden/>
              </w:rPr>
              <w:instrText xml:space="preserve"> PAGEREF _Toc128021137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E0641FA" w14:textId="3629DD0D" w:rsidR="000116E0" w:rsidRDefault="00EC4396" w:rsidP="00EC4396">
          <w:pPr>
            <w:pStyle w:val="TOC3"/>
            <w:rPr>
              <w:rFonts w:asciiTheme="minorHAnsi" w:eastAsiaTheme="minorEastAsia" w:hAnsiTheme="minorHAnsi" w:cstheme="minorBidi"/>
              <w:noProof/>
              <w:sz w:val="22"/>
              <w:szCs w:val="22"/>
              <w:lang w:val="en-US"/>
            </w:rPr>
          </w:pPr>
          <w:hyperlink w:anchor="_Toc128021138" w:history="1">
            <w:r w:rsidR="000116E0" w:rsidRPr="00FC763C">
              <w:rPr>
                <w:rStyle w:val="Hyperlink"/>
                <w:noProof/>
              </w:rPr>
              <w:t>7.1.5</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Order Settings</w:t>
            </w:r>
            <w:r w:rsidR="000116E0">
              <w:rPr>
                <w:noProof/>
                <w:webHidden/>
              </w:rPr>
              <w:tab/>
            </w:r>
            <w:r w:rsidR="000116E0">
              <w:rPr>
                <w:noProof/>
                <w:webHidden/>
              </w:rPr>
              <w:fldChar w:fldCharType="begin"/>
            </w:r>
            <w:r w:rsidR="000116E0">
              <w:rPr>
                <w:noProof/>
                <w:webHidden/>
              </w:rPr>
              <w:instrText xml:space="preserve"> PAGEREF _Toc128021138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11DCF8A" w14:textId="683AB199" w:rsidR="000116E0" w:rsidRDefault="00EC4396" w:rsidP="00EC4396">
          <w:pPr>
            <w:pStyle w:val="TOC3"/>
            <w:rPr>
              <w:rFonts w:asciiTheme="minorHAnsi" w:eastAsiaTheme="minorEastAsia" w:hAnsiTheme="minorHAnsi" w:cstheme="minorBidi"/>
              <w:noProof/>
              <w:sz w:val="22"/>
              <w:szCs w:val="22"/>
              <w:lang w:val="en-US"/>
            </w:rPr>
          </w:pPr>
          <w:hyperlink w:anchor="_Toc128021139" w:history="1">
            <w:r w:rsidR="000116E0" w:rsidRPr="00FC763C">
              <w:rPr>
                <w:rStyle w:val="Hyperlink"/>
                <w:noProof/>
              </w:rPr>
              <w:t>7.1.6</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Calendar Refresh</w:t>
            </w:r>
            <w:r w:rsidR="000116E0">
              <w:rPr>
                <w:noProof/>
                <w:webHidden/>
              </w:rPr>
              <w:tab/>
            </w:r>
            <w:r w:rsidR="000116E0">
              <w:rPr>
                <w:noProof/>
                <w:webHidden/>
              </w:rPr>
              <w:fldChar w:fldCharType="begin"/>
            </w:r>
            <w:r w:rsidR="000116E0">
              <w:rPr>
                <w:noProof/>
                <w:webHidden/>
              </w:rPr>
              <w:instrText xml:space="preserve"> PAGEREF _Toc128021139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FAFB20F" w14:textId="25367855" w:rsidR="000116E0" w:rsidRDefault="00EC4396" w:rsidP="003307B4">
          <w:pPr>
            <w:pStyle w:val="TOC1"/>
            <w:rPr>
              <w:rFonts w:asciiTheme="minorHAnsi" w:eastAsiaTheme="minorEastAsia" w:hAnsiTheme="minorHAnsi" w:cstheme="minorBidi"/>
              <w:noProof/>
              <w:szCs w:val="22"/>
              <w:lang w:val="en-US"/>
            </w:rPr>
          </w:pPr>
          <w:hyperlink w:anchor="_Toc128021140" w:history="1">
            <w:r w:rsidR="000116E0" w:rsidRPr="00FC763C">
              <w:rPr>
                <w:rStyle w:val="Hyperlink"/>
                <w:noProof/>
              </w:rPr>
              <w:t>8</w:t>
            </w:r>
            <w:r w:rsidR="000116E0">
              <w:rPr>
                <w:rFonts w:asciiTheme="minorHAnsi" w:eastAsiaTheme="minorEastAsia" w:hAnsiTheme="minorHAnsi" w:cstheme="minorBidi"/>
                <w:noProof/>
                <w:szCs w:val="22"/>
                <w:lang w:val="en-US"/>
              </w:rPr>
              <w:tab/>
            </w:r>
            <w:r w:rsidR="000116E0" w:rsidRPr="00FC763C">
              <w:rPr>
                <w:rStyle w:val="Hyperlink"/>
                <w:noProof/>
              </w:rPr>
              <w:t>Maintenance</w:t>
            </w:r>
            <w:r w:rsidR="000116E0">
              <w:rPr>
                <w:noProof/>
                <w:webHidden/>
              </w:rPr>
              <w:tab/>
            </w:r>
            <w:r w:rsidR="000116E0">
              <w:rPr>
                <w:noProof/>
                <w:webHidden/>
              </w:rPr>
              <w:fldChar w:fldCharType="begin"/>
            </w:r>
            <w:r w:rsidR="000116E0">
              <w:rPr>
                <w:noProof/>
                <w:webHidden/>
              </w:rPr>
              <w:instrText xml:space="preserve"> PAGEREF _Toc128021140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24EA386" w14:textId="1044D66C" w:rsidR="000116E0" w:rsidRDefault="00EC4396" w:rsidP="00EC4396">
          <w:pPr>
            <w:pStyle w:val="TOC3"/>
            <w:rPr>
              <w:rFonts w:asciiTheme="minorHAnsi" w:eastAsiaTheme="minorEastAsia" w:hAnsiTheme="minorHAnsi" w:cstheme="minorBidi"/>
              <w:noProof/>
              <w:sz w:val="22"/>
              <w:szCs w:val="22"/>
              <w:lang w:val="en-US"/>
            </w:rPr>
          </w:pPr>
          <w:hyperlink w:anchor="_Toc128021141" w:history="1">
            <w:r w:rsidR="000116E0" w:rsidRPr="00FC763C">
              <w:rPr>
                <w:rStyle w:val="Hyperlink"/>
                <w:noProof/>
              </w:rPr>
              <w:t>8.1.2</w:t>
            </w:r>
            <w:r w:rsidR="000116E0">
              <w:rPr>
                <w:rFonts w:asciiTheme="minorHAnsi" w:eastAsiaTheme="minorEastAsia" w:hAnsiTheme="minorHAnsi" w:cstheme="minorBidi"/>
                <w:noProof/>
                <w:sz w:val="22"/>
                <w:szCs w:val="22"/>
                <w:lang w:val="en-US"/>
              </w:rPr>
              <w:tab/>
            </w:r>
            <w:r w:rsidR="000116E0" w:rsidRPr="00FC763C">
              <w:rPr>
                <w:rStyle w:val="Hyperlink"/>
                <w:noProof/>
              </w:rPr>
              <w:t>Maintenance</w:t>
            </w:r>
            <w:r w:rsidR="000116E0" w:rsidRPr="00FC763C">
              <w:rPr>
                <w:rStyle w:val="Hyperlink"/>
                <w:rFonts w:ascii="Wingdings" w:hAnsi="Wingdings"/>
                <w:noProof/>
              </w:rPr>
              <w:t></w:t>
            </w:r>
            <w:r w:rsidR="000116E0" w:rsidRPr="00FC763C">
              <w:rPr>
                <w:rStyle w:val="Hyperlink"/>
                <w:noProof/>
              </w:rPr>
              <w:t>Cashpoint Synchronization</w:t>
            </w:r>
            <w:r w:rsidR="000116E0">
              <w:rPr>
                <w:noProof/>
                <w:webHidden/>
              </w:rPr>
              <w:tab/>
            </w:r>
            <w:r w:rsidR="000116E0">
              <w:rPr>
                <w:noProof/>
                <w:webHidden/>
              </w:rPr>
              <w:fldChar w:fldCharType="begin"/>
            </w:r>
            <w:r w:rsidR="000116E0">
              <w:rPr>
                <w:noProof/>
                <w:webHidden/>
              </w:rPr>
              <w:instrText xml:space="preserve"> PAGEREF _Toc128021141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DE3F664" w14:textId="44F61247" w:rsidR="000116E0" w:rsidRDefault="00EC4396" w:rsidP="00EC4396">
          <w:pPr>
            <w:pStyle w:val="TOC3"/>
            <w:rPr>
              <w:rFonts w:asciiTheme="minorHAnsi" w:eastAsiaTheme="minorEastAsia" w:hAnsiTheme="minorHAnsi" w:cstheme="minorBidi"/>
              <w:noProof/>
              <w:sz w:val="22"/>
              <w:szCs w:val="22"/>
              <w:lang w:val="en-US"/>
            </w:rPr>
          </w:pPr>
          <w:hyperlink w:anchor="_Toc128021142" w:history="1">
            <w:r w:rsidR="000116E0" w:rsidRPr="00FC763C">
              <w:rPr>
                <w:rStyle w:val="Hyperlink"/>
                <w:noProof/>
              </w:rPr>
              <w:t>8.1.3</w:t>
            </w:r>
            <w:r w:rsidR="000116E0">
              <w:rPr>
                <w:rFonts w:asciiTheme="minorHAnsi" w:eastAsiaTheme="minorEastAsia" w:hAnsiTheme="minorHAnsi" w:cstheme="minorBidi"/>
                <w:noProof/>
                <w:sz w:val="22"/>
                <w:szCs w:val="22"/>
                <w:lang w:val="en-US"/>
              </w:rPr>
              <w:tab/>
            </w:r>
            <w:r w:rsidR="000116E0" w:rsidRPr="00FC763C">
              <w:rPr>
                <w:rStyle w:val="Hyperlink"/>
                <w:noProof/>
              </w:rPr>
              <w:t>Maintenance</w:t>
            </w:r>
            <w:r w:rsidR="000116E0" w:rsidRPr="00FC763C">
              <w:rPr>
                <w:rStyle w:val="Hyperlink"/>
                <w:rFonts w:ascii="Wingdings" w:hAnsi="Wingdings"/>
                <w:noProof/>
              </w:rPr>
              <w:t></w:t>
            </w:r>
            <w:r w:rsidR="000116E0" w:rsidRPr="00FC763C">
              <w:rPr>
                <w:rStyle w:val="Hyperlink"/>
                <w:noProof/>
              </w:rPr>
              <w:t>Audit Log Browser</w:t>
            </w:r>
            <w:r w:rsidR="000116E0">
              <w:rPr>
                <w:noProof/>
                <w:webHidden/>
              </w:rPr>
              <w:tab/>
            </w:r>
            <w:r w:rsidR="000116E0">
              <w:rPr>
                <w:noProof/>
                <w:webHidden/>
              </w:rPr>
              <w:fldChar w:fldCharType="begin"/>
            </w:r>
            <w:r w:rsidR="000116E0">
              <w:rPr>
                <w:noProof/>
                <w:webHidden/>
              </w:rPr>
              <w:instrText xml:space="preserve"> PAGEREF _Toc128021142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D702256" w14:textId="14A2ED4C" w:rsidR="000116E0" w:rsidRDefault="00EC4396" w:rsidP="00EC4396">
          <w:pPr>
            <w:pStyle w:val="TOC3"/>
            <w:rPr>
              <w:rFonts w:asciiTheme="minorHAnsi" w:eastAsiaTheme="minorEastAsia" w:hAnsiTheme="minorHAnsi" w:cstheme="minorBidi"/>
              <w:noProof/>
              <w:sz w:val="22"/>
              <w:szCs w:val="22"/>
              <w:lang w:val="en-US"/>
            </w:rPr>
          </w:pPr>
          <w:hyperlink w:anchor="_Toc128021143" w:history="1">
            <w:r w:rsidR="000116E0" w:rsidRPr="00FC763C">
              <w:rPr>
                <w:rStyle w:val="Hyperlink"/>
                <w:noProof/>
              </w:rPr>
              <w:t>8.1.4</w:t>
            </w:r>
            <w:r w:rsidR="000116E0">
              <w:rPr>
                <w:rFonts w:asciiTheme="minorHAnsi" w:eastAsiaTheme="minorEastAsia" w:hAnsiTheme="minorHAnsi" w:cstheme="minorBidi"/>
                <w:noProof/>
                <w:sz w:val="22"/>
                <w:szCs w:val="22"/>
                <w:lang w:val="en-US"/>
              </w:rPr>
              <w:tab/>
            </w:r>
            <w:r w:rsidR="000116E0" w:rsidRPr="00FC763C">
              <w:rPr>
                <w:rStyle w:val="Hyperlink"/>
                <w:noProof/>
              </w:rPr>
              <w:t>System</w:t>
            </w:r>
            <w:r w:rsidR="000116E0" w:rsidRPr="00FC763C">
              <w:rPr>
                <w:rStyle w:val="Hyperlink"/>
                <w:rFonts w:ascii="Wingdings" w:hAnsi="Wingdings"/>
                <w:noProof/>
              </w:rPr>
              <w:t></w:t>
            </w:r>
            <w:r w:rsidR="000116E0" w:rsidRPr="00FC763C">
              <w:rPr>
                <w:rStyle w:val="Hyperlink"/>
                <w:noProof/>
              </w:rPr>
              <w:t>View Logs</w:t>
            </w:r>
            <w:r w:rsidR="000116E0">
              <w:rPr>
                <w:noProof/>
                <w:webHidden/>
              </w:rPr>
              <w:tab/>
            </w:r>
            <w:r w:rsidR="000116E0">
              <w:rPr>
                <w:noProof/>
                <w:webHidden/>
              </w:rPr>
              <w:fldChar w:fldCharType="begin"/>
            </w:r>
            <w:r w:rsidR="000116E0">
              <w:rPr>
                <w:noProof/>
                <w:webHidden/>
              </w:rPr>
              <w:instrText xml:space="preserve"> PAGEREF _Toc128021143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1E21D13" w14:textId="7221E10E" w:rsidR="000116E0" w:rsidRDefault="00EC4396" w:rsidP="00EC4396">
          <w:pPr>
            <w:pStyle w:val="TOC3"/>
            <w:rPr>
              <w:rFonts w:asciiTheme="minorHAnsi" w:eastAsiaTheme="minorEastAsia" w:hAnsiTheme="minorHAnsi" w:cstheme="minorBidi"/>
              <w:noProof/>
              <w:sz w:val="22"/>
              <w:szCs w:val="22"/>
              <w:lang w:val="en-US"/>
            </w:rPr>
          </w:pPr>
          <w:hyperlink w:anchor="_Toc128021144" w:history="1">
            <w:r w:rsidR="000116E0" w:rsidRPr="00FC763C">
              <w:rPr>
                <w:rStyle w:val="Hyperlink"/>
                <w:noProof/>
              </w:rPr>
              <w:t>8.1.5</w:t>
            </w:r>
            <w:r w:rsidR="000116E0">
              <w:rPr>
                <w:rFonts w:asciiTheme="minorHAnsi" w:eastAsiaTheme="minorEastAsia" w:hAnsiTheme="minorHAnsi" w:cstheme="minorBidi"/>
                <w:noProof/>
                <w:sz w:val="22"/>
                <w:szCs w:val="22"/>
                <w:lang w:val="en-US"/>
              </w:rPr>
              <w:tab/>
            </w:r>
            <w:r w:rsidR="000116E0" w:rsidRPr="00FC763C">
              <w:rPr>
                <w:rStyle w:val="Hyperlink"/>
                <w:noProof/>
              </w:rPr>
              <w:t>System</w:t>
            </w:r>
            <w:r w:rsidR="000116E0" w:rsidRPr="00FC763C">
              <w:rPr>
                <w:rStyle w:val="Hyperlink"/>
                <w:rFonts w:ascii="Wingdings" w:hAnsi="Wingdings"/>
                <w:noProof/>
              </w:rPr>
              <w:t></w:t>
            </w:r>
            <w:r w:rsidR="000116E0" w:rsidRPr="00FC763C">
              <w:rPr>
                <w:rStyle w:val="Hyperlink"/>
                <w:noProof/>
              </w:rPr>
              <w:t>About</w:t>
            </w:r>
            <w:r w:rsidR="000116E0">
              <w:rPr>
                <w:noProof/>
                <w:webHidden/>
              </w:rPr>
              <w:tab/>
            </w:r>
            <w:r w:rsidR="000116E0">
              <w:rPr>
                <w:noProof/>
                <w:webHidden/>
              </w:rPr>
              <w:fldChar w:fldCharType="begin"/>
            </w:r>
            <w:r w:rsidR="000116E0">
              <w:rPr>
                <w:noProof/>
                <w:webHidden/>
              </w:rPr>
              <w:instrText xml:space="preserve"> PAGEREF _Toc128021144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A8247F5" w14:textId="24BE4AEE" w:rsidR="000116E0" w:rsidRDefault="00EC4396" w:rsidP="003307B4">
          <w:pPr>
            <w:pStyle w:val="TOC1"/>
            <w:rPr>
              <w:rFonts w:asciiTheme="minorHAnsi" w:eastAsiaTheme="minorEastAsia" w:hAnsiTheme="minorHAnsi" w:cstheme="minorBidi"/>
              <w:noProof/>
              <w:szCs w:val="22"/>
              <w:lang w:val="en-US"/>
            </w:rPr>
          </w:pPr>
          <w:hyperlink w:anchor="_Toc128021145" w:history="1">
            <w:r w:rsidR="000116E0" w:rsidRPr="00FC763C">
              <w:rPr>
                <w:rStyle w:val="Hyperlink"/>
                <w:noProof/>
              </w:rPr>
              <w:t>9</w:t>
            </w:r>
            <w:r w:rsidR="000116E0">
              <w:rPr>
                <w:rFonts w:asciiTheme="minorHAnsi" w:eastAsiaTheme="minorEastAsia" w:hAnsiTheme="minorHAnsi" w:cstheme="minorBidi"/>
                <w:noProof/>
                <w:szCs w:val="22"/>
                <w:lang w:val="en-US"/>
              </w:rPr>
              <w:tab/>
            </w:r>
            <w:r w:rsidR="000116E0" w:rsidRPr="00FC763C">
              <w:rPr>
                <w:rStyle w:val="Hyperlink"/>
                <w:noProof/>
              </w:rPr>
              <w:t>Reports Tab</w:t>
            </w:r>
            <w:r w:rsidR="000116E0">
              <w:rPr>
                <w:noProof/>
                <w:webHidden/>
              </w:rPr>
              <w:tab/>
            </w:r>
            <w:r w:rsidR="000116E0">
              <w:rPr>
                <w:noProof/>
                <w:webHidden/>
              </w:rPr>
              <w:fldChar w:fldCharType="begin"/>
            </w:r>
            <w:r w:rsidR="000116E0">
              <w:rPr>
                <w:noProof/>
                <w:webHidden/>
              </w:rPr>
              <w:instrText xml:space="preserve"> PAGEREF _Toc128021145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30F449E" w14:textId="3554E941" w:rsidR="000116E0" w:rsidRDefault="00EC4396" w:rsidP="00EC4396">
          <w:pPr>
            <w:pStyle w:val="TOC3"/>
            <w:rPr>
              <w:rFonts w:asciiTheme="minorHAnsi" w:eastAsiaTheme="minorEastAsia" w:hAnsiTheme="minorHAnsi" w:cstheme="minorBidi"/>
              <w:noProof/>
              <w:sz w:val="22"/>
              <w:szCs w:val="22"/>
              <w:lang w:val="en-US"/>
            </w:rPr>
          </w:pPr>
          <w:hyperlink w:anchor="_Toc128021146" w:history="1">
            <w:r w:rsidR="000116E0" w:rsidRPr="00FC763C">
              <w:rPr>
                <w:rStyle w:val="Hyperlink"/>
                <w:noProof/>
              </w:rPr>
              <w:t>9.1.1</w:t>
            </w:r>
            <w:r w:rsidR="000116E0">
              <w:rPr>
                <w:rFonts w:asciiTheme="minorHAnsi" w:eastAsiaTheme="minorEastAsia" w:hAnsiTheme="minorHAnsi" w:cstheme="minorBidi"/>
                <w:noProof/>
                <w:sz w:val="22"/>
                <w:szCs w:val="22"/>
                <w:lang w:val="en-US"/>
              </w:rPr>
              <w:tab/>
            </w:r>
            <w:r w:rsidR="000116E0" w:rsidRPr="00FC763C">
              <w:rPr>
                <w:rStyle w:val="Hyperlink"/>
                <w:noProof/>
              </w:rPr>
              <w:t>Reports Overview</w:t>
            </w:r>
            <w:r w:rsidR="000116E0">
              <w:rPr>
                <w:noProof/>
                <w:webHidden/>
              </w:rPr>
              <w:tab/>
            </w:r>
            <w:r w:rsidR="000116E0">
              <w:rPr>
                <w:noProof/>
                <w:webHidden/>
              </w:rPr>
              <w:fldChar w:fldCharType="begin"/>
            </w:r>
            <w:r w:rsidR="000116E0">
              <w:rPr>
                <w:noProof/>
                <w:webHidden/>
              </w:rPr>
              <w:instrText xml:space="preserve"> PAGEREF _Toc128021146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BC8273B" w14:textId="39B102A9" w:rsidR="000116E0" w:rsidRDefault="00EC4396" w:rsidP="00EC4396">
          <w:pPr>
            <w:pStyle w:val="TOC3"/>
            <w:rPr>
              <w:rFonts w:asciiTheme="minorHAnsi" w:eastAsiaTheme="minorEastAsia" w:hAnsiTheme="minorHAnsi" w:cstheme="minorBidi"/>
              <w:noProof/>
              <w:sz w:val="22"/>
              <w:szCs w:val="22"/>
              <w:lang w:val="en-US"/>
            </w:rPr>
          </w:pPr>
          <w:hyperlink w:anchor="_Toc128021147" w:history="1">
            <w:r w:rsidR="000116E0" w:rsidRPr="00FC763C">
              <w:rPr>
                <w:rStyle w:val="Hyperlink"/>
                <w:noProof/>
              </w:rPr>
              <w:t>9.1.2</w:t>
            </w:r>
            <w:r w:rsidR="000116E0">
              <w:rPr>
                <w:rFonts w:asciiTheme="minorHAnsi" w:eastAsiaTheme="minorEastAsia" w:hAnsiTheme="minorHAnsi" w:cstheme="minorBidi"/>
                <w:noProof/>
                <w:sz w:val="22"/>
                <w:szCs w:val="22"/>
                <w:lang w:val="en-US"/>
              </w:rPr>
              <w:tab/>
            </w:r>
            <w:r w:rsidR="000116E0" w:rsidRPr="00FC763C">
              <w:rPr>
                <w:rStyle w:val="Hyperlink"/>
                <w:noProof/>
              </w:rPr>
              <w:t>Report Basics</w:t>
            </w:r>
            <w:r w:rsidR="000116E0">
              <w:rPr>
                <w:noProof/>
                <w:webHidden/>
              </w:rPr>
              <w:tab/>
            </w:r>
            <w:r w:rsidR="000116E0">
              <w:rPr>
                <w:noProof/>
                <w:webHidden/>
              </w:rPr>
              <w:fldChar w:fldCharType="begin"/>
            </w:r>
            <w:r w:rsidR="000116E0">
              <w:rPr>
                <w:noProof/>
                <w:webHidden/>
              </w:rPr>
              <w:instrText xml:space="preserve"> PAGEREF _Toc128021147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895E75C" w14:textId="5DDAED7C" w:rsidR="000116E0" w:rsidRDefault="00EC4396" w:rsidP="00EC4396">
          <w:pPr>
            <w:pStyle w:val="TOC3"/>
            <w:rPr>
              <w:rFonts w:asciiTheme="minorHAnsi" w:eastAsiaTheme="minorEastAsia" w:hAnsiTheme="minorHAnsi" w:cstheme="minorBidi"/>
              <w:noProof/>
              <w:sz w:val="22"/>
              <w:szCs w:val="22"/>
              <w:lang w:val="en-US"/>
            </w:rPr>
          </w:pPr>
          <w:hyperlink w:anchor="_Toc128021148" w:history="1">
            <w:r w:rsidR="000116E0" w:rsidRPr="00FC763C">
              <w:rPr>
                <w:rStyle w:val="Hyperlink"/>
                <w:noProof/>
              </w:rPr>
              <w:t>9.1.3</w:t>
            </w:r>
            <w:r w:rsidR="000116E0">
              <w:rPr>
                <w:rFonts w:asciiTheme="minorHAnsi" w:eastAsiaTheme="minorEastAsia" w:hAnsiTheme="minorHAnsi" w:cstheme="minorBidi"/>
                <w:noProof/>
                <w:sz w:val="22"/>
                <w:szCs w:val="22"/>
                <w:lang w:val="en-US"/>
              </w:rPr>
              <w:tab/>
            </w:r>
            <w:r w:rsidR="000116E0" w:rsidRPr="00FC763C">
              <w:rPr>
                <w:rStyle w:val="Hyperlink"/>
                <w:noProof/>
              </w:rPr>
              <w:t>Processing Reports</w:t>
            </w:r>
            <w:r w:rsidR="000116E0">
              <w:rPr>
                <w:noProof/>
                <w:webHidden/>
              </w:rPr>
              <w:tab/>
            </w:r>
            <w:r w:rsidR="000116E0">
              <w:rPr>
                <w:noProof/>
                <w:webHidden/>
              </w:rPr>
              <w:fldChar w:fldCharType="begin"/>
            </w:r>
            <w:r w:rsidR="000116E0">
              <w:rPr>
                <w:noProof/>
                <w:webHidden/>
              </w:rPr>
              <w:instrText xml:space="preserve"> PAGEREF _Toc128021148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9D9A80A" w14:textId="1A7F8BE0" w:rsidR="000116E0" w:rsidRDefault="00EC4396" w:rsidP="00EC4396">
          <w:pPr>
            <w:pStyle w:val="TOC3"/>
            <w:rPr>
              <w:rFonts w:asciiTheme="minorHAnsi" w:eastAsiaTheme="minorEastAsia" w:hAnsiTheme="minorHAnsi" w:cstheme="minorBidi"/>
              <w:noProof/>
              <w:sz w:val="22"/>
              <w:szCs w:val="22"/>
              <w:lang w:val="en-US"/>
            </w:rPr>
          </w:pPr>
          <w:hyperlink w:anchor="_Toc128021149" w:history="1">
            <w:r w:rsidR="000116E0" w:rsidRPr="00FC763C">
              <w:rPr>
                <w:rStyle w:val="Hyperlink"/>
                <w:noProof/>
              </w:rPr>
              <w:t>9.1.4</w:t>
            </w:r>
            <w:r w:rsidR="000116E0">
              <w:rPr>
                <w:rFonts w:asciiTheme="minorHAnsi" w:eastAsiaTheme="minorEastAsia" w:hAnsiTheme="minorHAnsi" w:cstheme="minorBidi"/>
                <w:noProof/>
                <w:sz w:val="22"/>
                <w:szCs w:val="22"/>
                <w:lang w:val="en-US"/>
              </w:rPr>
              <w:tab/>
            </w:r>
            <w:r w:rsidR="000116E0" w:rsidRPr="00FC763C">
              <w:rPr>
                <w:rStyle w:val="Hyperlink"/>
                <w:noProof/>
              </w:rPr>
              <w:t>History Reports</w:t>
            </w:r>
            <w:r w:rsidR="000116E0">
              <w:rPr>
                <w:noProof/>
                <w:webHidden/>
              </w:rPr>
              <w:tab/>
            </w:r>
            <w:r w:rsidR="000116E0">
              <w:rPr>
                <w:noProof/>
                <w:webHidden/>
              </w:rPr>
              <w:fldChar w:fldCharType="begin"/>
            </w:r>
            <w:r w:rsidR="000116E0">
              <w:rPr>
                <w:noProof/>
                <w:webHidden/>
              </w:rPr>
              <w:instrText xml:space="preserve"> PAGEREF _Toc128021149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E10459A" w14:textId="63A198E7" w:rsidR="000116E0" w:rsidRDefault="00EC4396" w:rsidP="00EC4396">
          <w:pPr>
            <w:pStyle w:val="TOC3"/>
            <w:rPr>
              <w:rFonts w:asciiTheme="minorHAnsi" w:eastAsiaTheme="minorEastAsia" w:hAnsiTheme="minorHAnsi" w:cstheme="minorBidi"/>
              <w:noProof/>
              <w:sz w:val="22"/>
              <w:szCs w:val="22"/>
              <w:lang w:val="en-US"/>
            </w:rPr>
          </w:pPr>
          <w:hyperlink w:anchor="_Toc128021150" w:history="1">
            <w:r w:rsidR="000116E0" w:rsidRPr="00FC763C">
              <w:rPr>
                <w:rStyle w:val="Hyperlink"/>
                <w:noProof/>
              </w:rPr>
              <w:t>9.1.5</w:t>
            </w:r>
            <w:r w:rsidR="000116E0">
              <w:rPr>
                <w:rFonts w:asciiTheme="minorHAnsi" w:eastAsiaTheme="minorEastAsia" w:hAnsiTheme="minorHAnsi" w:cstheme="minorBidi"/>
                <w:noProof/>
                <w:sz w:val="22"/>
                <w:szCs w:val="22"/>
                <w:lang w:val="en-US"/>
              </w:rPr>
              <w:tab/>
            </w:r>
            <w:r w:rsidR="000116E0" w:rsidRPr="00FC763C">
              <w:rPr>
                <w:rStyle w:val="Hyperlink"/>
                <w:noProof/>
              </w:rPr>
              <w:t>Planning Reports</w:t>
            </w:r>
            <w:r w:rsidR="000116E0">
              <w:rPr>
                <w:noProof/>
                <w:webHidden/>
              </w:rPr>
              <w:tab/>
            </w:r>
            <w:r w:rsidR="000116E0">
              <w:rPr>
                <w:noProof/>
                <w:webHidden/>
              </w:rPr>
              <w:fldChar w:fldCharType="begin"/>
            </w:r>
            <w:r w:rsidR="000116E0">
              <w:rPr>
                <w:noProof/>
                <w:webHidden/>
              </w:rPr>
              <w:instrText xml:space="preserve"> PAGEREF _Toc128021150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14AE0BC" w14:textId="7B405A36" w:rsidR="000116E0" w:rsidRDefault="00EC4396" w:rsidP="00EC4396">
          <w:pPr>
            <w:pStyle w:val="TOC3"/>
            <w:rPr>
              <w:rFonts w:asciiTheme="minorHAnsi" w:eastAsiaTheme="minorEastAsia" w:hAnsiTheme="minorHAnsi" w:cstheme="minorBidi"/>
              <w:noProof/>
              <w:sz w:val="22"/>
              <w:szCs w:val="22"/>
              <w:lang w:val="en-US"/>
            </w:rPr>
          </w:pPr>
          <w:hyperlink w:anchor="_Toc128021151" w:history="1">
            <w:r w:rsidR="000116E0" w:rsidRPr="00FC763C">
              <w:rPr>
                <w:rStyle w:val="Hyperlink"/>
                <w:noProof/>
              </w:rPr>
              <w:t>9.1.6</w:t>
            </w:r>
            <w:r w:rsidR="000116E0">
              <w:rPr>
                <w:rFonts w:asciiTheme="minorHAnsi" w:eastAsiaTheme="minorEastAsia" w:hAnsiTheme="minorHAnsi" w:cstheme="minorBidi"/>
                <w:noProof/>
                <w:sz w:val="22"/>
                <w:szCs w:val="22"/>
                <w:lang w:val="en-US"/>
              </w:rPr>
              <w:tab/>
            </w:r>
            <w:r w:rsidR="000116E0" w:rsidRPr="00FC763C">
              <w:rPr>
                <w:rStyle w:val="Hyperlink"/>
                <w:noProof/>
              </w:rPr>
              <w:t>Management Information Reports</w:t>
            </w:r>
            <w:r w:rsidR="000116E0">
              <w:rPr>
                <w:noProof/>
                <w:webHidden/>
              </w:rPr>
              <w:tab/>
            </w:r>
            <w:r w:rsidR="000116E0">
              <w:rPr>
                <w:noProof/>
                <w:webHidden/>
              </w:rPr>
              <w:fldChar w:fldCharType="begin"/>
            </w:r>
            <w:r w:rsidR="000116E0">
              <w:rPr>
                <w:noProof/>
                <w:webHidden/>
              </w:rPr>
              <w:instrText xml:space="preserve"> PAGEREF _Toc128021151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09C8A8D" w14:textId="18FAE950" w:rsidR="000116E0" w:rsidRDefault="00EC4396" w:rsidP="00EC4396">
          <w:pPr>
            <w:pStyle w:val="TOC3"/>
            <w:rPr>
              <w:rFonts w:asciiTheme="minorHAnsi" w:eastAsiaTheme="minorEastAsia" w:hAnsiTheme="minorHAnsi" w:cstheme="minorBidi"/>
              <w:noProof/>
              <w:sz w:val="22"/>
              <w:szCs w:val="22"/>
              <w:lang w:val="en-US"/>
            </w:rPr>
          </w:pPr>
          <w:hyperlink w:anchor="_Toc128021152" w:history="1">
            <w:r w:rsidR="000116E0" w:rsidRPr="00FC763C">
              <w:rPr>
                <w:rStyle w:val="Hyperlink"/>
                <w:noProof/>
              </w:rPr>
              <w:t>9.1.7</w:t>
            </w:r>
            <w:r w:rsidR="000116E0">
              <w:rPr>
                <w:rFonts w:asciiTheme="minorHAnsi" w:eastAsiaTheme="minorEastAsia" w:hAnsiTheme="minorHAnsi" w:cstheme="minorBidi"/>
                <w:noProof/>
                <w:sz w:val="22"/>
                <w:szCs w:val="22"/>
                <w:lang w:val="en-US"/>
              </w:rPr>
              <w:tab/>
            </w:r>
            <w:r w:rsidR="000116E0" w:rsidRPr="00FC763C">
              <w:rPr>
                <w:rStyle w:val="Hyperlink"/>
                <w:noProof/>
              </w:rPr>
              <w:t>Cashpoint Reports</w:t>
            </w:r>
            <w:r w:rsidR="000116E0">
              <w:rPr>
                <w:noProof/>
                <w:webHidden/>
              </w:rPr>
              <w:tab/>
            </w:r>
            <w:r w:rsidR="000116E0">
              <w:rPr>
                <w:noProof/>
                <w:webHidden/>
              </w:rPr>
              <w:fldChar w:fldCharType="begin"/>
            </w:r>
            <w:r w:rsidR="000116E0">
              <w:rPr>
                <w:noProof/>
                <w:webHidden/>
              </w:rPr>
              <w:instrText xml:space="preserve"> PAGEREF _Toc128021152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07C1F9B" w14:textId="6A80A686" w:rsidR="000116E0" w:rsidRDefault="00EC4396" w:rsidP="003307B4">
          <w:pPr>
            <w:pStyle w:val="TOC1"/>
            <w:rPr>
              <w:rFonts w:asciiTheme="minorHAnsi" w:eastAsiaTheme="minorEastAsia" w:hAnsiTheme="minorHAnsi" w:cstheme="minorBidi"/>
              <w:noProof/>
              <w:szCs w:val="22"/>
              <w:lang w:val="en-US"/>
            </w:rPr>
          </w:pPr>
          <w:hyperlink w:anchor="_Toc128021153" w:history="1">
            <w:r w:rsidR="000116E0" w:rsidRPr="00FC763C">
              <w:rPr>
                <w:rStyle w:val="Hyperlink"/>
                <w:noProof/>
              </w:rPr>
              <w:t>10</w:t>
            </w:r>
            <w:r w:rsidR="000116E0">
              <w:rPr>
                <w:rFonts w:asciiTheme="minorHAnsi" w:eastAsiaTheme="minorEastAsia" w:hAnsiTheme="minorHAnsi" w:cstheme="minorBidi"/>
                <w:noProof/>
                <w:szCs w:val="22"/>
                <w:lang w:val="en-US"/>
              </w:rPr>
              <w:tab/>
            </w:r>
            <w:r w:rsidR="000116E0" w:rsidRPr="00FC763C">
              <w:rPr>
                <w:rStyle w:val="Hyperlink"/>
                <w:noProof/>
              </w:rPr>
              <w:t>Table of Figures</w:t>
            </w:r>
            <w:r w:rsidR="000116E0">
              <w:rPr>
                <w:noProof/>
                <w:webHidden/>
              </w:rPr>
              <w:tab/>
            </w:r>
            <w:r w:rsidR="000116E0">
              <w:rPr>
                <w:noProof/>
                <w:webHidden/>
              </w:rPr>
              <w:fldChar w:fldCharType="begin"/>
            </w:r>
            <w:r w:rsidR="000116E0">
              <w:rPr>
                <w:noProof/>
                <w:webHidden/>
              </w:rPr>
              <w:instrText xml:space="preserve"> PAGEREF _Toc128021153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A93DA50" w14:textId="64D57C16" w:rsidR="00674B2E" w:rsidRDefault="00674B2E">
          <w:r>
            <w:rPr>
              <w:b/>
              <w:bCs/>
              <w:noProof/>
            </w:rPr>
            <w:fldChar w:fldCharType="end"/>
          </w:r>
        </w:p>
      </w:sdtContent>
    </w:sdt>
    <w:p w14:paraId="2864E0DD" w14:textId="6BCD3820" w:rsidR="00EE2021" w:rsidRDefault="00EE2021" w:rsidP="00C713DD">
      <w:pPr>
        <w:pStyle w:val="TableofFigures"/>
        <w:sectPr w:rsidR="00EE2021" w:rsidSect="00B05E19">
          <w:headerReference w:type="even" r:id="rId11"/>
          <w:headerReference w:type="default" r:id="rId12"/>
          <w:footerReference w:type="even" r:id="rId13"/>
          <w:footerReference w:type="default" r:id="rId14"/>
          <w:headerReference w:type="first" r:id="rId15"/>
          <w:footerReference w:type="first" r:id="rId16"/>
          <w:pgSz w:w="12240" w:h="15840" w:code="1"/>
          <w:pgMar w:top="1440" w:right="1077" w:bottom="1440" w:left="1077" w:header="709" w:footer="567" w:gutter="0"/>
          <w:cols w:space="708"/>
          <w:titlePg/>
          <w:docGrid w:linePitch="360"/>
        </w:sectPr>
      </w:pPr>
    </w:p>
    <w:p w14:paraId="41134C83" w14:textId="268C992D" w:rsidR="00D76133" w:rsidRDefault="00D76133" w:rsidP="006953DA">
      <w:pPr>
        <w:pStyle w:val="ChapterTitle"/>
      </w:pPr>
      <w:bookmarkStart w:id="15" w:name="_Toc25160841"/>
      <w:bookmarkStart w:id="16" w:name="_Toc127491514"/>
      <w:bookmarkStart w:id="17" w:name="_Toc128021047"/>
      <w:r>
        <w:lastRenderedPageBreak/>
        <w:t>Preface</w:t>
      </w:r>
      <w:bookmarkEnd w:id="15"/>
      <w:bookmarkEnd w:id="16"/>
      <w:bookmarkEnd w:id="17"/>
    </w:p>
    <w:p w14:paraId="3AECC3C9" w14:textId="77777777" w:rsidR="00911A6B" w:rsidRPr="00A875AE" w:rsidRDefault="00911A6B" w:rsidP="00911A6B">
      <w:pPr>
        <w:pStyle w:val="BodyText"/>
      </w:pPr>
      <w:bookmarkStart w:id="18" w:name="_Toc25160842"/>
      <w:r w:rsidRPr="00A875AE">
        <w:t>The conventions used in this help documentation are shown in the table below.</w:t>
      </w:r>
    </w:p>
    <w:p w14:paraId="515240F2" w14:textId="391580EA" w:rsidR="00D76133" w:rsidRDefault="000A4187" w:rsidP="00C713DD">
      <w:pPr>
        <w:pStyle w:val="Heading2"/>
        <w:numPr>
          <w:ilvl w:val="0"/>
          <w:numId w:val="0"/>
        </w:numPr>
        <w:ind w:left="576" w:hanging="576"/>
      </w:pPr>
      <w:bookmarkStart w:id="19" w:name="_Toc127491515"/>
      <w:bookmarkStart w:id="20" w:name="_Toc128021048"/>
      <w:r>
        <w:t xml:space="preserve">Document </w:t>
      </w:r>
      <w:r w:rsidR="00345FE3">
        <w:t>Conventions</w:t>
      </w:r>
      <w:bookmarkEnd w:id="18"/>
      <w:bookmarkEnd w:id="19"/>
      <w:bookmarkEnd w:id="20"/>
    </w:p>
    <w:p w14:paraId="798A07EB" w14:textId="77777777" w:rsidR="00731052" w:rsidRPr="00A875AE" w:rsidRDefault="00731052" w:rsidP="00731052">
      <w:pPr>
        <w:pStyle w:val="Caption"/>
      </w:pPr>
      <w:r w:rsidRPr="00A875AE">
        <w:t xml:space="preserve">Table </w:t>
      </w:r>
      <w:r w:rsidRPr="00A875AE">
        <w:fldChar w:fldCharType="begin"/>
      </w:r>
      <w:r w:rsidRPr="00A875AE">
        <w:instrText xml:space="preserve"> SEQ Table \* ARABIC </w:instrText>
      </w:r>
      <w:r w:rsidRPr="00A875AE">
        <w:fldChar w:fldCharType="separate"/>
      </w:r>
      <w:r>
        <w:rPr>
          <w:noProof/>
        </w:rPr>
        <w:t>1</w:t>
      </w:r>
      <w:r w:rsidRPr="00A875AE">
        <w:fldChar w:fldCharType="end"/>
      </w:r>
      <w:r w:rsidRPr="00A875AE">
        <w:t>: Conventions</w:t>
      </w:r>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760"/>
        <w:gridCol w:w="6290"/>
      </w:tblGrid>
      <w:tr w:rsidR="00731052" w:rsidRPr="00A875AE" w14:paraId="7BF85769" w14:textId="77777777" w:rsidTr="006271D1">
        <w:trPr>
          <w:cantSplit/>
          <w:tblHeader/>
        </w:trPr>
        <w:tc>
          <w:tcPr>
            <w:tcW w:w="1760" w:type="dxa"/>
            <w:tcBorders>
              <w:top w:val="single" w:sz="6" w:space="0" w:color="auto"/>
              <w:bottom w:val="double" w:sz="6" w:space="0" w:color="auto"/>
              <w:right w:val="single" w:sz="6" w:space="0" w:color="auto"/>
            </w:tcBorders>
            <w:shd w:val="clear" w:color="auto" w:fill="60C03A"/>
          </w:tcPr>
          <w:p w14:paraId="3F5EC3C6" w14:textId="77777777" w:rsidR="00731052" w:rsidRPr="00A875AE" w:rsidRDefault="00731052" w:rsidP="00170D7D">
            <w:pPr>
              <w:pStyle w:val="TableHeader"/>
            </w:pPr>
            <w:r w:rsidRPr="00A875AE">
              <w:t>Convention</w:t>
            </w:r>
          </w:p>
        </w:tc>
        <w:tc>
          <w:tcPr>
            <w:tcW w:w="6290" w:type="dxa"/>
            <w:tcBorders>
              <w:top w:val="single" w:sz="6" w:space="0" w:color="auto"/>
              <w:left w:val="nil"/>
              <w:bottom w:val="double" w:sz="6" w:space="0" w:color="auto"/>
            </w:tcBorders>
            <w:shd w:val="clear" w:color="auto" w:fill="60C03A"/>
          </w:tcPr>
          <w:p w14:paraId="31895115" w14:textId="77777777" w:rsidR="00731052" w:rsidRPr="00A875AE" w:rsidRDefault="00731052" w:rsidP="00170D7D">
            <w:pPr>
              <w:pStyle w:val="TableHeader"/>
            </w:pPr>
            <w:r w:rsidRPr="00A875AE">
              <w:t>Use</w:t>
            </w:r>
          </w:p>
        </w:tc>
      </w:tr>
      <w:tr w:rsidR="00731052" w:rsidRPr="00A875AE" w14:paraId="3EEBF0D7" w14:textId="77777777" w:rsidTr="006271D1">
        <w:trPr>
          <w:cantSplit/>
        </w:trPr>
        <w:tc>
          <w:tcPr>
            <w:tcW w:w="1760" w:type="dxa"/>
            <w:tcBorders>
              <w:top w:val="nil"/>
              <w:bottom w:val="single" w:sz="6" w:space="0" w:color="auto"/>
              <w:right w:val="single" w:sz="6" w:space="0" w:color="auto"/>
            </w:tcBorders>
          </w:tcPr>
          <w:p w14:paraId="013E4D9C" w14:textId="77777777" w:rsidR="00731052" w:rsidRPr="00A908CB" w:rsidRDefault="00EC4396" w:rsidP="006271D1">
            <w:pPr>
              <w:pStyle w:val="TopofSection"/>
              <w:rPr>
                <w:b/>
                <w:bCs/>
                <w:sz w:val="22"/>
                <w:szCs w:val="22"/>
                <w:u w:val="single"/>
                <w:lang w:val="en-US" w:eastAsia="en-US" w:bidi="en-US"/>
              </w:rPr>
            </w:pPr>
            <w:hyperlink w:anchor="_Conventions_Used_in" w:history="1">
              <w:r w:rsidR="00731052" w:rsidRPr="00A908CB">
                <w:rPr>
                  <w:rStyle w:val="HeaderChar"/>
                  <w:b/>
                  <w:bCs/>
                  <w:sz w:val="22"/>
                  <w:lang w:val="en-US" w:eastAsia="en-US" w:bidi="en-US"/>
                </w:rPr>
                <w:t>Green</w:t>
              </w:r>
            </w:hyperlink>
            <w:r w:rsidR="00731052" w:rsidRPr="00A908CB">
              <w:rPr>
                <w:b/>
                <w:bCs/>
                <w:sz w:val="22"/>
                <w:szCs w:val="22"/>
                <w:lang w:val="en-US" w:eastAsia="en-US" w:bidi="en-US"/>
              </w:rPr>
              <w:t xml:space="preserve"> Text</w:t>
            </w:r>
          </w:p>
        </w:tc>
        <w:tc>
          <w:tcPr>
            <w:tcW w:w="6290" w:type="dxa"/>
            <w:tcBorders>
              <w:top w:val="nil"/>
              <w:left w:val="single" w:sz="6" w:space="0" w:color="auto"/>
              <w:bottom w:val="single" w:sz="6" w:space="0" w:color="auto"/>
            </w:tcBorders>
          </w:tcPr>
          <w:p w14:paraId="4E3413E4" w14:textId="19D230BA" w:rsidR="00731052" w:rsidRPr="00FB292A" w:rsidRDefault="00731052" w:rsidP="00731052">
            <w:pPr>
              <w:pStyle w:val="TableBody"/>
            </w:pPr>
            <w:r w:rsidRPr="00FB292A">
              <w:t xml:space="preserve">Indicates a link to the top of the current section. These links can be clicked to quickly navigate through this document. (In some </w:t>
            </w:r>
            <w:r w:rsidR="00E12072" w:rsidRPr="00FB292A">
              <w:t>cases,</w:t>
            </w:r>
            <w:r w:rsidRPr="00FB292A">
              <w:t xml:space="preserve"> you may need to hold the CTRL key to click the link)</w:t>
            </w:r>
          </w:p>
        </w:tc>
      </w:tr>
      <w:tr w:rsidR="00731052" w:rsidRPr="00A875AE" w14:paraId="6E7E5546" w14:textId="77777777" w:rsidTr="006271D1">
        <w:trPr>
          <w:cantSplit/>
        </w:trPr>
        <w:tc>
          <w:tcPr>
            <w:tcW w:w="1760" w:type="dxa"/>
            <w:tcBorders>
              <w:top w:val="single" w:sz="6" w:space="0" w:color="auto"/>
              <w:bottom w:val="single" w:sz="6" w:space="0" w:color="auto"/>
              <w:right w:val="single" w:sz="6" w:space="0" w:color="auto"/>
            </w:tcBorders>
          </w:tcPr>
          <w:p w14:paraId="7C833355" w14:textId="77777777" w:rsidR="00731052" w:rsidRPr="00A908CB" w:rsidRDefault="00731052" w:rsidP="006271D1">
            <w:pPr>
              <w:pStyle w:val="CrossReference"/>
              <w:rPr>
                <w:rStyle w:val="TopicCrossReference"/>
                <w:b/>
                <w:bCs/>
                <w:sz w:val="22"/>
                <w:szCs w:val="22"/>
                <w:lang w:val="en-US" w:eastAsia="en-US" w:bidi="en-US"/>
              </w:rPr>
            </w:pPr>
            <w:r w:rsidRPr="00A908CB">
              <w:rPr>
                <w:rStyle w:val="TopicCrossReference"/>
                <w:b/>
                <w:bCs/>
                <w:sz w:val="24"/>
                <w:szCs w:val="22"/>
                <w:lang w:val="en-US" w:eastAsia="en-US" w:bidi="en-US"/>
              </w:rPr>
              <w:t>Blue Text</w:t>
            </w:r>
          </w:p>
        </w:tc>
        <w:tc>
          <w:tcPr>
            <w:tcW w:w="6290" w:type="dxa"/>
            <w:tcBorders>
              <w:top w:val="single" w:sz="6" w:space="0" w:color="auto"/>
              <w:left w:val="single" w:sz="6" w:space="0" w:color="auto"/>
              <w:bottom w:val="single" w:sz="6" w:space="0" w:color="auto"/>
            </w:tcBorders>
          </w:tcPr>
          <w:p w14:paraId="50552BCE" w14:textId="70D39655" w:rsidR="00731052" w:rsidRPr="00FB292A" w:rsidRDefault="00731052" w:rsidP="00731052">
            <w:pPr>
              <w:pStyle w:val="TableBody"/>
            </w:pPr>
            <w:r w:rsidRPr="00FB292A">
              <w:t>Indicates a link to a different topic or section. These links can be clicked to quickly navigate through this document. (In some cases</w:t>
            </w:r>
            <w:r w:rsidR="00E62EE4">
              <w:t>,</w:t>
            </w:r>
            <w:r w:rsidRPr="00FB292A">
              <w:t xml:space="preserve"> you may need to hold the CTRL key to click the link)</w:t>
            </w:r>
          </w:p>
        </w:tc>
      </w:tr>
      <w:tr w:rsidR="00731052" w:rsidRPr="00A875AE" w14:paraId="2936D34F" w14:textId="77777777" w:rsidTr="006271D1">
        <w:trPr>
          <w:cantSplit/>
        </w:trPr>
        <w:tc>
          <w:tcPr>
            <w:tcW w:w="1760" w:type="dxa"/>
            <w:tcBorders>
              <w:top w:val="single" w:sz="6" w:space="0" w:color="auto"/>
              <w:bottom w:val="single" w:sz="6" w:space="0" w:color="auto"/>
              <w:right w:val="single" w:sz="6" w:space="0" w:color="auto"/>
            </w:tcBorders>
          </w:tcPr>
          <w:p w14:paraId="7F9A5DA8" w14:textId="77777777" w:rsidR="00731052" w:rsidRPr="007A1BC4" w:rsidRDefault="00731052" w:rsidP="006271D1">
            <w:pPr>
              <w:pStyle w:val="TableCellText"/>
              <w:rPr>
                <w:rFonts w:cs="Arial"/>
                <w:b/>
                <w:bCs/>
                <w:lang w:val="en-US" w:eastAsia="en-US" w:bidi="en-US"/>
              </w:rPr>
            </w:pPr>
            <w:r w:rsidRPr="007A1BC4">
              <w:rPr>
                <w:rFonts w:ascii="Wingdings" w:eastAsia="Wingdings" w:hAnsi="Wingdings" w:cs="Wingdings"/>
                <w:b/>
                <w:bCs/>
                <w:lang w:val="en-US" w:eastAsia="en-US" w:bidi="en-US"/>
              </w:rPr>
              <w:t>à</w:t>
            </w:r>
          </w:p>
        </w:tc>
        <w:tc>
          <w:tcPr>
            <w:tcW w:w="6290" w:type="dxa"/>
            <w:tcBorders>
              <w:top w:val="single" w:sz="6" w:space="0" w:color="auto"/>
              <w:left w:val="single" w:sz="6" w:space="0" w:color="auto"/>
              <w:bottom w:val="single" w:sz="6" w:space="0" w:color="auto"/>
            </w:tcBorders>
          </w:tcPr>
          <w:p w14:paraId="6007E05A" w14:textId="77777777" w:rsidR="00731052" w:rsidRPr="00FB292A" w:rsidRDefault="00731052" w:rsidP="00731052">
            <w:pPr>
              <w:pStyle w:val="TableBody"/>
            </w:pPr>
            <w:r w:rsidRPr="00FB292A">
              <w:t>The “arrow” sign indicates a menu choice.  For example, "</w:t>
            </w:r>
            <w:r w:rsidRPr="00FB292A">
              <w:rPr>
                <w:b/>
                <w:bCs/>
              </w:rPr>
              <w:t xml:space="preserve">Choose File </w:t>
            </w:r>
            <w:r w:rsidRPr="00FB292A">
              <w:rPr>
                <w:rFonts w:ascii="Wingdings" w:eastAsia="Wingdings" w:hAnsi="Wingdings" w:cs="Wingdings"/>
                <w:b/>
                <w:bCs/>
              </w:rPr>
              <w:t>à</w:t>
            </w:r>
            <w:r w:rsidRPr="00FB292A">
              <w:rPr>
                <w:b/>
                <w:bCs/>
              </w:rPr>
              <w:t xml:space="preserve"> Open</w:t>
            </w:r>
            <w:r w:rsidRPr="00FB292A">
              <w:t>" means "click the File menu, and then click Open."</w:t>
            </w:r>
          </w:p>
        </w:tc>
      </w:tr>
      <w:tr w:rsidR="00731052" w:rsidRPr="00A875AE" w14:paraId="343D2224" w14:textId="77777777" w:rsidTr="006271D1">
        <w:trPr>
          <w:cantSplit/>
        </w:trPr>
        <w:tc>
          <w:tcPr>
            <w:tcW w:w="1760" w:type="dxa"/>
            <w:tcBorders>
              <w:top w:val="single" w:sz="6" w:space="0" w:color="auto"/>
              <w:bottom w:val="single" w:sz="6" w:space="0" w:color="auto"/>
              <w:right w:val="single" w:sz="6" w:space="0" w:color="auto"/>
            </w:tcBorders>
          </w:tcPr>
          <w:p w14:paraId="375545C8" w14:textId="77777777" w:rsidR="00731052" w:rsidRPr="00FB292A" w:rsidRDefault="00731052" w:rsidP="006271D1">
            <w:pPr>
              <w:pStyle w:val="TableCellText"/>
              <w:rPr>
                <w:rFonts w:cs="Arial"/>
                <w:lang w:val="en-US" w:eastAsia="en-US" w:bidi="en-US"/>
              </w:rPr>
            </w:pPr>
            <w:r>
              <w:rPr>
                <w:noProof/>
              </w:rPr>
              <w:drawing>
                <wp:inline distT="0" distB="0" distL="0" distR="0" wp14:anchorId="538C8434" wp14:editId="50B89642">
                  <wp:extent cx="476885" cy="476885"/>
                  <wp:effectExtent l="0" t="0" r="0" b="0"/>
                  <wp:docPr id="38" name="Picture 38" descr="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885" cy="476885"/>
                          </a:xfrm>
                          <a:prstGeom prst="rect">
                            <a:avLst/>
                          </a:prstGeom>
                        </pic:spPr>
                      </pic:pic>
                    </a:graphicData>
                  </a:graphic>
                </wp:inline>
              </w:drawing>
            </w:r>
          </w:p>
        </w:tc>
        <w:tc>
          <w:tcPr>
            <w:tcW w:w="6290" w:type="dxa"/>
            <w:tcBorders>
              <w:top w:val="single" w:sz="6" w:space="0" w:color="auto"/>
              <w:left w:val="single" w:sz="6" w:space="0" w:color="auto"/>
              <w:bottom w:val="single" w:sz="6" w:space="0" w:color="auto"/>
            </w:tcBorders>
          </w:tcPr>
          <w:p w14:paraId="5D62D974" w14:textId="12B88A72" w:rsidR="00731052" w:rsidRPr="00FB292A" w:rsidRDefault="00731052" w:rsidP="00731052">
            <w:pPr>
              <w:pStyle w:val="TableBody"/>
            </w:pPr>
            <w:r w:rsidRPr="00FB292A">
              <w:t>Used to warn users of potential problems or to take caution when making changes to setting</w:t>
            </w:r>
            <w:r w:rsidR="008439B8">
              <w:t>s</w:t>
            </w:r>
            <w:r w:rsidRPr="00FB292A">
              <w:t xml:space="preserve"> and parameters.</w:t>
            </w:r>
          </w:p>
        </w:tc>
      </w:tr>
      <w:tr w:rsidR="00731052" w:rsidRPr="00A875AE" w14:paraId="46C766F0" w14:textId="77777777" w:rsidTr="006271D1">
        <w:trPr>
          <w:cantSplit/>
        </w:trPr>
        <w:tc>
          <w:tcPr>
            <w:tcW w:w="1760" w:type="dxa"/>
            <w:tcBorders>
              <w:top w:val="single" w:sz="6" w:space="0" w:color="auto"/>
              <w:bottom w:val="single" w:sz="6" w:space="0" w:color="auto"/>
              <w:right w:val="single" w:sz="6" w:space="0" w:color="auto"/>
            </w:tcBorders>
          </w:tcPr>
          <w:p w14:paraId="2853813E" w14:textId="77777777" w:rsidR="00731052" w:rsidRPr="00FB292A" w:rsidRDefault="00731052" w:rsidP="006271D1">
            <w:pPr>
              <w:pStyle w:val="TableCellText"/>
              <w:rPr>
                <w:rFonts w:cs="Arial"/>
                <w:lang w:val="en-US" w:eastAsia="en-US" w:bidi="en-US"/>
              </w:rPr>
            </w:pPr>
            <w:r>
              <w:rPr>
                <w:rFonts w:cs="Arial"/>
                <w:noProof/>
                <w:lang w:val="en-US" w:eastAsia="en-US"/>
              </w:rPr>
              <mc:AlternateContent>
                <mc:Choice Requires="wpg">
                  <w:drawing>
                    <wp:inline distT="0" distB="0" distL="0" distR="0" wp14:anchorId="546933DF" wp14:editId="62F7E04E">
                      <wp:extent cx="497205" cy="504825"/>
                      <wp:effectExtent l="9525" t="9525" r="7620" b="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205" cy="504825"/>
                                <a:chOff x="0" y="0"/>
                                <a:chExt cx="783" cy="795"/>
                              </a:xfrm>
                            </wpg:grpSpPr>
                            <wps:wsp>
                              <wps:cNvPr id="24" name="Freeform 1714"/>
                              <wps:cNvSpPr>
                                <a:spLocks/>
                              </wps:cNvSpPr>
                              <wps:spPr bwMode="auto">
                                <a:xfrm>
                                  <a:off x="0" y="0"/>
                                  <a:ext cx="716" cy="79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715"/>
                              <wps:cNvSpPr>
                                <a:spLocks/>
                              </wps:cNvSpPr>
                              <wps:spPr bwMode="auto">
                                <a:xfrm>
                                  <a:off x="323" y="184"/>
                                  <a:ext cx="460" cy="461"/>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A4A582B" id="Group 21" o:spid="_x0000_s1026" style="width:39.15pt;height:39.75pt;mso-position-horizontal-relative:char;mso-position-vertical-relative:line" coordsize="783,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">
                      <v:shape id="Freeform 1714" o:spid="_x0000_s1027" style="position:absolute;width:716;height:79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269,386;276,343;289,303;308,266;332,232;361,203;393,177;429,156;468,141;509,131;553,128;587,130;619,136;650,145;680,157;707,173;680,0;673,2;665,3;608,16;530,41;455,71;383,107;316,148;252,194;193,244;138,299;87,358;41,420;0,486;549,781;563,760;578,740;595,722;613,704;621,694;608,697;595,699;581,701;567,702;553,702;509,699;468,689;429,674;393,653;361,628;332,598;308,564;289,527;276,487;269,444" o:connectangles="0,0,0,0,0,0,0,0,0,0,0,0,0,0,0,0,0,0,0,0,0,0,0,0,0,0,0,0,0,0,0,0,0,0,0,0,0,0,0,0,0,0,0,0,0,0,0,0,0,0,0"/>
                      </v:shape>
                      <v:shape id="Freeform 1715" o:spid="_x0000_s1028" style="position:absolute;left:323;top:184;width:460;height:461;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373,50;416,95;446,150;460,213;449,299;407,377;339,433;253,460;162,450;84,408;28,340;1,254;5,183;25,125;59,76;104,37;190,168;176,178;162,192;143,214;142,227;155,225;181,200;202,199;168,296;153,336;149,377;162,395;190,398;230,383;266,357;289,331;294,314;285,311;261,331;238,340;236,327;277,214;279,162;249,148;222,153;197,164;136,20;164,9;192,3;222,0;251,1;277,5;303,12;328,22;295,54;284,51;262,54;238,77;237,108;256,127;287,126;311,104;313,78;306,63" o:connectangles="0,0,0,0,0,0,0,0,0,0,0,0,0,0,0,0,0,0,0,0,0,0,0,0,0,0,0,0,0,0,0,0,0,0,0,0,0,0,0,0,0,0,0,0,0,0,0,0,0,0,0,0,0,0,0,0,0,0,0,0"/>
                      </v:shape>
                      <w10:anchorlock/>
                    </v:group>
                  </w:pict>
                </mc:Fallback>
              </mc:AlternateContent>
            </w:r>
          </w:p>
        </w:tc>
        <w:tc>
          <w:tcPr>
            <w:tcW w:w="6290" w:type="dxa"/>
            <w:tcBorders>
              <w:top w:val="single" w:sz="6" w:space="0" w:color="auto"/>
              <w:left w:val="single" w:sz="6" w:space="0" w:color="auto"/>
              <w:bottom w:val="single" w:sz="6" w:space="0" w:color="auto"/>
            </w:tcBorders>
          </w:tcPr>
          <w:p w14:paraId="2691E9E9" w14:textId="7B7C19B6" w:rsidR="00731052" w:rsidRPr="00FB292A" w:rsidRDefault="00731052" w:rsidP="00731052">
            <w:pPr>
              <w:pStyle w:val="TableBody"/>
            </w:pPr>
            <w:r w:rsidRPr="00FB292A">
              <w:t xml:space="preserve">Tips or information that may </w:t>
            </w:r>
            <w:r w:rsidR="008439B8">
              <w:t>help use</w:t>
            </w:r>
            <w:r w:rsidRPr="00FB292A">
              <w:t xml:space="preserve"> the functionality.</w:t>
            </w:r>
          </w:p>
        </w:tc>
      </w:tr>
    </w:tbl>
    <w:p w14:paraId="1B70DAF4" w14:textId="77777777" w:rsidR="00731052" w:rsidRPr="00326CDA" w:rsidRDefault="00731052" w:rsidP="00731052">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79ED0680" w14:textId="77777777" w:rsidR="00930739" w:rsidRDefault="00930739" w:rsidP="00930739">
      <w:pPr>
        <w:pStyle w:val="BodyText"/>
      </w:pPr>
    </w:p>
    <w:p w14:paraId="59FD7732" w14:textId="77777777" w:rsidR="007467C0" w:rsidRPr="00A875AE" w:rsidRDefault="007467C0" w:rsidP="00E12072">
      <w:pPr>
        <w:pStyle w:val="Heading1"/>
      </w:pPr>
      <w:bookmarkStart w:id="21" w:name="_Toc29089985"/>
      <w:bookmarkStart w:id="22" w:name="_Toc20016708"/>
      <w:bookmarkStart w:id="23" w:name="_Toc20017125"/>
      <w:bookmarkStart w:id="24" w:name="_Toc146954412"/>
      <w:bookmarkStart w:id="25" w:name="_Toc146954797"/>
      <w:bookmarkStart w:id="26" w:name="_Toc221530642"/>
      <w:bookmarkStart w:id="27" w:name="_Toc223436117"/>
      <w:bookmarkStart w:id="28" w:name="_Ref245707246"/>
      <w:bookmarkStart w:id="29" w:name="_Toc74556327"/>
      <w:bookmarkStart w:id="30" w:name="_Toc127491516"/>
      <w:bookmarkStart w:id="31" w:name="_Toc128021049"/>
      <w:r w:rsidRPr="00A875AE">
        <w:lastRenderedPageBreak/>
        <w:t>Introduction to Opti</w:t>
      </w:r>
      <w:bookmarkEnd w:id="21"/>
      <w:bookmarkEnd w:id="22"/>
      <w:bookmarkEnd w:id="23"/>
      <w:bookmarkEnd w:id="24"/>
      <w:bookmarkEnd w:id="25"/>
      <w:bookmarkEnd w:id="26"/>
      <w:bookmarkEnd w:id="27"/>
      <w:r>
        <w:t>Vault</w:t>
      </w:r>
      <w:bookmarkEnd w:id="28"/>
      <w:bookmarkEnd w:id="29"/>
      <w:bookmarkEnd w:id="30"/>
      <w:bookmarkEnd w:id="31"/>
    </w:p>
    <w:p w14:paraId="6BD292C7" w14:textId="075190D3" w:rsidR="007467C0" w:rsidRPr="00A875AE" w:rsidRDefault="007467C0" w:rsidP="00C26B25">
      <w:pPr>
        <w:pStyle w:val="BodyText"/>
      </w:pPr>
      <w:r>
        <w:t>OptiVault</w:t>
      </w:r>
      <w:r w:rsidRPr="00A875AE">
        <w:t xml:space="preserve"> is the solution to lower costs through more effective currency management.  This software application is a comprehensive system designed to optimize currency ordering and clearing </w:t>
      </w:r>
      <w:r>
        <w:t>for financial institutions with Vaults, Custodial Inventory, Commercial customers, and External Funding Sources known as Cashpoints.</w:t>
      </w:r>
      <w:r w:rsidRPr="00A875AE">
        <w:t xml:space="preserve">  Based on historical cash-demand data, </w:t>
      </w:r>
      <w:r>
        <w:t>OptiVault</w:t>
      </w:r>
      <w:r w:rsidRPr="00A875AE">
        <w:t xml:space="preserve"> will forecast future currency needs, </w:t>
      </w:r>
      <w:r w:rsidR="00920AFE" w:rsidRPr="00A875AE">
        <w:t>considering</w:t>
      </w:r>
      <w:r w:rsidRPr="00A875AE">
        <w:t xml:space="preserve"> important factors such as seasonality, holidays, special events, and trends. </w:t>
      </w:r>
    </w:p>
    <w:p w14:paraId="34FB3FB7" w14:textId="77777777" w:rsidR="000B0FF3" w:rsidRDefault="007467C0" w:rsidP="00C26B25">
      <w:pPr>
        <w:pStyle w:val="BodyText"/>
      </w:pPr>
      <w:r>
        <w:t>Forecasted currency and denomination</w:t>
      </w:r>
      <w:r w:rsidRPr="00A875AE">
        <w:t xml:space="preserve"> requirements are evaluated against various cost components associated with ordering, holding, and delivering currency to a </w:t>
      </w:r>
      <w:r>
        <w:t>Cashpoint</w:t>
      </w:r>
      <w:r w:rsidRPr="00A875AE">
        <w:t xml:space="preserve">.  </w:t>
      </w:r>
    </w:p>
    <w:p w14:paraId="0855BF6D" w14:textId="3DF32C67" w:rsidR="007467C0" w:rsidRDefault="007467C0" w:rsidP="00C26B25">
      <w:pPr>
        <w:pStyle w:val="BodyText"/>
      </w:pPr>
      <w:r w:rsidRPr="007A1BC4">
        <w:rPr>
          <w:b/>
          <w:bCs/>
        </w:rPr>
        <w:t>The overriding objective:</w:t>
      </w:r>
      <w:r w:rsidRPr="00A875AE">
        <w:t xml:space="preserve"> calculate the optimal amount of cash required for </w:t>
      </w:r>
      <w:r>
        <w:t>Cashpoint</w:t>
      </w:r>
      <w:r w:rsidRPr="00A875AE">
        <w:t>s and reduce operating costs.</w:t>
      </w:r>
    </w:p>
    <w:p w14:paraId="5C9D780F" w14:textId="77777777" w:rsidR="007467C0" w:rsidRDefault="007467C0" w:rsidP="00C26B25">
      <w:pPr>
        <w:pStyle w:val="ListBullet"/>
      </w:pPr>
      <w:r>
        <w:fldChar w:fldCharType="begin"/>
      </w:r>
      <w:r>
        <w:instrText xml:space="preserve"> REF _Ref245709399 \h  \* MERGEFORMAT </w:instrText>
      </w:r>
      <w:r>
        <w:fldChar w:fldCharType="separate"/>
      </w:r>
      <w:r w:rsidRPr="00A875AE">
        <w:t>Conventions Used in this Help Documentation</w:t>
      </w:r>
      <w:r>
        <w:fldChar w:fldCharType="end"/>
      </w:r>
    </w:p>
    <w:p w14:paraId="2013D1E2" w14:textId="77777777" w:rsidR="007467C0" w:rsidRDefault="007467C0" w:rsidP="00C26B25">
      <w:pPr>
        <w:pStyle w:val="ListBullet"/>
      </w:pPr>
      <w:r>
        <w:fldChar w:fldCharType="begin"/>
      </w:r>
      <w:r>
        <w:instrText xml:space="preserve"> REF _Ref245709418 \h  \* MERGEFORMAT </w:instrText>
      </w:r>
      <w:r>
        <w:fldChar w:fldCharType="separate"/>
      </w:r>
      <w:r w:rsidRPr="00A875AE">
        <w:t>Getting Started</w:t>
      </w:r>
      <w:r>
        <w:fldChar w:fldCharType="end"/>
      </w:r>
    </w:p>
    <w:p w14:paraId="33679D4D" w14:textId="77777777" w:rsidR="007467C0" w:rsidRDefault="007467C0" w:rsidP="00C26B25">
      <w:pPr>
        <w:pStyle w:val="ListBullet"/>
      </w:pPr>
      <w:r>
        <w:fldChar w:fldCharType="begin"/>
      </w:r>
      <w:r>
        <w:instrText xml:space="preserve"> REF _Ref245709386 \h  \* MERGEFORMAT </w:instrText>
      </w:r>
      <w:r>
        <w:fldChar w:fldCharType="separate"/>
      </w:r>
      <w:r w:rsidRPr="00A875AE">
        <w:t>Screen Resolution</w:t>
      </w:r>
      <w:r>
        <w:fldChar w:fldCharType="end"/>
      </w:r>
    </w:p>
    <w:p w14:paraId="290A506A" w14:textId="77777777" w:rsidR="007467C0" w:rsidRDefault="007467C0" w:rsidP="00C26B25">
      <w:pPr>
        <w:pStyle w:val="ListBullet"/>
      </w:pPr>
      <w:r>
        <w:fldChar w:fldCharType="begin"/>
      </w:r>
      <w:r>
        <w:instrText xml:space="preserve"> REF _Ref28770822 \h  \* MERGEFORMAT </w:instrText>
      </w:r>
      <w:r>
        <w:fldChar w:fldCharType="separate"/>
      </w:r>
      <w:r w:rsidRPr="00A875AE">
        <w:t>Navigation Tips</w:t>
      </w:r>
      <w:r>
        <w:fldChar w:fldCharType="end"/>
      </w:r>
    </w:p>
    <w:p w14:paraId="0BBBCA41" w14:textId="77777777" w:rsidR="007467C0" w:rsidRDefault="007467C0" w:rsidP="00C26B25">
      <w:pPr>
        <w:pStyle w:val="ListBullet"/>
      </w:pPr>
      <w:r>
        <w:fldChar w:fldCharType="begin"/>
      </w:r>
      <w:r>
        <w:instrText xml:space="preserve"> REF _Ref26084971 \h  \* MERGEFORMAT </w:instrText>
      </w:r>
      <w:r>
        <w:fldChar w:fldCharType="separate"/>
      </w:r>
      <w:r w:rsidRPr="00A875AE">
        <w:t xml:space="preserve">Accessing </w:t>
      </w:r>
      <w:r>
        <w:t>OptiVault</w:t>
      </w:r>
      <w:r>
        <w:fldChar w:fldCharType="end"/>
      </w:r>
    </w:p>
    <w:p w14:paraId="3E4AC7A0" w14:textId="77777777" w:rsidR="007467C0" w:rsidRDefault="007467C0" w:rsidP="00C26B25">
      <w:pPr>
        <w:pStyle w:val="ListBullet"/>
      </w:pPr>
      <w:r>
        <w:fldChar w:fldCharType="begin"/>
      </w:r>
      <w:r>
        <w:instrText xml:space="preserve"> REF _Ref245709447 \h  \* MERGEFORMAT </w:instrText>
      </w:r>
      <w:r>
        <w:fldChar w:fldCharType="separate"/>
      </w:r>
      <w:r w:rsidRPr="00A875AE">
        <w:t xml:space="preserve">Logging into </w:t>
      </w:r>
      <w:r>
        <w:t>OptiVault</w:t>
      </w:r>
      <w:r>
        <w:fldChar w:fldCharType="end"/>
      </w:r>
    </w:p>
    <w:p w14:paraId="55D91ED0" w14:textId="77777777" w:rsidR="007467C0" w:rsidRDefault="007467C0" w:rsidP="00C26B25">
      <w:pPr>
        <w:pStyle w:val="ListBullet"/>
      </w:pPr>
      <w:r>
        <w:fldChar w:fldCharType="begin"/>
      </w:r>
      <w:r>
        <w:instrText xml:space="preserve"> REF _Ref245709455 \h  \* MERGEFORMAT </w:instrText>
      </w:r>
      <w:r>
        <w:fldChar w:fldCharType="separate"/>
      </w:r>
      <w:r w:rsidRPr="00A875AE">
        <w:t xml:space="preserve">Logging Out Of </w:t>
      </w:r>
      <w:r>
        <w:t>OptiVault</w:t>
      </w:r>
      <w:r>
        <w:fldChar w:fldCharType="end"/>
      </w:r>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220"/>
        <w:gridCol w:w="6830"/>
      </w:tblGrid>
      <w:tr w:rsidR="007467C0" w:rsidRPr="00A875AE" w14:paraId="6B593E0E" w14:textId="77777777" w:rsidTr="006271D1">
        <w:trPr>
          <w:cantSplit/>
        </w:trPr>
        <w:tc>
          <w:tcPr>
            <w:tcW w:w="1220" w:type="dxa"/>
            <w:tcBorders>
              <w:top w:val="single" w:sz="4" w:space="0" w:color="auto"/>
              <w:left w:val="single" w:sz="4" w:space="0" w:color="auto"/>
              <w:bottom w:val="single" w:sz="4" w:space="0" w:color="auto"/>
              <w:right w:val="single" w:sz="4" w:space="0" w:color="auto"/>
            </w:tcBorders>
          </w:tcPr>
          <w:p w14:paraId="072A489E" w14:textId="77777777" w:rsidR="007467C0" w:rsidRPr="00FB292A" w:rsidRDefault="007467C0" w:rsidP="006271D1">
            <w:pPr>
              <w:pStyle w:val="TableCellText"/>
              <w:rPr>
                <w:rFonts w:cs="Arial"/>
                <w:lang w:val="en-US" w:eastAsia="en-US" w:bidi="en-US"/>
              </w:rPr>
            </w:pPr>
            <w:r>
              <w:rPr>
                <w:noProof/>
              </w:rPr>
              <w:drawing>
                <wp:inline distT="0" distB="0" distL="0" distR="0" wp14:anchorId="218A26C0" wp14:editId="4BFD4FB1">
                  <wp:extent cx="636270" cy="636270"/>
                  <wp:effectExtent l="0" t="0" r="0" b="0"/>
                  <wp:docPr id="11" name="Picture 11" descr="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pic:nvPicPr>
                        <pic:blipFill>
                          <a:blip r:embed="rId18">
                            <a:extLst>
                              <a:ext uri="{28A0092B-C50C-407E-A947-70E740481C1C}">
                                <a14:useLocalDpi xmlns:a14="http://schemas.microsoft.com/office/drawing/2010/main" val="0"/>
                              </a:ext>
                            </a:extLst>
                          </a:blip>
                          <a:stretch>
                            <a:fillRect/>
                          </a:stretch>
                        </pic:blipFill>
                        <pic:spPr>
                          <a:xfrm>
                            <a:off x="0" y="0"/>
                            <a:ext cx="636270" cy="636270"/>
                          </a:xfrm>
                          <a:prstGeom prst="rect">
                            <a:avLst/>
                          </a:prstGeom>
                        </pic:spPr>
                      </pic:pic>
                    </a:graphicData>
                  </a:graphic>
                </wp:inline>
              </w:drawing>
            </w:r>
          </w:p>
        </w:tc>
        <w:tc>
          <w:tcPr>
            <w:tcW w:w="6830" w:type="dxa"/>
            <w:tcBorders>
              <w:top w:val="single" w:sz="4" w:space="0" w:color="auto"/>
              <w:left w:val="single" w:sz="4" w:space="0" w:color="auto"/>
              <w:bottom w:val="single" w:sz="4" w:space="0" w:color="auto"/>
              <w:right w:val="single" w:sz="4" w:space="0" w:color="auto"/>
            </w:tcBorders>
          </w:tcPr>
          <w:p w14:paraId="7C307DDB" w14:textId="4C8C3966" w:rsidR="007467C0" w:rsidRPr="00FB292A" w:rsidRDefault="007467C0" w:rsidP="002E7B6A">
            <w:pPr>
              <w:pStyle w:val="TableCaution"/>
            </w:pPr>
            <w:r w:rsidRPr="00FB292A">
              <w:rPr>
                <w:b/>
                <w:bCs/>
              </w:rPr>
              <w:t>Caution:</w:t>
            </w:r>
            <w:r w:rsidRPr="00FB292A">
              <w:t xml:space="preserve"> OptiVault is a live application. Changes that are made in the application are permanent and can affect the operation of the system. There </w:t>
            </w:r>
            <w:r w:rsidR="00571017">
              <w:t>are</w:t>
            </w:r>
            <w:r w:rsidR="00571017" w:rsidRPr="00FB292A">
              <w:t xml:space="preserve"> </w:t>
            </w:r>
            <w:r w:rsidRPr="00FB292A">
              <w:t xml:space="preserve">limited undo capabilities for the users; therefore be sure to consult this manual before deleting or changing system parameters.  </w:t>
            </w:r>
          </w:p>
        </w:tc>
      </w:tr>
    </w:tbl>
    <w:p w14:paraId="59AE96E5" w14:textId="77777777" w:rsidR="007467C0" w:rsidRPr="00A875AE" w:rsidRDefault="007467C0" w:rsidP="00EC4396">
      <w:pPr>
        <w:pStyle w:val="TOC3"/>
      </w:pPr>
    </w:p>
    <w:p w14:paraId="2B9402E7" w14:textId="77777777" w:rsidR="007467C0" w:rsidRPr="00A875AE" w:rsidRDefault="007467C0" w:rsidP="007467C0">
      <w:pPr>
        <w:pStyle w:val="Heading2"/>
      </w:pPr>
      <w:bookmarkStart w:id="32" w:name="_Toc20016709"/>
      <w:bookmarkStart w:id="33" w:name="_Toc20017126"/>
      <w:bookmarkStart w:id="34" w:name="_Toc29089986"/>
      <w:bookmarkStart w:id="35" w:name="_Toc146954413"/>
      <w:bookmarkStart w:id="36" w:name="_Toc146954798"/>
      <w:bookmarkStart w:id="37" w:name="_Toc221530644"/>
      <w:bookmarkStart w:id="38" w:name="_Toc223436119"/>
      <w:bookmarkStart w:id="39" w:name="_Ref245709418"/>
      <w:bookmarkStart w:id="40" w:name="_Toc74556329"/>
      <w:bookmarkStart w:id="41" w:name="_Toc127491517"/>
      <w:bookmarkStart w:id="42" w:name="_Toc128021050"/>
      <w:r w:rsidRPr="00A875AE">
        <w:t>Getting Started</w:t>
      </w:r>
      <w:bookmarkEnd w:id="32"/>
      <w:bookmarkEnd w:id="33"/>
      <w:bookmarkEnd w:id="34"/>
      <w:bookmarkEnd w:id="35"/>
      <w:bookmarkEnd w:id="36"/>
      <w:bookmarkEnd w:id="37"/>
      <w:bookmarkEnd w:id="38"/>
      <w:bookmarkEnd w:id="39"/>
      <w:bookmarkEnd w:id="40"/>
      <w:bookmarkEnd w:id="41"/>
      <w:bookmarkEnd w:id="42"/>
    </w:p>
    <w:p w14:paraId="68401CC6" w14:textId="77777777" w:rsidR="007467C0" w:rsidRDefault="007467C0" w:rsidP="002E7B6A">
      <w:pPr>
        <w:pStyle w:val="BodyText"/>
      </w:pPr>
      <w:r>
        <w:t>OptiVault</w:t>
      </w:r>
      <w:r w:rsidRPr="00A875AE">
        <w:t xml:space="preserve"> is a web-based application, operating in a multi-user environment to produce daily recommendations for the amount and frequency of currency orders.  Daily order recommendations are distri</w:t>
      </w:r>
      <w:r>
        <w:t xml:space="preserve">buted from a central location. The recommendations are updated by the OptiVault analyst to confirm the recommendations into orders. </w:t>
      </w:r>
      <w:r w:rsidRPr="00A875AE">
        <w:t xml:space="preserve">Resulting </w:t>
      </w:r>
      <w:r>
        <w:t>orders</w:t>
      </w:r>
      <w:r w:rsidRPr="00A875AE">
        <w:t xml:space="preserve"> are then that can then be printed or passed electronically to the cash provider.  </w:t>
      </w:r>
      <w:r>
        <w:t>NCR</w:t>
      </w:r>
      <w:r w:rsidRPr="00A875AE">
        <w:t xml:space="preserve"> will assist in getting the application properly configured.</w:t>
      </w:r>
    </w:p>
    <w:p w14:paraId="7E9CD55B" w14:textId="77777777"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61B206CF" w14:textId="77777777" w:rsidR="007467C0" w:rsidRPr="00A875AE" w:rsidRDefault="007467C0" w:rsidP="007467C0"/>
    <w:p w14:paraId="05BC0BB2" w14:textId="77777777" w:rsidR="007467C0" w:rsidRPr="00A875AE" w:rsidRDefault="007467C0" w:rsidP="007467C0">
      <w:pPr>
        <w:pStyle w:val="Heading3"/>
      </w:pPr>
      <w:bookmarkStart w:id="43" w:name="_Toc223436120"/>
      <w:bookmarkStart w:id="44" w:name="_Ref245709386"/>
      <w:bookmarkStart w:id="45" w:name="_Toc74556330"/>
      <w:bookmarkStart w:id="46" w:name="_Toc127491518"/>
      <w:bookmarkStart w:id="47" w:name="_Toc128021051"/>
      <w:r w:rsidRPr="00A875AE">
        <w:lastRenderedPageBreak/>
        <w:t>Screen Resolution</w:t>
      </w:r>
      <w:bookmarkEnd w:id="43"/>
      <w:bookmarkEnd w:id="44"/>
      <w:bookmarkEnd w:id="45"/>
      <w:bookmarkEnd w:id="46"/>
      <w:bookmarkEnd w:id="47"/>
    </w:p>
    <w:p w14:paraId="1A194CA3" w14:textId="14A38F35" w:rsidR="007467C0" w:rsidRDefault="007467C0" w:rsidP="002E7B6A">
      <w:pPr>
        <w:pStyle w:val="BodyText"/>
      </w:pPr>
      <w:r w:rsidRPr="00A875AE">
        <w:t xml:space="preserve">Because </w:t>
      </w:r>
      <w:r>
        <w:t>OptiVault</w:t>
      </w:r>
      <w:r w:rsidRPr="00A875AE">
        <w:t xml:space="preserve"> runs in a browser, the user may choose any valid desktop resolution, and </w:t>
      </w:r>
      <w:r>
        <w:t>OptiVault</w:t>
      </w:r>
      <w:r w:rsidRPr="00A875AE">
        <w:t xml:space="preserve"> will resize automatically.  However, we recommend using at least </w:t>
      </w:r>
      <w:r>
        <w:t>1024x768</w:t>
      </w:r>
      <w:r w:rsidRPr="00A875AE">
        <w:t xml:space="preserve"> resolution and larger is preferred to minimize scrolling on some of the screens containing large amounts of information.</w:t>
      </w:r>
    </w:p>
    <w:p w14:paraId="579DB9B1" w14:textId="77777777"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58E9A925" w14:textId="77777777" w:rsidR="007467C0" w:rsidRPr="00A875AE" w:rsidRDefault="007467C0" w:rsidP="007467C0"/>
    <w:p w14:paraId="170AD539" w14:textId="77777777" w:rsidR="007467C0" w:rsidRPr="00A875AE" w:rsidRDefault="007467C0" w:rsidP="007467C0">
      <w:pPr>
        <w:pStyle w:val="Heading3"/>
      </w:pPr>
      <w:bookmarkStart w:id="48" w:name="_Ref28770822"/>
      <w:bookmarkStart w:id="49" w:name="_Toc29368578"/>
      <w:bookmarkStart w:id="50" w:name="_Toc54312620"/>
      <w:bookmarkStart w:id="51" w:name="_Toc223436121"/>
      <w:bookmarkStart w:id="52" w:name="_Toc74556331"/>
      <w:bookmarkStart w:id="53" w:name="_Toc127491519"/>
      <w:bookmarkStart w:id="54" w:name="_Toc128021052"/>
      <w:r w:rsidRPr="00A875AE">
        <w:t>Navigation Tips</w:t>
      </w:r>
      <w:bookmarkEnd w:id="48"/>
      <w:bookmarkEnd w:id="49"/>
      <w:bookmarkEnd w:id="50"/>
      <w:bookmarkEnd w:id="51"/>
      <w:bookmarkEnd w:id="52"/>
      <w:bookmarkEnd w:id="53"/>
      <w:bookmarkEnd w:id="54"/>
    </w:p>
    <w:p w14:paraId="15A2AAF3" w14:textId="04C1209D" w:rsidR="007467C0" w:rsidRDefault="007467C0" w:rsidP="002E7B6A">
      <w:pPr>
        <w:pStyle w:val="BodyText"/>
      </w:pPr>
      <w:r>
        <w:t xml:space="preserve">When using OptiVault, avoid using the Back and Forward buttons </w:t>
      </w:r>
      <w:r>
        <w:rPr>
          <w:noProof/>
        </w:rPr>
        <w:drawing>
          <wp:inline distT="0" distB="0" distL="0" distR="0" wp14:anchorId="4FB7E5FF" wp14:editId="5CFF5841">
            <wp:extent cx="604520" cy="28638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19">
                      <a:extLst>
                        <a:ext uri="{28A0092B-C50C-407E-A947-70E740481C1C}">
                          <a14:useLocalDpi xmlns:a14="http://schemas.microsoft.com/office/drawing/2010/main" val="0"/>
                        </a:ext>
                      </a:extLst>
                    </a:blip>
                    <a:stretch>
                      <a:fillRect/>
                    </a:stretch>
                  </pic:blipFill>
                  <pic:spPr>
                    <a:xfrm>
                      <a:off x="0" y="0"/>
                      <a:ext cx="604520" cy="286385"/>
                    </a:xfrm>
                    <a:prstGeom prst="rect">
                      <a:avLst/>
                    </a:prstGeom>
                  </pic:spPr>
                </pic:pic>
              </a:graphicData>
            </a:graphic>
          </wp:inline>
        </w:drawing>
      </w:r>
      <w:r>
        <w:t xml:space="preserve"> in the browser.  All navigation should occur within the application via the menu or icons, thereby ensuring </w:t>
      </w:r>
      <w:r w:rsidR="00DE0B37">
        <w:t xml:space="preserve">the </w:t>
      </w:r>
      <w:r>
        <w:t>successful processing of the OptiVault system.</w:t>
      </w:r>
    </w:p>
    <w:p w14:paraId="1C84EB72" w14:textId="77777777"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32492C9D" w14:textId="77777777" w:rsidR="007467C0" w:rsidRPr="00A875AE" w:rsidRDefault="007467C0" w:rsidP="007467C0"/>
    <w:p w14:paraId="3C413F5A" w14:textId="77777777" w:rsidR="007467C0" w:rsidRPr="00A875AE" w:rsidRDefault="007467C0" w:rsidP="007467C0">
      <w:pPr>
        <w:pStyle w:val="Heading3"/>
      </w:pPr>
      <w:bookmarkStart w:id="55" w:name="_Ref26084971"/>
      <w:bookmarkStart w:id="56" w:name="_Toc29089988"/>
      <w:bookmarkStart w:id="57" w:name="_Ref58912280"/>
      <w:bookmarkStart w:id="58" w:name="_Toc146954416"/>
      <w:bookmarkStart w:id="59" w:name="_Toc146954801"/>
      <w:bookmarkStart w:id="60" w:name="_Toc223436122"/>
      <w:bookmarkStart w:id="61" w:name="_Toc74556332"/>
      <w:bookmarkStart w:id="62" w:name="_Toc127491520"/>
      <w:bookmarkStart w:id="63" w:name="_Toc128021053"/>
      <w:r w:rsidRPr="00A875AE">
        <w:t xml:space="preserve">Accessing </w:t>
      </w:r>
      <w:r>
        <w:t>OptiVault</w:t>
      </w:r>
      <w:bookmarkEnd w:id="55"/>
      <w:bookmarkEnd w:id="56"/>
      <w:bookmarkEnd w:id="57"/>
      <w:bookmarkEnd w:id="58"/>
      <w:bookmarkEnd w:id="59"/>
      <w:bookmarkEnd w:id="60"/>
      <w:bookmarkEnd w:id="61"/>
      <w:bookmarkEnd w:id="62"/>
      <w:bookmarkEnd w:id="63"/>
      <w:r w:rsidRPr="00A875AE">
        <w:t xml:space="preserve"> </w:t>
      </w:r>
    </w:p>
    <w:p w14:paraId="2E284201" w14:textId="007A5409" w:rsidR="007467C0" w:rsidRPr="00A875AE" w:rsidRDefault="007467C0" w:rsidP="002E7B6A">
      <w:pPr>
        <w:pStyle w:val="BodyText"/>
      </w:pPr>
      <w:r w:rsidRPr="00A875AE">
        <w:t xml:space="preserve">To begin using the application, enter the required </w:t>
      </w:r>
      <w:commentRangeStart w:id="64"/>
      <w:ins w:id="65" w:author="Pinnu, Sainath" w:date="2023-03-29T11:37:00Z">
        <w:r w:rsidR="00170D7D">
          <w:t>Application</w:t>
        </w:r>
        <w:commentRangeEnd w:id="64"/>
        <w:r w:rsidR="00170D7D">
          <w:rPr>
            <w:rStyle w:val="CommentReference"/>
            <w:rFonts w:ascii="Calibri" w:hAnsi="Calibri"/>
            <w:lang w:val="en-US" w:bidi="en-US"/>
          </w:rPr>
          <w:commentReference w:id="64"/>
        </w:r>
        <w:r w:rsidR="00170D7D" w:rsidRPr="00A875AE">
          <w:t xml:space="preserve"> </w:t>
        </w:r>
      </w:ins>
      <w:del w:id="66" w:author="Pinnu, Sainath" w:date="2023-03-29T11:37:00Z">
        <w:r w:rsidDel="00170D7D">
          <w:delText>OptiVault</w:delText>
        </w:r>
        <w:r w:rsidRPr="00A875AE" w:rsidDel="00170D7D">
          <w:delText xml:space="preserve"> </w:delText>
        </w:r>
      </w:del>
      <w:r w:rsidRPr="00A875AE">
        <w:t xml:space="preserve">URL in the </w:t>
      </w:r>
      <w:r>
        <w:t>b</w:t>
      </w:r>
      <w:r w:rsidRPr="00A875AE">
        <w:t xml:space="preserve">rowser. </w:t>
      </w:r>
    </w:p>
    <w:tbl>
      <w:tblPr>
        <w:tblW w:w="0" w:type="auto"/>
        <w:tblInd w:w="43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1080"/>
        <w:gridCol w:w="7279"/>
      </w:tblGrid>
      <w:tr w:rsidR="007467C0" w:rsidRPr="00A875AE" w14:paraId="7683CA2F" w14:textId="77777777" w:rsidTr="006271D1">
        <w:trPr>
          <w:cantSplit/>
          <w:trHeight w:val="840"/>
        </w:trPr>
        <w:tc>
          <w:tcPr>
            <w:tcW w:w="1080" w:type="dxa"/>
            <w:vAlign w:val="center"/>
          </w:tcPr>
          <w:p w14:paraId="5978DFD4" w14:textId="77777777" w:rsidR="007467C0" w:rsidRPr="00A875AE" w:rsidRDefault="007467C0" w:rsidP="00746BD3">
            <w:pPr>
              <w:pStyle w:val="Index8"/>
            </w:pPr>
            <w:r>
              <w:rPr>
                <w:noProof/>
                <w:lang w:bidi="ar-SA"/>
              </w:rPr>
              <mc:AlternateContent>
                <mc:Choice Requires="wpc">
                  <w:drawing>
                    <wp:inline distT="0" distB="0" distL="0" distR="0" wp14:anchorId="4AE98FAD" wp14:editId="7D39C66C">
                      <wp:extent cx="497205" cy="504825"/>
                      <wp:effectExtent l="9525" t="9525" r="7620" b="0"/>
                      <wp:docPr id="1716" name="Canvas 17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0" name="Freeform 1718"/>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1719"/>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76EC1368" id="Canvas 1716"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Kokvh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7205;height:504825;visibility:visible;mso-wrap-style:square">
                        <v:fill o:detectmouseclick="t"/>
                        <v:path o:connecttype="none"/>
                      </v:shape>
                      <v:shape id="Freeform 1718"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19"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7279" w:type="dxa"/>
            <w:tcBorders>
              <w:top w:val="single" w:sz="6" w:space="0" w:color="auto"/>
              <w:bottom w:val="single" w:sz="6" w:space="0" w:color="auto"/>
              <w:right w:val="single" w:sz="6" w:space="0" w:color="auto"/>
            </w:tcBorders>
            <w:vAlign w:val="center"/>
          </w:tcPr>
          <w:p w14:paraId="0D2F9C17" w14:textId="214952D0" w:rsidR="007467C0" w:rsidRPr="00A875AE" w:rsidRDefault="007467C0" w:rsidP="00662D77">
            <w:pPr>
              <w:pStyle w:val="TableBody"/>
            </w:pPr>
            <w:r w:rsidRPr="00A875AE">
              <w:rPr>
                <w:b/>
                <w:bCs/>
              </w:rPr>
              <w:t>Suggestion:</w:t>
            </w:r>
            <w:r w:rsidRPr="00A875AE">
              <w:t xml:space="preserve"> save the </w:t>
            </w:r>
            <w:ins w:id="67" w:author="Pinnu, Sainath" w:date="2023-03-29T11:38:00Z">
              <w:r w:rsidR="00170D7D">
                <w:t>Application</w:t>
              </w:r>
              <w:r w:rsidR="00170D7D" w:rsidRPr="00A875AE">
                <w:t xml:space="preserve"> </w:t>
              </w:r>
            </w:ins>
            <w:del w:id="68" w:author="Pinnu, Sainath" w:date="2023-03-29T11:38:00Z">
              <w:r w:rsidDel="00170D7D">
                <w:delText>OptiVault</w:delText>
              </w:r>
              <w:r w:rsidRPr="00A875AE" w:rsidDel="00170D7D">
                <w:delText xml:space="preserve"> </w:delText>
              </w:r>
            </w:del>
            <w:r w:rsidRPr="00A875AE">
              <w:t>URL in the Favorites folder for easier future access.</w:t>
            </w:r>
          </w:p>
        </w:tc>
      </w:tr>
    </w:tbl>
    <w:p w14:paraId="7C1B5D43" w14:textId="77777777" w:rsidR="007467C0" w:rsidRPr="00326CDA" w:rsidRDefault="007467C0" w:rsidP="007467C0">
      <w:pPr>
        <w:pStyle w:val="TopofSection"/>
      </w:pPr>
      <w:bookmarkStart w:id="69" w:name="_Ref22622143"/>
      <w:bookmarkStart w:id="70" w:name="_Ref26084973"/>
      <w:bookmarkStart w:id="71" w:name="_Toc29089989"/>
      <w:bookmarkStart w:id="72" w:name="_Toc223436123"/>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40D5C814" w14:textId="728BD5A8" w:rsidR="007467C0" w:rsidRDefault="007467C0" w:rsidP="007467C0">
      <w:pPr>
        <w:rPr>
          <w:color w:val="622423"/>
          <w:sz w:val="24"/>
          <w:szCs w:val="24"/>
        </w:rPr>
      </w:pPr>
    </w:p>
    <w:p w14:paraId="6469811A" w14:textId="77777777" w:rsidR="007467C0" w:rsidRPr="00A875AE" w:rsidRDefault="007467C0">
      <w:pPr>
        <w:pStyle w:val="Heading3"/>
        <w:numPr>
          <w:ilvl w:val="0"/>
          <w:numId w:val="0"/>
        </w:numPr>
        <w:ind w:left="720"/>
        <w:pPrChange w:id="73" w:author="Pinnu, Sainath" w:date="2023-03-29T15:15:00Z">
          <w:pPr>
            <w:pStyle w:val="Heading3"/>
          </w:pPr>
        </w:pPrChange>
      </w:pPr>
      <w:bookmarkStart w:id="74" w:name="_Ref245709447"/>
      <w:bookmarkStart w:id="75" w:name="_Toc74556333"/>
      <w:bookmarkStart w:id="76" w:name="_Toc127491521"/>
      <w:bookmarkStart w:id="77" w:name="_Toc128021054"/>
      <w:r w:rsidRPr="00A875AE">
        <w:t xml:space="preserve">Logging </w:t>
      </w:r>
      <w:bookmarkEnd w:id="69"/>
      <w:r w:rsidRPr="00A875AE">
        <w:t xml:space="preserve">into </w:t>
      </w:r>
      <w:bookmarkEnd w:id="70"/>
      <w:bookmarkEnd w:id="71"/>
      <w:bookmarkEnd w:id="72"/>
      <w:r>
        <w:t>OptiVault</w:t>
      </w:r>
      <w:bookmarkEnd w:id="74"/>
      <w:bookmarkEnd w:id="75"/>
      <w:bookmarkEnd w:id="76"/>
      <w:bookmarkEnd w:id="77"/>
      <w:r w:rsidRPr="00A875AE">
        <w:t xml:space="preserve"> </w:t>
      </w:r>
    </w:p>
    <w:p w14:paraId="3E8ABA7B" w14:textId="76EE12E6" w:rsidR="007467C0" w:rsidRPr="00A875AE" w:rsidRDefault="007467C0" w:rsidP="00412FF4">
      <w:pPr>
        <w:pStyle w:val="BodyText"/>
      </w:pPr>
      <w:r w:rsidRPr="00A875AE">
        <w:t xml:space="preserve">Once </w:t>
      </w:r>
      <w:ins w:id="78" w:author="Pinnu, Sainath" w:date="2023-03-29T11:38:00Z">
        <w:r w:rsidR="00170D7D">
          <w:t>Application</w:t>
        </w:r>
        <w:r w:rsidR="00170D7D" w:rsidRPr="00A875AE">
          <w:t xml:space="preserve"> </w:t>
        </w:r>
      </w:ins>
      <w:del w:id="79" w:author="Pinnu, Sainath" w:date="2023-03-29T11:38:00Z">
        <w:r w:rsidRPr="00A875AE" w:rsidDel="00170D7D">
          <w:delText>Opti</w:delText>
        </w:r>
        <w:r w:rsidDel="00170D7D">
          <w:delText>Vault</w:delText>
        </w:r>
        <w:r w:rsidRPr="00A875AE" w:rsidDel="00170D7D">
          <w:delText xml:space="preserve"> </w:delText>
        </w:r>
      </w:del>
      <w:r w:rsidRPr="00A875AE">
        <w:t>has been launched, the login screen will appear, as shown below.  To login, enter your Username and Password, and click</w:t>
      </w:r>
      <w:r>
        <w:t xml:space="preserve"> the</w:t>
      </w:r>
      <w:r w:rsidRPr="00A875AE">
        <w:t xml:space="preserve"> </w:t>
      </w:r>
      <w:r w:rsidRPr="007A1BC4">
        <w:rPr>
          <w:b/>
          <w:bCs/>
        </w:rPr>
        <w:t>‘Login’</w:t>
      </w:r>
      <w:r>
        <w:t xml:space="preserve"> button</w:t>
      </w:r>
      <w:r w:rsidRPr="00A875AE">
        <w:t>.</w:t>
      </w:r>
    </w:p>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CellMar>
          <w:left w:w="79" w:type="dxa"/>
          <w:right w:w="79" w:type="dxa"/>
        </w:tblCellMar>
        <w:tblLook w:val="0000" w:firstRow="0" w:lastRow="0" w:firstColumn="0" w:lastColumn="0" w:noHBand="0" w:noVBand="0"/>
      </w:tblPr>
      <w:tblGrid>
        <w:gridCol w:w="2508"/>
        <w:gridCol w:w="7083"/>
      </w:tblGrid>
      <w:tr w:rsidR="007467C0" w:rsidRPr="00A875AE" w14:paraId="464892BE" w14:textId="77777777" w:rsidTr="007A1BC4">
        <w:trPr>
          <w:cantSplit/>
          <w:trHeight w:val="840"/>
        </w:trPr>
        <w:tc>
          <w:tcPr>
            <w:tcW w:w="1043" w:type="dxa"/>
            <w:vAlign w:val="center"/>
          </w:tcPr>
          <w:p w14:paraId="6B20DA12" w14:textId="77777777" w:rsidR="007467C0" w:rsidRPr="00A875AE" w:rsidRDefault="007467C0" w:rsidP="00746BD3">
            <w:pPr>
              <w:pStyle w:val="Index8"/>
            </w:pPr>
            <w:r>
              <w:rPr>
                <w:noProof/>
                <w:lang w:bidi="ar-SA"/>
              </w:rPr>
              <mc:AlternateContent>
                <mc:Choice Requires="wpc">
                  <w:drawing>
                    <wp:inline distT="0" distB="0" distL="0" distR="0" wp14:anchorId="2C7E10A0" wp14:editId="7B509979">
                      <wp:extent cx="497205" cy="504825"/>
                      <wp:effectExtent l="9525" t="9525" r="7620" b="0"/>
                      <wp:docPr id="1720" name="Canvas 17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8" name="Freeform 1722"/>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1723"/>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4663F3A9" id="Canvas 1720"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">
                      <v:shape id="_x0000_s1027" type="#_x0000_t75" style="position:absolute;width:497205;height:504825;visibility:visible;mso-wrap-style:square">
                        <v:fill o:detectmouseclick="t"/>
                        <v:path o:connecttype="none"/>
                      </v:shape>
                      <v:shape id="Freeform 1722"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23"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8548" w:type="dxa"/>
            <w:tcBorders>
              <w:top w:val="single" w:sz="6" w:space="0" w:color="auto"/>
              <w:bottom w:val="single" w:sz="6" w:space="0" w:color="auto"/>
              <w:right w:val="single" w:sz="6" w:space="0" w:color="auto"/>
            </w:tcBorders>
            <w:vAlign w:val="center"/>
          </w:tcPr>
          <w:p w14:paraId="665AD920" w14:textId="779060CB" w:rsidR="007467C0" w:rsidRPr="00FB292A" w:rsidRDefault="007467C0" w:rsidP="00412FF4">
            <w:pPr>
              <w:pStyle w:val="TableNote"/>
            </w:pPr>
            <w:r w:rsidRPr="00FB292A">
              <w:rPr>
                <w:b/>
                <w:bCs/>
              </w:rPr>
              <w:t xml:space="preserve">Note: </w:t>
            </w:r>
            <w:r w:rsidRPr="00FB292A">
              <w:t xml:space="preserve"> </w:t>
            </w:r>
            <w:del w:id="80" w:author="Moses, Robinson" w:date="2023-04-05T03:34:00Z">
              <w:r w:rsidRPr="00FB292A" w:rsidDel="00EC4396">
                <w:delText xml:space="preserve">For external authentication, the Login prompt will not be displayed. Login will be automatic based on network authentication.  </w:delText>
              </w:r>
            </w:del>
          </w:p>
        </w:tc>
      </w:tr>
    </w:tbl>
    <w:p w14:paraId="4A0D93E2" w14:textId="77777777" w:rsidR="007467C0" w:rsidRDefault="007467C0" w:rsidP="007467C0">
      <w:pPr>
        <w:pStyle w:val="Caption"/>
      </w:pPr>
      <w:bookmarkStart w:id="81" w:name="_Toc74556433"/>
      <w:bookmarkStart w:id="82" w:name="_Toc128022110"/>
      <w:r>
        <w:lastRenderedPageBreak/>
        <w:t xml:space="preserve">Figure </w:t>
      </w:r>
      <w:r>
        <w:fldChar w:fldCharType="begin"/>
      </w:r>
      <w:r>
        <w:instrText xml:space="preserve"> SEQ Figure \* ARABIC </w:instrText>
      </w:r>
      <w:r>
        <w:fldChar w:fldCharType="separate"/>
      </w:r>
      <w:r>
        <w:rPr>
          <w:noProof/>
        </w:rPr>
        <w:t>1</w:t>
      </w:r>
      <w:r>
        <w:fldChar w:fldCharType="end"/>
      </w:r>
      <w:r>
        <w:t>: OptiVault Login Page</w:t>
      </w:r>
      <w:bookmarkEnd w:id="81"/>
      <w:bookmarkEnd w:id="82"/>
    </w:p>
    <w:p w14:paraId="146FDAA1" w14:textId="77777777" w:rsidR="00170D7D" w:rsidRDefault="007467C0">
      <w:pPr>
        <w:keepNext/>
        <w:spacing w:after="0" w:line="240" w:lineRule="auto"/>
        <w:jc w:val="center"/>
        <w:rPr>
          <w:ins w:id="83" w:author="Pinnu, Sainath" w:date="2023-03-29T11:43:00Z"/>
          <w:rStyle w:val="BodyTextChar"/>
        </w:rPr>
      </w:pPr>
      <w:r>
        <w:rPr>
          <w:noProof/>
        </w:rPr>
        <w:drawing>
          <wp:inline distT="0" distB="0" distL="0" distR="0" wp14:anchorId="5E1C9E82" wp14:editId="4A30E3E8">
            <wp:extent cx="2469490" cy="3383034"/>
            <wp:effectExtent l="76200" t="76200" r="140970" b="141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1225" cy="33854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BA8DD4" w14:textId="77777777" w:rsidR="00170D7D" w:rsidRDefault="00170D7D">
      <w:pPr>
        <w:keepNext/>
        <w:spacing w:after="0" w:line="240" w:lineRule="auto"/>
        <w:jc w:val="center"/>
        <w:rPr>
          <w:ins w:id="84" w:author="Pinnu, Sainath" w:date="2023-03-29T11:43:00Z"/>
          <w:rStyle w:val="BodyTextChar"/>
        </w:rPr>
      </w:pPr>
    </w:p>
    <w:p w14:paraId="2E5C8375" w14:textId="08BBBF0B" w:rsidR="00170D7D" w:rsidRDefault="00170D7D">
      <w:pPr>
        <w:keepNext/>
        <w:spacing w:after="0" w:line="240" w:lineRule="auto"/>
        <w:rPr>
          <w:ins w:id="85" w:author="Pinnu, Sainath" w:date="2023-03-29T11:39:00Z"/>
          <w:rStyle w:val="BodyTextChar"/>
        </w:rPr>
        <w:pPrChange w:id="86" w:author="Pinnu, Sainath" w:date="2023-03-29T11:43:00Z">
          <w:pPr>
            <w:keepNext/>
            <w:spacing w:after="0" w:line="240" w:lineRule="auto"/>
            <w:jc w:val="center"/>
          </w:pPr>
        </w:pPrChange>
      </w:pPr>
      <w:ins w:id="87" w:author="Pinnu, Sainath" w:date="2023-03-29T11:39:00Z">
        <w:r>
          <w:rPr>
            <w:rStyle w:val="BodyTextChar"/>
          </w:rPr>
          <w:t xml:space="preserve">Once Login is </w:t>
        </w:r>
      </w:ins>
      <w:ins w:id="88" w:author="Pinnu, Sainath" w:date="2023-03-29T11:40:00Z">
        <w:r>
          <w:rPr>
            <w:rStyle w:val="BodyTextChar"/>
          </w:rPr>
          <w:t xml:space="preserve">Successful </w:t>
        </w:r>
      </w:ins>
      <w:ins w:id="89" w:author="Pinnu, Sainath" w:date="2023-03-29T11:44:00Z">
        <w:r>
          <w:rPr>
            <w:rStyle w:val="BodyTextChar"/>
          </w:rPr>
          <w:t>Cash Management</w:t>
        </w:r>
      </w:ins>
      <w:ins w:id="90" w:author="Pinnu, Sainath" w:date="2023-03-29T11:45:00Z">
        <w:r>
          <w:rPr>
            <w:rStyle w:val="BodyTextChar"/>
          </w:rPr>
          <w:t xml:space="preserve"> </w:t>
        </w:r>
      </w:ins>
      <w:ins w:id="91" w:author="Pinnu, Sainath" w:date="2023-03-29T15:00:00Z">
        <w:r w:rsidR="00665613">
          <w:rPr>
            <w:rStyle w:val="BodyTextChar"/>
          </w:rPr>
          <w:t>Dashboard</w:t>
        </w:r>
      </w:ins>
      <w:ins w:id="92" w:author="Pinnu, Sainath" w:date="2023-03-29T11:40:00Z">
        <w:r>
          <w:rPr>
            <w:rStyle w:val="BodyTextChar"/>
          </w:rPr>
          <w:t xml:space="preserve"> Screen will appear as shown be</w:t>
        </w:r>
      </w:ins>
      <w:ins w:id="93" w:author="Pinnu, Sainath" w:date="2023-03-29T11:41:00Z">
        <w:r>
          <w:rPr>
            <w:rStyle w:val="BodyTextChar"/>
          </w:rPr>
          <w:t>low. To ac</w:t>
        </w:r>
      </w:ins>
      <w:ins w:id="94" w:author="Pinnu, Sainath" w:date="2023-03-29T11:42:00Z">
        <w:r>
          <w:rPr>
            <w:rStyle w:val="BodyTextChar"/>
          </w:rPr>
          <w:t xml:space="preserve">cess OptiVault </w:t>
        </w:r>
      </w:ins>
      <w:ins w:id="95" w:author="Pinnu, Sainath" w:date="2023-03-29T11:41:00Z">
        <w:r>
          <w:rPr>
            <w:rStyle w:val="BodyTextChar"/>
          </w:rPr>
          <w:t>Open App</w:t>
        </w:r>
      </w:ins>
      <w:ins w:id="96" w:author="Pinnu, Sainath" w:date="2023-03-29T11:43:00Z">
        <w:r>
          <w:rPr>
            <w:rStyle w:val="BodyTextChar"/>
          </w:rPr>
          <w:t xml:space="preserve"> </w:t>
        </w:r>
      </w:ins>
      <w:ins w:id="97" w:author="Pinnu, Sainath" w:date="2023-03-29T11:41:00Z">
        <w:r>
          <w:rPr>
            <w:rStyle w:val="BodyTextChar"/>
          </w:rPr>
          <w:t>Launcher</w:t>
        </w:r>
      </w:ins>
      <w:ins w:id="98" w:author="Pinnu, Sainath" w:date="2023-03-29T11:42:00Z">
        <w:r>
          <w:rPr>
            <w:rStyle w:val="BodyTextChar"/>
          </w:rPr>
          <w:t>,</w:t>
        </w:r>
      </w:ins>
      <w:ins w:id="99" w:author="Pinnu, Sainath" w:date="2023-03-29T11:43:00Z">
        <w:r>
          <w:rPr>
            <w:rStyle w:val="BodyTextChar"/>
          </w:rPr>
          <w:t xml:space="preserve"> </w:t>
        </w:r>
      </w:ins>
      <w:ins w:id="100" w:author="Pinnu, Sainath" w:date="2023-03-29T11:42:00Z">
        <w:r>
          <w:rPr>
            <w:rStyle w:val="BodyTextChar"/>
          </w:rPr>
          <w:t>and</w:t>
        </w:r>
      </w:ins>
      <w:ins w:id="101" w:author="Pinnu, Sainath" w:date="2023-03-29T11:43:00Z">
        <w:r>
          <w:rPr>
            <w:rStyle w:val="BodyTextChar"/>
          </w:rPr>
          <w:t xml:space="preserve"> click on ‘OV’ button</w:t>
        </w:r>
      </w:ins>
      <w:ins w:id="102" w:author="Pinnu, Sainath" w:date="2023-03-29T11:39:00Z">
        <w:r>
          <w:rPr>
            <w:rStyle w:val="BodyTextChar"/>
          </w:rPr>
          <w:t xml:space="preserve">  </w:t>
        </w:r>
      </w:ins>
    </w:p>
    <w:p w14:paraId="09A46E52" w14:textId="77777777" w:rsidR="00CF107E" w:rsidRPr="00A85425" w:rsidRDefault="00BD1C79">
      <w:pPr>
        <w:keepNext/>
        <w:spacing w:after="0" w:line="240" w:lineRule="auto"/>
        <w:jc w:val="center"/>
        <w:rPr>
          <w:rStyle w:val="BodyTextChar"/>
          <w:rPrChange w:id="103" w:author="Moses, Robbie" w:date="2023-02-13T06:54:00Z">
            <w:rPr/>
          </w:rPrChange>
        </w:rPr>
        <w:pPrChange w:id="104" w:author="Moses, Robbie" w:date="2023-02-13T06:55:00Z">
          <w:pPr>
            <w:keepNext/>
            <w:jc w:val="center"/>
          </w:pPr>
        </w:pPrChange>
      </w:pPr>
      <w:ins w:id="105" w:author="Pinnu, Sainath" w:date="2023-03-21T11:11:00Z">
        <w:r>
          <w:rPr>
            <w:rStyle w:val="BodyTextChar"/>
          </w:rPr>
          <w:lastRenderedPageBreak/>
          <w:br/>
        </w:r>
      </w:ins>
      <w:commentRangeStart w:id="106"/>
      <w:ins w:id="107" w:author="Pinnu, Sainath" w:date="2023-03-21T15:37:00Z">
        <w:r w:rsidR="00D641A0">
          <w:rPr>
            <w:noProof/>
          </w:rPr>
          <w:drawing>
            <wp:inline distT="0" distB="0" distL="0" distR="0" wp14:anchorId="14586BB7" wp14:editId="39FC123A">
              <wp:extent cx="6404610" cy="4110355"/>
              <wp:effectExtent l="0" t="0" r="0" b="4445"/>
              <wp:docPr id="1391675462" name="Picture 139167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4610" cy="4110355"/>
                      </a:xfrm>
                      <a:prstGeom prst="rect">
                        <a:avLst/>
                      </a:prstGeom>
                    </pic:spPr>
                  </pic:pic>
                </a:graphicData>
              </a:graphic>
            </wp:inline>
          </w:drawing>
        </w:r>
      </w:ins>
      <w:commentRangeEnd w:id="106"/>
      <w:ins w:id="108" w:author="Pinnu, Sainath" w:date="2023-03-21T17:12:00Z">
        <w:r w:rsidR="00C927E9">
          <w:rPr>
            <w:rStyle w:val="CommentReference"/>
          </w:rPr>
          <w:commentReference w:id="106"/>
        </w:r>
      </w:ins>
    </w:p>
    <w:p w14:paraId="40B6BE68" w14:textId="77777777" w:rsidR="007467C0" w:rsidRDefault="007467C0">
      <w:pPr>
        <w:pStyle w:val="TopofSection"/>
        <w:spacing w:after="0" w:line="240" w:lineRule="auto"/>
        <w:pPrChange w:id="109" w:author="Moses, Robbie" w:date="2023-02-13T06:55:00Z">
          <w:pPr>
            <w:pStyle w:val="TopofSection"/>
          </w:pPr>
        </w:pPrChange>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267DDFEA" w14:textId="08338F0A" w:rsidR="007467C0" w:rsidRPr="00A875AE" w:rsidRDefault="007467C0" w:rsidP="007467C0">
      <w:pPr>
        <w:pStyle w:val="Heading3"/>
      </w:pPr>
      <w:bookmarkStart w:id="110" w:name="_Ref26084974"/>
      <w:bookmarkStart w:id="111" w:name="_Toc29089990"/>
      <w:bookmarkStart w:id="112" w:name="_Toc223436124"/>
      <w:bookmarkStart w:id="113" w:name="_Ref245709455"/>
      <w:bookmarkStart w:id="114" w:name="_Toc74556334"/>
      <w:bookmarkStart w:id="115" w:name="_Toc127491522"/>
      <w:bookmarkStart w:id="116" w:name="_Toc128021055"/>
      <w:r w:rsidRPr="00A875AE">
        <w:t xml:space="preserve">Logging Out Of </w:t>
      </w:r>
      <w:bookmarkEnd w:id="110"/>
      <w:bookmarkEnd w:id="111"/>
      <w:bookmarkEnd w:id="112"/>
      <w:del w:id="117" w:author="Moses, Robinson" w:date="2023-04-05T03:36:00Z">
        <w:r w:rsidDel="00EC4396">
          <w:delText>OptiVault</w:delText>
        </w:r>
      </w:del>
      <w:bookmarkEnd w:id="113"/>
      <w:bookmarkEnd w:id="114"/>
      <w:bookmarkEnd w:id="115"/>
      <w:bookmarkEnd w:id="116"/>
      <w:ins w:id="118" w:author="Moses, Robinson" w:date="2023-04-05T03:36:00Z">
        <w:r w:rsidR="00EC4396">
          <w:t>EPSS</w:t>
        </w:r>
      </w:ins>
    </w:p>
    <w:p w14:paraId="2E197516" w14:textId="168A82B7" w:rsidR="00746BD3" w:rsidRDefault="007467C0" w:rsidP="0041353D">
      <w:pPr>
        <w:pStyle w:val="BodyText"/>
      </w:pPr>
      <w:r>
        <w:t xml:space="preserve">To logout, click the Logout button </w:t>
      </w:r>
      <w:del w:id="119" w:author="Pinnu, Sainath" w:date="2023-03-29T11:48:00Z">
        <w:r w:rsidDel="00D8760F">
          <w:rPr>
            <w:noProof/>
          </w:rPr>
          <w:drawing>
            <wp:inline distT="0" distB="0" distL="0" distR="0" wp14:anchorId="29B84AC8" wp14:editId="1E199879">
              <wp:extent cx="158750" cy="151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158750" cy="151130"/>
                      </a:xfrm>
                      <a:prstGeom prst="rect">
                        <a:avLst/>
                      </a:prstGeom>
                    </pic:spPr>
                  </pic:pic>
                </a:graphicData>
              </a:graphic>
            </wp:inline>
          </w:drawing>
        </w:r>
        <w:r w:rsidDel="00D8760F">
          <w:delText xml:space="preserve"> </w:delText>
        </w:r>
      </w:del>
      <w:ins w:id="120" w:author="Pinnu, Sainath" w:date="2023-03-29T11:50:00Z">
        <w:r w:rsidR="00D8760F">
          <w:t>fro</w:t>
        </w:r>
      </w:ins>
      <w:ins w:id="121" w:author="Pinnu, Sainath" w:date="2023-03-29T11:51:00Z">
        <w:r w:rsidR="00D8760F">
          <w:t xml:space="preserve">m User </w:t>
        </w:r>
      </w:ins>
      <w:ins w:id="122" w:author="Pinnu, Sainath" w:date="2023-03-29T12:00:00Z">
        <w:r w:rsidR="003307B4">
          <w:t xml:space="preserve">Menu Item </w:t>
        </w:r>
      </w:ins>
      <w:ins w:id="123" w:author="Pinnu, Sainath" w:date="2023-03-29T11:51:00Z">
        <w:r w:rsidR="00D8760F">
          <w:t xml:space="preserve">Icon which is </w:t>
        </w:r>
      </w:ins>
      <w:r>
        <w:t>located in the</w:t>
      </w:r>
      <w:ins w:id="124" w:author="Pinnu, Sainath" w:date="2023-03-29T11:52:00Z">
        <w:r w:rsidR="00D8760F">
          <w:t xml:space="preserve"> bottom</w:t>
        </w:r>
      </w:ins>
      <w:ins w:id="125" w:author="Pinnu, Sainath" w:date="2023-03-29T11:50:00Z">
        <w:r w:rsidR="00D8760F">
          <w:t xml:space="preserve"> left</w:t>
        </w:r>
      </w:ins>
      <w:ins w:id="126" w:author="Pinnu, Sainath" w:date="2023-03-29T11:51:00Z">
        <w:r w:rsidR="00D8760F">
          <w:t xml:space="preserve">-side menu options </w:t>
        </w:r>
      </w:ins>
      <w:ins w:id="127" w:author="Pinnu, Sainath" w:date="2023-03-29T11:50:00Z">
        <w:r w:rsidR="00D8760F">
          <w:t xml:space="preserve"> </w:t>
        </w:r>
      </w:ins>
      <w:del w:id="128" w:author="Pinnu, Sainath" w:date="2023-03-29T11:52:00Z">
        <w:r w:rsidDel="00D8760F">
          <w:delText xml:space="preserve"> top </w:delText>
        </w:r>
        <w:r w:rsidR="004C1F1A" w:rsidDel="00D8760F">
          <w:delText>right-</w:delText>
        </w:r>
        <w:r w:rsidDel="00D8760F">
          <w:delText>hand corner</w:delText>
        </w:r>
      </w:del>
      <w:r>
        <w:t xml:space="preserve"> of the screen. </w:t>
      </w:r>
    </w:p>
    <w:p w14:paraId="4603CD41" w14:textId="2AACA259" w:rsidR="007467C0" w:rsidRPr="00A875AE" w:rsidRDefault="00746BD3" w:rsidP="0041353D">
      <w:pPr>
        <w:pStyle w:val="BodyText"/>
      </w:pPr>
      <w:r>
        <w:rPr>
          <w:noProof/>
        </w:rPr>
        <w:lastRenderedPageBreak/>
        <w:drawing>
          <wp:inline distT="0" distB="0" distL="0" distR="0" wp14:anchorId="155DED42" wp14:editId="0493C1BA">
            <wp:extent cx="6404610" cy="3722370"/>
            <wp:effectExtent l="0" t="0" r="0" b="0"/>
            <wp:docPr id="1391675458" name="Picture 139167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4610" cy="3722370"/>
                    </a:xfrm>
                    <a:prstGeom prst="rect">
                      <a:avLst/>
                    </a:prstGeom>
                  </pic:spPr>
                </pic:pic>
              </a:graphicData>
            </a:graphic>
          </wp:inline>
        </w:drawing>
      </w:r>
    </w:p>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CellMar>
          <w:left w:w="79" w:type="dxa"/>
          <w:right w:w="79" w:type="dxa"/>
        </w:tblCellMar>
        <w:tblLook w:val="0000" w:firstRow="0" w:lastRow="0" w:firstColumn="0" w:lastColumn="0" w:noHBand="0" w:noVBand="0"/>
      </w:tblPr>
      <w:tblGrid>
        <w:gridCol w:w="2508"/>
        <w:gridCol w:w="6811"/>
      </w:tblGrid>
      <w:tr w:rsidR="007467C0" w:rsidRPr="00A875AE" w14:paraId="1A8DD659" w14:textId="77777777" w:rsidTr="006271D1">
        <w:trPr>
          <w:cantSplit/>
          <w:trHeight w:val="840"/>
        </w:trPr>
        <w:tc>
          <w:tcPr>
            <w:tcW w:w="1224" w:type="dxa"/>
            <w:vAlign w:val="center"/>
          </w:tcPr>
          <w:p w14:paraId="1AE607C3" w14:textId="77777777" w:rsidR="007467C0" w:rsidRPr="00A875AE" w:rsidRDefault="007467C0" w:rsidP="00746BD3">
            <w:pPr>
              <w:pStyle w:val="Index8"/>
            </w:pPr>
            <w:r>
              <w:rPr>
                <w:noProof/>
                <w:lang w:bidi="ar-SA"/>
              </w:rPr>
              <mc:AlternateContent>
                <mc:Choice Requires="wpc">
                  <w:drawing>
                    <wp:inline distT="0" distB="0" distL="0" distR="0" wp14:anchorId="56FB2E2D" wp14:editId="7D27547A">
                      <wp:extent cx="497205" cy="504825"/>
                      <wp:effectExtent l="9525" t="9525" r="7620" b="0"/>
                      <wp:docPr id="1724" name="Canvas 17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6" name="Freeform 1726"/>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1727"/>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11164A35" id="Canvas 1724"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zZZwB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">
                      <v:shape id="_x0000_s1027" type="#_x0000_t75" style="position:absolute;width:497205;height:504825;visibility:visible;mso-wrap-style:square">
                        <v:fill o:detectmouseclick="t"/>
                        <v:path o:connecttype="none"/>
                      </v:shape>
                      <v:shape id="Freeform 1726"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27"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sz="6" w:space="0" w:color="auto"/>
              <w:bottom w:val="single" w:sz="6" w:space="0" w:color="auto"/>
              <w:right w:val="single" w:sz="6" w:space="0" w:color="auto"/>
            </w:tcBorders>
            <w:vAlign w:val="center"/>
          </w:tcPr>
          <w:p w14:paraId="05C492D1" w14:textId="1D1085F9" w:rsidR="007467C0" w:rsidRPr="00FB292A" w:rsidDel="00064EFC" w:rsidRDefault="007467C0" w:rsidP="00721A93">
            <w:pPr>
              <w:pStyle w:val="TableNote"/>
              <w:rPr>
                <w:del w:id="129" w:author="Moses, Robbie" w:date="2023-02-13T06:56:00Z"/>
              </w:rPr>
            </w:pPr>
            <w:r w:rsidRPr="00FB292A">
              <w:rPr>
                <w:b/>
                <w:bCs/>
              </w:rPr>
              <w:t xml:space="preserve">Note: </w:t>
            </w:r>
            <w:r w:rsidRPr="00FB292A">
              <w:t xml:space="preserve"> To ensure </w:t>
            </w:r>
            <w:r w:rsidR="004C1F1A">
              <w:t xml:space="preserve">the </w:t>
            </w:r>
            <w:r w:rsidRPr="00FB292A">
              <w:t xml:space="preserve">successful processing of the OptiVault system, do not use the </w:t>
            </w:r>
            <w:r w:rsidRPr="00FB292A">
              <w:rPr>
                <w:b/>
                <w:bCs/>
              </w:rPr>
              <w:t>Close</w:t>
            </w:r>
            <w:r w:rsidRPr="00FB292A">
              <w:t xml:space="preserve"> button in the browser; always use the </w:t>
            </w:r>
            <w:del w:id="130" w:author="Pinnu, Sainath" w:date="2023-03-29T11:56:00Z">
              <w:r w:rsidRPr="00FB292A" w:rsidDel="003307B4">
                <w:delText xml:space="preserve">OptiVault </w:delText>
              </w:r>
            </w:del>
            <w:ins w:id="131" w:author="Pinnu, Sainath" w:date="2023-03-29T11:56:00Z">
              <w:r w:rsidR="003307B4">
                <w:t>Application</w:t>
              </w:r>
              <w:r w:rsidR="003307B4" w:rsidRPr="00FB292A">
                <w:t xml:space="preserve"> </w:t>
              </w:r>
            </w:ins>
            <w:r w:rsidRPr="00FB292A">
              <w:t xml:space="preserve">Logout icon </w:t>
            </w:r>
            <w:commentRangeStart w:id="132"/>
            <w:commentRangeStart w:id="133"/>
            <w:r w:rsidRPr="00FB292A">
              <w:t>instead</w:t>
            </w:r>
            <w:commentRangeEnd w:id="132"/>
            <w:r w:rsidR="00B25CFE">
              <w:rPr>
                <w:rStyle w:val="CommentReference"/>
                <w:rFonts w:ascii="Calibri" w:hAnsi="Calibri"/>
                <w:lang w:val="en-US" w:bidi="en-US"/>
              </w:rPr>
              <w:commentReference w:id="132"/>
            </w:r>
            <w:commentRangeEnd w:id="133"/>
            <w:r w:rsidR="00CF42B5">
              <w:rPr>
                <w:rStyle w:val="CommentReference"/>
                <w:rFonts w:ascii="Calibri" w:hAnsi="Calibri"/>
                <w:lang w:val="en-US" w:bidi="en-US"/>
              </w:rPr>
              <w:commentReference w:id="133"/>
            </w:r>
            <w:r w:rsidRPr="00FB292A">
              <w:t xml:space="preserve">. </w:t>
            </w:r>
          </w:p>
          <w:p w14:paraId="614120A2" w14:textId="09613BD9" w:rsidR="007467C0" w:rsidRPr="00FB292A" w:rsidRDefault="007467C0" w:rsidP="00C5749D">
            <w:pPr>
              <w:pStyle w:val="TableNote"/>
            </w:pPr>
            <w:del w:id="134" w:author="Pinnu, Sainath" w:date="2023-03-29T11:56:00Z">
              <w:r w:rsidRPr="00FB292A" w:rsidDel="003307B4">
                <w:delText xml:space="preserve">For </w:delText>
              </w:r>
              <w:r w:rsidRPr="00C5749D" w:rsidDel="003307B4">
                <w:rPr>
                  <w:b/>
                  <w:bCs/>
                  <w:rPrChange w:id="135" w:author="Moses, Robbie" w:date="2023-02-13T06:56:00Z">
                    <w:rPr/>
                  </w:rPrChange>
                </w:rPr>
                <w:delText>external authentication</w:delText>
              </w:r>
              <w:r w:rsidRPr="00FB292A" w:rsidDel="003307B4">
                <w:delText xml:space="preserve">, the Logout button will not be displayed. Simply close your browser to close the application window. </w:delText>
              </w:r>
            </w:del>
          </w:p>
        </w:tc>
      </w:tr>
    </w:tbl>
    <w:p w14:paraId="0CF00F40" w14:textId="77777777" w:rsidR="007467C0" w:rsidRPr="00326CDA" w:rsidRDefault="007467C0" w:rsidP="007467C0">
      <w:pPr>
        <w:pStyle w:val="TopofSection"/>
      </w:pPr>
      <w:bookmarkStart w:id="136" w:name="_Conventions_Used_in"/>
      <w:bookmarkEnd w:id="136"/>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7085D1A7" w14:textId="77777777" w:rsidR="007467C0" w:rsidRPr="00A875AE" w:rsidRDefault="007467C0" w:rsidP="007467C0"/>
    <w:p w14:paraId="58C8F7D7" w14:textId="77777777" w:rsidR="007467C0" w:rsidRDefault="007467C0" w:rsidP="007467C0">
      <w:pPr>
        <w:pStyle w:val="Heading1"/>
      </w:pPr>
      <w:bookmarkStart w:id="137" w:name="_Toc221530646"/>
      <w:bookmarkStart w:id="138" w:name="_Toc223436125"/>
      <w:bookmarkStart w:id="139" w:name="_Ref231747033"/>
      <w:bookmarkStart w:id="140" w:name="_Ref231747905"/>
      <w:bookmarkStart w:id="141" w:name="_Ref245707287"/>
      <w:bookmarkStart w:id="142" w:name="_Toc74556335"/>
      <w:bookmarkStart w:id="143" w:name="_Toc127491523"/>
      <w:bookmarkStart w:id="144" w:name="_Toc128021056"/>
      <w:bookmarkStart w:id="145" w:name="_Ref128021166"/>
      <w:r w:rsidRPr="00A875AE">
        <w:lastRenderedPageBreak/>
        <w:t>Introduction to the Interface</w:t>
      </w:r>
      <w:bookmarkEnd w:id="137"/>
      <w:bookmarkEnd w:id="138"/>
      <w:bookmarkEnd w:id="139"/>
      <w:bookmarkEnd w:id="140"/>
      <w:bookmarkEnd w:id="141"/>
      <w:bookmarkEnd w:id="142"/>
      <w:bookmarkEnd w:id="143"/>
      <w:bookmarkEnd w:id="144"/>
      <w:bookmarkEnd w:id="145"/>
    </w:p>
    <w:p w14:paraId="30D8DCD5" w14:textId="6B03F598" w:rsidR="007467C0" w:rsidRPr="00A875AE" w:rsidRDefault="007467C0" w:rsidP="0041353D">
      <w:pPr>
        <w:pStyle w:val="BodyText"/>
      </w:pPr>
      <w:r w:rsidRPr="00A875AE">
        <w:t xml:space="preserve">The following section will </w:t>
      </w:r>
      <w:r w:rsidR="00721A93">
        <w:t>il</w:t>
      </w:r>
      <w:r w:rsidR="00B839C7">
        <w:t>lustrate</w:t>
      </w:r>
      <w:r w:rsidR="00721A93" w:rsidRPr="00A875AE">
        <w:t xml:space="preserve"> </w:t>
      </w:r>
      <w:r w:rsidRPr="00A875AE">
        <w:t>examples of most of the Opti</w:t>
      </w:r>
      <w:r>
        <w:t>Vault</w:t>
      </w:r>
      <w:r w:rsidRPr="00A875AE">
        <w:t xml:space="preserve"> interface pages and </w:t>
      </w:r>
      <w:r w:rsidR="005A14D4">
        <w:t>explain</w:t>
      </w:r>
      <w:r w:rsidRPr="00A875AE">
        <w:t xml:space="preserve"> the functionality, purpose, or use of each page. This section is to be used as a reference</w:t>
      </w:r>
      <w:r w:rsidR="00672282">
        <w:t xml:space="preserve"> guide</w:t>
      </w:r>
      <w:r w:rsidRPr="00A875AE">
        <w:t xml:space="preserve"> when working with the application </w:t>
      </w:r>
      <w:r w:rsidR="00EB04FB">
        <w:t>regularly.</w:t>
      </w:r>
    </w:p>
    <w:p w14:paraId="0A9C962C" w14:textId="77777777" w:rsidR="007467C0" w:rsidRDefault="007467C0" w:rsidP="0041353D">
      <w:pPr>
        <w:pStyle w:val="BodyText"/>
      </w:pPr>
      <w:r w:rsidRPr="00A875AE">
        <w:t xml:space="preserve">In order to keep this manual as succinct as </w:t>
      </w:r>
      <w:r>
        <w:t xml:space="preserve">possible, the user interface is described in detail in this section. Other chapters throughout the manual will then refer to the appropriate section of the user interface to avoid having duplicate screen images and text. </w:t>
      </w:r>
    </w:p>
    <w:p w14:paraId="3439D1B4" w14:textId="49FEBD10" w:rsidR="007467C0" w:rsidRDefault="007467C0" w:rsidP="0041353D">
      <w:pPr>
        <w:pStyle w:val="BodyText"/>
      </w:pPr>
      <w:r>
        <w:t xml:space="preserve">This chapter has been broken out into different sections to make it easier for </w:t>
      </w:r>
      <w:r w:rsidR="0051577F">
        <w:t xml:space="preserve">the </w:t>
      </w:r>
      <w:r>
        <w:t xml:space="preserve">readers to find the information they are seeking. The General topics are broken out by the main Tabs or functions with all associated information contained beneath those sections. The following is a summary of the information that will be covered along with hyperlinks to each topic. </w:t>
      </w:r>
    </w:p>
    <w:p w14:paraId="32DF50A1" w14:textId="38E24D85" w:rsidR="0051577F" w:rsidRDefault="007467C0" w:rsidP="0041353D">
      <w:pPr>
        <w:pStyle w:val="ListBullet"/>
      </w:pPr>
      <w:r>
        <w:fldChar w:fldCharType="begin"/>
      </w:r>
      <w:r>
        <w:instrText xml:space="preserve"> REF _Ref245707892 \h  \* MERGEFORMAT </w:instrText>
      </w:r>
      <w:r>
        <w:fldChar w:fldCharType="separate"/>
      </w:r>
      <w:r w:rsidRPr="00A875AE">
        <w:t xml:space="preserve">General </w:t>
      </w:r>
      <w:r>
        <w:t>OptiVault</w:t>
      </w:r>
      <w:r w:rsidRPr="00A875AE">
        <w:t xml:space="preserve"> Pages</w:t>
      </w:r>
      <w:r>
        <w:fldChar w:fldCharType="end"/>
      </w:r>
    </w:p>
    <w:p w14:paraId="292EB751" w14:textId="44C41ED3" w:rsidR="007467C0" w:rsidRPr="00C43002" w:rsidRDefault="007467C0" w:rsidP="0041353D">
      <w:pPr>
        <w:pStyle w:val="ListBullet"/>
      </w:pPr>
      <w:r>
        <w:fldChar w:fldCharType="begin"/>
      </w:r>
      <w:r>
        <w:instrText xml:space="preserve"> REF _Ref245707318 \h  \* MERGEFORMAT </w:instrText>
      </w:r>
      <w:r>
        <w:fldChar w:fldCharType="separate"/>
      </w:r>
      <w:r>
        <w:t>Processing Tab</w:t>
      </w:r>
      <w:r>
        <w:fldChar w:fldCharType="end"/>
      </w:r>
    </w:p>
    <w:p w14:paraId="003B5880" w14:textId="77777777" w:rsidR="007467C0" w:rsidRPr="00C43002" w:rsidRDefault="007467C0" w:rsidP="0041353D">
      <w:pPr>
        <w:pStyle w:val="ListBullet"/>
      </w:pPr>
      <w:r>
        <w:fldChar w:fldCharType="begin"/>
      </w:r>
      <w:r>
        <w:instrText xml:space="preserve"> REF _Ref245707323 \h  \* MERGEFORMAT </w:instrText>
      </w:r>
      <w:r>
        <w:fldChar w:fldCharType="separate"/>
      </w:r>
      <w:r>
        <w:t>Network Tab</w:t>
      </w:r>
      <w:r>
        <w:fldChar w:fldCharType="end"/>
      </w:r>
    </w:p>
    <w:p w14:paraId="7FBED135" w14:textId="77777777" w:rsidR="007467C0" w:rsidRPr="00C43002" w:rsidRDefault="007467C0" w:rsidP="0041353D">
      <w:pPr>
        <w:pStyle w:val="ListBullet"/>
      </w:pPr>
      <w:r>
        <w:fldChar w:fldCharType="begin"/>
      </w:r>
      <w:r>
        <w:instrText xml:space="preserve"> REF _Ref245707328 \h  \* MERGEFORMAT </w:instrText>
      </w:r>
      <w:r>
        <w:fldChar w:fldCharType="separate"/>
      </w:r>
      <w:r>
        <w:t>Events Tab</w:t>
      </w:r>
      <w:r>
        <w:fldChar w:fldCharType="end"/>
      </w:r>
    </w:p>
    <w:p w14:paraId="428C2811" w14:textId="2D51BB8D" w:rsidR="003307B4" w:rsidRDefault="007467C0" w:rsidP="0041353D">
      <w:pPr>
        <w:pStyle w:val="ListBullet"/>
        <w:rPr>
          <w:ins w:id="146" w:author="Pinnu, Sainath" w:date="2023-03-29T12:01:00Z"/>
        </w:rPr>
      </w:pPr>
      <w:del w:id="147" w:author="Pinnu, Sainath" w:date="2023-03-29T12:01:00Z">
        <w:r w:rsidDel="003307B4">
          <w:fldChar w:fldCharType="begin"/>
        </w:r>
        <w:r w:rsidDel="003307B4">
          <w:delInstrText xml:space="preserve"> REF _Ref245707334 \h  \* MERGEFORMAT </w:delInstrText>
        </w:r>
        <w:r w:rsidDel="003307B4">
          <w:fldChar w:fldCharType="separate"/>
        </w:r>
        <w:r w:rsidRPr="00722E5E" w:rsidDel="003307B4">
          <w:delText>System Tab</w:delText>
        </w:r>
        <w:r w:rsidDel="003307B4">
          <w:fldChar w:fldCharType="end"/>
        </w:r>
      </w:del>
      <w:ins w:id="148" w:author="Pinnu, Sainath" w:date="2023-03-29T12:01:00Z">
        <w:r w:rsidR="003307B4">
          <w:t>Settings Tab</w:t>
        </w:r>
      </w:ins>
    </w:p>
    <w:p w14:paraId="2EB418EF" w14:textId="08657662" w:rsidR="003307B4" w:rsidRPr="00C43002" w:rsidRDefault="003307B4" w:rsidP="0041353D">
      <w:pPr>
        <w:pStyle w:val="ListBullet"/>
      </w:pPr>
      <w:ins w:id="149" w:author="Pinnu, Sainath" w:date="2023-03-29T12:01:00Z">
        <w:r>
          <w:t>Maintenance Tab</w:t>
        </w:r>
      </w:ins>
    </w:p>
    <w:p w14:paraId="26F2ED6B" w14:textId="1C972804" w:rsidR="007467C0" w:rsidRDefault="007467C0" w:rsidP="0041353D">
      <w:pPr>
        <w:pStyle w:val="ListBullet"/>
      </w:pPr>
      <w:r>
        <w:fldChar w:fldCharType="begin"/>
      </w:r>
      <w:r>
        <w:instrText xml:space="preserve"> REF _Ref245707339 \h  \* MERGEFORMAT </w:instrText>
      </w:r>
      <w:r>
        <w:fldChar w:fldCharType="separate"/>
      </w:r>
      <w:r>
        <w:t>Reports Tab</w:t>
      </w:r>
      <w:r>
        <w:fldChar w:fldCharType="end"/>
      </w:r>
    </w:p>
    <w:p w14:paraId="508AECCC" w14:textId="77777777" w:rsidR="007467C0" w:rsidRPr="00A875AE" w:rsidRDefault="007467C0" w:rsidP="007467C0">
      <w:pPr>
        <w:pStyle w:val="Heading2"/>
      </w:pPr>
      <w:bookmarkStart w:id="150" w:name="_General_OptiVault_Pages"/>
      <w:bookmarkStart w:id="151" w:name="_Toc221530649"/>
      <w:bookmarkStart w:id="152" w:name="_Ref221779281"/>
      <w:bookmarkStart w:id="153" w:name="_Toc223436126"/>
      <w:bookmarkStart w:id="154" w:name="_Ref236037783"/>
      <w:bookmarkStart w:id="155" w:name="_Toc243109694"/>
      <w:bookmarkStart w:id="156" w:name="_Ref245707892"/>
      <w:bookmarkStart w:id="157" w:name="_Ref245708162"/>
      <w:bookmarkStart w:id="158" w:name="_Ref245708174"/>
      <w:bookmarkStart w:id="159" w:name="_Toc74556336"/>
      <w:bookmarkStart w:id="160" w:name="_Toc127491524"/>
      <w:bookmarkStart w:id="161" w:name="_Toc128021057"/>
      <w:bookmarkEnd w:id="150"/>
      <w:r w:rsidRPr="00A875AE">
        <w:t xml:space="preserve">General </w:t>
      </w:r>
      <w:r>
        <w:t>OptiVault</w:t>
      </w:r>
      <w:r w:rsidRPr="00A875AE">
        <w:t xml:space="preserve"> Pages</w:t>
      </w:r>
      <w:bookmarkEnd w:id="151"/>
      <w:bookmarkEnd w:id="152"/>
      <w:bookmarkEnd w:id="153"/>
      <w:bookmarkEnd w:id="154"/>
      <w:bookmarkEnd w:id="155"/>
      <w:bookmarkEnd w:id="156"/>
      <w:bookmarkEnd w:id="157"/>
      <w:bookmarkEnd w:id="158"/>
      <w:bookmarkEnd w:id="159"/>
      <w:bookmarkEnd w:id="160"/>
      <w:bookmarkEnd w:id="161"/>
    </w:p>
    <w:p w14:paraId="7CAB4086" w14:textId="18A02963" w:rsidR="007467C0" w:rsidRDefault="007467C0" w:rsidP="0041353D">
      <w:pPr>
        <w:pStyle w:val="BodyText"/>
      </w:pPr>
      <w:r>
        <w:t>Users of OptiVault will encounter several pages that are common</w:t>
      </w:r>
      <w:r w:rsidR="00DB1320">
        <w:t>ly used</w:t>
      </w:r>
      <w:r>
        <w:t xml:space="preserve"> throughout the application. The user should become familiar with these pages as they are used frequently when working in OptiVault. </w:t>
      </w:r>
    </w:p>
    <w:p w14:paraId="50D73C88" w14:textId="77777777" w:rsidR="007467C0" w:rsidRDefault="007467C0" w:rsidP="0041353D">
      <w:pPr>
        <w:pStyle w:val="BodyText"/>
      </w:pPr>
      <w:r>
        <w:t xml:space="preserve">The </w:t>
      </w:r>
      <w:r w:rsidRPr="00160407">
        <w:t>following is a summary of</w:t>
      </w:r>
      <w:r>
        <w:t xml:space="preserve"> the information that will be covered along with hyperlinks to each topic:</w:t>
      </w:r>
    </w:p>
    <w:p w14:paraId="6C39FDF4" w14:textId="77777777" w:rsidR="007467C0" w:rsidRDefault="007467C0" w:rsidP="0041353D">
      <w:pPr>
        <w:pStyle w:val="ListBullet"/>
      </w:pPr>
      <w:r>
        <w:fldChar w:fldCharType="begin"/>
      </w:r>
      <w:r>
        <w:instrText xml:space="preserve"> REF _Ref249807964 \h  \* MERGEFORMAT </w:instrText>
      </w:r>
      <w:r>
        <w:fldChar w:fldCharType="separate"/>
      </w:r>
      <w:r w:rsidRPr="00A875AE">
        <w:t>Main Menu Tabs</w:t>
      </w:r>
      <w:r>
        <w:fldChar w:fldCharType="end"/>
      </w:r>
    </w:p>
    <w:p w14:paraId="07D05D99" w14:textId="77777777" w:rsidR="007467C0" w:rsidRDefault="007467C0" w:rsidP="0041353D">
      <w:pPr>
        <w:pStyle w:val="ListBullet"/>
      </w:pPr>
      <w:r>
        <w:fldChar w:fldCharType="begin"/>
      </w:r>
      <w:r>
        <w:instrText xml:space="preserve"> REF _Ref249807969 \h  \* MERGEFORMAT </w:instrText>
      </w:r>
      <w:r>
        <w:fldChar w:fldCharType="separate"/>
      </w:r>
      <w:r w:rsidRPr="00A875AE">
        <w:t xml:space="preserve">Common </w:t>
      </w:r>
      <w:r>
        <w:t>OptiVault</w:t>
      </w:r>
      <w:r w:rsidRPr="00A875AE">
        <w:t xml:space="preserve"> Icons</w:t>
      </w:r>
      <w:r>
        <w:fldChar w:fldCharType="end"/>
      </w:r>
    </w:p>
    <w:p w14:paraId="5FA3760B" w14:textId="77777777" w:rsidR="007467C0" w:rsidRDefault="007467C0" w:rsidP="0041353D">
      <w:pPr>
        <w:pStyle w:val="ListBullet"/>
      </w:pPr>
      <w:r>
        <w:fldChar w:fldCharType="begin"/>
      </w:r>
      <w:r>
        <w:instrText xml:space="preserve"> REF _Ref236037796 \h  \* MERGEFORMAT </w:instrText>
      </w:r>
      <w:r>
        <w:fldChar w:fldCharType="separate"/>
      </w:r>
      <w:r w:rsidRPr="00A875AE">
        <w:t xml:space="preserve">Common </w:t>
      </w:r>
      <w:r>
        <w:t>OptiVault</w:t>
      </w:r>
      <w:r w:rsidRPr="00A875AE">
        <w:t xml:space="preserve"> Buttons</w:t>
      </w:r>
      <w:r>
        <w:fldChar w:fldCharType="end"/>
      </w:r>
    </w:p>
    <w:p w14:paraId="1CF47E6E" w14:textId="77777777" w:rsidR="007467C0" w:rsidRDefault="007467C0" w:rsidP="0041353D">
      <w:pPr>
        <w:pStyle w:val="ListBullet"/>
      </w:pPr>
      <w:r>
        <w:fldChar w:fldCharType="begin"/>
      </w:r>
      <w:r>
        <w:instrText xml:space="preserve"> REF _Ref221779724 \h  \* MERGEFORMAT </w:instrText>
      </w:r>
      <w:r>
        <w:fldChar w:fldCharType="separate"/>
      </w:r>
      <w:r w:rsidRPr="00A875AE">
        <w:t>Date Selector</w:t>
      </w:r>
      <w:r>
        <w:fldChar w:fldCharType="end"/>
      </w:r>
    </w:p>
    <w:p w14:paraId="6AA31428" w14:textId="77777777" w:rsidR="007467C0" w:rsidRPr="00431E36" w:rsidRDefault="007467C0" w:rsidP="0041353D">
      <w:pPr>
        <w:pStyle w:val="ListBullet"/>
      </w:pPr>
      <w:r>
        <w:fldChar w:fldCharType="begin"/>
      </w:r>
      <w:r>
        <w:instrText xml:space="preserve"> REF _Ref236037806 \h  \* MERGEFORMAT </w:instrText>
      </w:r>
      <w:r>
        <w:fldChar w:fldCharType="separate"/>
      </w:r>
      <w:r>
        <w:t>Cashpoint</w:t>
      </w:r>
      <w:r w:rsidRPr="00A875AE">
        <w:t xml:space="preserve"> Search</w:t>
      </w:r>
      <w:r>
        <w:fldChar w:fldCharType="end"/>
      </w:r>
    </w:p>
    <w:p w14:paraId="0D492657" w14:textId="77777777" w:rsidR="007467C0" w:rsidRPr="00F309BB" w:rsidRDefault="00EC4396" w:rsidP="0041353D">
      <w:pPr>
        <w:pStyle w:val="ListBullet"/>
      </w:pPr>
      <w:hyperlink w:anchor="_Cashpoint_Selector" w:history="1">
        <w:r w:rsidR="007467C0" w:rsidRPr="00431E36">
          <w:t>Cashpoint Selector</w:t>
        </w:r>
      </w:hyperlink>
    </w:p>
    <w:p w14:paraId="43B7AC6C" w14:textId="451EBE1F" w:rsidR="007467C0" w:rsidRPr="00AC07DE" w:rsidRDefault="00EC4396" w:rsidP="001F5D44">
      <w:pPr>
        <w:pStyle w:val="ListBullet"/>
      </w:pPr>
      <w:hyperlink w:anchor="_Language_Selector" w:history="1">
        <w:r w:rsidR="007467C0" w:rsidRPr="001A6D45">
          <w:t>Language Selector</w:t>
        </w:r>
      </w:hyperlink>
    </w:p>
    <w:p w14:paraId="785E9554"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5F93BF82" w14:textId="77777777" w:rsidR="007467C0" w:rsidRPr="00A875AE" w:rsidRDefault="007467C0" w:rsidP="007467C0">
      <w:pPr>
        <w:pStyle w:val="Heading3"/>
      </w:pPr>
      <w:bookmarkStart w:id="162" w:name="_Toc221530647"/>
      <w:bookmarkStart w:id="163" w:name="_Ref221779719"/>
      <w:bookmarkStart w:id="164" w:name="_Toc223436127"/>
      <w:bookmarkStart w:id="165" w:name="_Toc243109695"/>
      <w:bookmarkStart w:id="166" w:name="_Ref249807964"/>
      <w:bookmarkStart w:id="167" w:name="_Toc74556337"/>
      <w:bookmarkStart w:id="168" w:name="_Toc127491525"/>
      <w:bookmarkStart w:id="169" w:name="_Toc128021058"/>
      <w:r w:rsidRPr="00A875AE">
        <w:lastRenderedPageBreak/>
        <w:t>Main Menu Tabs</w:t>
      </w:r>
      <w:bookmarkEnd w:id="162"/>
      <w:bookmarkEnd w:id="163"/>
      <w:bookmarkEnd w:id="164"/>
      <w:bookmarkEnd w:id="165"/>
      <w:bookmarkEnd w:id="166"/>
      <w:bookmarkEnd w:id="167"/>
      <w:bookmarkEnd w:id="168"/>
      <w:bookmarkEnd w:id="169"/>
    </w:p>
    <w:p w14:paraId="4226D224" w14:textId="65ACC24C" w:rsidR="007467C0" w:rsidRDefault="007467C0" w:rsidP="007E44FB">
      <w:pPr>
        <w:pStyle w:val="BodyText"/>
      </w:pPr>
      <w:r w:rsidRPr="00A875AE">
        <w:t>The user</w:t>
      </w:r>
      <w:r w:rsidR="00DD2AB4">
        <w:t>s</w:t>
      </w:r>
      <w:r w:rsidRPr="00A875AE">
        <w:t xml:space="preserve"> </w:t>
      </w:r>
      <w:r w:rsidR="008B7C95">
        <w:t>can</w:t>
      </w:r>
      <w:r w:rsidRPr="00A875AE">
        <w:t xml:space="preserve"> control the </w:t>
      </w:r>
      <w:r>
        <w:t>OptiVault</w:t>
      </w:r>
      <w:r w:rsidRPr="00A875AE">
        <w:t xml:space="preserve"> operations through the main menu tabs displayed in the picture below. After selecting the menu items, additional options are displayed, until a final menu option is reached, allowing full access to all functions of </w:t>
      </w:r>
      <w:r>
        <w:t>OptiVault</w:t>
      </w:r>
      <w:r w:rsidRPr="00A875AE">
        <w:t>.</w:t>
      </w:r>
    </w:p>
    <w:p w14:paraId="665888D7" w14:textId="77777777" w:rsidR="007467C0" w:rsidRDefault="007467C0" w:rsidP="007467C0">
      <w:pPr>
        <w:pStyle w:val="Caption"/>
      </w:pPr>
      <w:bookmarkStart w:id="170" w:name="_Toc74556434"/>
      <w:bookmarkStart w:id="171" w:name="_Toc128022111"/>
      <w:r>
        <w:t xml:space="preserve">Figure </w:t>
      </w:r>
      <w:r>
        <w:fldChar w:fldCharType="begin"/>
      </w:r>
      <w:r>
        <w:instrText xml:space="preserve"> SEQ Figure \* ARABIC </w:instrText>
      </w:r>
      <w:r>
        <w:fldChar w:fldCharType="separate"/>
      </w:r>
      <w:r>
        <w:rPr>
          <w:noProof/>
        </w:rPr>
        <w:t>2</w:t>
      </w:r>
      <w:r>
        <w:fldChar w:fldCharType="end"/>
      </w:r>
      <w:r>
        <w:t>: Navigation Tabs</w:t>
      </w:r>
      <w:bookmarkEnd w:id="170"/>
      <w:bookmarkEnd w:id="171"/>
    </w:p>
    <w:p w14:paraId="6D86912B" w14:textId="7DF5D210" w:rsidR="007467C0" w:rsidRDefault="00CB6D6B" w:rsidP="007E44FB">
      <w:pPr>
        <w:jc w:val="center"/>
      </w:pPr>
      <w:ins w:id="172" w:author="Pinnu, Sainath" w:date="2023-03-21T11:18:00Z">
        <w:r>
          <w:rPr>
            <w:noProof/>
          </w:rPr>
          <w:drawing>
            <wp:inline distT="0" distB="0" distL="0" distR="0" wp14:anchorId="5A88B136" wp14:editId="71B8C210">
              <wp:extent cx="6404610" cy="3155950"/>
              <wp:effectExtent l="0" t="0" r="0" b="6350"/>
              <wp:docPr id="1391675459" name="Picture 139167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4610" cy="3155950"/>
                      </a:xfrm>
                      <a:prstGeom prst="rect">
                        <a:avLst/>
                      </a:prstGeom>
                    </pic:spPr>
                  </pic:pic>
                </a:graphicData>
              </a:graphic>
            </wp:inline>
          </w:drawing>
        </w:r>
      </w:ins>
      <w:del w:id="173" w:author="Pinnu, Sainath" w:date="2023-03-21T11:18:00Z">
        <w:r w:rsidR="007467C0" w:rsidDel="00292F5B">
          <w:rPr>
            <w:noProof/>
          </w:rPr>
          <w:drawing>
            <wp:inline distT="0" distB="0" distL="0" distR="0" wp14:anchorId="68E0CE3E" wp14:editId="4B39A582">
              <wp:extent cx="4572000" cy="523875"/>
              <wp:effectExtent l="76200" t="76200" r="133350" b="142875"/>
              <wp:docPr id="327288871" name="Picture 32728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523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5B442FFC" w14:textId="77777777" w:rsidR="007467C0" w:rsidRPr="00A875AE" w:rsidRDefault="007467C0" w:rsidP="007467C0">
      <w:pPr>
        <w:pStyle w:val="Caption"/>
      </w:pPr>
      <w:bookmarkStart w:id="174" w:name="_Toc74556641"/>
      <w:r w:rsidRPr="00A875AE">
        <w:t xml:space="preserve">Table </w:t>
      </w:r>
      <w:r>
        <w:fldChar w:fldCharType="begin"/>
      </w:r>
      <w:r>
        <w:instrText xml:space="preserve"> SEQ Table \* ARABIC </w:instrText>
      </w:r>
      <w:r>
        <w:fldChar w:fldCharType="separate"/>
      </w:r>
      <w:r>
        <w:rPr>
          <w:noProof/>
        </w:rPr>
        <w:t>2</w:t>
      </w:r>
      <w:r>
        <w:rPr>
          <w:noProof/>
        </w:rPr>
        <w:fldChar w:fldCharType="end"/>
      </w:r>
      <w:r w:rsidRPr="00A875AE">
        <w:t>: Main Menu Tabs</w:t>
      </w:r>
      <w:bookmarkEnd w:id="17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580"/>
        <w:gridCol w:w="6470"/>
      </w:tblGrid>
      <w:tr w:rsidR="007467C0" w:rsidRPr="00A875AE" w14:paraId="04B9970B" w14:textId="77777777" w:rsidTr="006271D1">
        <w:trPr>
          <w:cantSplit/>
          <w:tblHeader/>
        </w:trPr>
        <w:tc>
          <w:tcPr>
            <w:tcW w:w="1580" w:type="dxa"/>
            <w:tcBorders>
              <w:top w:val="single" w:sz="6" w:space="0" w:color="auto"/>
              <w:bottom w:val="double" w:sz="6" w:space="0" w:color="auto"/>
              <w:right w:val="single" w:sz="6" w:space="0" w:color="auto"/>
            </w:tcBorders>
            <w:shd w:val="clear" w:color="auto" w:fill="60C03A"/>
          </w:tcPr>
          <w:p w14:paraId="61F1CC2F" w14:textId="77777777" w:rsidR="007467C0" w:rsidRPr="00A875AE" w:rsidRDefault="007467C0" w:rsidP="00170D7D">
            <w:pPr>
              <w:pStyle w:val="TableHeader"/>
            </w:pPr>
            <w:r w:rsidRPr="00A875AE">
              <w:t>Tabs</w:t>
            </w:r>
          </w:p>
        </w:tc>
        <w:tc>
          <w:tcPr>
            <w:tcW w:w="6470" w:type="dxa"/>
            <w:tcBorders>
              <w:top w:val="single" w:sz="6" w:space="0" w:color="auto"/>
              <w:left w:val="nil"/>
              <w:bottom w:val="double" w:sz="6" w:space="0" w:color="auto"/>
            </w:tcBorders>
            <w:shd w:val="clear" w:color="auto" w:fill="60C03A"/>
          </w:tcPr>
          <w:p w14:paraId="143307A9" w14:textId="77777777" w:rsidR="007467C0" w:rsidRPr="00A875AE" w:rsidRDefault="007467C0" w:rsidP="00170D7D">
            <w:pPr>
              <w:pStyle w:val="TableHeader"/>
            </w:pPr>
            <w:r w:rsidRPr="00A875AE">
              <w:t>Description</w:t>
            </w:r>
          </w:p>
        </w:tc>
      </w:tr>
      <w:tr w:rsidR="007467C0" w:rsidRPr="00A875AE" w14:paraId="7A21EAF1" w14:textId="77777777" w:rsidTr="006271D1">
        <w:trPr>
          <w:cantSplit/>
        </w:trPr>
        <w:tc>
          <w:tcPr>
            <w:tcW w:w="1580" w:type="dxa"/>
            <w:tcBorders>
              <w:top w:val="nil"/>
              <w:bottom w:val="single" w:sz="6" w:space="0" w:color="auto"/>
              <w:right w:val="single" w:sz="6" w:space="0" w:color="auto"/>
            </w:tcBorders>
          </w:tcPr>
          <w:p w14:paraId="5EE440C2" w14:textId="77777777" w:rsidR="007467C0" w:rsidRPr="002F0FF7" w:rsidRDefault="007467C0" w:rsidP="002F0FF7">
            <w:pPr>
              <w:pStyle w:val="TableBody"/>
              <w:rPr>
                <w:b/>
                <w:bCs/>
              </w:rPr>
            </w:pPr>
            <w:r w:rsidRPr="002F0FF7">
              <w:rPr>
                <w:b/>
                <w:bCs/>
              </w:rPr>
              <w:t>Today</w:t>
            </w:r>
          </w:p>
        </w:tc>
        <w:tc>
          <w:tcPr>
            <w:tcW w:w="6470" w:type="dxa"/>
            <w:tcBorders>
              <w:top w:val="nil"/>
              <w:left w:val="single" w:sz="6" w:space="0" w:color="auto"/>
              <w:bottom w:val="single" w:sz="6" w:space="0" w:color="auto"/>
            </w:tcBorders>
          </w:tcPr>
          <w:p w14:paraId="7595426B" w14:textId="3E254524" w:rsidR="007467C0" w:rsidRPr="00FB292A" w:rsidRDefault="007467C0" w:rsidP="002F0FF7">
            <w:pPr>
              <w:pStyle w:val="TableBody"/>
            </w:pPr>
            <w:r w:rsidRPr="00FB292A">
              <w:t>Shows daily Cashpoint</w:t>
            </w:r>
            <w:ins w:id="175" w:author="Moses, Robbie" w:date="2023-02-13T08:01:00Z">
              <w:r w:rsidR="007C2841">
                <w:t>,</w:t>
              </w:r>
            </w:ins>
            <w:r w:rsidRPr="00FB292A">
              <w:t xml:space="preserve"> order </w:t>
            </w:r>
            <w:r w:rsidR="007B0616" w:rsidRPr="00FB292A">
              <w:t>status and</w:t>
            </w:r>
            <w:r w:rsidRPr="00FB292A">
              <w:t xml:space="preserve"> lists the processes or tasks to be executed on a daily basis by users. </w:t>
            </w:r>
          </w:p>
        </w:tc>
      </w:tr>
      <w:tr w:rsidR="007467C0" w:rsidRPr="00A875AE" w14:paraId="00338B73" w14:textId="77777777" w:rsidTr="006271D1">
        <w:trPr>
          <w:cantSplit/>
        </w:trPr>
        <w:tc>
          <w:tcPr>
            <w:tcW w:w="1580" w:type="dxa"/>
            <w:tcBorders>
              <w:top w:val="single" w:sz="6" w:space="0" w:color="auto"/>
              <w:bottom w:val="single" w:sz="6" w:space="0" w:color="auto"/>
              <w:right w:val="single" w:sz="6" w:space="0" w:color="auto"/>
            </w:tcBorders>
          </w:tcPr>
          <w:p w14:paraId="023F2B4C" w14:textId="77777777" w:rsidR="007467C0" w:rsidRPr="002F0FF7" w:rsidRDefault="007467C0" w:rsidP="002F0FF7">
            <w:pPr>
              <w:pStyle w:val="TableBody"/>
              <w:rPr>
                <w:b/>
                <w:bCs/>
              </w:rPr>
            </w:pPr>
            <w:r w:rsidRPr="002F0FF7">
              <w:rPr>
                <w:b/>
                <w:bCs/>
              </w:rPr>
              <w:t>Processing</w:t>
            </w:r>
          </w:p>
        </w:tc>
        <w:tc>
          <w:tcPr>
            <w:tcW w:w="6470" w:type="dxa"/>
            <w:tcBorders>
              <w:top w:val="single" w:sz="6" w:space="0" w:color="auto"/>
              <w:left w:val="single" w:sz="6" w:space="0" w:color="auto"/>
              <w:bottom w:val="single" w:sz="6" w:space="0" w:color="auto"/>
            </w:tcBorders>
          </w:tcPr>
          <w:p w14:paraId="4C6CACF2" w14:textId="77777777" w:rsidR="007467C0" w:rsidRPr="00FB292A" w:rsidRDefault="007467C0" w:rsidP="002F0FF7">
            <w:pPr>
              <w:pStyle w:val="TableBody"/>
            </w:pPr>
            <w:r w:rsidRPr="001F5D44">
              <w:rPr>
                <w:b/>
                <w:bCs/>
              </w:rPr>
              <w:t>Contains main OptiVault processes:</w:t>
            </w:r>
            <w:r w:rsidRPr="00FB292A">
              <w:t xml:space="preserve"> balance load, recommendations, forecast, etc.</w:t>
            </w:r>
          </w:p>
        </w:tc>
      </w:tr>
      <w:tr w:rsidR="007467C0" w:rsidRPr="00A875AE" w14:paraId="35E23876" w14:textId="77777777" w:rsidTr="006271D1">
        <w:trPr>
          <w:cantSplit/>
        </w:trPr>
        <w:tc>
          <w:tcPr>
            <w:tcW w:w="1580" w:type="dxa"/>
            <w:tcBorders>
              <w:top w:val="single" w:sz="6" w:space="0" w:color="auto"/>
              <w:bottom w:val="single" w:sz="6" w:space="0" w:color="auto"/>
              <w:right w:val="single" w:sz="6" w:space="0" w:color="auto"/>
            </w:tcBorders>
          </w:tcPr>
          <w:p w14:paraId="5479627D" w14:textId="77777777" w:rsidR="007467C0" w:rsidRPr="002F0FF7" w:rsidRDefault="007467C0" w:rsidP="002F0FF7">
            <w:pPr>
              <w:pStyle w:val="TableBody"/>
              <w:rPr>
                <w:b/>
                <w:bCs/>
              </w:rPr>
            </w:pPr>
            <w:r w:rsidRPr="002F0FF7">
              <w:rPr>
                <w:b/>
                <w:bCs/>
              </w:rPr>
              <w:t>Network</w:t>
            </w:r>
          </w:p>
        </w:tc>
        <w:tc>
          <w:tcPr>
            <w:tcW w:w="6470" w:type="dxa"/>
            <w:tcBorders>
              <w:top w:val="single" w:sz="6" w:space="0" w:color="auto"/>
              <w:left w:val="single" w:sz="6" w:space="0" w:color="auto"/>
              <w:bottom w:val="single" w:sz="6" w:space="0" w:color="auto"/>
            </w:tcBorders>
          </w:tcPr>
          <w:p w14:paraId="4FC43997" w14:textId="77777777" w:rsidR="007467C0" w:rsidRPr="00FB292A" w:rsidRDefault="007467C0" w:rsidP="002F0FF7">
            <w:pPr>
              <w:pStyle w:val="TableBody"/>
            </w:pPr>
            <w:r w:rsidRPr="00FB292A">
              <w:t xml:space="preserve">Organizing Cashpoints. </w:t>
            </w:r>
          </w:p>
        </w:tc>
      </w:tr>
      <w:tr w:rsidR="007467C0" w:rsidRPr="00A875AE" w14:paraId="4271E1CD" w14:textId="77777777" w:rsidTr="006271D1">
        <w:trPr>
          <w:cantSplit/>
        </w:trPr>
        <w:tc>
          <w:tcPr>
            <w:tcW w:w="1580" w:type="dxa"/>
            <w:tcBorders>
              <w:top w:val="single" w:sz="6" w:space="0" w:color="auto"/>
              <w:bottom w:val="single" w:sz="6" w:space="0" w:color="auto"/>
              <w:right w:val="single" w:sz="6" w:space="0" w:color="auto"/>
            </w:tcBorders>
          </w:tcPr>
          <w:p w14:paraId="429CE234" w14:textId="77777777" w:rsidR="007467C0" w:rsidRPr="002F0FF7" w:rsidRDefault="007467C0" w:rsidP="002F0FF7">
            <w:pPr>
              <w:pStyle w:val="TableBody"/>
              <w:rPr>
                <w:b/>
                <w:bCs/>
              </w:rPr>
            </w:pPr>
            <w:r w:rsidRPr="002F0FF7">
              <w:rPr>
                <w:b/>
                <w:bCs/>
              </w:rPr>
              <w:t>Events</w:t>
            </w:r>
          </w:p>
        </w:tc>
        <w:tc>
          <w:tcPr>
            <w:tcW w:w="6470" w:type="dxa"/>
            <w:tcBorders>
              <w:top w:val="single" w:sz="6" w:space="0" w:color="auto"/>
              <w:left w:val="single" w:sz="6" w:space="0" w:color="auto"/>
              <w:bottom w:val="single" w:sz="6" w:space="0" w:color="auto"/>
            </w:tcBorders>
          </w:tcPr>
          <w:p w14:paraId="179ECED8" w14:textId="77777777" w:rsidR="007467C0" w:rsidRPr="00FB292A" w:rsidRDefault="007467C0" w:rsidP="002F0FF7">
            <w:pPr>
              <w:pStyle w:val="TableBody"/>
            </w:pPr>
            <w:r w:rsidRPr="00FB292A">
              <w:t>Calendars and event definition.</w:t>
            </w:r>
          </w:p>
        </w:tc>
      </w:tr>
      <w:tr w:rsidR="007467C0" w:rsidRPr="00A875AE" w14:paraId="15A022B4" w14:textId="77777777" w:rsidTr="006271D1">
        <w:trPr>
          <w:cantSplit/>
        </w:trPr>
        <w:tc>
          <w:tcPr>
            <w:tcW w:w="1580" w:type="dxa"/>
            <w:tcBorders>
              <w:top w:val="single" w:sz="6" w:space="0" w:color="auto"/>
              <w:bottom w:val="single" w:sz="6" w:space="0" w:color="auto"/>
              <w:right w:val="single" w:sz="6" w:space="0" w:color="auto"/>
            </w:tcBorders>
          </w:tcPr>
          <w:p w14:paraId="25F04B31" w14:textId="77777777" w:rsidR="007467C0" w:rsidRPr="002F0FF7" w:rsidRDefault="007467C0" w:rsidP="002F0FF7">
            <w:pPr>
              <w:pStyle w:val="TableBody"/>
              <w:rPr>
                <w:b/>
                <w:bCs/>
              </w:rPr>
            </w:pPr>
            <w:commentRangeStart w:id="176"/>
            <w:r w:rsidRPr="002F0FF7">
              <w:rPr>
                <w:b/>
                <w:bCs/>
              </w:rPr>
              <w:t>System</w:t>
            </w:r>
            <w:commentRangeEnd w:id="176"/>
            <w:r w:rsidR="00556F55">
              <w:rPr>
                <w:rStyle w:val="CommentReference"/>
                <w:rFonts w:ascii="Calibri" w:hAnsi="Calibri"/>
                <w:lang w:val="en-US" w:bidi="en-US"/>
              </w:rPr>
              <w:commentReference w:id="176"/>
            </w:r>
          </w:p>
        </w:tc>
        <w:tc>
          <w:tcPr>
            <w:tcW w:w="6470" w:type="dxa"/>
            <w:tcBorders>
              <w:top w:val="single" w:sz="6" w:space="0" w:color="auto"/>
              <w:left w:val="single" w:sz="6" w:space="0" w:color="auto"/>
              <w:bottom w:val="single" w:sz="6" w:space="0" w:color="auto"/>
            </w:tcBorders>
          </w:tcPr>
          <w:p w14:paraId="0E8168DA" w14:textId="77777777" w:rsidR="007467C0" w:rsidRPr="00FB292A" w:rsidRDefault="007467C0" w:rsidP="002F0FF7">
            <w:pPr>
              <w:pStyle w:val="TableBody"/>
            </w:pPr>
            <w:del w:id="177" w:author="Pinnu, Sainath" w:date="2023-03-29T12:05:00Z">
              <w:r w:rsidRPr="00FB292A" w:rsidDel="003307B4">
                <w:delText>System maintenance and institutional setup</w:delText>
              </w:r>
            </w:del>
            <w:del w:id="178" w:author="Pinnu, Sainath" w:date="2023-03-29T12:04:00Z">
              <w:r w:rsidRPr="00FB292A" w:rsidDel="003307B4">
                <w:delText>.</w:delText>
              </w:r>
            </w:del>
          </w:p>
        </w:tc>
      </w:tr>
      <w:tr w:rsidR="007467C0" w:rsidRPr="00A875AE" w14:paraId="217BC237" w14:textId="77777777" w:rsidTr="006271D1">
        <w:trPr>
          <w:cantSplit/>
        </w:trPr>
        <w:tc>
          <w:tcPr>
            <w:tcW w:w="1580" w:type="dxa"/>
            <w:tcBorders>
              <w:top w:val="single" w:sz="6" w:space="0" w:color="auto"/>
              <w:bottom w:val="single" w:sz="6" w:space="0" w:color="auto"/>
              <w:right w:val="single" w:sz="6" w:space="0" w:color="auto"/>
            </w:tcBorders>
          </w:tcPr>
          <w:p w14:paraId="3B600D03" w14:textId="77777777" w:rsidR="007467C0" w:rsidRPr="002F0FF7" w:rsidRDefault="007467C0" w:rsidP="002F0FF7">
            <w:pPr>
              <w:pStyle w:val="TableBody"/>
              <w:rPr>
                <w:b/>
                <w:bCs/>
              </w:rPr>
            </w:pPr>
            <w:r w:rsidRPr="002F0FF7">
              <w:rPr>
                <w:b/>
                <w:bCs/>
              </w:rPr>
              <w:t>Reports</w:t>
            </w:r>
          </w:p>
        </w:tc>
        <w:tc>
          <w:tcPr>
            <w:tcW w:w="6470" w:type="dxa"/>
            <w:tcBorders>
              <w:top w:val="single" w:sz="6" w:space="0" w:color="auto"/>
              <w:left w:val="single" w:sz="6" w:space="0" w:color="auto"/>
              <w:bottom w:val="single" w:sz="6" w:space="0" w:color="auto"/>
            </w:tcBorders>
          </w:tcPr>
          <w:p w14:paraId="6EDFF9B7" w14:textId="77777777" w:rsidR="007467C0" w:rsidRPr="00FB292A" w:rsidRDefault="007467C0" w:rsidP="002F0FF7">
            <w:pPr>
              <w:pStyle w:val="TableBody"/>
            </w:pPr>
            <w:r w:rsidRPr="00FB292A">
              <w:t>OptiVault reports.</w:t>
            </w:r>
          </w:p>
        </w:tc>
      </w:tr>
      <w:tr w:rsidR="003307B4" w:rsidRPr="00A875AE" w14:paraId="0512A210" w14:textId="77777777" w:rsidTr="006271D1">
        <w:trPr>
          <w:cantSplit/>
        </w:trPr>
        <w:tc>
          <w:tcPr>
            <w:tcW w:w="1580" w:type="dxa"/>
            <w:tcBorders>
              <w:top w:val="single" w:sz="6" w:space="0" w:color="auto"/>
              <w:bottom w:val="single" w:sz="6" w:space="0" w:color="auto"/>
              <w:right w:val="single" w:sz="6" w:space="0" w:color="auto"/>
            </w:tcBorders>
          </w:tcPr>
          <w:p w14:paraId="4124C782" w14:textId="49902A0C" w:rsidR="003307B4" w:rsidRPr="002F0FF7" w:rsidRDefault="003307B4" w:rsidP="003307B4">
            <w:pPr>
              <w:pStyle w:val="TableBody"/>
              <w:rPr>
                <w:b/>
                <w:bCs/>
              </w:rPr>
            </w:pPr>
            <w:ins w:id="179" w:author="Moses, Robinson" w:date="2023-03-23T07:21:00Z">
              <w:r>
                <w:rPr>
                  <w:b/>
                  <w:bCs/>
                </w:rPr>
                <w:t>Settings</w:t>
              </w:r>
            </w:ins>
          </w:p>
        </w:tc>
        <w:tc>
          <w:tcPr>
            <w:tcW w:w="6470" w:type="dxa"/>
            <w:tcBorders>
              <w:top w:val="single" w:sz="6" w:space="0" w:color="auto"/>
              <w:left w:val="single" w:sz="6" w:space="0" w:color="auto"/>
              <w:bottom w:val="single" w:sz="6" w:space="0" w:color="auto"/>
            </w:tcBorders>
          </w:tcPr>
          <w:p w14:paraId="3B068B16" w14:textId="5BAE5504" w:rsidR="003307B4" w:rsidRPr="00FB292A" w:rsidRDefault="003307B4" w:rsidP="003307B4">
            <w:pPr>
              <w:pStyle w:val="TableBody"/>
            </w:pPr>
            <w:ins w:id="180" w:author="Pinnu, Sainath" w:date="2023-03-29T12:04:00Z">
              <w:r w:rsidRPr="00FB292A">
                <w:t xml:space="preserve">System </w:t>
              </w:r>
              <w:r>
                <w:t>Privileges</w:t>
              </w:r>
              <w:r w:rsidRPr="00FB292A">
                <w:t xml:space="preserve"> and institutional setup.</w:t>
              </w:r>
            </w:ins>
          </w:p>
        </w:tc>
      </w:tr>
      <w:tr w:rsidR="003307B4" w:rsidRPr="00A875AE" w14:paraId="6560C803" w14:textId="77777777" w:rsidTr="006271D1">
        <w:trPr>
          <w:cantSplit/>
        </w:trPr>
        <w:tc>
          <w:tcPr>
            <w:tcW w:w="1580" w:type="dxa"/>
            <w:tcBorders>
              <w:top w:val="single" w:sz="6" w:space="0" w:color="auto"/>
              <w:bottom w:val="single" w:sz="6" w:space="0" w:color="auto"/>
              <w:right w:val="single" w:sz="6" w:space="0" w:color="auto"/>
            </w:tcBorders>
          </w:tcPr>
          <w:p w14:paraId="1158AAA3" w14:textId="3AA9F9BB" w:rsidR="003307B4" w:rsidRPr="002F0FF7" w:rsidRDefault="003307B4" w:rsidP="003307B4">
            <w:pPr>
              <w:pStyle w:val="TableBody"/>
              <w:rPr>
                <w:b/>
                <w:bCs/>
              </w:rPr>
            </w:pPr>
            <w:ins w:id="181" w:author="Moses, Robinson" w:date="2023-03-23T07:21:00Z">
              <w:r>
                <w:rPr>
                  <w:b/>
                  <w:bCs/>
                </w:rPr>
                <w:t>Maintenance</w:t>
              </w:r>
            </w:ins>
          </w:p>
        </w:tc>
        <w:tc>
          <w:tcPr>
            <w:tcW w:w="6470" w:type="dxa"/>
            <w:tcBorders>
              <w:top w:val="single" w:sz="6" w:space="0" w:color="auto"/>
              <w:left w:val="single" w:sz="6" w:space="0" w:color="auto"/>
              <w:bottom w:val="single" w:sz="6" w:space="0" w:color="auto"/>
            </w:tcBorders>
          </w:tcPr>
          <w:p w14:paraId="1196E877" w14:textId="60EA10A0" w:rsidR="003307B4" w:rsidRPr="00FB292A" w:rsidRDefault="003307B4" w:rsidP="003307B4">
            <w:pPr>
              <w:pStyle w:val="TableBody"/>
            </w:pPr>
            <w:ins w:id="182" w:author="Pinnu, Sainath" w:date="2023-03-29T12:03:00Z">
              <w:r>
                <w:t>M</w:t>
              </w:r>
              <w:r w:rsidRPr="00FB292A">
                <w:t>aintenance</w:t>
              </w:r>
            </w:ins>
            <w:ins w:id="183" w:author="Pinnu, Sainath" w:date="2023-03-29T12:04:00Z">
              <w:r>
                <w:t xml:space="preserve"> and View Logs</w:t>
              </w:r>
            </w:ins>
          </w:p>
        </w:tc>
      </w:tr>
    </w:tbl>
    <w:p w14:paraId="76C51811" w14:textId="75C31A3C" w:rsidR="007467C0" w:rsidRDefault="007467C0" w:rsidP="007467C0">
      <w:pPr>
        <w:pStyle w:val="TopofSection"/>
      </w:pPr>
      <w:bookmarkStart w:id="184" w:name="_Ref221779721"/>
      <w:bookmarkStart w:id="185" w:name="_Toc223436128"/>
      <w:bookmarkStart w:id="186" w:name="_Toc243109696"/>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58D25AA5" w14:textId="77777777" w:rsidR="002D58CD" w:rsidRPr="00B82801" w:rsidRDefault="002D58CD" w:rsidP="007467C0">
      <w:pPr>
        <w:pStyle w:val="TopofSection"/>
      </w:pPr>
    </w:p>
    <w:p w14:paraId="023930C0" w14:textId="77777777" w:rsidR="007467C0" w:rsidRPr="00A875AE" w:rsidRDefault="007467C0" w:rsidP="007467C0">
      <w:pPr>
        <w:pStyle w:val="Heading3"/>
      </w:pPr>
      <w:bookmarkStart w:id="187" w:name="_Ref249807969"/>
      <w:bookmarkStart w:id="188" w:name="_Toc74556338"/>
      <w:bookmarkStart w:id="189" w:name="_Toc127491526"/>
      <w:bookmarkStart w:id="190" w:name="_Toc128021059"/>
      <w:r w:rsidRPr="00A875AE">
        <w:lastRenderedPageBreak/>
        <w:t xml:space="preserve">Common </w:t>
      </w:r>
      <w:r>
        <w:t>OptiVault</w:t>
      </w:r>
      <w:r w:rsidRPr="00A875AE">
        <w:t xml:space="preserve"> Icons</w:t>
      </w:r>
      <w:bookmarkEnd w:id="184"/>
      <w:bookmarkEnd w:id="185"/>
      <w:bookmarkEnd w:id="186"/>
      <w:bookmarkEnd w:id="187"/>
      <w:bookmarkEnd w:id="188"/>
      <w:bookmarkEnd w:id="189"/>
      <w:bookmarkEnd w:id="190"/>
    </w:p>
    <w:p w14:paraId="670FF0DE" w14:textId="77777777" w:rsidR="007467C0" w:rsidRPr="00A875AE" w:rsidRDefault="007467C0" w:rsidP="002F0FF7">
      <w:pPr>
        <w:pStyle w:val="BodyText"/>
      </w:pPr>
      <w:r w:rsidRPr="00A875AE">
        <w:t>Some common icons are used th</w:t>
      </w:r>
      <w:r>
        <w:t>roughout the application with which the</w:t>
      </w:r>
      <w:r w:rsidRPr="00A875AE">
        <w:t xml:space="preserve"> user should become familiar. </w:t>
      </w:r>
      <w:r>
        <w:fldChar w:fldCharType="begin"/>
      </w:r>
      <w:r>
        <w:instrText xml:space="preserve"> REF _Ref221690067 \h  \* MERGEFORMAT </w:instrText>
      </w:r>
      <w:r>
        <w:fldChar w:fldCharType="separate"/>
      </w:r>
      <w:r w:rsidRPr="00AC4E90">
        <w:rPr>
          <w:rStyle w:val="TopicCrossReference"/>
        </w:rPr>
        <w:t>Table 3: OptiVault Icons</w:t>
      </w:r>
      <w:r>
        <w:fldChar w:fldCharType="end"/>
      </w:r>
      <w:r w:rsidRPr="00A875AE">
        <w:t xml:space="preserve"> gives an overview of these icons and their functions.</w:t>
      </w:r>
    </w:p>
    <w:p w14:paraId="69985A8D" w14:textId="77777777" w:rsidR="007467C0" w:rsidRPr="00A875AE" w:rsidRDefault="007467C0" w:rsidP="007467C0">
      <w:pPr>
        <w:pStyle w:val="Caption"/>
      </w:pPr>
      <w:bookmarkStart w:id="191" w:name="_Ref221690067"/>
      <w:bookmarkStart w:id="192" w:name="_Toc74556642"/>
      <w:r w:rsidRPr="00A875AE">
        <w:t xml:space="preserve">Table </w:t>
      </w:r>
      <w:r>
        <w:fldChar w:fldCharType="begin"/>
      </w:r>
      <w:r>
        <w:instrText xml:space="preserve"> SEQ Table \* ARABIC </w:instrText>
      </w:r>
      <w:r>
        <w:fldChar w:fldCharType="separate"/>
      </w:r>
      <w:r>
        <w:rPr>
          <w:noProof/>
        </w:rPr>
        <w:t>3</w:t>
      </w:r>
      <w:r>
        <w:rPr>
          <w:noProof/>
        </w:rPr>
        <w:fldChar w:fldCharType="end"/>
      </w:r>
      <w:r w:rsidRPr="00A875AE">
        <w:t xml:space="preserve">: </w:t>
      </w:r>
      <w:r>
        <w:t>OptiVault</w:t>
      </w:r>
      <w:r w:rsidRPr="00A875AE">
        <w:t xml:space="preserve"> Icons</w:t>
      </w:r>
      <w:bookmarkEnd w:id="191"/>
      <w:bookmarkEnd w:id="19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0" w:type="dxa"/>
          <w:right w:w="0" w:type="dxa"/>
        </w:tblCellMar>
        <w:tblLook w:val="0000" w:firstRow="0" w:lastRow="0" w:firstColumn="0" w:lastColumn="0" w:noHBand="0" w:noVBand="0"/>
      </w:tblPr>
      <w:tblGrid>
        <w:gridCol w:w="1400"/>
        <w:gridCol w:w="6650"/>
      </w:tblGrid>
      <w:tr w:rsidR="007467C0" w:rsidRPr="00A875AE" w14:paraId="41EED91F" w14:textId="77777777" w:rsidTr="006271D1">
        <w:trPr>
          <w:cantSplit/>
          <w:tblHeader/>
        </w:trPr>
        <w:tc>
          <w:tcPr>
            <w:tcW w:w="1400" w:type="dxa"/>
            <w:tcBorders>
              <w:top w:val="single" w:sz="6" w:space="0" w:color="auto"/>
              <w:bottom w:val="double" w:sz="6" w:space="0" w:color="auto"/>
              <w:right w:val="single" w:sz="6" w:space="0" w:color="auto"/>
            </w:tcBorders>
            <w:shd w:val="clear" w:color="auto" w:fill="60C03A"/>
          </w:tcPr>
          <w:p w14:paraId="14D6C544" w14:textId="77777777" w:rsidR="007467C0" w:rsidRPr="00A875AE" w:rsidRDefault="007467C0" w:rsidP="00170D7D">
            <w:pPr>
              <w:pStyle w:val="TableHeader"/>
            </w:pPr>
            <w:r w:rsidRPr="00A875AE">
              <w:t>Icon</w:t>
            </w:r>
          </w:p>
        </w:tc>
        <w:tc>
          <w:tcPr>
            <w:tcW w:w="6650" w:type="dxa"/>
            <w:tcBorders>
              <w:top w:val="single" w:sz="6" w:space="0" w:color="auto"/>
              <w:left w:val="nil"/>
              <w:bottom w:val="double" w:sz="6" w:space="0" w:color="auto"/>
            </w:tcBorders>
            <w:shd w:val="clear" w:color="auto" w:fill="60C03A"/>
          </w:tcPr>
          <w:p w14:paraId="0E5A86B7" w14:textId="77777777" w:rsidR="007467C0" w:rsidRPr="00A875AE" w:rsidRDefault="007467C0" w:rsidP="00170D7D">
            <w:pPr>
              <w:pStyle w:val="TableHeader"/>
            </w:pPr>
            <w:r w:rsidRPr="00A875AE">
              <w:t>Description</w:t>
            </w:r>
          </w:p>
        </w:tc>
      </w:tr>
      <w:tr w:rsidR="007467C0" w:rsidRPr="00A875AE" w14:paraId="59185799" w14:textId="77777777" w:rsidTr="006271D1">
        <w:trPr>
          <w:cantSplit/>
        </w:trPr>
        <w:tc>
          <w:tcPr>
            <w:tcW w:w="1400" w:type="dxa"/>
            <w:tcBorders>
              <w:top w:val="nil"/>
              <w:bottom w:val="single" w:sz="6" w:space="0" w:color="auto"/>
              <w:right w:val="single" w:sz="6" w:space="0" w:color="auto"/>
            </w:tcBorders>
            <w:vAlign w:val="center"/>
          </w:tcPr>
          <w:p w14:paraId="030C4E69" w14:textId="77777777" w:rsidR="007467C0" w:rsidRPr="00FB292A" w:rsidRDefault="007467C0" w:rsidP="006271D1">
            <w:pPr>
              <w:pStyle w:val="TableCellText"/>
              <w:jc w:val="center"/>
            </w:pPr>
            <w:r>
              <w:rPr>
                <w:noProof/>
              </w:rPr>
              <w:drawing>
                <wp:inline distT="0" distB="0" distL="0" distR="0" wp14:anchorId="43A75350" wp14:editId="0533F2AB">
                  <wp:extent cx="238125" cy="200025"/>
                  <wp:effectExtent l="0" t="0" r="0" b="0"/>
                  <wp:docPr id="978155562" name="Picture 978155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38125" cy="200025"/>
                          </a:xfrm>
                          <a:prstGeom prst="rect">
                            <a:avLst/>
                          </a:prstGeom>
                        </pic:spPr>
                      </pic:pic>
                    </a:graphicData>
                  </a:graphic>
                </wp:inline>
              </w:drawing>
            </w:r>
          </w:p>
        </w:tc>
        <w:tc>
          <w:tcPr>
            <w:tcW w:w="6650" w:type="dxa"/>
            <w:tcBorders>
              <w:top w:val="nil"/>
              <w:left w:val="single" w:sz="6" w:space="0" w:color="auto"/>
              <w:bottom w:val="single" w:sz="6" w:space="0" w:color="auto"/>
            </w:tcBorders>
          </w:tcPr>
          <w:p w14:paraId="0A28C4F3" w14:textId="05E605F0" w:rsidR="007467C0" w:rsidRPr="00FB292A" w:rsidRDefault="007467C0" w:rsidP="002F0FF7">
            <w:pPr>
              <w:pStyle w:val="TableBody"/>
            </w:pPr>
            <w:r w:rsidRPr="00FB292A">
              <w:rPr>
                <w:b/>
                <w:bCs/>
              </w:rPr>
              <w:t xml:space="preserve">Search Icon: </w:t>
            </w:r>
            <w:r w:rsidRPr="00FB292A">
              <w:t xml:space="preserve">provides access to search for Cashpoints by ID, </w:t>
            </w:r>
            <w:r w:rsidR="0076422B" w:rsidRPr="00FB292A">
              <w:t>Name,</w:t>
            </w:r>
            <w:r w:rsidRPr="00FB292A">
              <w:t xml:space="preserve"> and type.</w:t>
            </w:r>
          </w:p>
        </w:tc>
      </w:tr>
      <w:tr w:rsidR="007467C0" w:rsidRPr="00A875AE" w14:paraId="3380276F" w14:textId="77777777" w:rsidTr="006271D1">
        <w:trPr>
          <w:cantSplit/>
        </w:trPr>
        <w:tc>
          <w:tcPr>
            <w:tcW w:w="1400" w:type="dxa"/>
            <w:tcBorders>
              <w:top w:val="single" w:sz="6" w:space="0" w:color="auto"/>
              <w:bottom w:val="single" w:sz="6" w:space="0" w:color="auto"/>
              <w:right w:val="single" w:sz="6" w:space="0" w:color="auto"/>
            </w:tcBorders>
            <w:vAlign w:val="center"/>
          </w:tcPr>
          <w:p w14:paraId="15E577B2" w14:textId="77777777" w:rsidR="007467C0" w:rsidRPr="00FB292A" w:rsidRDefault="007467C0" w:rsidP="006271D1">
            <w:pPr>
              <w:pStyle w:val="TableCellText"/>
              <w:jc w:val="center"/>
            </w:pPr>
            <w:r>
              <w:rPr>
                <w:noProof/>
              </w:rPr>
              <w:drawing>
                <wp:inline distT="0" distB="0" distL="0" distR="0" wp14:anchorId="34F12BFD" wp14:editId="233166A6">
                  <wp:extent cx="266700" cy="257175"/>
                  <wp:effectExtent l="0" t="0" r="0" b="0"/>
                  <wp:docPr id="1688731692" name="Picture 168873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66700" cy="2571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1F2D9A2B" w14:textId="77777777" w:rsidR="007467C0" w:rsidRPr="00FB292A" w:rsidRDefault="007467C0" w:rsidP="002F0FF7">
            <w:pPr>
              <w:pStyle w:val="TableBody"/>
            </w:pPr>
            <w:r w:rsidRPr="00FB292A">
              <w:rPr>
                <w:b/>
                <w:bCs/>
              </w:rPr>
              <w:t>Help Icon</w:t>
            </w:r>
            <w:r w:rsidRPr="00FB292A">
              <w:t>: Displays OptiVault On-line help.</w:t>
            </w:r>
          </w:p>
        </w:tc>
      </w:tr>
      <w:tr w:rsidR="007467C0" w:rsidRPr="00A875AE" w14:paraId="6E50834A" w14:textId="77777777" w:rsidTr="006271D1">
        <w:trPr>
          <w:cantSplit/>
        </w:trPr>
        <w:tc>
          <w:tcPr>
            <w:tcW w:w="1400" w:type="dxa"/>
            <w:tcBorders>
              <w:top w:val="single" w:sz="6" w:space="0" w:color="auto"/>
              <w:bottom w:val="single" w:sz="6" w:space="0" w:color="auto"/>
              <w:right w:val="single" w:sz="6" w:space="0" w:color="auto"/>
            </w:tcBorders>
            <w:vAlign w:val="center"/>
          </w:tcPr>
          <w:p w14:paraId="56758F8F" w14:textId="77777777" w:rsidR="007467C0" w:rsidRPr="00FB292A" w:rsidRDefault="007467C0" w:rsidP="006271D1">
            <w:pPr>
              <w:pStyle w:val="TableCellText"/>
              <w:jc w:val="center"/>
            </w:pPr>
            <w:r>
              <w:rPr>
                <w:noProof/>
              </w:rPr>
              <w:drawing>
                <wp:inline distT="0" distB="0" distL="0" distR="0" wp14:anchorId="393BAAB3" wp14:editId="411057F0">
                  <wp:extent cx="219075" cy="219075"/>
                  <wp:effectExtent l="0" t="0" r="0" b="0"/>
                  <wp:docPr id="1363893678" name="Picture 136389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771150AA" w14:textId="0728A09A" w:rsidR="007467C0" w:rsidRPr="00FB292A" w:rsidRDefault="007467C0" w:rsidP="002F0FF7">
            <w:pPr>
              <w:pStyle w:val="TableBody"/>
            </w:pPr>
            <w:r w:rsidRPr="00FB292A">
              <w:rPr>
                <w:b/>
                <w:bCs/>
              </w:rPr>
              <w:t xml:space="preserve">Print Icon:  </w:t>
            </w:r>
            <w:r w:rsidRPr="00FB292A">
              <w:t>Print from any of the screen</w:t>
            </w:r>
            <w:r w:rsidR="00F06240">
              <w:t>s</w:t>
            </w:r>
            <w:r w:rsidRPr="00FB292A">
              <w:t>. This function will only print what is currently displayed in the browser. Any text that is not visible will not be printed.</w:t>
            </w:r>
          </w:p>
        </w:tc>
      </w:tr>
      <w:tr w:rsidR="007467C0" w:rsidRPr="00A875AE" w14:paraId="5E51EF02" w14:textId="77777777" w:rsidTr="006271D1">
        <w:trPr>
          <w:cantSplit/>
        </w:trPr>
        <w:tc>
          <w:tcPr>
            <w:tcW w:w="1400" w:type="dxa"/>
            <w:tcBorders>
              <w:top w:val="single" w:sz="6" w:space="0" w:color="auto"/>
              <w:bottom w:val="single" w:sz="6" w:space="0" w:color="auto"/>
              <w:right w:val="single" w:sz="6" w:space="0" w:color="auto"/>
            </w:tcBorders>
            <w:vAlign w:val="center"/>
          </w:tcPr>
          <w:p w14:paraId="21C99FB3" w14:textId="3EC7B0EF" w:rsidR="007467C0" w:rsidRPr="00FB292A" w:rsidRDefault="007467C0" w:rsidP="006271D1">
            <w:pPr>
              <w:pStyle w:val="TableCellText"/>
              <w:jc w:val="center"/>
            </w:pPr>
            <w:del w:id="193" w:author="Moses, Robinson" w:date="2023-03-23T06:56:00Z">
              <w:r w:rsidDel="00B5657B">
                <w:rPr>
                  <w:noProof/>
                </w:rPr>
                <w:drawing>
                  <wp:inline distT="0" distB="0" distL="0" distR="0" wp14:anchorId="2B0A73E5" wp14:editId="0DDB89F5">
                    <wp:extent cx="238125" cy="228600"/>
                    <wp:effectExtent l="0" t="0" r="0" b="0"/>
                    <wp:docPr id="678357796" name="Picture 67835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38125" cy="228600"/>
                            </a:xfrm>
                            <a:prstGeom prst="rect">
                              <a:avLst/>
                            </a:prstGeom>
                          </pic:spPr>
                        </pic:pic>
                      </a:graphicData>
                    </a:graphic>
                  </wp:inline>
                </w:drawing>
              </w:r>
            </w:del>
          </w:p>
        </w:tc>
        <w:tc>
          <w:tcPr>
            <w:tcW w:w="6650" w:type="dxa"/>
            <w:tcBorders>
              <w:top w:val="single" w:sz="6" w:space="0" w:color="auto"/>
              <w:left w:val="single" w:sz="6" w:space="0" w:color="auto"/>
              <w:bottom w:val="single" w:sz="6" w:space="0" w:color="auto"/>
            </w:tcBorders>
          </w:tcPr>
          <w:p w14:paraId="4F006C92" w14:textId="4D004E50" w:rsidR="007467C0" w:rsidRPr="00FB292A" w:rsidRDefault="007467C0" w:rsidP="002F0FF7">
            <w:pPr>
              <w:pStyle w:val="TableBody"/>
              <w:rPr>
                <w:b/>
                <w:bCs/>
              </w:rPr>
            </w:pPr>
            <w:del w:id="194" w:author="Moses, Robinson" w:date="2023-03-23T06:55:00Z">
              <w:r w:rsidRPr="00FB292A" w:rsidDel="00B5657B">
                <w:rPr>
                  <w:b/>
                  <w:bCs/>
                </w:rPr>
                <w:delText xml:space="preserve">Logout Icon: </w:delText>
              </w:r>
              <w:r w:rsidRPr="00FB292A" w:rsidDel="00B5657B">
                <w:delText xml:space="preserve">Logs the user out of OptiVault and redirects to the Login </w:delText>
              </w:r>
              <w:commentRangeStart w:id="195"/>
              <w:r w:rsidRPr="00FB292A" w:rsidDel="00B5657B">
                <w:delText>Screen</w:delText>
              </w:r>
              <w:commentRangeEnd w:id="195"/>
              <w:r w:rsidR="005103A7" w:rsidDel="00B5657B">
                <w:rPr>
                  <w:rStyle w:val="CommentReference"/>
                  <w:rFonts w:ascii="Calibri" w:hAnsi="Calibri"/>
                  <w:lang w:val="en-US" w:bidi="en-US"/>
                </w:rPr>
                <w:commentReference w:id="195"/>
              </w:r>
              <w:r w:rsidRPr="00FB292A" w:rsidDel="00B5657B">
                <w:delText xml:space="preserve">. </w:delText>
              </w:r>
            </w:del>
          </w:p>
        </w:tc>
      </w:tr>
      <w:tr w:rsidR="007467C0" w:rsidRPr="00A875AE" w14:paraId="63CCF0B4"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084B14FE" w14:textId="77777777" w:rsidR="007467C0" w:rsidRPr="00FB292A" w:rsidRDefault="007467C0" w:rsidP="006271D1">
            <w:pPr>
              <w:pStyle w:val="TableCellText"/>
              <w:jc w:val="center"/>
            </w:pPr>
            <w:r>
              <w:rPr>
                <w:noProof/>
              </w:rPr>
              <w:drawing>
                <wp:inline distT="0" distB="0" distL="0" distR="0" wp14:anchorId="49DEF7E4" wp14:editId="09D8B508">
                  <wp:extent cx="190500" cy="190500"/>
                  <wp:effectExtent l="0" t="0" r="0" b="0"/>
                  <wp:docPr id="1369945746" name="Picture 136994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43711204" w14:textId="77777777" w:rsidR="007467C0" w:rsidRPr="00FB292A" w:rsidRDefault="007467C0" w:rsidP="002F0FF7">
            <w:pPr>
              <w:pStyle w:val="TableBody"/>
              <w:rPr>
                <w:b/>
                <w:bCs/>
              </w:rPr>
            </w:pPr>
            <w:r w:rsidRPr="00FB292A">
              <w:rPr>
                <w:b/>
                <w:bCs/>
              </w:rPr>
              <w:t xml:space="preserve">Home Icon: </w:t>
            </w:r>
            <w:r w:rsidRPr="00FB292A">
              <w:t>Return to the main OptiVault screen.</w:t>
            </w:r>
          </w:p>
        </w:tc>
      </w:tr>
      <w:tr w:rsidR="007467C0" w:rsidRPr="00A875AE" w14:paraId="0DCD2401"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483B0DA5"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59A5A728" wp14:editId="430A8CA9">
                  <wp:extent cx="191135" cy="191135"/>
                  <wp:effectExtent l="0" t="0" r="0" b="0"/>
                  <wp:docPr id="22" name="Picture 22" descr="Description: C:\Sun\SDK\domains\domain1\applications\j2ee-apps\ov1\OptiVault_war\images\downlo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pic:cNvPicPr/>
                        </pic:nvPicPr>
                        <pic:blipFill>
                          <a:blip r:embed="rId35">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1C874E22" w14:textId="77777777" w:rsidR="007467C0" w:rsidRPr="00FB292A" w:rsidRDefault="007467C0" w:rsidP="002F0FF7">
            <w:pPr>
              <w:pStyle w:val="TableBody"/>
              <w:rPr>
                <w:rFonts w:cs="Arial"/>
                <w:b/>
                <w:bCs/>
                <w:lang w:val="en-US" w:bidi="en-US"/>
              </w:rPr>
            </w:pPr>
            <w:r w:rsidRPr="00FB292A">
              <w:rPr>
                <w:rFonts w:cs="Arial"/>
                <w:b/>
                <w:bCs/>
                <w:lang w:val="en-US" w:bidi="en-US"/>
              </w:rPr>
              <w:t xml:space="preserve">Download icon: </w:t>
            </w:r>
            <w:r w:rsidRPr="00FB292A">
              <w:rPr>
                <w:rFonts w:cs="Arial"/>
                <w:bCs/>
                <w:lang w:val="en-US" w:bidi="en-US"/>
              </w:rPr>
              <w:t>Allows the user to download the file to the local system.</w:t>
            </w:r>
          </w:p>
        </w:tc>
      </w:tr>
      <w:tr w:rsidR="007467C0" w:rsidRPr="00A875AE" w14:paraId="0EFD9AA0"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11EAEFF1"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06C31527" wp14:editId="050F1FE9">
                  <wp:extent cx="191135" cy="191135"/>
                  <wp:effectExtent l="0" t="0" r="0" b="0"/>
                  <wp:docPr id="23" name="Picture 23" descr="Description: C:\Sun\SDK\domains\domain1\applications\j2ee-apps\ov1\OptiVault_war\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pic:cNvPicPr/>
                        </pic:nvPicPr>
                        <pic:blipFill>
                          <a:blip r:embed="rId36">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7D039F27" w14:textId="77777777" w:rsidR="007467C0" w:rsidRPr="00FB292A" w:rsidRDefault="007467C0" w:rsidP="002F0FF7">
            <w:pPr>
              <w:pStyle w:val="TableBody"/>
              <w:rPr>
                <w:rFonts w:cs="Arial"/>
                <w:bCs/>
                <w:lang w:val="en-US" w:bidi="en-US"/>
              </w:rPr>
            </w:pPr>
            <w:r w:rsidRPr="00FB292A">
              <w:rPr>
                <w:rFonts w:cs="Arial"/>
                <w:b/>
                <w:bCs/>
                <w:lang w:val="en-US" w:bidi="en-US"/>
              </w:rPr>
              <w:t xml:space="preserve">View icon: </w:t>
            </w:r>
            <w:r w:rsidRPr="00FB292A">
              <w:rPr>
                <w:rFonts w:cs="Arial"/>
                <w:bCs/>
                <w:lang w:val="en-US" w:bidi="en-US"/>
              </w:rPr>
              <w:t>Allows the user to view a file that is hosted on the server.</w:t>
            </w:r>
          </w:p>
        </w:tc>
      </w:tr>
      <w:tr w:rsidR="007467C0" w:rsidRPr="00A875AE" w14:paraId="131BC452"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32219E8E" w14:textId="77777777" w:rsidR="007467C0" w:rsidRPr="00FB292A" w:rsidRDefault="007467C0" w:rsidP="006271D1">
            <w:pPr>
              <w:pStyle w:val="TableCellText"/>
              <w:jc w:val="center"/>
            </w:pPr>
            <w:r>
              <w:rPr>
                <w:noProof/>
              </w:rPr>
              <w:drawing>
                <wp:inline distT="0" distB="0" distL="0" distR="0" wp14:anchorId="3047DD9A" wp14:editId="500D1A03">
                  <wp:extent cx="209550" cy="200025"/>
                  <wp:effectExtent l="0" t="0" r="0" b="0"/>
                  <wp:docPr id="499696371" name="Picture 49969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09550" cy="20002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4ECC6A6D" w14:textId="77777777" w:rsidR="007467C0" w:rsidRPr="00FB292A" w:rsidRDefault="007467C0" w:rsidP="002F0FF7">
            <w:pPr>
              <w:pStyle w:val="TableBody"/>
              <w:rPr>
                <w:rFonts w:cs="Arial"/>
                <w:b/>
                <w:bCs/>
                <w:lang w:val="en-US" w:bidi="en-US"/>
              </w:rPr>
            </w:pPr>
            <w:r w:rsidRPr="00FB292A">
              <w:rPr>
                <w:rFonts w:cs="Arial"/>
                <w:b/>
                <w:bCs/>
                <w:lang w:val="en-US" w:bidi="en-US"/>
              </w:rPr>
              <w:t xml:space="preserve">Exit icon: </w:t>
            </w:r>
            <w:r w:rsidRPr="00FB292A">
              <w:rPr>
                <w:rFonts w:cs="Arial"/>
                <w:bCs/>
                <w:lang w:val="en-US" w:bidi="en-US"/>
              </w:rPr>
              <w:t xml:space="preserve">Closes the Cashpoint window. </w:t>
            </w:r>
          </w:p>
        </w:tc>
      </w:tr>
      <w:tr w:rsidR="007467C0" w:rsidRPr="00A875AE" w14:paraId="16C625E3"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2B4746C5"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21ABC05B" wp14:editId="54FF1FAD">
                  <wp:extent cx="158750" cy="158750"/>
                  <wp:effectExtent l="0" t="0" r="0" b="0"/>
                  <wp:docPr id="25" name="Picture 25" descr="Description: C:\Sun\SDK\domains\domain1\applications\j2ee-apps\ov1\OptiVault_war\images\icon_holid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pic:cNvPicPr/>
                        </pic:nvPicPr>
                        <pic:blipFill>
                          <a:blip r:embed="rId38">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6872CA42" w14:textId="77777777" w:rsidR="007467C0" w:rsidRPr="00FB292A" w:rsidRDefault="007467C0" w:rsidP="002F0FF7">
            <w:pPr>
              <w:pStyle w:val="TableBody"/>
              <w:rPr>
                <w:rFonts w:cs="Arial"/>
                <w:bCs/>
                <w:lang w:val="en-US" w:bidi="en-US"/>
              </w:rPr>
            </w:pPr>
            <w:r w:rsidRPr="00FB292A">
              <w:rPr>
                <w:rFonts w:cs="Arial"/>
                <w:b/>
                <w:bCs/>
                <w:lang w:val="en-US" w:bidi="en-US"/>
              </w:rPr>
              <w:t xml:space="preserve">Purple Ball: </w:t>
            </w:r>
            <w:r w:rsidRPr="00FB292A">
              <w:rPr>
                <w:rFonts w:cs="Arial"/>
                <w:bCs/>
                <w:lang w:val="en-US" w:bidi="en-US"/>
              </w:rPr>
              <w:t>Holiday Indicator to denote days that have holiday events</w:t>
            </w:r>
          </w:p>
        </w:tc>
      </w:tr>
      <w:tr w:rsidR="007467C0" w:rsidRPr="00A875AE" w14:paraId="214F831C"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4AA83C1F"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5A6F07AA" wp14:editId="7085DA19">
                  <wp:extent cx="158750" cy="158750"/>
                  <wp:effectExtent l="0" t="0" r="0" b="0"/>
                  <wp:docPr id="26" name="Picture 26" descr="Description: C:\Sun\SDK\domains\domain1\applications\j2ee-apps\ov1\OptiVault_war\images\icon_ev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pic:cNvPicPr/>
                        </pic:nvPicPr>
                        <pic:blipFill>
                          <a:blip r:embed="rId39">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3317561E" w14:textId="77777777" w:rsidR="007467C0" w:rsidRPr="00FB292A" w:rsidRDefault="007467C0" w:rsidP="002F0FF7">
            <w:pPr>
              <w:pStyle w:val="TableBody"/>
              <w:rPr>
                <w:rFonts w:cs="Arial"/>
                <w:bCs/>
                <w:lang w:val="en-US" w:bidi="en-US"/>
              </w:rPr>
            </w:pPr>
            <w:r w:rsidRPr="00FB292A">
              <w:rPr>
                <w:rFonts w:cs="Arial"/>
                <w:b/>
                <w:bCs/>
                <w:lang w:val="en-US" w:bidi="en-US"/>
              </w:rPr>
              <w:t xml:space="preserve">Orange Ball: </w:t>
            </w:r>
            <w:r w:rsidRPr="00FB292A">
              <w:rPr>
                <w:rFonts w:cs="Arial"/>
                <w:bCs/>
                <w:lang w:val="en-US" w:bidi="en-US"/>
              </w:rPr>
              <w:t>Event indicator to denote days that have normal events</w:t>
            </w:r>
          </w:p>
        </w:tc>
      </w:tr>
      <w:tr w:rsidR="007467C0" w:rsidRPr="00A875AE" w14:paraId="642BC02B"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02658438"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5A0CED03" wp14:editId="3CED76B7">
                  <wp:extent cx="158750" cy="158750"/>
                  <wp:effectExtent l="0" t="0" r="0" b="0"/>
                  <wp:docPr id="27" name="Picture 27" descr="Description: C:\Sun\SDK\domains\domain1\applications\j2ee-apps\ov1\OptiVault_war\images\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7"/>
                          <pic:cNvPicPr/>
                        </pic:nvPicPr>
                        <pic:blipFill>
                          <a:blip r:embed="rId40">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0B8E10EB" w14:textId="77777777" w:rsidR="007467C0" w:rsidRPr="00FB292A" w:rsidRDefault="007467C0" w:rsidP="002F0FF7">
            <w:pPr>
              <w:pStyle w:val="TableBody"/>
              <w:rPr>
                <w:rFonts w:cs="Arial"/>
                <w:bCs/>
                <w:lang w:val="en-US" w:bidi="en-US"/>
              </w:rPr>
            </w:pPr>
            <w:r w:rsidRPr="00FB292A">
              <w:rPr>
                <w:rFonts w:cs="Arial"/>
                <w:b/>
                <w:bCs/>
                <w:lang w:val="en-US" w:bidi="en-US"/>
              </w:rPr>
              <w:t xml:space="preserve">Red Ball: </w:t>
            </w:r>
            <w:r w:rsidRPr="00FB292A">
              <w:rPr>
                <w:rFonts w:cs="Arial"/>
                <w:bCs/>
                <w:lang w:val="en-US" w:bidi="en-US"/>
              </w:rPr>
              <w:t>Indicator that the process or action is incomplete</w:t>
            </w:r>
          </w:p>
        </w:tc>
      </w:tr>
      <w:tr w:rsidR="007467C0" w:rsidRPr="00A875AE" w14:paraId="3CADC38E"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7D781650"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7CF01029" wp14:editId="20A8F240">
                  <wp:extent cx="158750" cy="158750"/>
                  <wp:effectExtent l="0" t="0" r="0" b="0"/>
                  <wp:docPr id="28" name="Picture 28" descr="Description: C:\Sun\SDK\domains\domain1\applications\j2ee-apps\ov1\OptiVault_war\images\gre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pic:cNvPicPr/>
                        </pic:nvPicPr>
                        <pic:blipFill>
                          <a:blip r:embed="rId41">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02FCF0C7" w14:textId="77777777" w:rsidR="007467C0" w:rsidRPr="00FB292A" w:rsidRDefault="007467C0" w:rsidP="002F0FF7">
            <w:pPr>
              <w:pStyle w:val="TableBody"/>
              <w:rPr>
                <w:rFonts w:cs="Arial"/>
                <w:bCs/>
                <w:lang w:val="en-US" w:bidi="en-US"/>
              </w:rPr>
            </w:pPr>
            <w:r w:rsidRPr="00FB292A">
              <w:rPr>
                <w:rFonts w:cs="Arial"/>
                <w:b/>
                <w:bCs/>
                <w:lang w:val="en-US" w:bidi="en-US"/>
              </w:rPr>
              <w:t xml:space="preserve">Green Ball: </w:t>
            </w:r>
            <w:r w:rsidRPr="00FB292A">
              <w:rPr>
                <w:rFonts w:cs="Arial"/>
                <w:bCs/>
                <w:lang w:val="en-US" w:bidi="en-US"/>
              </w:rPr>
              <w:t>Indicator that the process or action is complete</w:t>
            </w:r>
          </w:p>
        </w:tc>
      </w:tr>
      <w:tr w:rsidR="007467C0" w:rsidRPr="00A875AE" w14:paraId="2B3ECE0E"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71340071"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0C6256BF" wp14:editId="33A69A87">
                  <wp:extent cx="158750" cy="158750"/>
                  <wp:effectExtent l="0" t="0" r="0" b="0"/>
                  <wp:docPr id="29" name="Picture 29" descr="Description: C:\Sun\SDK\domains\domain1\applications\j2ee-apps\ov1\OptiVault_war\images\amb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pic:nvPicPr>
                        <pic:blipFill>
                          <a:blip r:embed="rId42">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7301E86F" w14:textId="288674A7" w:rsidR="007467C0" w:rsidRPr="00FB292A" w:rsidRDefault="007467C0" w:rsidP="002F0FF7">
            <w:pPr>
              <w:pStyle w:val="TableBody"/>
              <w:rPr>
                <w:rFonts w:cs="Arial"/>
                <w:bCs/>
                <w:lang w:val="en-US" w:bidi="en-US"/>
              </w:rPr>
            </w:pPr>
            <w:r w:rsidRPr="00FB292A">
              <w:rPr>
                <w:rFonts w:cs="Arial"/>
                <w:b/>
                <w:bCs/>
                <w:lang w:val="en-US" w:bidi="en-US"/>
              </w:rPr>
              <w:t xml:space="preserve">Yellow Ball: </w:t>
            </w:r>
            <w:r w:rsidRPr="00FB292A">
              <w:rPr>
                <w:rFonts w:cs="Arial"/>
                <w:bCs/>
                <w:lang w:val="en-US" w:bidi="en-US"/>
              </w:rPr>
              <w:t>Indicat</w:t>
            </w:r>
            <w:r w:rsidR="003C6518">
              <w:rPr>
                <w:rFonts w:cs="Arial"/>
                <w:bCs/>
                <w:lang w:val="en-US" w:bidi="en-US"/>
              </w:rPr>
              <w:t>es</w:t>
            </w:r>
            <w:r w:rsidRPr="00FB292A">
              <w:rPr>
                <w:rFonts w:cs="Arial"/>
                <w:bCs/>
                <w:lang w:val="en-US" w:bidi="en-US"/>
              </w:rPr>
              <w:t xml:space="preserve"> that the process has </w:t>
            </w:r>
            <w:r w:rsidR="00772652">
              <w:rPr>
                <w:rFonts w:cs="Arial"/>
                <w:bCs/>
                <w:lang w:val="en-US" w:bidi="en-US"/>
              </w:rPr>
              <w:t xml:space="preserve">been </w:t>
            </w:r>
            <w:r w:rsidRPr="00FB292A">
              <w:rPr>
                <w:rFonts w:cs="Arial"/>
                <w:bCs/>
                <w:lang w:val="en-US" w:bidi="en-US"/>
              </w:rPr>
              <w:t>completed but there still may be actions that need to be completed</w:t>
            </w:r>
          </w:p>
        </w:tc>
      </w:tr>
      <w:tr w:rsidR="007467C0" w:rsidRPr="00A875AE" w14:paraId="7FE5A513"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2373BFF0"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19830F47" wp14:editId="53EDCF4A">
                  <wp:extent cx="142875" cy="142875"/>
                  <wp:effectExtent l="0" t="0" r="9525" b="9525"/>
                  <wp:docPr id="30" name="Picture 30" descr="Description: C:\Sun\SDK\domains\domain1\applications\j2ee-apps\ov1\OptiVault_war\images\alert_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pic:cNvPicPr/>
                        </pic:nvPicPr>
                        <pic:blipFill>
                          <a:blip r:embed="rId43">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2A970D4A" w14:textId="5265AF90" w:rsidR="007467C0" w:rsidRPr="00FB292A" w:rsidRDefault="007467C0" w:rsidP="002F0FF7">
            <w:pPr>
              <w:pStyle w:val="TableBody"/>
              <w:rPr>
                <w:rFonts w:cs="Arial"/>
                <w:bCs/>
                <w:lang w:val="en-US" w:bidi="en-US"/>
              </w:rPr>
            </w:pPr>
            <w:r w:rsidRPr="00FB292A">
              <w:rPr>
                <w:rFonts w:cs="Arial"/>
                <w:b/>
                <w:bCs/>
                <w:lang w:val="en-US" w:bidi="en-US"/>
              </w:rPr>
              <w:t xml:space="preserve">Alert Indicator: </w:t>
            </w:r>
            <w:r w:rsidRPr="00FB292A">
              <w:rPr>
                <w:rFonts w:cs="Arial"/>
                <w:bCs/>
                <w:lang w:val="en-US" w:bidi="en-US"/>
              </w:rPr>
              <w:t xml:space="preserve">Informs the user that there is a </w:t>
            </w:r>
            <w:r w:rsidR="0029244C" w:rsidRPr="00FB292A">
              <w:rPr>
                <w:rFonts w:cs="Arial"/>
                <w:bCs/>
                <w:lang w:val="en-US" w:bidi="en-US"/>
              </w:rPr>
              <w:t>problem</w:t>
            </w:r>
            <w:r w:rsidRPr="00FB292A">
              <w:rPr>
                <w:rFonts w:cs="Arial"/>
                <w:bCs/>
                <w:lang w:val="en-US" w:bidi="en-US"/>
              </w:rPr>
              <w:t xml:space="preserve"> with the action or process</w:t>
            </w:r>
          </w:p>
        </w:tc>
      </w:tr>
      <w:tr w:rsidR="007467C0" w:rsidRPr="00A875AE" w14:paraId="0541A7A5"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27FAB7E6" w14:textId="77777777" w:rsidR="007467C0" w:rsidRPr="00FB292A" w:rsidRDefault="007467C0" w:rsidP="006271D1">
            <w:pPr>
              <w:pStyle w:val="TableCellText"/>
              <w:jc w:val="center"/>
            </w:pPr>
            <w:r>
              <w:rPr>
                <w:noProof/>
              </w:rPr>
              <w:drawing>
                <wp:inline distT="0" distB="0" distL="0" distR="0" wp14:anchorId="65362212" wp14:editId="68C604B9">
                  <wp:extent cx="257175" cy="228600"/>
                  <wp:effectExtent l="0" t="0" r="0" b="0"/>
                  <wp:docPr id="72410536" name="Picture 7241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586DBEE8" w14:textId="4EF17EAE" w:rsidR="007467C0" w:rsidRPr="00FB292A" w:rsidRDefault="007467C0" w:rsidP="002F0FF7">
            <w:pPr>
              <w:pStyle w:val="TableBody"/>
              <w:rPr>
                <w:rFonts w:cs="Arial"/>
                <w:lang w:val="en-US" w:bidi="en-US"/>
              </w:rPr>
            </w:pPr>
            <w:r w:rsidRPr="00FB292A">
              <w:rPr>
                <w:rFonts w:cs="Arial"/>
                <w:b/>
                <w:bCs/>
                <w:lang w:val="en-US" w:bidi="en-US"/>
              </w:rPr>
              <w:t>Question Mark Icon</w:t>
            </w:r>
            <w:r w:rsidRPr="00FB292A">
              <w:rPr>
                <w:rFonts w:cs="Arial"/>
                <w:lang w:val="en-US" w:bidi="en-US"/>
              </w:rPr>
              <w:t>: Help tips and information for each field in the application (</w:t>
            </w:r>
            <w:r w:rsidR="003C6518" w:rsidRPr="00FB292A">
              <w:rPr>
                <w:rFonts w:cs="Arial"/>
                <w:lang w:val="en-US" w:bidi="en-US"/>
              </w:rPr>
              <w:t>to</w:t>
            </w:r>
            <w:r w:rsidRPr="00FB292A">
              <w:rPr>
                <w:rFonts w:cs="Arial"/>
                <w:lang w:val="en-US" w:bidi="en-US"/>
              </w:rPr>
              <w:t xml:space="preserve"> close it, click on the top right corner of the note).</w:t>
            </w:r>
          </w:p>
        </w:tc>
      </w:tr>
      <w:tr w:rsidR="007467C0" w:rsidRPr="00A875AE" w14:paraId="0D3D61BD" w14:textId="77777777" w:rsidTr="006271D1">
        <w:trPr>
          <w:cantSplit/>
        </w:trPr>
        <w:tc>
          <w:tcPr>
            <w:tcW w:w="1400" w:type="dxa"/>
            <w:tcBorders>
              <w:top w:val="single" w:sz="6" w:space="0" w:color="auto"/>
              <w:bottom w:val="single" w:sz="6" w:space="0" w:color="auto"/>
              <w:right w:val="single" w:sz="6" w:space="0" w:color="auto"/>
            </w:tcBorders>
            <w:vAlign w:val="center"/>
          </w:tcPr>
          <w:p w14:paraId="42C924DB" w14:textId="77777777" w:rsidR="007467C0" w:rsidRPr="00FB292A" w:rsidRDefault="007467C0" w:rsidP="006271D1">
            <w:pPr>
              <w:pStyle w:val="TableCellText"/>
              <w:jc w:val="center"/>
              <w:rPr>
                <w:rFonts w:cs="Arial"/>
                <w:lang w:val="en-US" w:eastAsia="en-US" w:bidi="en-US"/>
              </w:rPr>
            </w:pPr>
            <w:r>
              <w:rPr>
                <w:rFonts w:cs="Arial"/>
                <w:noProof/>
                <w:lang w:val="en-US" w:eastAsia="en-US"/>
              </w:rPr>
              <w:drawing>
                <wp:inline distT="0" distB="0" distL="0" distR="0" wp14:anchorId="0FB01489" wp14:editId="711091C0">
                  <wp:extent cx="182880" cy="1828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sz="6" w:space="0" w:color="auto"/>
              <w:left w:val="single" w:sz="6" w:space="0" w:color="auto"/>
              <w:bottom w:val="single" w:sz="6" w:space="0" w:color="auto"/>
            </w:tcBorders>
          </w:tcPr>
          <w:p w14:paraId="3997BD13" w14:textId="77777777" w:rsidR="007467C0" w:rsidRPr="00FB292A" w:rsidRDefault="007467C0" w:rsidP="002F0FF7">
            <w:pPr>
              <w:pStyle w:val="TableBody"/>
              <w:rPr>
                <w:rFonts w:cs="Arial"/>
                <w:b/>
                <w:bCs/>
                <w:lang w:val="en-US" w:bidi="en-US"/>
              </w:rPr>
            </w:pPr>
            <w:r w:rsidRPr="00FB292A">
              <w:rPr>
                <w:rFonts w:cs="Arial"/>
                <w:b/>
                <w:bCs/>
                <w:lang w:val="en-US" w:bidi="en-US"/>
              </w:rPr>
              <w:t xml:space="preserve">Radio button: </w:t>
            </w:r>
            <w:r w:rsidRPr="00FB292A">
              <w:rPr>
                <w:rFonts w:cs="Arial"/>
                <w:lang w:val="en-US" w:bidi="en-US"/>
              </w:rPr>
              <w:t xml:space="preserve">Used for selecting items.  </w:t>
            </w:r>
          </w:p>
        </w:tc>
      </w:tr>
      <w:tr w:rsidR="007467C0" w:rsidRPr="00A875AE" w14:paraId="157F8689" w14:textId="77777777" w:rsidTr="006271D1">
        <w:trPr>
          <w:cantSplit/>
        </w:trPr>
        <w:tc>
          <w:tcPr>
            <w:tcW w:w="1400" w:type="dxa"/>
            <w:tcBorders>
              <w:top w:val="single" w:sz="6" w:space="0" w:color="auto"/>
              <w:bottom w:val="single" w:sz="6" w:space="0" w:color="auto"/>
              <w:right w:val="single" w:sz="6" w:space="0" w:color="auto"/>
            </w:tcBorders>
            <w:vAlign w:val="center"/>
          </w:tcPr>
          <w:p w14:paraId="06DB4F5A" w14:textId="77777777" w:rsidR="007467C0" w:rsidRPr="00FB292A" w:rsidRDefault="007467C0" w:rsidP="006271D1">
            <w:pPr>
              <w:pStyle w:val="TableCellText"/>
              <w:jc w:val="center"/>
              <w:rPr>
                <w:rFonts w:cs="Arial"/>
                <w:lang w:val="en-US" w:eastAsia="en-US" w:bidi="en-US"/>
              </w:rPr>
            </w:pPr>
            <w:r>
              <w:rPr>
                <w:rFonts w:cs="Arial"/>
                <w:noProof/>
                <w:lang w:val="en-US" w:eastAsia="en-US"/>
              </w:rPr>
              <w:drawing>
                <wp:inline distT="0" distB="0" distL="0" distR="0" wp14:anchorId="23B4659E" wp14:editId="5AAB2368">
                  <wp:extent cx="182880" cy="1828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sz="6" w:space="0" w:color="auto"/>
              <w:left w:val="single" w:sz="6" w:space="0" w:color="auto"/>
              <w:bottom w:val="single" w:sz="6" w:space="0" w:color="auto"/>
            </w:tcBorders>
          </w:tcPr>
          <w:p w14:paraId="267FF24F" w14:textId="77777777" w:rsidR="007467C0" w:rsidRPr="00FB292A" w:rsidRDefault="007467C0" w:rsidP="002F0FF7">
            <w:pPr>
              <w:pStyle w:val="TableBody"/>
              <w:rPr>
                <w:rFonts w:cs="Arial"/>
                <w:b/>
                <w:bCs/>
                <w:lang w:val="en-US" w:bidi="en-US"/>
              </w:rPr>
            </w:pPr>
            <w:r w:rsidRPr="00FB292A">
              <w:rPr>
                <w:rFonts w:cs="Arial"/>
                <w:b/>
                <w:bCs/>
                <w:lang w:val="en-US" w:bidi="en-US"/>
              </w:rPr>
              <w:t xml:space="preserve">Check box: </w:t>
            </w:r>
            <w:r w:rsidRPr="00FB292A">
              <w:rPr>
                <w:rFonts w:cs="Arial"/>
                <w:lang w:val="en-US" w:bidi="en-US"/>
              </w:rPr>
              <w:t xml:space="preserve">Used for selecting items.  </w:t>
            </w:r>
          </w:p>
        </w:tc>
      </w:tr>
      <w:tr w:rsidR="007467C0" w:rsidRPr="00A875AE" w14:paraId="598D6A28" w14:textId="77777777" w:rsidTr="006271D1">
        <w:trPr>
          <w:cantSplit/>
        </w:trPr>
        <w:tc>
          <w:tcPr>
            <w:tcW w:w="1400" w:type="dxa"/>
            <w:tcBorders>
              <w:top w:val="single" w:sz="6" w:space="0" w:color="auto"/>
              <w:bottom w:val="single" w:sz="6" w:space="0" w:color="auto"/>
              <w:right w:val="single" w:sz="6" w:space="0" w:color="auto"/>
            </w:tcBorders>
            <w:vAlign w:val="center"/>
          </w:tcPr>
          <w:p w14:paraId="5858F455" w14:textId="77777777" w:rsidR="007467C0" w:rsidRPr="00FB292A" w:rsidRDefault="007467C0" w:rsidP="006271D1">
            <w:pPr>
              <w:pStyle w:val="TableCellText"/>
              <w:jc w:val="center"/>
              <w:rPr>
                <w:rFonts w:cs="Arial"/>
                <w:lang w:val="en-US" w:eastAsia="en-US" w:bidi="en-US"/>
              </w:rPr>
            </w:pPr>
            <w:bookmarkStart w:id="196" w:name="_Ref28770821"/>
            <w:r>
              <w:rPr>
                <w:noProof/>
              </w:rPr>
              <w:drawing>
                <wp:inline distT="0" distB="0" distL="0" distR="0" wp14:anchorId="727A31C8" wp14:editId="54D4C02A">
                  <wp:extent cx="191135" cy="191135"/>
                  <wp:effectExtent l="0" t="0" r="0" b="0"/>
                  <wp:docPr id="34" name="Picture 34" descr="Description: C:\Sun\SDK\domains\domain1\applications\j2ee-apps\ov1\OptiVault_war\images\previ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pic:cNvPicPr/>
                        </pic:nvPicPr>
                        <pic:blipFill>
                          <a:blip r:embed="rId47">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rPr>
                <w:noProof/>
              </w:rPr>
              <w:drawing>
                <wp:inline distT="0" distB="0" distL="0" distR="0" wp14:anchorId="00DCE480" wp14:editId="3536C2CA">
                  <wp:extent cx="191135" cy="191135"/>
                  <wp:effectExtent l="0" t="0" r="0" b="0"/>
                  <wp:docPr id="35" name="Picture 35" descr="Description: C:\Sun\SDK\domains\domain1\applications\j2ee-apps\ov1\OptiVault_war\images\nex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pic:cNvPicPr/>
                        </pic:nvPicPr>
                        <pic:blipFill>
                          <a:blip r:embed="rId48">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67A2546B" w14:textId="77777777" w:rsidR="007467C0" w:rsidRPr="00FB292A" w:rsidRDefault="007467C0" w:rsidP="002F0FF7">
            <w:pPr>
              <w:pStyle w:val="TableBody"/>
              <w:rPr>
                <w:rFonts w:cs="Arial"/>
                <w:b/>
                <w:bCs/>
                <w:lang w:val="en-US" w:bidi="en-US"/>
              </w:rPr>
            </w:pPr>
            <w:r w:rsidRPr="00FB292A">
              <w:rPr>
                <w:rFonts w:cs="Arial"/>
                <w:b/>
                <w:bCs/>
                <w:lang w:val="en-US" w:bidi="en-US"/>
              </w:rPr>
              <w:t xml:space="preserve">Single Arrow Icon: </w:t>
            </w:r>
            <w:r w:rsidRPr="00FB292A">
              <w:rPr>
                <w:rFonts w:cs="Arial"/>
                <w:lang w:val="en-US" w:bidi="en-US"/>
              </w:rPr>
              <w:t xml:space="preserve">Move to the next page of the list.  </w:t>
            </w:r>
          </w:p>
        </w:tc>
      </w:tr>
      <w:tr w:rsidR="007467C0" w:rsidRPr="00A875AE" w14:paraId="55E6D67B" w14:textId="77777777" w:rsidTr="006271D1">
        <w:trPr>
          <w:cantSplit/>
          <w:trHeight w:val="561"/>
        </w:trPr>
        <w:tc>
          <w:tcPr>
            <w:tcW w:w="1400" w:type="dxa"/>
            <w:tcBorders>
              <w:top w:val="single" w:sz="6" w:space="0" w:color="auto"/>
              <w:bottom w:val="single" w:sz="6" w:space="0" w:color="auto"/>
              <w:right w:val="single" w:sz="6" w:space="0" w:color="auto"/>
            </w:tcBorders>
            <w:vAlign w:val="center"/>
          </w:tcPr>
          <w:p w14:paraId="212E5FD8" w14:textId="77777777" w:rsidR="007467C0" w:rsidRPr="00FB292A" w:rsidRDefault="007467C0" w:rsidP="006271D1">
            <w:pPr>
              <w:pStyle w:val="TableCellText"/>
              <w:jc w:val="center"/>
              <w:rPr>
                <w:rFonts w:cs="Arial"/>
                <w:lang w:val="en-US" w:eastAsia="en-US" w:bidi="en-US"/>
              </w:rPr>
            </w:pPr>
            <w:r>
              <w:rPr>
                <w:noProof/>
              </w:rPr>
              <w:drawing>
                <wp:inline distT="0" distB="0" distL="0" distR="0" wp14:anchorId="10DB9362" wp14:editId="52B1C6F8">
                  <wp:extent cx="191135" cy="191135"/>
                  <wp:effectExtent l="0" t="0" r="0" b="0"/>
                  <wp:docPr id="36" name="Picture 36" descr="Description: C:\Sun\SDK\domains\domain1\applications\j2ee-apps\ov1\OptiVault_war\images\fir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pic:cNvPicPr/>
                        </pic:nvPicPr>
                        <pic:blipFill>
                          <a:blip r:embed="rId49">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rPr>
                <w:noProof/>
              </w:rPr>
              <w:drawing>
                <wp:inline distT="0" distB="0" distL="0" distR="0" wp14:anchorId="092AE84F" wp14:editId="4E1ED027">
                  <wp:extent cx="191135" cy="191135"/>
                  <wp:effectExtent l="0" t="0" r="0" b="0"/>
                  <wp:docPr id="37" name="Picture 37" descr="Description: C:\Sun\SDK\domains\domain1\applications\j2ee-apps\ov1\OptiVault_war\images\la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pic:cNvPicPr/>
                        </pic:nvPicPr>
                        <pic:blipFill>
                          <a:blip r:embed="rId50">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0B1F96BF" w14:textId="77777777" w:rsidR="007467C0" w:rsidRPr="00FB292A" w:rsidRDefault="007467C0" w:rsidP="002F0FF7">
            <w:pPr>
              <w:pStyle w:val="TableBody"/>
              <w:rPr>
                <w:rFonts w:cs="Arial"/>
                <w:b/>
                <w:bCs/>
                <w:lang w:val="en-US" w:bidi="en-US"/>
              </w:rPr>
            </w:pPr>
            <w:r w:rsidRPr="00FB292A">
              <w:rPr>
                <w:rFonts w:cs="Arial"/>
                <w:b/>
                <w:bCs/>
                <w:lang w:val="en-US" w:bidi="en-US"/>
              </w:rPr>
              <w:t xml:space="preserve">Double Arrow Icon: </w:t>
            </w:r>
            <w:r w:rsidRPr="00FB292A">
              <w:rPr>
                <w:rFonts w:cs="Arial"/>
                <w:lang w:val="en-US" w:bidi="en-US"/>
              </w:rPr>
              <w:t xml:space="preserve">Move to the first or last page of the list.  </w:t>
            </w:r>
          </w:p>
        </w:tc>
      </w:tr>
      <w:tr w:rsidR="007467C0" w:rsidRPr="00A875AE" w14:paraId="505E7720" w14:textId="77777777" w:rsidTr="006271D1">
        <w:trPr>
          <w:cantSplit/>
        </w:trPr>
        <w:tc>
          <w:tcPr>
            <w:tcW w:w="1400" w:type="dxa"/>
            <w:tcBorders>
              <w:top w:val="single" w:sz="6" w:space="0" w:color="auto"/>
              <w:bottom w:val="single" w:sz="6" w:space="0" w:color="auto"/>
              <w:right w:val="single" w:sz="6" w:space="0" w:color="auto"/>
            </w:tcBorders>
            <w:vAlign w:val="center"/>
          </w:tcPr>
          <w:p w14:paraId="13BF1643" w14:textId="77777777" w:rsidR="007467C0" w:rsidRPr="00FB292A" w:rsidRDefault="007467C0" w:rsidP="006271D1">
            <w:pPr>
              <w:pStyle w:val="TableCellText"/>
              <w:jc w:val="center"/>
            </w:pPr>
            <w:r>
              <w:rPr>
                <w:noProof/>
              </w:rPr>
              <w:lastRenderedPageBreak/>
              <w:drawing>
                <wp:inline distT="0" distB="0" distL="0" distR="0" wp14:anchorId="0F243D84" wp14:editId="7C58A028">
                  <wp:extent cx="276225" cy="219075"/>
                  <wp:effectExtent l="0" t="0" r="0" b="0"/>
                  <wp:docPr id="450161200" name="Picture 45016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76225" cy="2190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24C5B932" w14:textId="0BFD500F" w:rsidR="007467C0" w:rsidRPr="00FB292A" w:rsidRDefault="007467C0" w:rsidP="002F0FF7">
            <w:pPr>
              <w:pStyle w:val="TableBody"/>
              <w:rPr>
                <w:rFonts w:cs="Arial"/>
                <w:b/>
                <w:bCs/>
                <w:lang w:val="en-US" w:bidi="en-US"/>
              </w:rPr>
            </w:pPr>
            <w:r w:rsidRPr="00FB292A">
              <w:rPr>
                <w:rFonts w:cs="Arial"/>
                <w:b/>
                <w:bCs/>
                <w:lang w:val="en-US" w:bidi="en-US"/>
              </w:rPr>
              <w:t xml:space="preserve">Date Selector Icon: </w:t>
            </w:r>
            <w:r w:rsidRPr="00FB292A">
              <w:rPr>
                <w:rFonts w:cs="Arial"/>
                <w:lang w:val="en-US" w:bidi="en-US"/>
              </w:rPr>
              <w:t xml:space="preserve">Used to select a date from a calendar box.  This option will allow you to enter </w:t>
            </w:r>
            <w:r w:rsidR="00772652">
              <w:rPr>
                <w:rFonts w:cs="Arial"/>
                <w:lang w:val="en-US" w:bidi="en-US"/>
              </w:rPr>
              <w:t xml:space="preserve">the </w:t>
            </w:r>
            <w:r w:rsidRPr="00FB292A">
              <w:rPr>
                <w:rFonts w:cs="Arial"/>
                <w:lang w:val="en-US" w:bidi="en-US"/>
              </w:rPr>
              <w:t xml:space="preserve">date in “YYYY-MM-DD” format.  </w:t>
            </w:r>
          </w:p>
        </w:tc>
      </w:tr>
      <w:tr w:rsidR="007467C0" w:rsidRPr="00A875AE" w14:paraId="46F64969" w14:textId="77777777" w:rsidTr="006271D1">
        <w:trPr>
          <w:cantSplit/>
        </w:trPr>
        <w:tc>
          <w:tcPr>
            <w:tcW w:w="1400" w:type="dxa"/>
            <w:tcBorders>
              <w:top w:val="single" w:sz="6" w:space="0" w:color="auto"/>
              <w:bottom w:val="single" w:sz="6" w:space="0" w:color="auto"/>
              <w:right w:val="single" w:sz="6" w:space="0" w:color="auto"/>
            </w:tcBorders>
            <w:vAlign w:val="center"/>
          </w:tcPr>
          <w:p w14:paraId="530CD6CC" w14:textId="77777777" w:rsidR="007467C0" w:rsidRPr="00FB292A" w:rsidRDefault="007467C0" w:rsidP="006271D1">
            <w:pPr>
              <w:pStyle w:val="TableCellText"/>
              <w:jc w:val="center"/>
              <w:rPr>
                <w:rFonts w:cs="Arial"/>
                <w:lang w:val="en-US" w:eastAsia="en-US" w:bidi="en-US"/>
              </w:rPr>
            </w:pPr>
            <w:r>
              <w:rPr>
                <w:rFonts w:cs="Arial"/>
                <w:noProof/>
                <w:lang w:val="en-US" w:eastAsia="en-US"/>
              </w:rPr>
              <w:drawing>
                <wp:inline distT="0" distB="0" distL="0" distR="0" wp14:anchorId="6F050900" wp14:editId="2F37498D">
                  <wp:extent cx="182880" cy="182880"/>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sz="6" w:space="0" w:color="auto"/>
              <w:left w:val="single" w:sz="6" w:space="0" w:color="auto"/>
              <w:bottom w:val="single" w:sz="6" w:space="0" w:color="auto"/>
            </w:tcBorders>
          </w:tcPr>
          <w:p w14:paraId="2E993796" w14:textId="77777777" w:rsidR="007467C0" w:rsidRPr="00FB292A" w:rsidRDefault="007467C0" w:rsidP="002F0FF7">
            <w:pPr>
              <w:pStyle w:val="TableBody"/>
              <w:rPr>
                <w:rFonts w:cs="Arial"/>
                <w:b/>
                <w:bCs/>
                <w:lang w:val="en-US" w:bidi="en-US"/>
              </w:rPr>
            </w:pPr>
            <w:r w:rsidRPr="00FB292A">
              <w:rPr>
                <w:rFonts w:cs="Arial"/>
                <w:b/>
                <w:bCs/>
                <w:lang w:val="en-US" w:bidi="en-US"/>
              </w:rPr>
              <w:t>Calculator Icon: A</w:t>
            </w:r>
            <w:r w:rsidRPr="00FB292A">
              <w:rPr>
                <w:rFonts w:cs="Arial"/>
                <w:lang w:val="en-US" w:bidi="en-US"/>
              </w:rPr>
              <w:t xml:space="preserve">utomatically calculates certain values using the history data.  </w:t>
            </w:r>
          </w:p>
        </w:tc>
      </w:tr>
    </w:tbl>
    <w:p w14:paraId="377AEA40" w14:textId="77777777" w:rsidR="007467C0" w:rsidRPr="00B82801" w:rsidRDefault="007467C0" w:rsidP="007467C0">
      <w:pPr>
        <w:pStyle w:val="TopofSection"/>
      </w:pPr>
      <w:bookmarkStart w:id="197" w:name="_Toc221530648"/>
      <w:bookmarkStart w:id="198" w:name="_Ref29265276"/>
      <w:bookmarkStart w:id="199" w:name="_Toc29368577"/>
      <w:bookmarkStart w:id="200" w:name="_Toc54312619"/>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01797065" w14:textId="77777777" w:rsidR="007467C0" w:rsidRDefault="007467C0" w:rsidP="007467C0">
      <w:pPr>
        <w:rPr>
          <w:caps/>
          <w:color w:val="622423"/>
          <w:sz w:val="24"/>
          <w:szCs w:val="24"/>
        </w:rPr>
      </w:pPr>
      <w:bookmarkStart w:id="201" w:name="_Ref221779723"/>
      <w:bookmarkStart w:id="202" w:name="_Toc223436129"/>
      <w:r>
        <w:br w:type="page"/>
      </w:r>
    </w:p>
    <w:p w14:paraId="2AD98FAF" w14:textId="77777777" w:rsidR="007467C0" w:rsidRPr="00A875AE" w:rsidRDefault="007467C0" w:rsidP="007467C0">
      <w:pPr>
        <w:pStyle w:val="Heading3"/>
        <w:spacing w:before="60" w:after="60"/>
      </w:pPr>
      <w:bookmarkStart w:id="203" w:name="_Ref236037796"/>
      <w:bookmarkStart w:id="204" w:name="_Toc243109697"/>
      <w:bookmarkStart w:id="205" w:name="_Toc74556339"/>
      <w:bookmarkStart w:id="206" w:name="_Toc127491527"/>
      <w:bookmarkStart w:id="207" w:name="_Toc128021060"/>
      <w:r w:rsidRPr="00A875AE">
        <w:lastRenderedPageBreak/>
        <w:t xml:space="preserve">Common </w:t>
      </w:r>
      <w:r>
        <w:t>OptiVault</w:t>
      </w:r>
      <w:r w:rsidRPr="00A875AE">
        <w:t xml:space="preserve"> Buttons</w:t>
      </w:r>
      <w:bookmarkEnd w:id="197"/>
      <w:bookmarkEnd w:id="201"/>
      <w:bookmarkEnd w:id="202"/>
      <w:bookmarkEnd w:id="203"/>
      <w:bookmarkEnd w:id="204"/>
      <w:bookmarkEnd w:id="205"/>
      <w:bookmarkEnd w:id="206"/>
      <w:bookmarkEnd w:id="207"/>
    </w:p>
    <w:p w14:paraId="776A00DE" w14:textId="77777777" w:rsidR="007467C0" w:rsidRPr="00A875AE" w:rsidRDefault="007467C0" w:rsidP="002F0FF7">
      <w:pPr>
        <w:pStyle w:val="BodyText"/>
      </w:pPr>
      <w:r w:rsidRPr="00A875AE">
        <w:t>The buttons in the following table will appear in most of the windows when executing daily or weekly tasks:</w:t>
      </w:r>
    </w:p>
    <w:p w14:paraId="38B03741" w14:textId="77777777" w:rsidR="007467C0" w:rsidRPr="00A875AE" w:rsidRDefault="007467C0" w:rsidP="007467C0">
      <w:pPr>
        <w:pStyle w:val="Caption"/>
      </w:pPr>
      <w:bookmarkStart w:id="208" w:name="_Toc74556643"/>
      <w:r w:rsidRPr="00A875AE">
        <w:t xml:space="preserve">Table </w:t>
      </w:r>
      <w:r>
        <w:fldChar w:fldCharType="begin"/>
      </w:r>
      <w:r>
        <w:instrText xml:space="preserve"> SEQ Table \* ARABIC </w:instrText>
      </w:r>
      <w:r>
        <w:fldChar w:fldCharType="separate"/>
      </w:r>
      <w:r>
        <w:rPr>
          <w:noProof/>
        </w:rPr>
        <w:t>4</w:t>
      </w:r>
      <w:r>
        <w:rPr>
          <w:noProof/>
        </w:rPr>
        <w:fldChar w:fldCharType="end"/>
      </w:r>
      <w:r w:rsidRPr="00A875AE">
        <w:t xml:space="preserve">:  </w:t>
      </w:r>
      <w:r>
        <w:t>OptiVault</w:t>
      </w:r>
      <w:r w:rsidRPr="00A875AE">
        <w:t xml:space="preserve"> Buttons</w:t>
      </w:r>
      <w:bookmarkEnd w:id="20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F9F3C0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5B447860" w14:textId="77777777" w:rsidR="007467C0" w:rsidRPr="00A875AE" w:rsidRDefault="007467C0" w:rsidP="00170D7D">
            <w:pPr>
              <w:pStyle w:val="TableHeader"/>
            </w:pPr>
            <w:r w:rsidRPr="00A875AE">
              <w:t>Button</w:t>
            </w:r>
          </w:p>
        </w:tc>
        <w:tc>
          <w:tcPr>
            <w:tcW w:w="5750" w:type="dxa"/>
            <w:tcBorders>
              <w:top w:val="single" w:sz="6" w:space="0" w:color="auto"/>
              <w:left w:val="nil"/>
              <w:bottom w:val="double" w:sz="6" w:space="0" w:color="auto"/>
            </w:tcBorders>
            <w:shd w:val="clear" w:color="auto" w:fill="60C03A"/>
          </w:tcPr>
          <w:p w14:paraId="6CCAEAD1" w14:textId="77777777" w:rsidR="007467C0" w:rsidRPr="00A875AE" w:rsidRDefault="007467C0" w:rsidP="00170D7D">
            <w:pPr>
              <w:pStyle w:val="TableHeader"/>
            </w:pPr>
            <w:r w:rsidRPr="00A875AE">
              <w:t>Description</w:t>
            </w:r>
          </w:p>
        </w:tc>
      </w:tr>
      <w:tr w:rsidR="007467C0" w:rsidRPr="00A875AE" w14:paraId="398030D8" w14:textId="77777777" w:rsidTr="006271D1">
        <w:trPr>
          <w:cantSplit/>
        </w:trPr>
        <w:tc>
          <w:tcPr>
            <w:tcW w:w="2300" w:type="dxa"/>
            <w:tcBorders>
              <w:top w:val="nil"/>
              <w:bottom w:val="single" w:sz="6" w:space="0" w:color="auto"/>
              <w:right w:val="single" w:sz="6" w:space="0" w:color="auto"/>
            </w:tcBorders>
          </w:tcPr>
          <w:p w14:paraId="5ACDB160" w14:textId="77777777" w:rsidR="007467C0" w:rsidRPr="00FB292A" w:rsidRDefault="007467C0" w:rsidP="006271D1">
            <w:pPr>
              <w:pStyle w:val="TableCellText"/>
              <w:rPr>
                <w:rFonts w:cs="Arial"/>
                <w:lang w:val="en-US" w:eastAsia="en-US" w:bidi="en-US"/>
              </w:rPr>
            </w:pPr>
            <w:r>
              <w:rPr>
                <w:noProof/>
              </w:rPr>
              <w:drawing>
                <wp:inline distT="0" distB="0" distL="0" distR="0" wp14:anchorId="770D6622" wp14:editId="5814243B">
                  <wp:extent cx="381635" cy="2228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pic:nvPicPr>
                        <pic:blipFill>
                          <a:blip r:embed="rId53">
                            <a:extLst>
                              <a:ext uri="{28A0092B-C50C-407E-A947-70E740481C1C}">
                                <a14:useLocalDpi xmlns:a14="http://schemas.microsoft.com/office/drawing/2010/main" val="0"/>
                              </a:ext>
                            </a:extLst>
                          </a:blip>
                          <a:stretch>
                            <a:fillRect/>
                          </a:stretch>
                        </pic:blipFill>
                        <pic:spPr>
                          <a:xfrm>
                            <a:off x="0" y="0"/>
                            <a:ext cx="381635" cy="222885"/>
                          </a:xfrm>
                          <a:prstGeom prst="rect">
                            <a:avLst/>
                          </a:prstGeom>
                        </pic:spPr>
                      </pic:pic>
                    </a:graphicData>
                  </a:graphic>
                </wp:inline>
              </w:drawing>
            </w:r>
          </w:p>
        </w:tc>
        <w:tc>
          <w:tcPr>
            <w:tcW w:w="5750" w:type="dxa"/>
            <w:tcBorders>
              <w:top w:val="nil"/>
              <w:left w:val="single" w:sz="6" w:space="0" w:color="auto"/>
              <w:bottom w:val="single" w:sz="6" w:space="0" w:color="auto"/>
            </w:tcBorders>
          </w:tcPr>
          <w:p w14:paraId="201AA6DD" w14:textId="77777777" w:rsidR="007467C0" w:rsidRPr="00FB292A" w:rsidRDefault="007467C0" w:rsidP="002F0FF7">
            <w:pPr>
              <w:pStyle w:val="TableBody"/>
            </w:pPr>
            <w:r w:rsidRPr="00FB292A">
              <w:t xml:space="preserve">Exit the window. </w:t>
            </w:r>
          </w:p>
        </w:tc>
      </w:tr>
      <w:tr w:rsidR="007467C0" w:rsidRPr="00A875AE" w14:paraId="502EA0A4" w14:textId="77777777" w:rsidTr="006271D1">
        <w:trPr>
          <w:cantSplit/>
        </w:trPr>
        <w:tc>
          <w:tcPr>
            <w:tcW w:w="2300" w:type="dxa"/>
            <w:tcBorders>
              <w:top w:val="nil"/>
              <w:bottom w:val="single" w:sz="6" w:space="0" w:color="auto"/>
              <w:right w:val="single" w:sz="6" w:space="0" w:color="auto"/>
            </w:tcBorders>
          </w:tcPr>
          <w:p w14:paraId="05DEB007" w14:textId="77777777" w:rsidR="007467C0" w:rsidRPr="00FB292A" w:rsidRDefault="007467C0" w:rsidP="006271D1">
            <w:pPr>
              <w:pStyle w:val="TableCellText"/>
              <w:rPr>
                <w:rFonts w:cs="Arial"/>
                <w:lang w:val="en-US" w:eastAsia="en-US" w:bidi="en-US"/>
              </w:rPr>
            </w:pPr>
            <w:r>
              <w:rPr>
                <w:noProof/>
              </w:rPr>
              <w:drawing>
                <wp:inline distT="0" distB="0" distL="0" distR="0" wp14:anchorId="17BECB45" wp14:editId="0D88D5C2">
                  <wp:extent cx="374015" cy="19875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pic:nvPicPr>
                        <pic:blipFill>
                          <a:blip r:embed="rId54">
                            <a:extLst>
                              <a:ext uri="{28A0092B-C50C-407E-A947-70E740481C1C}">
                                <a14:useLocalDpi xmlns:a14="http://schemas.microsoft.com/office/drawing/2010/main" val="0"/>
                              </a:ext>
                            </a:extLst>
                          </a:blip>
                          <a:stretch>
                            <a:fillRect/>
                          </a:stretch>
                        </pic:blipFill>
                        <pic:spPr>
                          <a:xfrm>
                            <a:off x="0" y="0"/>
                            <a:ext cx="374015" cy="198755"/>
                          </a:xfrm>
                          <a:prstGeom prst="rect">
                            <a:avLst/>
                          </a:prstGeom>
                        </pic:spPr>
                      </pic:pic>
                    </a:graphicData>
                  </a:graphic>
                </wp:inline>
              </w:drawing>
            </w:r>
          </w:p>
        </w:tc>
        <w:tc>
          <w:tcPr>
            <w:tcW w:w="5750" w:type="dxa"/>
            <w:tcBorders>
              <w:top w:val="nil"/>
              <w:left w:val="single" w:sz="6" w:space="0" w:color="auto"/>
              <w:bottom w:val="single" w:sz="6" w:space="0" w:color="auto"/>
            </w:tcBorders>
          </w:tcPr>
          <w:p w14:paraId="4B13C30D" w14:textId="77777777" w:rsidR="007467C0" w:rsidRPr="00FB292A" w:rsidRDefault="007467C0" w:rsidP="002F0FF7">
            <w:pPr>
              <w:pStyle w:val="TableBody"/>
            </w:pPr>
            <w:r w:rsidRPr="00FB292A">
              <w:t xml:space="preserve">Save the changes made in the fields. </w:t>
            </w:r>
          </w:p>
        </w:tc>
      </w:tr>
      <w:tr w:rsidR="007467C0" w:rsidRPr="00A875AE" w14:paraId="65EEB581" w14:textId="77777777" w:rsidTr="006271D1">
        <w:trPr>
          <w:cantSplit/>
        </w:trPr>
        <w:tc>
          <w:tcPr>
            <w:tcW w:w="2300" w:type="dxa"/>
            <w:tcBorders>
              <w:top w:val="nil"/>
              <w:bottom w:val="single" w:sz="6" w:space="0" w:color="auto"/>
              <w:right w:val="single" w:sz="6" w:space="0" w:color="auto"/>
            </w:tcBorders>
          </w:tcPr>
          <w:p w14:paraId="27D58208" w14:textId="77777777" w:rsidR="007467C0" w:rsidRPr="00FB292A" w:rsidRDefault="007467C0" w:rsidP="006271D1">
            <w:pPr>
              <w:pStyle w:val="TableCellText"/>
              <w:rPr>
                <w:rFonts w:cs="Arial"/>
                <w:lang w:val="en-US" w:eastAsia="en-US" w:bidi="en-US"/>
              </w:rPr>
            </w:pPr>
            <w:r>
              <w:rPr>
                <w:noProof/>
              </w:rPr>
              <w:drawing>
                <wp:inline distT="0" distB="0" distL="0" distR="0" wp14:anchorId="557D3616" wp14:editId="3F90D630">
                  <wp:extent cx="437515" cy="222885"/>
                  <wp:effectExtent l="0" t="0" r="63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pic:nvPicPr>
                        <pic:blipFill>
                          <a:blip r:embed="rId55">
                            <a:extLst>
                              <a:ext uri="{28A0092B-C50C-407E-A947-70E740481C1C}">
                                <a14:useLocalDpi xmlns:a14="http://schemas.microsoft.com/office/drawing/2010/main" val="0"/>
                              </a:ext>
                            </a:extLst>
                          </a:blip>
                          <a:stretch>
                            <a:fillRect/>
                          </a:stretch>
                        </pic:blipFill>
                        <pic:spPr>
                          <a:xfrm>
                            <a:off x="0" y="0"/>
                            <a:ext cx="437515" cy="222885"/>
                          </a:xfrm>
                          <a:prstGeom prst="rect">
                            <a:avLst/>
                          </a:prstGeom>
                        </pic:spPr>
                      </pic:pic>
                    </a:graphicData>
                  </a:graphic>
                </wp:inline>
              </w:drawing>
            </w:r>
          </w:p>
        </w:tc>
        <w:tc>
          <w:tcPr>
            <w:tcW w:w="5750" w:type="dxa"/>
            <w:tcBorders>
              <w:top w:val="nil"/>
              <w:left w:val="single" w:sz="6" w:space="0" w:color="auto"/>
              <w:bottom w:val="single" w:sz="6" w:space="0" w:color="auto"/>
            </w:tcBorders>
          </w:tcPr>
          <w:p w14:paraId="44EA2733" w14:textId="77777777" w:rsidR="007467C0" w:rsidRPr="00FB292A" w:rsidRDefault="007467C0" w:rsidP="002F0FF7">
            <w:pPr>
              <w:pStyle w:val="TableBody"/>
            </w:pPr>
            <w:r w:rsidRPr="00FB292A">
              <w:t xml:space="preserve">Exit without saving changes. </w:t>
            </w:r>
          </w:p>
        </w:tc>
      </w:tr>
      <w:tr w:rsidR="007467C0" w:rsidRPr="00A875AE" w14:paraId="5EECBB48" w14:textId="77777777" w:rsidTr="006271D1">
        <w:trPr>
          <w:cantSplit/>
        </w:trPr>
        <w:tc>
          <w:tcPr>
            <w:tcW w:w="2300" w:type="dxa"/>
            <w:tcBorders>
              <w:top w:val="nil"/>
              <w:bottom w:val="single" w:sz="6" w:space="0" w:color="auto"/>
              <w:right w:val="single" w:sz="6" w:space="0" w:color="auto"/>
            </w:tcBorders>
          </w:tcPr>
          <w:p w14:paraId="11B5F7DF" w14:textId="77777777" w:rsidR="007467C0" w:rsidRPr="00FB292A" w:rsidRDefault="007467C0" w:rsidP="006271D1">
            <w:pPr>
              <w:pStyle w:val="TableCellText"/>
              <w:rPr>
                <w:rFonts w:cs="Arial"/>
                <w:lang w:val="en-US" w:eastAsia="en-US" w:bidi="en-US"/>
              </w:rPr>
            </w:pPr>
            <w:r>
              <w:rPr>
                <w:noProof/>
              </w:rPr>
              <w:drawing>
                <wp:inline distT="0" distB="0" distL="0" distR="0" wp14:anchorId="3275D45E" wp14:editId="6D60E752">
                  <wp:extent cx="476885" cy="2305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pic:nvPicPr>
                        <pic:blipFill>
                          <a:blip r:embed="rId56">
                            <a:extLst>
                              <a:ext uri="{28A0092B-C50C-407E-A947-70E740481C1C}">
                                <a14:useLocalDpi xmlns:a14="http://schemas.microsoft.com/office/drawing/2010/main" val="0"/>
                              </a:ext>
                            </a:extLst>
                          </a:blip>
                          <a:stretch>
                            <a:fillRect/>
                          </a:stretch>
                        </pic:blipFill>
                        <pic:spPr>
                          <a:xfrm>
                            <a:off x="0" y="0"/>
                            <a:ext cx="476885" cy="230505"/>
                          </a:xfrm>
                          <a:prstGeom prst="rect">
                            <a:avLst/>
                          </a:prstGeom>
                        </pic:spPr>
                      </pic:pic>
                    </a:graphicData>
                  </a:graphic>
                </wp:inline>
              </w:drawing>
            </w:r>
          </w:p>
        </w:tc>
        <w:tc>
          <w:tcPr>
            <w:tcW w:w="5750" w:type="dxa"/>
            <w:tcBorders>
              <w:top w:val="nil"/>
              <w:left w:val="single" w:sz="6" w:space="0" w:color="auto"/>
              <w:bottom w:val="single" w:sz="6" w:space="0" w:color="auto"/>
            </w:tcBorders>
          </w:tcPr>
          <w:p w14:paraId="0CF2EFF8" w14:textId="77777777" w:rsidR="007467C0" w:rsidRPr="00FB292A" w:rsidRDefault="007467C0" w:rsidP="002F0FF7">
            <w:pPr>
              <w:pStyle w:val="TableBody"/>
            </w:pPr>
            <w:r w:rsidRPr="00FB292A">
              <w:t xml:space="preserve">Update the changes made in the fields. </w:t>
            </w:r>
          </w:p>
        </w:tc>
      </w:tr>
      <w:tr w:rsidR="007467C0" w:rsidRPr="00A875AE" w14:paraId="52B58B72" w14:textId="77777777" w:rsidTr="006271D1">
        <w:trPr>
          <w:cantSplit/>
        </w:trPr>
        <w:tc>
          <w:tcPr>
            <w:tcW w:w="2300" w:type="dxa"/>
            <w:tcBorders>
              <w:top w:val="nil"/>
              <w:bottom w:val="single" w:sz="4" w:space="0" w:color="auto"/>
              <w:right w:val="single" w:sz="6" w:space="0" w:color="auto"/>
            </w:tcBorders>
          </w:tcPr>
          <w:p w14:paraId="3AD9B038" w14:textId="77777777" w:rsidR="007467C0" w:rsidRPr="00FB292A" w:rsidRDefault="007467C0" w:rsidP="006271D1">
            <w:pPr>
              <w:pStyle w:val="TableCellText"/>
              <w:rPr>
                <w:rFonts w:cs="Arial"/>
                <w:lang w:val="en-US" w:eastAsia="en-US" w:bidi="en-US"/>
              </w:rPr>
            </w:pPr>
            <w:r>
              <w:rPr>
                <w:noProof/>
              </w:rPr>
              <w:drawing>
                <wp:inline distT="0" distB="0" distL="0" distR="0" wp14:anchorId="39973870" wp14:editId="795D0011">
                  <wp:extent cx="588645" cy="207010"/>
                  <wp:effectExtent l="0" t="0" r="190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pic:nvPicPr>
                        <pic:blipFill>
                          <a:blip r:embed="rId57">
                            <a:extLst>
                              <a:ext uri="{28A0092B-C50C-407E-A947-70E740481C1C}">
                                <a14:useLocalDpi xmlns:a14="http://schemas.microsoft.com/office/drawing/2010/main" val="0"/>
                              </a:ext>
                            </a:extLst>
                          </a:blip>
                          <a:stretch>
                            <a:fillRect/>
                          </a:stretch>
                        </pic:blipFill>
                        <pic:spPr>
                          <a:xfrm>
                            <a:off x="0" y="0"/>
                            <a:ext cx="588645" cy="207010"/>
                          </a:xfrm>
                          <a:prstGeom prst="rect">
                            <a:avLst/>
                          </a:prstGeom>
                        </pic:spPr>
                      </pic:pic>
                    </a:graphicData>
                  </a:graphic>
                </wp:inline>
              </w:drawing>
            </w:r>
          </w:p>
        </w:tc>
        <w:tc>
          <w:tcPr>
            <w:tcW w:w="5750" w:type="dxa"/>
            <w:tcBorders>
              <w:top w:val="nil"/>
              <w:left w:val="single" w:sz="6" w:space="0" w:color="auto"/>
              <w:bottom w:val="single" w:sz="4" w:space="0" w:color="auto"/>
            </w:tcBorders>
          </w:tcPr>
          <w:p w14:paraId="4C4A1FDF" w14:textId="77777777" w:rsidR="007467C0" w:rsidRPr="00FB292A" w:rsidRDefault="007467C0" w:rsidP="002F0FF7">
            <w:pPr>
              <w:pStyle w:val="TableBody"/>
            </w:pPr>
            <w:r w:rsidRPr="00FB292A">
              <w:t xml:space="preserve">Select all the items listed on the screen.  </w:t>
            </w:r>
          </w:p>
        </w:tc>
      </w:tr>
      <w:tr w:rsidR="007467C0" w:rsidRPr="00A875AE" w14:paraId="14D83C9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9B381AA" w14:textId="77777777" w:rsidR="007467C0" w:rsidRPr="00FB292A" w:rsidRDefault="007467C0" w:rsidP="006271D1">
            <w:pPr>
              <w:pStyle w:val="TableCellText"/>
              <w:rPr>
                <w:rFonts w:cs="Arial"/>
                <w:lang w:val="en-US" w:eastAsia="en-US" w:bidi="en-US"/>
              </w:rPr>
            </w:pPr>
            <w:r>
              <w:rPr>
                <w:noProof/>
              </w:rPr>
              <w:drawing>
                <wp:inline distT="0" distB="0" distL="0" distR="0" wp14:anchorId="7FD89524" wp14:editId="4CCB0683">
                  <wp:extent cx="501015" cy="1911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pic:nvPicPr>
                        <pic:blipFill>
                          <a:blip r:embed="rId58">
                            <a:extLst>
                              <a:ext uri="{28A0092B-C50C-407E-A947-70E740481C1C}">
                                <a14:useLocalDpi xmlns:a14="http://schemas.microsoft.com/office/drawing/2010/main" val="0"/>
                              </a:ext>
                            </a:extLst>
                          </a:blip>
                          <a:srcRect l="8939" t="21429"/>
                          <a:stretch>
                            <a:fillRect/>
                          </a:stretch>
                        </pic:blipFill>
                        <pic:spPr>
                          <a:xfrm>
                            <a:off x="0" y="0"/>
                            <a:ext cx="501015" cy="191135"/>
                          </a:xfrm>
                          <a:prstGeom prst="rect">
                            <a:avLst/>
                          </a:prstGeom>
                        </pic:spPr>
                      </pic:pic>
                    </a:graphicData>
                  </a:graphic>
                </wp:inline>
              </w:drawing>
            </w:r>
          </w:p>
        </w:tc>
        <w:tc>
          <w:tcPr>
            <w:tcW w:w="5750" w:type="dxa"/>
            <w:tcBorders>
              <w:top w:val="single" w:sz="4" w:space="0" w:color="auto"/>
              <w:left w:val="single" w:sz="4" w:space="0" w:color="auto"/>
              <w:bottom w:val="single" w:sz="4" w:space="0" w:color="auto"/>
              <w:right w:val="single" w:sz="4" w:space="0" w:color="auto"/>
            </w:tcBorders>
          </w:tcPr>
          <w:p w14:paraId="168203CB" w14:textId="77777777" w:rsidR="007467C0" w:rsidRPr="00FB292A" w:rsidRDefault="007467C0" w:rsidP="002F0FF7">
            <w:pPr>
              <w:pStyle w:val="TableBody"/>
            </w:pPr>
            <w:r w:rsidRPr="00FB292A">
              <w:t xml:space="preserve">Display the default values in the fields.   </w:t>
            </w:r>
          </w:p>
        </w:tc>
      </w:tr>
      <w:tr w:rsidR="007467C0" w:rsidRPr="00A875AE" w14:paraId="1E1473F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6994F63" w14:textId="77777777" w:rsidR="007467C0" w:rsidRPr="00FB292A" w:rsidRDefault="007467C0" w:rsidP="006271D1">
            <w:pPr>
              <w:pStyle w:val="TableCellText"/>
              <w:rPr>
                <w:rFonts w:cs="Arial"/>
                <w:lang w:val="en-US" w:eastAsia="en-US" w:bidi="en-US"/>
              </w:rPr>
            </w:pPr>
            <w:r>
              <w:rPr>
                <w:noProof/>
              </w:rPr>
              <w:drawing>
                <wp:inline distT="0" distB="0" distL="0" distR="0" wp14:anchorId="1E0BC752" wp14:editId="44EA4917">
                  <wp:extent cx="469265" cy="222885"/>
                  <wp:effectExtent l="0" t="0" r="698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pic:nvPicPr>
                        <pic:blipFill>
                          <a:blip r:embed="rId59">
                            <a:extLst>
                              <a:ext uri="{28A0092B-C50C-407E-A947-70E740481C1C}">
                                <a14:useLocalDpi xmlns:a14="http://schemas.microsoft.com/office/drawing/2010/main" val="0"/>
                              </a:ext>
                            </a:extLst>
                          </a:blip>
                          <a:stretch>
                            <a:fillRect/>
                          </a:stretch>
                        </pic:blipFill>
                        <pic:spPr>
                          <a:xfrm>
                            <a:off x="0" y="0"/>
                            <a:ext cx="469265" cy="222885"/>
                          </a:xfrm>
                          <a:prstGeom prst="rect">
                            <a:avLst/>
                          </a:prstGeom>
                        </pic:spPr>
                      </pic:pic>
                    </a:graphicData>
                  </a:graphic>
                </wp:inline>
              </w:drawing>
            </w:r>
          </w:p>
        </w:tc>
        <w:tc>
          <w:tcPr>
            <w:tcW w:w="5750" w:type="dxa"/>
            <w:tcBorders>
              <w:top w:val="single" w:sz="4" w:space="0" w:color="auto"/>
              <w:left w:val="single" w:sz="4" w:space="0" w:color="auto"/>
              <w:bottom w:val="single" w:sz="4" w:space="0" w:color="auto"/>
              <w:right w:val="single" w:sz="4" w:space="0" w:color="auto"/>
            </w:tcBorders>
          </w:tcPr>
          <w:p w14:paraId="02875D57" w14:textId="77777777" w:rsidR="007467C0" w:rsidRPr="00FB292A" w:rsidRDefault="007467C0" w:rsidP="002F0FF7">
            <w:pPr>
              <w:pStyle w:val="TableBody"/>
            </w:pPr>
            <w:r w:rsidRPr="00FB292A">
              <w:t>Submits the request for the function on the current screen to be processed</w:t>
            </w:r>
          </w:p>
        </w:tc>
      </w:tr>
      <w:tr w:rsidR="007467C0" w:rsidRPr="00A875AE" w14:paraId="59F1E93D"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1B1049A" w14:textId="77777777" w:rsidR="007467C0" w:rsidRPr="00FB292A" w:rsidRDefault="007467C0" w:rsidP="006271D1">
            <w:pPr>
              <w:pStyle w:val="TableCellText"/>
              <w:rPr>
                <w:rFonts w:cs="Arial"/>
                <w:lang w:val="en-US" w:eastAsia="en-US"/>
              </w:rPr>
            </w:pPr>
            <w:r>
              <w:rPr>
                <w:noProof/>
              </w:rPr>
              <w:drawing>
                <wp:inline distT="0" distB="0" distL="0" distR="0" wp14:anchorId="6B02C8F3" wp14:editId="64E40B0F">
                  <wp:extent cx="365760" cy="2228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pic:nvPicPr>
                        <pic:blipFill>
                          <a:blip r:embed="rId60">
                            <a:extLst>
                              <a:ext uri="{28A0092B-C50C-407E-A947-70E740481C1C}">
                                <a14:useLocalDpi xmlns:a14="http://schemas.microsoft.com/office/drawing/2010/main" val="0"/>
                              </a:ext>
                            </a:extLst>
                          </a:blip>
                          <a:stretch>
                            <a:fillRect/>
                          </a:stretch>
                        </pic:blipFill>
                        <pic:spPr>
                          <a:xfrm>
                            <a:off x="0" y="0"/>
                            <a:ext cx="365760" cy="222885"/>
                          </a:xfrm>
                          <a:prstGeom prst="rect">
                            <a:avLst/>
                          </a:prstGeom>
                        </pic:spPr>
                      </pic:pic>
                    </a:graphicData>
                  </a:graphic>
                </wp:inline>
              </w:drawing>
            </w:r>
          </w:p>
        </w:tc>
        <w:tc>
          <w:tcPr>
            <w:tcW w:w="5750" w:type="dxa"/>
            <w:tcBorders>
              <w:top w:val="single" w:sz="4" w:space="0" w:color="auto"/>
              <w:left w:val="single" w:sz="4" w:space="0" w:color="auto"/>
              <w:bottom w:val="single" w:sz="4" w:space="0" w:color="auto"/>
              <w:right w:val="single" w:sz="4" w:space="0" w:color="auto"/>
            </w:tcBorders>
          </w:tcPr>
          <w:p w14:paraId="4F0A51D3" w14:textId="77777777" w:rsidR="007467C0" w:rsidRPr="00FB292A" w:rsidRDefault="007467C0" w:rsidP="002F0FF7">
            <w:pPr>
              <w:pStyle w:val="TableBody"/>
            </w:pPr>
            <w:r w:rsidRPr="00FB292A">
              <w:t>Finalizes the selection of Cashpoints or functions to allow the user to move to the next step in the process</w:t>
            </w:r>
          </w:p>
        </w:tc>
      </w:tr>
    </w:tbl>
    <w:bookmarkEnd w:id="196"/>
    <w:bookmarkEnd w:id="198"/>
    <w:bookmarkEnd w:id="199"/>
    <w:bookmarkEnd w:id="200"/>
    <w:p w14:paraId="43F27156" w14:textId="77777777" w:rsidR="007467C0" w:rsidRPr="00B82801" w:rsidRDefault="007467C0" w:rsidP="007467C0">
      <w:pPr>
        <w:pStyle w:val="TopofSection"/>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46F2D133" w14:textId="77777777" w:rsidR="007467C0" w:rsidRPr="00A875AE" w:rsidRDefault="007467C0" w:rsidP="007467C0"/>
    <w:p w14:paraId="6C506D03" w14:textId="77777777" w:rsidR="007467C0" w:rsidRPr="00A875AE" w:rsidRDefault="007467C0" w:rsidP="007467C0">
      <w:pPr>
        <w:pStyle w:val="Heading3"/>
      </w:pPr>
      <w:bookmarkStart w:id="209" w:name="_Ref221779724"/>
      <w:bookmarkStart w:id="210" w:name="_Toc223436130"/>
      <w:bookmarkStart w:id="211" w:name="_Toc243109698"/>
      <w:bookmarkStart w:id="212" w:name="_Toc74556340"/>
      <w:bookmarkStart w:id="213" w:name="_Toc127491528"/>
      <w:bookmarkStart w:id="214" w:name="_Toc128021061"/>
      <w:r w:rsidRPr="00A875AE">
        <w:t>Date Selector</w:t>
      </w:r>
      <w:bookmarkEnd w:id="209"/>
      <w:bookmarkEnd w:id="210"/>
      <w:bookmarkEnd w:id="211"/>
      <w:bookmarkEnd w:id="212"/>
      <w:bookmarkEnd w:id="213"/>
      <w:bookmarkEnd w:id="214"/>
    </w:p>
    <w:p w14:paraId="647303F9" w14:textId="77777777" w:rsidR="007467C0" w:rsidRPr="005C52A4" w:rsidRDefault="007467C0" w:rsidP="002F0FF7">
      <w:pPr>
        <w:pStyle w:val="BodyText"/>
      </w:pPr>
      <w:r w:rsidRPr="00A875AE">
        <w:t xml:space="preserve">In several areas of the application, it may be necessary to select or change a date for reports, orders, etc. Date fields can only be changed by accessing a Date Selector by clicking the Date Selector icon </w:t>
      </w:r>
      <w:r>
        <w:rPr>
          <w:noProof/>
        </w:rPr>
        <w:drawing>
          <wp:inline distT="0" distB="0" distL="0" distR="0" wp14:anchorId="1B893729" wp14:editId="7A15EB45">
            <wp:extent cx="238125" cy="219075"/>
            <wp:effectExtent l="0" t="0" r="0" b="0"/>
            <wp:docPr id="347739146" name="Picture 34773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38125" cy="219075"/>
                    </a:xfrm>
                    <a:prstGeom prst="rect">
                      <a:avLst/>
                    </a:prstGeom>
                  </pic:spPr>
                </pic:pic>
              </a:graphicData>
            </a:graphic>
          </wp:inline>
        </w:drawing>
      </w:r>
    </w:p>
    <w:p w14:paraId="2B6C5946" w14:textId="77777777" w:rsidR="007467C0" w:rsidRDefault="007467C0" w:rsidP="007467C0">
      <w:pPr>
        <w:pStyle w:val="Caption"/>
      </w:pPr>
      <w:bookmarkStart w:id="215" w:name="_Toc74556435"/>
      <w:bookmarkStart w:id="216" w:name="_Toc128022112"/>
      <w:r>
        <w:t xml:space="preserve">Figure </w:t>
      </w:r>
      <w:r>
        <w:fldChar w:fldCharType="begin"/>
      </w:r>
      <w:r>
        <w:instrText xml:space="preserve"> SEQ Figure \* ARABIC </w:instrText>
      </w:r>
      <w:r>
        <w:fldChar w:fldCharType="separate"/>
      </w:r>
      <w:r>
        <w:rPr>
          <w:noProof/>
        </w:rPr>
        <w:t>3</w:t>
      </w:r>
      <w:r>
        <w:fldChar w:fldCharType="end"/>
      </w:r>
      <w:r>
        <w:t>: Date Selector</w:t>
      </w:r>
      <w:bookmarkEnd w:id="215"/>
      <w:bookmarkEnd w:id="216"/>
    </w:p>
    <w:p w14:paraId="76A9A8E5" w14:textId="77777777" w:rsidR="007467C0" w:rsidRPr="00E74E32" w:rsidRDefault="007467C0" w:rsidP="002F0FF7">
      <w:pPr>
        <w:jc w:val="center"/>
      </w:pPr>
      <w:r>
        <w:rPr>
          <w:noProof/>
        </w:rPr>
        <w:drawing>
          <wp:inline distT="0" distB="0" distL="0" distR="0" wp14:anchorId="35EFABEE" wp14:editId="03D86675">
            <wp:extent cx="1790700" cy="1857375"/>
            <wp:effectExtent l="76200" t="76200" r="133350" b="142875"/>
            <wp:docPr id="132913175" name="Picture 13291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790700" cy="185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C14A8E" w14:textId="77777777" w:rsidR="007467C0" w:rsidRPr="00A875AE" w:rsidRDefault="007467C0" w:rsidP="007467C0">
      <w:pPr>
        <w:pStyle w:val="Caption"/>
      </w:pPr>
      <w:bookmarkStart w:id="217" w:name="_Toc74556644"/>
      <w:r w:rsidRPr="00A875AE">
        <w:lastRenderedPageBreak/>
        <w:t xml:space="preserve">Table </w:t>
      </w:r>
      <w:r>
        <w:fldChar w:fldCharType="begin"/>
      </w:r>
      <w:r>
        <w:instrText xml:space="preserve"> SEQ Table \* ARABIC </w:instrText>
      </w:r>
      <w:r>
        <w:fldChar w:fldCharType="separate"/>
      </w:r>
      <w:r>
        <w:rPr>
          <w:noProof/>
        </w:rPr>
        <w:t>5</w:t>
      </w:r>
      <w:r>
        <w:rPr>
          <w:noProof/>
        </w:rPr>
        <w:fldChar w:fldCharType="end"/>
      </w:r>
      <w:r w:rsidRPr="00A875AE">
        <w:t>: Date Selector Description</w:t>
      </w:r>
      <w:bookmarkEnd w:id="21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760"/>
        <w:gridCol w:w="6290"/>
      </w:tblGrid>
      <w:tr w:rsidR="007467C0" w:rsidRPr="00A875AE" w14:paraId="2C4A4451" w14:textId="77777777" w:rsidTr="006271D1">
        <w:trPr>
          <w:cantSplit/>
          <w:tblHeader/>
        </w:trPr>
        <w:tc>
          <w:tcPr>
            <w:tcW w:w="1760" w:type="dxa"/>
            <w:tcBorders>
              <w:top w:val="single" w:sz="6" w:space="0" w:color="auto"/>
              <w:bottom w:val="double" w:sz="6" w:space="0" w:color="auto"/>
              <w:right w:val="single" w:sz="6" w:space="0" w:color="auto"/>
            </w:tcBorders>
            <w:shd w:val="clear" w:color="auto" w:fill="60C03A"/>
          </w:tcPr>
          <w:p w14:paraId="4356230B" w14:textId="77777777" w:rsidR="007467C0" w:rsidRPr="00A875AE" w:rsidRDefault="007467C0" w:rsidP="00170D7D">
            <w:pPr>
              <w:pStyle w:val="TableHeader"/>
            </w:pPr>
            <w:r w:rsidRPr="00A875AE">
              <w:t>Field</w:t>
            </w:r>
          </w:p>
        </w:tc>
        <w:tc>
          <w:tcPr>
            <w:tcW w:w="6290" w:type="dxa"/>
            <w:tcBorders>
              <w:top w:val="single" w:sz="6" w:space="0" w:color="auto"/>
              <w:left w:val="nil"/>
              <w:bottom w:val="double" w:sz="6" w:space="0" w:color="auto"/>
            </w:tcBorders>
            <w:shd w:val="clear" w:color="auto" w:fill="60C03A"/>
          </w:tcPr>
          <w:p w14:paraId="5A8B47B1" w14:textId="77777777" w:rsidR="007467C0" w:rsidRPr="00A875AE" w:rsidRDefault="007467C0" w:rsidP="00170D7D">
            <w:pPr>
              <w:pStyle w:val="TableHeader"/>
            </w:pPr>
            <w:r w:rsidRPr="00A875AE">
              <w:t>Description</w:t>
            </w:r>
          </w:p>
        </w:tc>
      </w:tr>
      <w:tr w:rsidR="007467C0" w:rsidRPr="00A875AE" w14:paraId="3829776F" w14:textId="77777777" w:rsidTr="006271D1">
        <w:trPr>
          <w:cantSplit/>
        </w:trPr>
        <w:tc>
          <w:tcPr>
            <w:tcW w:w="1760" w:type="dxa"/>
            <w:tcBorders>
              <w:top w:val="nil"/>
              <w:bottom w:val="single" w:sz="6" w:space="0" w:color="auto"/>
              <w:right w:val="single" w:sz="6" w:space="0" w:color="auto"/>
            </w:tcBorders>
          </w:tcPr>
          <w:p w14:paraId="382BAA4C" w14:textId="77777777" w:rsidR="007467C0" w:rsidRPr="00AA77D3" w:rsidRDefault="007467C0" w:rsidP="00AA77D3">
            <w:pPr>
              <w:pStyle w:val="TableBody"/>
              <w:rPr>
                <w:b/>
                <w:bCs/>
              </w:rPr>
            </w:pPr>
            <w:r w:rsidRPr="00AA77D3">
              <w:rPr>
                <w:b/>
                <w:bCs/>
              </w:rPr>
              <w:t>&lt;&lt;</w:t>
            </w:r>
          </w:p>
        </w:tc>
        <w:tc>
          <w:tcPr>
            <w:tcW w:w="6290" w:type="dxa"/>
            <w:tcBorders>
              <w:top w:val="nil"/>
              <w:left w:val="single" w:sz="6" w:space="0" w:color="auto"/>
              <w:bottom w:val="single" w:sz="6" w:space="0" w:color="auto"/>
            </w:tcBorders>
          </w:tcPr>
          <w:p w14:paraId="7E30FB66" w14:textId="77777777" w:rsidR="007467C0" w:rsidRPr="00FB292A" w:rsidRDefault="007467C0" w:rsidP="00AA77D3">
            <w:pPr>
              <w:pStyle w:val="TableBody"/>
            </w:pPr>
            <w:r w:rsidRPr="00FB292A">
              <w:t>Moves the Calendar 1 Year in the past</w:t>
            </w:r>
          </w:p>
        </w:tc>
      </w:tr>
      <w:tr w:rsidR="007467C0" w:rsidRPr="00A875AE" w14:paraId="670EB2A8" w14:textId="77777777" w:rsidTr="006271D1">
        <w:trPr>
          <w:cantSplit/>
        </w:trPr>
        <w:tc>
          <w:tcPr>
            <w:tcW w:w="1760" w:type="dxa"/>
            <w:tcBorders>
              <w:top w:val="nil"/>
              <w:bottom w:val="single" w:sz="6" w:space="0" w:color="auto"/>
              <w:right w:val="single" w:sz="6" w:space="0" w:color="auto"/>
            </w:tcBorders>
          </w:tcPr>
          <w:p w14:paraId="29D7AF13" w14:textId="77777777" w:rsidR="007467C0" w:rsidRPr="00AA77D3" w:rsidRDefault="007467C0" w:rsidP="00AA77D3">
            <w:pPr>
              <w:pStyle w:val="TableBody"/>
              <w:rPr>
                <w:b/>
                <w:bCs/>
              </w:rPr>
            </w:pPr>
            <w:r w:rsidRPr="00AA77D3">
              <w:rPr>
                <w:b/>
                <w:bCs/>
              </w:rPr>
              <w:t>&gt;&gt;</w:t>
            </w:r>
          </w:p>
        </w:tc>
        <w:tc>
          <w:tcPr>
            <w:tcW w:w="6290" w:type="dxa"/>
            <w:tcBorders>
              <w:top w:val="nil"/>
              <w:left w:val="single" w:sz="6" w:space="0" w:color="auto"/>
              <w:bottom w:val="single" w:sz="6" w:space="0" w:color="auto"/>
            </w:tcBorders>
          </w:tcPr>
          <w:p w14:paraId="526425E5" w14:textId="77777777" w:rsidR="007467C0" w:rsidRPr="00FB292A" w:rsidRDefault="007467C0" w:rsidP="00AA77D3">
            <w:pPr>
              <w:pStyle w:val="TableBody"/>
            </w:pPr>
            <w:r w:rsidRPr="00FB292A">
              <w:t>Moves the Calendar 1 Year forward</w:t>
            </w:r>
          </w:p>
        </w:tc>
      </w:tr>
      <w:tr w:rsidR="007467C0" w:rsidRPr="00A875AE" w14:paraId="21FB24FE" w14:textId="77777777" w:rsidTr="006271D1">
        <w:trPr>
          <w:cantSplit/>
        </w:trPr>
        <w:tc>
          <w:tcPr>
            <w:tcW w:w="1760" w:type="dxa"/>
            <w:tcBorders>
              <w:top w:val="nil"/>
              <w:bottom w:val="single" w:sz="6" w:space="0" w:color="auto"/>
              <w:right w:val="single" w:sz="6" w:space="0" w:color="auto"/>
            </w:tcBorders>
          </w:tcPr>
          <w:p w14:paraId="39E8C986" w14:textId="77777777" w:rsidR="007467C0" w:rsidRPr="00AA77D3" w:rsidRDefault="007467C0" w:rsidP="00AA77D3">
            <w:pPr>
              <w:pStyle w:val="TableBody"/>
              <w:rPr>
                <w:b/>
                <w:bCs/>
              </w:rPr>
            </w:pPr>
            <w:r w:rsidRPr="00AA77D3">
              <w:rPr>
                <w:b/>
                <w:bCs/>
              </w:rPr>
              <w:t>&lt;</w:t>
            </w:r>
          </w:p>
        </w:tc>
        <w:tc>
          <w:tcPr>
            <w:tcW w:w="6290" w:type="dxa"/>
            <w:tcBorders>
              <w:top w:val="nil"/>
              <w:left w:val="single" w:sz="6" w:space="0" w:color="auto"/>
              <w:bottom w:val="single" w:sz="6" w:space="0" w:color="auto"/>
            </w:tcBorders>
          </w:tcPr>
          <w:p w14:paraId="3287E223" w14:textId="77777777" w:rsidR="007467C0" w:rsidRPr="00FB292A" w:rsidRDefault="007467C0" w:rsidP="00AA77D3">
            <w:pPr>
              <w:pStyle w:val="TableBody"/>
            </w:pPr>
            <w:r w:rsidRPr="00FB292A">
              <w:t>Moves the Calendar 1 Month in the past</w:t>
            </w:r>
          </w:p>
        </w:tc>
      </w:tr>
      <w:tr w:rsidR="007467C0" w:rsidRPr="00A875AE" w14:paraId="3DA973AC" w14:textId="77777777" w:rsidTr="006271D1">
        <w:trPr>
          <w:cantSplit/>
        </w:trPr>
        <w:tc>
          <w:tcPr>
            <w:tcW w:w="1760" w:type="dxa"/>
            <w:tcBorders>
              <w:top w:val="nil"/>
              <w:bottom w:val="single" w:sz="6" w:space="0" w:color="auto"/>
              <w:right w:val="single" w:sz="6" w:space="0" w:color="auto"/>
            </w:tcBorders>
          </w:tcPr>
          <w:p w14:paraId="3AC6FAAB" w14:textId="77777777" w:rsidR="007467C0" w:rsidRPr="00AA77D3" w:rsidRDefault="007467C0" w:rsidP="00AA77D3">
            <w:pPr>
              <w:pStyle w:val="TableBody"/>
              <w:rPr>
                <w:b/>
                <w:bCs/>
              </w:rPr>
            </w:pPr>
            <w:r w:rsidRPr="00AA77D3">
              <w:rPr>
                <w:b/>
                <w:bCs/>
              </w:rPr>
              <w:t>&gt;</w:t>
            </w:r>
          </w:p>
        </w:tc>
        <w:tc>
          <w:tcPr>
            <w:tcW w:w="6290" w:type="dxa"/>
            <w:tcBorders>
              <w:top w:val="nil"/>
              <w:left w:val="single" w:sz="6" w:space="0" w:color="auto"/>
              <w:bottom w:val="single" w:sz="6" w:space="0" w:color="auto"/>
            </w:tcBorders>
          </w:tcPr>
          <w:p w14:paraId="7E8B3627" w14:textId="77777777" w:rsidR="007467C0" w:rsidRPr="00FB292A" w:rsidRDefault="007467C0" w:rsidP="00AA77D3">
            <w:pPr>
              <w:pStyle w:val="TableBody"/>
            </w:pPr>
            <w:r w:rsidRPr="00FB292A">
              <w:t>Moves the Calendar 1 Month forward</w:t>
            </w:r>
          </w:p>
        </w:tc>
      </w:tr>
      <w:tr w:rsidR="007467C0" w:rsidRPr="00A875AE" w14:paraId="6ACEE60B" w14:textId="77777777" w:rsidTr="006271D1">
        <w:trPr>
          <w:cantSplit/>
        </w:trPr>
        <w:tc>
          <w:tcPr>
            <w:tcW w:w="1760" w:type="dxa"/>
            <w:tcBorders>
              <w:top w:val="nil"/>
              <w:bottom w:val="single" w:sz="4" w:space="0" w:color="auto"/>
              <w:right w:val="single" w:sz="6" w:space="0" w:color="auto"/>
            </w:tcBorders>
          </w:tcPr>
          <w:p w14:paraId="28C770EA" w14:textId="77777777" w:rsidR="007467C0" w:rsidRPr="00AA77D3" w:rsidRDefault="007467C0" w:rsidP="00AA77D3">
            <w:pPr>
              <w:pStyle w:val="TableBody"/>
              <w:rPr>
                <w:b/>
                <w:bCs/>
              </w:rPr>
            </w:pPr>
            <w:r w:rsidRPr="00AA77D3">
              <w:rPr>
                <w:b/>
                <w:bCs/>
              </w:rPr>
              <w:t>Dates</w:t>
            </w:r>
          </w:p>
        </w:tc>
        <w:tc>
          <w:tcPr>
            <w:tcW w:w="6290" w:type="dxa"/>
            <w:tcBorders>
              <w:top w:val="nil"/>
              <w:left w:val="single" w:sz="6" w:space="0" w:color="auto"/>
              <w:bottom w:val="single" w:sz="4" w:space="0" w:color="auto"/>
            </w:tcBorders>
          </w:tcPr>
          <w:p w14:paraId="06439C46" w14:textId="54919876" w:rsidR="007467C0" w:rsidRPr="00FB292A" w:rsidRDefault="007467C0" w:rsidP="00AA77D3">
            <w:pPr>
              <w:pStyle w:val="TableBody"/>
            </w:pPr>
            <w:r w:rsidRPr="00FB292A">
              <w:t>Hyperlinks will denote which dates can be selected. In some cases</w:t>
            </w:r>
            <w:r w:rsidR="00772652">
              <w:t>,</w:t>
            </w:r>
            <w:r w:rsidRPr="00FB292A">
              <w:t xml:space="preserve"> dates will not be available (i.e. The date being selected is for a delivery day and Sunday is a non-delivery day; Sunday would not be available for selection)</w:t>
            </w:r>
          </w:p>
        </w:tc>
      </w:tr>
      <w:tr w:rsidR="007467C0" w:rsidRPr="00A875AE" w14:paraId="0E6304DF" w14:textId="77777777" w:rsidTr="006271D1">
        <w:trPr>
          <w:cantSplit/>
        </w:trPr>
        <w:tc>
          <w:tcPr>
            <w:tcW w:w="1760" w:type="dxa"/>
            <w:tcBorders>
              <w:top w:val="single" w:sz="4" w:space="0" w:color="auto"/>
              <w:left w:val="single" w:sz="4" w:space="0" w:color="auto"/>
              <w:bottom w:val="single" w:sz="4" w:space="0" w:color="auto"/>
              <w:right w:val="single" w:sz="4" w:space="0" w:color="auto"/>
            </w:tcBorders>
          </w:tcPr>
          <w:p w14:paraId="1E5C322D" w14:textId="77777777" w:rsidR="007467C0" w:rsidRPr="00AA77D3" w:rsidRDefault="007467C0" w:rsidP="00AA77D3">
            <w:pPr>
              <w:pStyle w:val="TableBody"/>
              <w:rPr>
                <w:b/>
                <w:bCs/>
              </w:rPr>
            </w:pPr>
            <w:r w:rsidRPr="00AA77D3">
              <w:rPr>
                <w:b/>
                <w:bCs/>
              </w:rPr>
              <w:t>yyyy-MM-dd</w:t>
            </w:r>
          </w:p>
        </w:tc>
        <w:tc>
          <w:tcPr>
            <w:tcW w:w="6290" w:type="dxa"/>
            <w:tcBorders>
              <w:top w:val="single" w:sz="4" w:space="0" w:color="auto"/>
              <w:left w:val="single" w:sz="4" w:space="0" w:color="auto"/>
              <w:bottom w:val="single" w:sz="4" w:space="0" w:color="auto"/>
              <w:right w:val="single" w:sz="4" w:space="0" w:color="auto"/>
            </w:tcBorders>
          </w:tcPr>
          <w:p w14:paraId="51FDBDB1" w14:textId="77777777" w:rsidR="007467C0" w:rsidRPr="00FB292A" w:rsidRDefault="007467C0" w:rsidP="00AA77D3">
            <w:pPr>
              <w:pStyle w:val="TableBody"/>
            </w:pPr>
            <w:r w:rsidRPr="00FB292A">
              <w:t>Specifies the currently selected date. If the user would like to type in the date, then it is possible to do so in this field, but it must conform to the format of Year(yyyy)-Month(MM)-Day(dd).</w:t>
            </w:r>
          </w:p>
        </w:tc>
      </w:tr>
      <w:tr w:rsidR="007467C0" w:rsidRPr="00A875AE" w14:paraId="79EEADBE" w14:textId="77777777" w:rsidTr="006271D1">
        <w:trPr>
          <w:cantSplit/>
        </w:trPr>
        <w:tc>
          <w:tcPr>
            <w:tcW w:w="1760" w:type="dxa"/>
            <w:tcBorders>
              <w:top w:val="single" w:sz="4" w:space="0" w:color="auto"/>
              <w:left w:val="single" w:sz="4" w:space="0" w:color="auto"/>
              <w:bottom w:val="single" w:sz="4" w:space="0" w:color="auto"/>
              <w:right w:val="single" w:sz="4" w:space="0" w:color="auto"/>
            </w:tcBorders>
          </w:tcPr>
          <w:p w14:paraId="07BEA320" w14:textId="77777777" w:rsidR="007467C0" w:rsidRPr="00AA77D3" w:rsidRDefault="007467C0" w:rsidP="00AA77D3">
            <w:pPr>
              <w:pStyle w:val="TableBody"/>
              <w:rPr>
                <w:b/>
                <w:bCs/>
              </w:rPr>
            </w:pPr>
            <w:r w:rsidRPr="00AA77D3">
              <w:rPr>
                <w:b/>
                <w:bCs/>
              </w:rPr>
              <w:t>Clear</w:t>
            </w:r>
          </w:p>
        </w:tc>
        <w:tc>
          <w:tcPr>
            <w:tcW w:w="6290" w:type="dxa"/>
            <w:tcBorders>
              <w:top w:val="single" w:sz="4" w:space="0" w:color="auto"/>
              <w:left w:val="single" w:sz="4" w:space="0" w:color="auto"/>
              <w:bottom w:val="single" w:sz="4" w:space="0" w:color="auto"/>
              <w:right w:val="single" w:sz="4" w:space="0" w:color="auto"/>
            </w:tcBorders>
          </w:tcPr>
          <w:p w14:paraId="3784BA5F" w14:textId="77777777" w:rsidR="007467C0" w:rsidRPr="00FB292A" w:rsidRDefault="007467C0" w:rsidP="00AA77D3">
            <w:pPr>
              <w:pStyle w:val="TableBody"/>
            </w:pPr>
            <w:r w:rsidRPr="00FB292A">
              <w:t>Clears the date completely from the field that was originally selected</w:t>
            </w:r>
          </w:p>
        </w:tc>
      </w:tr>
      <w:tr w:rsidR="007467C0" w:rsidRPr="00A875AE" w14:paraId="130723B4" w14:textId="77777777" w:rsidTr="00AA77D3">
        <w:trPr>
          <w:cantSplit/>
          <w:trHeight w:val="70"/>
        </w:trPr>
        <w:tc>
          <w:tcPr>
            <w:tcW w:w="1760" w:type="dxa"/>
            <w:tcBorders>
              <w:top w:val="single" w:sz="4" w:space="0" w:color="auto"/>
              <w:left w:val="single" w:sz="4" w:space="0" w:color="auto"/>
              <w:bottom w:val="single" w:sz="4" w:space="0" w:color="auto"/>
              <w:right w:val="single" w:sz="4" w:space="0" w:color="auto"/>
            </w:tcBorders>
          </w:tcPr>
          <w:p w14:paraId="548C4D0E" w14:textId="77777777" w:rsidR="007467C0" w:rsidRPr="00AA77D3" w:rsidRDefault="007467C0" w:rsidP="00AA77D3">
            <w:pPr>
              <w:pStyle w:val="TableBody"/>
              <w:rPr>
                <w:b/>
                <w:bCs/>
              </w:rPr>
            </w:pPr>
            <w:r w:rsidRPr="00AA77D3">
              <w:rPr>
                <w:b/>
                <w:bCs/>
              </w:rPr>
              <w:t>Cancel</w:t>
            </w:r>
          </w:p>
        </w:tc>
        <w:tc>
          <w:tcPr>
            <w:tcW w:w="6290" w:type="dxa"/>
            <w:tcBorders>
              <w:top w:val="single" w:sz="4" w:space="0" w:color="auto"/>
              <w:left w:val="single" w:sz="4" w:space="0" w:color="auto"/>
              <w:bottom w:val="single" w:sz="4" w:space="0" w:color="auto"/>
              <w:right w:val="single" w:sz="4" w:space="0" w:color="auto"/>
            </w:tcBorders>
          </w:tcPr>
          <w:p w14:paraId="2574F5D1" w14:textId="77777777" w:rsidR="007467C0" w:rsidRPr="00FB292A" w:rsidRDefault="007467C0" w:rsidP="00AA77D3">
            <w:pPr>
              <w:pStyle w:val="TableBody"/>
            </w:pPr>
            <w:r w:rsidRPr="00FB292A">
              <w:t>Cancels the date selection without changing any values.</w:t>
            </w:r>
          </w:p>
        </w:tc>
      </w:tr>
    </w:tbl>
    <w:p w14:paraId="2D7759FF" w14:textId="77777777" w:rsidR="007467C0" w:rsidRDefault="007467C0" w:rsidP="007467C0">
      <w:pPr>
        <w:pStyle w:val="TopofSection"/>
        <w:rPr>
          <w:lang w:val="en-US"/>
        </w:rPr>
      </w:pPr>
      <w:bookmarkStart w:id="218" w:name="_Toc221530651"/>
      <w:bookmarkStart w:id="219" w:name="_Ref221779726"/>
      <w:bookmarkStart w:id="220" w:name="_Toc223436131"/>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56C452E4" w14:textId="77777777" w:rsidR="007467C0" w:rsidRPr="00CC46DA" w:rsidRDefault="007467C0" w:rsidP="007467C0">
      <w:pPr>
        <w:pStyle w:val="TopofSection"/>
        <w:rPr>
          <w:lang w:val="en-US"/>
        </w:rPr>
      </w:pPr>
    </w:p>
    <w:p w14:paraId="44ACEB11" w14:textId="77777777" w:rsidR="007467C0" w:rsidRPr="00A875AE" w:rsidRDefault="007467C0" w:rsidP="007467C0">
      <w:pPr>
        <w:pStyle w:val="Heading3"/>
      </w:pPr>
      <w:bookmarkStart w:id="221" w:name="_Ref236037806"/>
      <w:bookmarkStart w:id="222" w:name="_Toc243109699"/>
      <w:bookmarkStart w:id="223" w:name="_Toc74556341"/>
      <w:bookmarkStart w:id="224" w:name="_Toc127491529"/>
      <w:bookmarkStart w:id="225" w:name="_Toc128021062"/>
      <w:r>
        <w:t>Cashpoint</w:t>
      </w:r>
      <w:r w:rsidRPr="00A875AE">
        <w:t xml:space="preserve"> Search</w:t>
      </w:r>
      <w:bookmarkEnd w:id="218"/>
      <w:bookmarkEnd w:id="219"/>
      <w:bookmarkEnd w:id="220"/>
      <w:bookmarkEnd w:id="221"/>
      <w:bookmarkEnd w:id="222"/>
      <w:bookmarkEnd w:id="223"/>
      <w:bookmarkEnd w:id="224"/>
      <w:bookmarkEnd w:id="225"/>
    </w:p>
    <w:p w14:paraId="38C2B6C7" w14:textId="62EE4CCD" w:rsidR="007467C0" w:rsidRPr="00A875AE" w:rsidRDefault="007467C0" w:rsidP="00AA77D3">
      <w:pPr>
        <w:pStyle w:val="BodyText"/>
      </w:pPr>
      <w:r>
        <w:t xml:space="preserve">Many </w:t>
      </w:r>
      <w:del w:id="226" w:author="Pinnu, Sainath" w:date="2023-03-29T12:05:00Z">
        <w:r w:rsidDel="003307B4">
          <w:delText>times</w:delText>
        </w:r>
      </w:del>
      <w:ins w:id="227" w:author="Pinnu, Sainath" w:date="2023-03-29T12:05:00Z">
        <w:r w:rsidR="003307B4">
          <w:t>times,</w:t>
        </w:r>
      </w:ins>
      <w:r>
        <w:t xml:space="preserve"> a user will want to find a particular Cashpoint for different reasons. An easy way to search for Cashpoints is by using the Cashpoint Search Function. The Search window can be accessed by clicking on the Search Icon </w:t>
      </w:r>
      <w:r>
        <w:rPr>
          <w:noProof/>
        </w:rPr>
        <w:drawing>
          <wp:inline distT="0" distB="0" distL="0" distR="0" wp14:anchorId="0D246503" wp14:editId="4843E0DB">
            <wp:extent cx="191135" cy="191135"/>
            <wp:effectExtent l="0" t="0" r="0" b="0"/>
            <wp:docPr id="50" name="Picture 50" descr="Description: C:\Sun\SDK\domains\domain1\applications\j2ee-apps\ov1\OptiVault_war\images\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pic:cNvPicPr/>
                  </pic:nvPicPr>
                  <pic:blipFill>
                    <a:blip r:embed="rId63">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t xml:space="preserve"> on most OptiVault screens.</w:t>
      </w:r>
    </w:p>
    <w:p w14:paraId="6BEE99C9" w14:textId="77777777" w:rsidR="007467C0" w:rsidRDefault="007467C0" w:rsidP="007467C0">
      <w:pPr>
        <w:pStyle w:val="Caption"/>
        <w:rPr>
          <w:lang w:val="en-US"/>
        </w:rPr>
      </w:pPr>
      <w:bookmarkStart w:id="228" w:name="_Toc74556436"/>
      <w:bookmarkStart w:id="229" w:name="_Toc128022113"/>
      <w:r w:rsidRPr="4D59B337">
        <w:rPr>
          <w:lang w:val="en-US"/>
        </w:rPr>
        <w:t xml:space="preserve">Figure </w:t>
      </w:r>
      <w:r w:rsidRPr="4D59B337">
        <w:rPr>
          <w:lang w:val="en-US"/>
        </w:rPr>
        <w:fldChar w:fldCharType="begin"/>
      </w:r>
      <w:r w:rsidRPr="4D59B337">
        <w:rPr>
          <w:lang w:val="en-US"/>
        </w:rPr>
        <w:instrText xml:space="preserve"> SEQ Figure \* ARABIC </w:instrText>
      </w:r>
      <w:r w:rsidRPr="4D59B337">
        <w:rPr>
          <w:lang w:val="en-US"/>
        </w:rPr>
        <w:fldChar w:fldCharType="separate"/>
      </w:r>
      <w:r>
        <w:rPr>
          <w:noProof/>
          <w:lang w:val="en-US"/>
        </w:rPr>
        <w:t>4</w:t>
      </w:r>
      <w:r w:rsidRPr="4D59B337">
        <w:rPr>
          <w:lang w:val="en-US"/>
        </w:rPr>
        <w:fldChar w:fldCharType="end"/>
      </w:r>
      <w:r w:rsidRPr="4D59B337">
        <w:rPr>
          <w:lang w:val="en-US"/>
        </w:rPr>
        <w:t>: Cashpoint Search Page</w:t>
      </w:r>
      <w:bookmarkEnd w:id="228"/>
      <w:bookmarkEnd w:id="229"/>
    </w:p>
    <w:p w14:paraId="3B8EAE27" w14:textId="77777777" w:rsidR="007467C0" w:rsidRPr="00E74E32" w:rsidRDefault="007467C0" w:rsidP="00AA77D3">
      <w:pPr>
        <w:jc w:val="center"/>
      </w:pPr>
      <w:r>
        <w:rPr>
          <w:noProof/>
        </w:rPr>
        <w:drawing>
          <wp:inline distT="0" distB="0" distL="0" distR="0" wp14:anchorId="6F16174F" wp14:editId="7AF6DCF3">
            <wp:extent cx="4572000" cy="828675"/>
            <wp:effectExtent l="76200" t="76200" r="133350" b="142875"/>
            <wp:docPr id="2026121113" name="Picture 202612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82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BBEB00" w14:textId="77777777" w:rsidR="007467C0" w:rsidRPr="00C63038" w:rsidRDefault="007467C0" w:rsidP="007467C0">
      <w:pPr>
        <w:pStyle w:val="Caption"/>
        <w:rPr>
          <w:lang w:val="en-US"/>
        </w:rPr>
      </w:pPr>
      <w:bookmarkStart w:id="230" w:name="_Toc74556645"/>
      <w:r w:rsidRPr="00C63038">
        <w:rPr>
          <w:lang w:val="en-US"/>
        </w:rPr>
        <w:t xml:space="preserve">Table </w:t>
      </w:r>
      <w:r>
        <w:fldChar w:fldCharType="begin"/>
      </w:r>
      <w:r w:rsidRPr="00C63038">
        <w:rPr>
          <w:lang w:val="en-US"/>
        </w:rPr>
        <w:instrText xml:space="preserve"> SEQ Table \* ARABIC </w:instrText>
      </w:r>
      <w:r>
        <w:fldChar w:fldCharType="separate"/>
      </w:r>
      <w:r>
        <w:rPr>
          <w:noProof/>
          <w:lang w:val="en-US"/>
        </w:rPr>
        <w:t>6</w:t>
      </w:r>
      <w:r>
        <w:fldChar w:fldCharType="end"/>
      </w:r>
      <w:r w:rsidRPr="00C63038">
        <w:rPr>
          <w:lang w:val="en-US"/>
        </w:rPr>
        <w:t>: Cashpoint Search Description</w:t>
      </w:r>
      <w:bookmarkEnd w:id="23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13B29B7F" w14:textId="77777777" w:rsidTr="003C6518">
        <w:trPr>
          <w:tblHeader/>
        </w:trPr>
        <w:tc>
          <w:tcPr>
            <w:tcW w:w="2300" w:type="dxa"/>
            <w:tcBorders>
              <w:top w:val="single" w:sz="6" w:space="0" w:color="auto"/>
              <w:bottom w:val="double" w:sz="6" w:space="0" w:color="auto"/>
              <w:right w:val="single" w:sz="6" w:space="0" w:color="auto"/>
            </w:tcBorders>
            <w:shd w:val="clear" w:color="auto" w:fill="60C03A"/>
          </w:tcPr>
          <w:p w14:paraId="2333613A" w14:textId="77777777" w:rsidR="007467C0" w:rsidRPr="00AA77D3" w:rsidRDefault="007467C0" w:rsidP="00170D7D">
            <w:pPr>
              <w:pStyle w:val="TableHeader"/>
            </w:pPr>
            <w:r w:rsidRPr="00AA77D3">
              <w:t>Field Name</w:t>
            </w:r>
          </w:p>
        </w:tc>
        <w:tc>
          <w:tcPr>
            <w:tcW w:w="5750" w:type="dxa"/>
            <w:tcBorders>
              <w:top w:val="single" w:sz="6" w:space="0" w:color="auto"/>
              <w:left w:val="nil"/>
              <w:bottom w:val="double" w:sz="6" w:space="0" w:color="auto"/>
            </w:tcBorders>
            <w:shd w:val="clear" w:color="auto" w:fill="60C03A"/>
          </w:tcPr>
          <w:p w14:paraId="0525BC39" w14:textId="77777777" w:rsidR="007467C0" w:rsidRPr="00AA77D3" w:rsidRDefault="007467C0" w:rsidP="00170D7D">
            <w:pPr>
              <w:pStyle w:val="TableHeader"/>
            </w:pPr>
            <w:r w:rsidRPr="00AA77D3">
              <w:t>Description</w:t>
            </w:r>
          </w:p>
        </w:tc>
      </w:tr>
      <w:tr w:rsidR="007467C0" w:rsidRPr="00A875AE" w14:paraId="4738055B" w14:textId="77777777" w:rsidTr="003C6518">
        <w:tc>
          <w:tcPr>
            <w:tcW w:w="2300" w:type="dxa"/>
            <w:tcBorders>
              <w:top w:val="nil"/>
              <w:bottom w:val="single" w:sz="6" w:space="0" w:color="auto"/>
              <w:right w:val="single" w:sz="6" w:space="0" w:color="auto"/>
            </w:tcBorders>
          </w:tcPr>
          <w:p w14:paraId="460400DF" w14:textId="77777777" w:rsidR="007467C0" w:rsidRPr="00AA77D3" w:rsidRDefault="007467C0" w:rsidP="00AA77D3">
            <w:pPr>
              <w:pStyle w:val="TableBody"/>
              <w:rPr>
                <w:b/>
                <w:bCs/>
              </w:rPr>
            </w:pPr>
            <w:r w:rsidRPr="00AA77D3">
              <w:rPr>
                <w:b/>
                <w:bCs/>
              </w:rPr>
              <w:t>Cashpoint ID</w:t>
            </w:r>
          </w:p>
        </w:tc>
        <w:tc>
          <w:tcPr>
            <w:tcW w:w="5750" w:type="dxa"/>
            <w:tcBorders>
              <w:top w:val="nil"/>
              <w:left w:val="single" w:sz="6" w:space="0" w:color="auto"/>
              <w:bottom w:val="single" w:sz="6" w:space="0" w:color="auto"/>
            </w:tcBorders>
          </w:tcPr>
          <w:p w14:paraId="22A24B85" w14:textId="77777777" w:rsidR="007467C0" w:rsidRPr="00FB292A" w:rsidRDefault="007467C0" w:rsidP="00AA77D3">
            <w:pPr>
              <w:pStyle w:val="TableBody"/>
            </w:pPr>
            <w:r w:rsidRPr="00FB292A">
              <w:t>Unique alphanumeric code that identifies the Cashpoint.</w:t>
            </w:r>
          </w:p>
        </w:tc>
      </w:tr>
      <w:tr w:rsidR="007467C0" w:rsidRPr="00A875AE" w14:paraId="5C8C4F6C" w14:textId="77777777" w:rsidTr="003C6518">
        <w:tc>
          <w:tcPr>
            <w:tcW w:w="2300" w:type="dxa"/>
            <w:tcBorders>
              <w:top w:val="nil"/>
              <w:bottom w:val="single" w:sz="6" w:space="0" w:color="auto"/>
              <w:right w:val="single" w:sz="6" w:space="0" w:color="auto"/>
            </w:tcBorders>
          </w:tcPr>
          <w:p w14:paraId="4B325E4E" w14:textId="77777777" w:rsidR="007467C0" w:rsidRPr="00B579E9" w:rsidRDefault="007467C0" w:rsidP="00B579E9">
            <w:pPr>
              <w:pStyle w:val="TableBody"/>
              <w:rPr>
                <w:b/>
                <w:bCs/>
              </w:rPr>
            </w:pPr>
            <w:r w:rsidRPr="00B579E9">
              <w:rPr>
                <w:b/>
                <w:bCs/>
              </w:rPr>
              <w:t>Cashpoint Type</w:t>
            </w:r>
          </w:p>
        </w:tc>
        <w:tc>
          <w:tcPr>
            <w:tcW w:w="5750" w:type="dxa"/>
            <w:tcBorders>
              <w:top w:val="nil"/>
              <w:left w:val="single" w:sz="6" w:space="0" w:color="auto"/>
              <w:bottom w:val="single" w:sz="6" w:space="0" w:color="auto"/>
            </w:tcBorders>
          </w:tcPr>
          <w:p w14:paraId="6658C5E7" w14:textId="77777777" w:rsidR="007467C0" w:rsidRPr="00FB292A" w:rsidRDefault="007467C0" w:rsidP="00B579E9">
            <w:pPr>
              <w:pStyle w:val="TableBody"/>
            </w:pPr>
            <w:r w:rsidRPr="00FB292A">
              <w:t>Allows the user to select the type of Cashpoints that OptiVault will search. The following Cashpoint types are available:</w:t>
            </w:r>
          </w:p>
          <w:p w14:paraId="76AD1A83" w14:textId="77777777" w:rsidR="007467C0" w:rsidRPr="00FB292A" w:rsidRDefault="007467C0" w:rsidP="00D01D10">
            <w:pPr>
              <w:pStyle w:val="TableListBullet"/>
            </w:pPr>
            <w:r w:rsidRPr="00FB292A">
              <w:t xml:space="preserve">Vault (Default) – Cash Distribution Cashpoints </w:t>
            </w:r>
          </w:p>
          <w:p w14:paraId="69DF0D7F" w14:textId="77777777" w:rsidR="007467C0" w:rsidRPr="00FB292A" w:rsidRDefault="007467C0" w:rsidP="00D01D10">
            <w:pPr>
              <w:pStyle w:val="TableListBullet"/>
            </w:pPr>
            <w:r w:rsidRPr="00FB292A">
              <w:lastRenderedPageBreak/>
              <w:t>Commercial – Commercial Customer Cashpoints</w:t>
            </w:r>
          </w:p>
          <w:p w14:paraId="2D15AF5C" w14:textId="77777777" w:rsidR="007467C0" w:rsidRPr="00FB292A" w:rsidRDefault="007467C0" w:rsidP="00D01D10">
            <w:pPr>
              <w:pStyle w:val="TableListBullet"/>
            </w:pPr>
            <w:r w:rsidRPr="00FB292A">
              <w:t>Custodial Inventory – Custodial Inventory Cashpoints</w:t>
            </w:r>
          </w:p>
          <w:p w14:paraId="33F51751" w14:textId="77777777" w:rsidR="007467C0" w:rsidRPr="00FB292A" w:rsidRDefault="007467C0" w:rsidP="00D01D10">
            <w:pPr>
              <w:pStyle w:val="TableListBullet"/>
            </w:pPr>
            <w:r w:rsidRPr="00FB292A">
              <w:t>External Funding Source – External Funding Source Cashpoints</w:t>
            </w:r>
          </w:p>
        </w:tc>
      </w:tr>
      <w:tr w:rsidR="007467C0" w:rsidRPr="00A875AE" w14:paraId="34BF1D01" w14:textId="77777777" w:rsidTr="003C6518">
        <w:tc>
          <w:tcPr>
            <w:tcW w:w="2300" w:type="dxa"/>
            <w:tcBorders>
              <w:top w:val="nil"/>
              <w:bottom w:val="single" w:sz="6" w:space="0" w:color="auto"/>
              <w:right w:val="single" w:sz="6" w:space="0" w:color="auto"/>
            </w:tcBorders>
          </w:tcPr>
          <w:p w14:paraId="0DCFC9A4" w14:textId="77777777" w:rsidR="007467C0" w:rsidRPr="00B579E9" w:rsidRDefault="007467C0" w:rsidP="00B579E9">
            <w:pPr>
              <w:pStyle w:val="TableBody"/>
              <w:rPr>
                <w:b/>
                <w:bCs/>
              </w:rPr>
            </w:pPr>
            <w:r w:rsidRPr="00B579E9">
              <w:rPr>
                <w:b/>
                <w:bCs/>
              </w:rPr>
              <w:lastRenderedPageBreak/>
              <w:t>Search</w:t>
            </w:r>
          </w:p>
        </w:tc>
        <w:tc>
          <w:tcPr>
            <w:tcW w:w="5750" w:type="dxa"/>
            <w:tcBorders>
              <w:top w:val="nil"/>
              <w:left w:val="single" w:sz="6" w:space="0" w:color="auto"/>
              <w:bottom w:val="single" w:sz="6" w:space="0" w:color="auto"/>
            </w:tcBorders>
          </w:tcPr>
          <w:p w14:paraId="77773F2A" w14:textId="77777777" w:rsidR="007467C0" w:rsidRPr="00FB292A" w:rsidRDefault="007467C0" w:rsidP="00D01D10">
            <w:pPr>
              <w:pStyle w:val="TableBody"/>
            </w:pPr>
            <w:r w:rsidRPr="00FB292A">
              <w:t>Submits the request to search for the Cashpoint. If nothing was entered in the search criteria field, then all Cashpoints will be returned for the Cashpoint type selected.</w:t>
            </w:r>
          </w:p>
        </w:tc>
      </w:tr>
      <w:tr w:rsidR="007467C0" w:rsidRPr="00A875AE" w14:paraId="698F2870" w14:textId="77777777" w:rsidTr="003C6518">
        <w:tc>
          <w:tcPr>
            <w:tcW w:w="2300" w:type="dxa"/>
            <w:tcBorders>
              <w:top w:val="nil"/>
              <w:bottom w:val="single" w:sz="4" w:space="0" w:color="auto"/>
              <w:right w:val="single" w:sz="6" w:space="0" w:color="auto"/>
            </w:tcBorders>
          </w:tcPr>
          <w:p w14:paraId="22C874D3" w14:textId="77777777" w:rsidR="007467C0" w:rsidRPr="00B579E9" w:rsidRDefault="007467C0" w:rsidP="00B579E9">
            <w:pPr>
              <w:pStyle w:val="TableBody"/>
              <w:rPr>
                <w:b/>
                <w:bCs/>
              </w:rPr>
            </w:pPr>
            <w:r w:rsidRPr="00B579E9">
              <w:rPr>
                <w:b/>
                <w:bCs/>
              </w:rPr>
              <w:t>Cancel</w:t>
            </w:r>
          </w:p>
        </w:tc>
        <w:tc>
          <w:tcPr>
            <w:tcW w:w="5750" w:type="dxa"/>
            <w:tcBorders>
              <w:top w:val="nil"/>
              <w:left w:val="single" w:sz="6" w:space="0" w:color="auto"/>
              <w:bottom w:val="single" w:sz="4" w:space="0" w:color="auto"/>
            </w:tcBorders>
          </w:tcPr>
          <w:p w14:paraId="7F3684BC" w14:textId="77777777" w:rsidR="007467C0" w:rsidRPr="00FB292A" w:rsidRDefault="007467C0" w:rsidP="00D01D10">
            <w:pPr>
              <w:pStyle w:val="TableBody"/>
            </w:pPr>
            <w:r w:rsidRPr="00FB292A">
              <w:t>Closes this window without processing any information.</w:t>
            </w:r>
          </w:p>
        </w:tc>
      </w:tr>
    </w:tbl>
    <w:p w14:paraId="4ADE49A8" w14:textId="1EAE990B" w:rsidR="007467C0" w:rsidRDefault="007467C0" w:rsidP="007467C0">
      <w:pPr>
        <w:pStyle w:val="TopofSection"/>
      </w:pPr>
      <w:bookmarkStart w:id="231" w:name="_Toc221530652"/>
      <w:bookmarkStart w:id="232" w:name="_Ref221587984"/>
      <w:bookmarkStart w:id="233" w:name="_Ref221779727"/>
      <w:bookmarkStart w:id="234" w:name="_Ref221895463"/>
      <w:bookmarkStart w:id="235" w:name="_Toc223436132"/>
      <w:bookmarkStart w:id="236" w:name="_Ref236037811"/>
      <w:bookmarkStart w:id="237" w:name="_Ref236109174"/>
      <w:bookmarkStart w:id="238" w:name="_Toc243109700"/>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2B32064D" w14:textId="77777777" w:rsidR="00391980" w:rsidRPr="00B82801" w:rsidRDefault="00391980" w:rsidP="007467C0">
      <w:pPr>
        <w:pStyle w:val="TopofSection"/>
      </w:pPr>
    </w:p>
    <w:p w14:paraId="4CBC7D7C" w14:textId="77777777" w:rsidR="007467C0" w:rsidRPr="00A875AE" w:rsidRDefault="007467C0" w:rsidP="007467C0">
      <w:pPr>
        <w:pStyle w:val="Heading3"/>
      </w:pPr>
      <w:bookmarkStart w:id="239" w:name="_Cashpoint_Selector"/>
      <w:bookmarkStart w:id="240" w:name="_Ref249246601"/>
      <w:bookmarkStart w:id="241" w:name="_Ref249747087"/>
      <w:bookmarkStart w:id="242" w:name="_Toc74556342"/>
      <w:bookmarkStart w:id="243" w:name="_Toc127491530"/>
      <w:bookmarkStart w:id="244" w:name="_Toc128021063"/>
      <w:bookmarkEnd w:id="239"/>
      <w:r>
        <w:t>Cashpoint</w:t>
      </w:r>
      <w:r w:rsidRPr="00A875AE">
        <w:t xml:space="preserve"> Selector</w:t>
      </w:r>
      <w:bookmarkEnd w:id="231"/>
      <w:bookmarkEnd w:id="232"/>
      <w:bookmarkEnd w:id="233"/>
      <w:bookmarkEnd w:id="234"/>
      <w:bookmarkEnd w:id="235"/>
      <w:bookmarkEnd w:id="236"/>
      <w:bookmarkEnd w:id="237"/>
      <w:bookmarkEnd w:id="238"/>
      <w:bookmarkEnd w:id="240"/>
      <w:bookmarkEnd w:id="241"/>
      <w:bookmarkEnd w:id="242"/>
      <w:bookmarkEnd w:id="243"/>
      <w:bookmarkEnd w:id="244"/>
    </w:p>
    <w:p w14:paraId="7626D483" w14:textId="2647297C" w:rsidR="007467C0" w:rsidRPr="00A875AE" w:rsidRDefault="005A1EF9" w:rsidP="00B579E9">
      <w:pPr>
        <w:pStyle w:val="BodyText"/>
      </w:pPr>
      <w:r>
        <w:t>T</w:t>
      </w:r>
      <w:r w:rsidR="007467C0" w:rsidRPr="00A875AE">
        <w:t>he user</w:t>
      </w:r>
      <w:ins w:id="245" w:author="Pinnu, Sainath" w:date="2023-03-29T12:06:00Z">
        <w:r w:rsidR="003307B4">
          <w:t>s</w:t>
        </w:r>
      </w:ins>
      <w:r w:rsidR="007467C0" w:rsidRPr="00A875AE">
        <w:t xml:space="preserve"> </w:t>
      </w:r>
      <w:r>
        <w:t>are f</w:t>
      </w:r>
      <w:r w:rsidRPr="00A875AE">
        <w:t>requently</w:t>
      </w:r>
      <w:r w:rsidR="007467C0" w:rsidRPr="00A875AE">
        <w:t xml:space="preserve"> asked to select one or </w:t>
      </w:r>
      <w:r w:rsidR="00343B1E">
        <w:t>several</w:t>
      </w:r>
      <w:r w:rsidR="007467C0" w:rsidRPr="00A875AE">
        <w:t xml:space="preserve"> </w:t>
      </w:r>
      <w:r w:rsidR="007467C0">
        <w:t>Cashpoint</w:t>
      </w:r>
      <w:r w:rsidR="007467C0" w:rsidRPr="00A875AE">
        <w:t xml:space="preserve">s for reports. For these processes, the </w:t>
      </w:r>
      <w:r w:rsidR="007467C0">
        <w:t>Cashpoint</w:t>
      </w:r>
      <w:r w:rsidR="007467C0" w:rsidRPr="00A875AE">
        <w:t xml:space="preserve"> Selector is used. This window gives the user several different ways to search for </w:t>
      </w:r>
      <w:r w:rsidR="007467C0">
        <w:t>Cashpoint</w:t>
      </w:r>
      <w:r w:rsidR="007467C0" w:rsidRPr="00A875AE">
        <w:t>s by allowing the user to filter the selection results using different criteria.</w:t>
      </w:r>
    </w:p>
    <w:p w14:paraId="4AB396F5" w14:textId="77777777" w:rsidR="007467C0" w:rsidRDefault="007467C0" w:rsidP="007467C0">
      <w:pPr>
        <w:pStyle w:val="Caption"/>
      </w:pPr>
      <w:bookmarkStart w:id="246" w:name="_Ref246909730"/>
      <w:bookmarkStart w:id="247" w:name="_Toc74556437"/>
      <w:bookmarkStart w:id="248" w:name="_Toc128022114"/>
      <w:r>
        <w:t xml:space="preserve">Figure </w:t>
      </w:r>
      <w:r>
        <w:fldChar w:fldCharType="begin"/>
      </w:r>
      <w:r>
        <w:instrText xml:space="preserve"> SEQ Figure \* ARABIC </w:instrText>
      </w:r>
      <w:r>
        <w:fldChar w:fldCharType="separate"/>
      </w:r>
      <w:r>
        <w:rPr>
          <w:noProof/>
        </w:rPr>
        <w:t>5</w:t>
      </w:r>
      <w:r>
        <w:fldChar w:fldCharType="end"/>
      </w:r>
      <w:bookmarkEnd w:id="246"/>
      <w:r>
        <w:t>: Cashpoint Selector Window</w:t>
      </w:r>
      <w:bookmarkEnd w:id="247"/>
      <w:bookmarkEnd w:id="248"/>
    </w:p>
    <w:p w14:paraId="66B30819" w14:textId="72EDE463" w:rsidR="007467C0" w:rsidRDefault="007467C0" w:rsidP="008428F8">
      <w:pPr>
        <w:jc w:val="center"/>
      </w:pPr>
      <w:r>
        <w:rPr>
          <w:noProof/>
        </w:rPr>
        <w:drawing>
          <wp:inline distT="0" distB="0" distL="0" distR="0" wp14:anchorId="516392A6" wp14:editId="4B54190B">
            <wp:extent cx="3375589" cy="3009900"/>
            <wp:effectExtent l="76200" t="76200" r="130175" b="133350"/>
            <wp:docPr id="1965117441" name="Picture 196511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379071" cy="30130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4A91C7" w14:textId="7D35B902" w:rsidR="007467C0" w:rsidRPr="002B4A9A" w:rsidRDefault="007467C0" w:rsidP="005D2B86">
      <w:pPr>
        <w:pStyle w:val="Caption"/>
        <w:rPr>
          <w:lang w:val="en-US"/>
        </w:rPr>
      </w:pPr>
      <w:bookmarkStart w:id="249" w:name="_Toc74556646"/>
      <w:r w:rsidRPr="002B4A9A">
        <w:rPr>
          <w:lang w:val="en-US"/>
        </w:rPr>
        <w:lastRenderedPageBreak/>
        <w:t xml:space="preserve">Table </w:t>
      </w:r>
      <w:r w:rsidRPr="002B4A9A">
        <w:rPr>
          <w:lang w:val="en-US"/>
        </w:rPr>
        <w:fldChar w:fldCharType="begin"/>
      </w:r>
      <w:r w:rsidRPr="002B4A9A">
        <w:rPr>
          <w:lang w:val="en-US"/>
        </w:rPr>
        <w:instrText xml:space="preserve"> SEQ Table \* ARABIC </w:instrText>
      </w:r>
      <w:r w:rsidRPr="002B4A9A">
        <w:rPr>
          <w:lang w:val="en-US"/>
        </w:rPr>
        <w:fldChar w:fldCharType="separate"/>
      </w:r>
      <w:r w:rsidRPr="002B4A9A">
        <w:rPr>
          <w:lang w:val="en-US"/>
        </w:rPr>
        <w:t>7</w:t>
      </w:r>
      <w:r w:rsidRPr="002B4A9A">
        <w:rPr>
          <w:lang w:val="en-US"/>
        </w:rPr>
        <w:fldChar w:fldCharType="end"/>
      </w:r>
      <w:r w:rsidRPr="002B4A9A">
        <w:rPr>
          <w:lang w:val="en-US"/>
        </w:rPr>
        <w:t>: Cashpoint Selector Description</w:t>
      </w:r>
      <w:bookmarkEnd w:id="249"/>
    </w:p>
    <w:tbl>
      <w:tblPr>
        <w:tblpPr w:leftFromText="180" w:rightFromText="180" w:horzAnchor="page" w:tblpX="1507" w:tblpY="432"/>
        <w:tblW w:w="0" w:type="auto"/>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8"/>
        <w:gridCol w:w="8"/>
        <w:gridCol w:w="2255"/>
        <w:gridCol w:w="8"/>
        <w:gridCol w:w="6385"/>
        <w:gridCol w:w="8"/>
      </w:tblGrid>
      <w:tr w:rsidR="007467C0" w:rsidRPr="00A875AE" w14:paraId="35F37DB4" w14:textId="77777777" w:rsidTr="002B4A9A">
        <w:trPr>
          <w:gridBefore w:val="1"/>
          <w:gridAfter w:val="1"/>
          <w:wBefore w:w="8" w:type="dxa"/>
          <w:wAfter w:w="8" w:type="dxa"/>
        </w:trPr>
        <w:tc>
          <w:tcPr>
            <w:tcW w:w="2263" w:type="dxa"/>
            <w:gridSpan w:val="2"/>
            <w:tcBorders>
              <w:top w:val="single" w:sz="6" w:space="0" w:color="auto"/>
              <w:bottom w:val="double" w:sz="6" w:space="0" w:color="auto"/>
              <w:right w:val="single" w:sz="6" w:space="0" w:color="auto"/>
            </w:tcBorders>
            <w:shd w:val="clear" w:color="auto" w:fill="60C03A"/>
          </w:tcPr>
          <w:p w14:paraId="30C7724F" w14:textId="77777777" w:rsidR="007467C0" w:rsidRPr="00A875AE" w:rsidRDefault="007467C0" w:rsidP="00170D7D">
            <w:pPr>
              <w:pStyle w:val="TableHeader"/>
            </w:pPr>
            <w:r w:rsidRPr="00A875AE">
              <w:t>Field Name</w:t>
            </w:r>
          </w:p>
        </w:tc>
        <w:tc>
          <w:tcPr>
            <w:tcW w:w="6393" w:type="dxa"/>
            <w:gridSpan w:val="2"/>
            <w:tcBorders>
              <w:top w:val="single" w:sz="6" w:space="0" w:color="auto"/>
              <w:left w:val="nil"/>
              <w:bottom w:val="double" w:sz="6" w:space="0" w:color="auto"/>
            </w:tcBorders>
            <w:shd w:val="clear" w:color="auto" w:fill="60C03A"/>
          </w:tcPr>
          <w:p w14:paraId="6E7913A4" w14:textId="77777777" w:rsidR="007467C0" w:rsidRPr="00A875AE" w:rsidRDefault="007467C0" w:rsidP="00170D7D">
            <w:pPr>
              <w:pStyle w:val="TableHeader"/>
            </w:pPr>
            <w:r w:rsidRPr="00A875AE">
              <w:t>Description</w:t>
            </w:r>
          </w:p>
        </w:tc>
      </w:tr>
      <w:tr w:rsidR="007467C0" w:rsidRPr="00A875AE" w14:paraId="3B59D046" w14:textId="77777777" w:rsidTr="002B4A9A">
        <w:tc>
          <w:tcPr>
            <w:tcW w:w="2279" w:type="dxa"/>
            <w:gridSpan w:val="4"/>
            <w:tcBorders>
              <w:top w:val="nil"/>
              <w:bottom w:val="single" w:sz="6" w:space="0" w:color="auto"/>
              <w:right w:val="single" w:sz="6" w:space="0" w:color="auto"/>
            </w:tcBorders>
          </w:tcPr>
          <w:p w14:paraId="592A376F" w14:textId="77777777" w:rsidR="007467C0" w:rsidRPr="00763F9D" w:rsidRDefault="007467C0" w:rsidP="002B4A9A">
            <w:pPr>
              <w:pStyle w:val="TableBody"/>
              <w:rPr>
                <w:b/>
                <w:bCs/>
              </w:rPr>
            </w:pPr>
            <w:r w:rsidRPr="00763F9D">
              <w:rPr>
                <w:b/>
                <w:bCs/>
              </w:rPr>
              <w:t>Filtered By:</w:t>
            </w:r>
          </w:p>
        </w:tc>
        <w:tc>
          <w:tcPr>
            <w:tcW w:w="6393" w:type="dxa"/>
            <w:gridSpan w:val="2"/>
            <w:tcBorders>
              <w:top w:val="nil"/>
              <w:left w:val="single" w:sz="6" w:space="0" w:color="auto"/>
              <w:bottom w:val="single" w:sz="6" w:space="0" w:color="auto"/>
            </w:tcBorders>
          </w:tcPr>
          <w:p w14:paraId="439D7D62" w14:textId="77777777" w:rsidR="007467C0" w:rsidRPr="00FB292A" w:rsidRDefault="007467C0" w:rsidP="002B4A9A">
            <w:pPr>
              <w:pStyle w:val="TableBody"/>
            </w:pPr>
            <w:r w:rsidRPr="00FB292A">
              <w:t>Allows the user to select how OptiVault will search for the Cashpoint. When a new selection is made, OptiVault will change the area in the bottom-left corner to allow the user to select or input criteria specific to that input type. The options available are:</w:t>
            </w:r>
          </w:p>
          <w:p w14:paraId="0BDFED33" w14:textId="4CFF664C" w:rsidR="007467C0" w:rsidRPr="00FB292A" w:rsidRDefault="007467C0" w:rsidP="002B4A9A">
            <w:pPr>
              <w:pStyle w:val="TableListBullet"/>
            </w:pPr>
            <w:r w:rsidRPr="003C6518">
              <w:rPr>
                <w:b/>
                <w:bCs/>
              </w:rPr>
              <w:t>Cashpoint ID (Default) –</w:t>
            </w:r>
            <w:r w:rsidRPr="00FB292A">
              <w:t xml:space="preserve"> With this option, the user can search for the Cashpoint using its unique identifier. Type the Cashpoint ID in the field marked </w:t>
            </w:r>
            <w:r w:rsidRPr="003C6518">
              <w:rPr>
                <w:b/>
                <w:bCs/>
              </w:rPr>
              <w:t>‘Cashpoint ID’</w:t>
            </w:r>
            <w:r w:rsidRPr="00FB292A">
              <w:t xml:space="preserve">. </w:t>
            </w:r>
          </w:p>
          <w:p w14:paraId="289B73C7" w14:textId="6A4FCFC9" w:rsidR="007467C0" w:rsidRPr="00FB292A" w:rsidRDefault="007467C0" w:rsidP="002B4A9A">
            <w:pPr>
              <w:pStyle w:val="TableListBullet"/>
            </w:pPr>
            <w:r w:rsidRPr="003C6518">
              <w:rPr>
                <w:b/>
                <w:bCs/>
              </w:rPr>
              <w:t>Cashpoint Name –</w:t>
            </w:r>
            <w:r w:rsidRPr="00FB292A">
              <w:t xml:space="preserve"> With this option, the user can search for the Cashpoint using the name that is defined at the Cashpoint level. Type the Cashpoint name in the field marked </w:t>
            </w:r>
            <w:r w:rsidRPr="003C6518">
              <w:rPr>
                <w:b/>
                <w:bCs/>
              </w:rPr>
              <w:t>‘Cashpoint Name’</w:t>
            </w:r>
            <w:r w:rsidRPr="00FB292A">
              <w:t xml:space="preserve">. </w:t>
            </w:r>
          </w:p>
          <w:p w14:paraId="6EB5603F" w14:textId="77777777" w:rsidR="007467C0" w:rsidRDefault="007467C0" w:rsidP="002B4A9A">
            <w:pPr>
              <w:pStyle w:val="TableListBullet"/>
            </w:pPr>
            <w:r w:rsidRPr="003C6518">
              <w:rPr>
                <w:b/>
                <w:bCs/>
              </w:rPr>
              <w:t xml:space="preserve">Type – </w:t>
            </w:r>
            <w:r w:rsidRPr="00FB292A">
              <w:t>Allows the user to select only a specific type of Cashpoint (Vault, Commercial, Custodial Inventory, or External Funding Source).</w:t>
            </w:r>
          </w:p>
          <w:p w14:paraId="3F3A519D" w14:textId="77777777" w:rsidR="007467C0" w:rsidRPr="00FB292A" w:rsidRDefault="007467C0" w:rsidP="002B4A9A">
            <w:pPr>
              <w:pStyle w:val="TableListBullet"/>
            </w:pPr>
            <w:r w:rsidRPr="003C6518">
              <w:rPr>
                <w:b/>
                <w:bCs/>
              </w:rPr>
              <w:t>Trading Market –</w:t>
            </w:r>
            <w:r>
              <w:t xml:space="preserve"> Association of cashpoints that can share currency between them at reduced costs relative to that of the Default Funding Sources</w:t>
            </w:r>
          </w:p>
        </w:tc>
      </w:tr>
      <w:tr w:rsidR="007467C0" w:rsidRPr="00A875AE" w14:paraId="40EF478A" w14:textId="77777777" w:rsidTr="002B4A9A">
        <w:trPr>
          <w:gridBefore w:val="2"/>
          <w:wBefore w:w="16" w:type="dxa"/>
        </w:trPr>
        <w:tc>
          <w:tcPr>
            <w:tcW w:w="2263" w:type="dxa"/>
            <w:gridSpan w:val="2"/>
            <w:tcBorders>
              <w:top w:val="nil"/>
              <w:bottom w:val="single" w:sz="6" w:space="0" w:color="auto"/>
              <w:right w:val="single" w:sz="6" w:space="0" w:color="auto"/>
            </w:tcBorders>
          </w:tcPr>
          <w:p w14:paraId="7F97D7E8" w14:textId="77777777" w:rsidR="007467C0" w:rsidRPr="00763F9D" w:rsidRDefault="007467C0" w:rsidP="002B4A9A">
            <w:pPr>
              <w:pStyle w:val="TableBody"/>
              <w:rPr>
                <w:b/>
                <w:bCs/>
              </w:rPr>
            </w:pPr>
            <w:r w:rsidRPr="00763F9D">
              <w:rPr>
                <w:b/>
                <w:bCs/>
              </w:rPr>
              <w:t>Cashpoint Status</w:t>
            </w:r>
          </w:p>
        </w:tc>
        <w:tc>
          <w:tcPr>
            <w:tcW w:w="6393" w:type="dxa"/>
            <w:gridSpan w:val="2"/>
            <w:tcBorders>
              <w:top w:val="nil"/>
              <w:left w:val="single" w:sz="6" w:space="0" w:color="auto"/>
              <w:bottom w:val="single" w:sz="6" w:space="0" w:color="auto"/>
            </w:tcBorders>
          </w:tcPr>
          <w:p w14:paraId="7F42CE3F" w14:textId="77777777" w:rsidR="007467C0" w:rsidRPr="00FB292A" w:rsidRDefault="007467C0" w:rsidP="002B4A9A">
            <w:pPr>
              <w:pStyle w:val="TableBody"/>
            </w:pPr>
            <w:r w:rsidRPr="00FB292A">
              <w:t>Allows the user to choose Active/Inactive/All Cashpoint statuses when searching for Cashpoints.</w:t>
            </w:r>
          </w:p>
        </w:tc>
      </w:tr>
      <w:tr w:rsidR="007467C0" w:rsidRPr="00A875AE" w14:paraId="3868E228" w14:textId="77777777" w:rsidTr="002B4A9A">
        <w:trPr>
          <w:gridBefore w:val="2"/>
          <w:wBefore w:w="16" w:type="dxa"/>
        </w:trPr>
        <w:tc>
          <w:tcPr>
            <w:tcW w:w="2263" w:type="dxa"/>
            <w:gridSpan w:val="2"/>
            <w:tcBorders>
              <w:top w:val="nil"/>
              <w:bottom w:val="single" w:sz="6" w:space="0" w:color="auto"/>
              <w:right w:val="single" w:sz="6" w:space="0" w:color="auto"/>
            </w:tcBorders>
          </w:tcPr>
          <w:p w14:paraId="36984E54" w14:textId="77777777" w:rsidR="007467C0" w:rsidRPr="00763F9D" w:rsidRDefault="007467C0" w:rsidP="002B4A9A">
            <w:pPr>
              <w:pStyle w:val="TableBody"/>
              <w:rPr>
                <w:b/>
                <w:bCs/>
              </w:rPr>
            </w:pPr>
            <w:r w:rsidRPr="00763F9D">
              <w:rPr>
                <w:b/>
                <w:bCs/>
              </w:rPr>
              <w:t>Cashpoint Type</w:t>
            </w:r>
          </w:p>
        </w:tc>
        <w:tc>
          <w:tcPr>
            <w:tcW w:w="6393" w:type="dxa"/>
            <w:gridSpan w:val="2"/>
            <w:tcBorders>
              <w:top w:val="nil"/>
              <w:left w:val="single" w:sz="6" w:space="0" w:color="auto"/>
              <w:bottom w:val="single" w:sz="6" w:space="0" w:color="auto"/>
            </w:tcBorders>
          </w:tcPr>
          <w:p w14:paraId="0C01B427" w14:textId="77777777" w:rsidR="007467C0" w:rsidRPr="00FB292A" w:rsidRDefault="007467C0" w:rsidP="002B4A9A">
            <w:pPr>
              <w:pStyle w:val="TableBody"/>
            </w:pPr>
            <w:r w:rsidRPr="00FB292A">
              <w:t>Allows the user to select one or several types of Cashpoints</w:t>
            </w:r>
          </w:p>
        </w:tc>
      </w:tr>
      <w:tr w:rsidR="007467C0" w:rsidRPr="00A875AE" w14:paraId="5AC96D53" w14:textId="77777777" w:rsidTr="002B4A9A">
        <w:trPr>
          <w:gridBefore w:val="2"/>
          <w:wBefore w:w="16" w:type="dxa"/>
        </w:trPr>
        <w:tc>
          <w:tcPr>
            <w:tcW w:w="2263" w:type="dxa"/>
            <w:gridSpan w:val="2"/>
            <w:tcBorders>
              <w:top w:val="nil"/>
              <w:bottom w:val="single" w:sz="6" w:space="0" w:color="auto"/>
              <w:right w:val="single" w:sz="6" w:space="0" w:color="auto"/>
            </w:tcBorders>
          </w:tcPr>
          <w:p w14:paraId="2AB8F5E5" w14:textId="77777777" w:rsidR="007467C0" w:rsidRPr="00763F9D" w:rsidRDefault="007467C0" w:rsidP="002B4A9A">
            <w:pPr>
              <w:pStyle w:val="TableBody"/>
              <w:rPr>
                <w:b/>
                <w:bCs/>
              </w:rPr>
            </w:pPr>
            <w:r w:rsidRPr="00763F9D">
              <w:rPr>
                <w:b/>
                <w:bCs/>
              </w:rPr>
              <w:t>Cashpoints</w:t>
            </w:r>
          </w:p>
        </w:tc>
        <w:tc>
          <w:tcPr>
            <w:tcW w:w="6393" w:type="dxa"/>
            <w:gridSpan w:val="2"/>
            <w:tcBorders>
              <w:top w:val="nil"/>
              <w:left w:val="single" w:sz="6" w:space="0" w:color="auto"/>
              <w:bottom w:val="single" w:sz="6" w:space="0" w:color="auto"/>
            </w:tcBorders>
          </w:tcPr>
          <w:p w14:paraId="14BE121C" w14:textId="4FB69773" w:rsidR="007467C0" w:rsidRPr="00FB292A" w:rsidRDefault="007467C0" w:rsidP="002B4A9A">
            <w:pPr>
              <w:pStyle w:val="TableBody"/>
            </w:pPr>
            <w:r w:rsidRPr="00FB292A">
              <w:t xml:space="preserve">List the Cashpoints that the user is able to select from. The user needs to check the box on the Cashpoint(s) they would like to choose for their select. Pressing the </w:t>
            </w:r>
            <w:r w:rsidRPr="003C6518">
              <w:rPr>
                <w:b/>
                <w:bCs/>
              </w:rPr>
              <w:t>Okay</w:t>
            </w:r>
            <w:r w:rsidRPr="00FB292A">
              <w:t xml:space="preserve"> button will finalize the selection and return it to the page requesting the information.</w:t>
            </w:r>
          </w:p>
        </w:tc>
      </w:tr>
      <w:tr w:rsidR="007467C0" w:rsidRPr="00A875AE" w14:paraId="62EA63B4" w14:textId="77777777" w:rsidTr="002B4A9A">
        <w:trPr>
          <w:gridBefore w:val="2"/>
          <w:wBefore w:w="16" w:type="dxa"/>
        </w:trPr>
        <w:tc>
          <w:tcPr>
            <w:tcW w:w="2263" w:type="dxa"/>
            <w:gridSpan w:val="2"/>
            <w:tcBorders>
              <w:top w:val="single" w:sz="4" w:space="0" w:color="auto"/>
              <w:bottom w:val="single" w:sz="4" w:space="0" w:color="auto"/>
              <w:right w:val="single" w:sz="6" w:space="0" w:color="auto"/>
            </w:tcBorders>
          </w:tcPr>
          <w:p w14:paraId="7C73E8FB" w14:textId="77777777" w:rsidR="007467C0" w:rsidRPr="00763F9D" w:rsidRDefault="007467C0" w:rsidP="002B4A9A">
            <w:pPr>
              <w:pStyle w:val="TableBody"/>
              <w:rPr>
                <w:b/>
                <w:bCs/>
              </w:rPr>
            </w:pPr>
            <w:r w:rsidRPr="00763F9D">
              <w:rPr>
                <w:b/>
                <w:bCs/>
              </w:rPr>
              <w:t>View</w:t>
            </w:r>
          </w:p>
        </w:tc>
        <w:tc>
          <w:tcPr>
            <w:tcW w:w="6393" w:type="dxa"/>
            <w:gridSpan w:val="2"/>
            <w:tcBorders>
              <w:top w:val="single" w:sz="4" w:space="0" w:color="auto"/>
              <w:left w:val="single" w:sz="6" w:space="0" w:color="auto"/>
              <w:bottom w:val="single" w:sz="4" w:space="0" w:color="auto"/>
            </w:tcBorders>
          </w:tcPr>
          <w:p w14:paraId="05BDF19A" w14:textId="710F9318" w:rsidR="007467C0" w:rsidRPr="00FB292A" w:rsidRDefault="007467C0" w:rsidP="002B4A9A">
            <w:pPr>
              <w:pStyle w:val="TableBody"/>
            </w:pPr>
            <w:r w:rsidRPr="00FB292A">
              <w:t xml:space="preserve">Submits the request to search for the Cashpoint. If nothing was entered in the search criteria field, then all Cashpoints will be returned. The results of the search are shown in the Cashpoints box which the user can then select Cashpoints by clicking on the checkboxes and </w:t>
            </w:r>
            <w:r w:rsidRPr="00B34281">
              <w:rPr>
                <w:b/>
                <w:bCs/>
                <w:rPrChange w:id="250" w:author="Moses, Robbie" w:date="2023-02-13T08:17:00Z">
                  <w:rPr/>
                </w:rPrChange>
              </w:rPr>
              <w:t>‘</w:t>
            </w:r>
            <w:r w:rsidRPr="003C6518">
              <w:t xml:space="preserve">Okay’ </w:t>
            </w:r>
            <w:r w:rsidRPr="00FB292A">
              <w:t>to finalize the selection and return the information to the page requesting the Cashpoints.</w:t>
            </w:r>
          </w:p>
        </w:tc>
      </w:tr>
      <w:tr w:rsidR="007467C0" w:rsidRPr="00A875AE" w14:paraId="1C892B14"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tcPr>
          <w:p w14:paraId="54FFEA86" w14:textId="77777777" w:rsidR="007467C0" w:rsidRPr="00763F9D" w:rsidRDefault="007467C0" w:rsidP="002B4A9A">
            <w:pPr>
              <w:pStyle w:val="TableBody"/>
              <w:rPr>
                <w:b/>
                <w:bCs/>
              </w:rPr>
            </w:pPr>
            <w:r w:rsidRPr="00763F9D">
              <w:rPr>
                <w:b/>
                <w:bCs/>
              </w:rPr>
              <w:t>Close</w:t>
            </w:r>
          </w:p>
        </w:tc>
        <w:tc>
          <w:tcPr>
            <w:tcW w:w="6393" w:type="dxa"/>
            <w:gridSpan w:val="2"/>
            <w:tcBorders>
              <w:top w:val="single" w:sz="4" w:space="0" w:color="auto"/>
              <w:left w:val="single" w:sz="4" w:space="0" w:color="auto"/>
              <w:bottom w:val="single" w:sz="4" w:space="0" w:color="auto"/>
              <w:right w:val="single" w:sz="4" w:space="0" w:color="auto"/>
            </w:tcBorders>
          </w:tcPr>
          <w:p w14:paraId="78D4F35D" w14:textId="77777777" w:rsidR="007467C0" w:rsidRPr="00FB292A" w:rsidRDefault="007467C0" w:rsidP="002B4A9A">
            <w:pPr>
              <w:pStyle w:val="TableBody"/>
            </w:pPr>
            <w:r w:rsidRPr="00FB292A">
              <w:t>Closes this window without processing any information.</w:t>
            </w:r>
          </w:p>
        </w:tc>
      </w:tr>
      <w:tr w:rsidR="007467C0" w:rsidRPr="00A875AE" w14:paraId="39F2264D"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tcPr>
          <w:p w14:paraId="55464E25" w14:textId="77777777" w:rsidR="007467C0" w:rsidRPr="00763F9D" w:rsidRDefault="007467C0" w:rsidP="002B4A9A">
            <w:pPr>
              <w:pStyle w:val="TableBody"/>
              <w:rPr>
                <w:b/>
                <w:bCs/>
              </w:rPr>
            </w:pPr>
            <w:r w:rsidRPr="00763F9D">
              <w:rPr>
                <w:b/>
                <w:bCs/>
              </w:rPr>
              <w:t>Page</w:t>
            </w:r>
          </w:p>
        </w:tc>
        <w:tc>
          <w:tcPr>
            <w:tcW w:w="6393" w:type="dxa"/>
            <w:gridSpan w:val="2"/>
            <w:tcBorders>
              <w:top w:val="single" w:sz="4" w:space="0" w:color="auto"/>
              <w:left w:val="single" w:sz="4" w:space="0" w:color="auto"/>
              <w:bottom w:val="single" w:sz="4" w:space="0" w:color="auto"/>
              <w:right w:val="single" w:sz="4" w:space="0" w:color="auto"/>
            </w:tcBorders>
          </w:tcPr>
          <w:p w14:paraId="0530BDE8" w14:textId="77777777" w:rsidR="007467C0" w:rsidRPr="00FB292A" w:rsidRDefault="007467C0" w:rsidP="002B4A9A">
            <w:pPr>
              <w:pStyle w:val="TableBody"/>
            </w:pPr>
            <w:r w:rsidRPr="00FB292A">
              <w:t>Shows how many pages of Cashpoints have been returned. Each page contains 25 Cashpoints and the user can navigate between pages to select particular Cashpoints</w:t>
            </w:r>
          </w:p>
        </w:tc>
      </w:tr>
      <w:tr w:rsidR="007467C0" w:rsidRPr="00A875AE" w14:paraId="2D749E65"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shd w:val="clear" w:color="auto" w:fill="FFFFFF"/>
          </w:tcPr>
          <w:p w14:paraId="19B43A95" w14:textId="77777777" w:rsidR="007467C0" w:rsidRPr="00FB292A" w:rsidRDefault="007467C0" w:rsidP="002B4A9A">
            <w:pPr>
              <w:pStyle w:val="TableBody"/>
            </w:pPr>
            <w:r w:rsidRPr="00FB292A">
              <w:rPr>
                <w:shd w:val="clear" w:color="auto" w:fill="17365D"/>
              </w:rPr>
              <w:t xml:space="preserve">&lt;&lt; </w:t>
            </w:r>
            <w:r w:rsidRPr="00FB292A">
              <w:t xml:space="preserve">  </w:t>
            </w:r>
            <w:r w:rsidRPr="00FB292A">
              <w:rPr>
                <w:shd w:val="clear" w:color="auto" w:fill="17365D"/>
              </w:rPr>
              <w:t>&lt;</w:t>
            </w:r>
            <w:r w:rsidRPr="00FB292A">
              <w:t xml:space="preserve">   </w:t>
            </w:r>
            <w:r w:rsidRPr="00FB292A">
              <w:rPr>
                <w:shd w:val="clear" w:color="auto" w:fill="17365D"/>
              </w:rPr>
              <w:t>&gt;</w:t>
            </w:r>
            <w:r w:rsidRPr="00FB292A">
              <w:t xml:space="preserve">   </w:t>
            </w:r>
            <w:r w:rsidRPr="00FB292A">
              <w:rPr>
                <w:shd w:val="clear" w:color="auto" w:fill="17365D"/>
              </w:rPr>
              <w:t>&gt;&gt;</w:t>
            </w:r>
            <w:r w:rsidRPr="00FB292A">
              <w:rPr>
                <w:shd w:val="clear" w:color="auto" w:fill="FFFFFF"/>
              </w:rPr>
              <w:t xml:space="preserve"> </w:t>
            </w:r>
            <w:r w:rsidRPr="00FB292A">
              <w:t xml:space="preserve"> Buttons</w:t>
            </w:r>
          </w:p>
        </w:tc>
        <w:tc>
          <w:tcPr>
            <w:tcW w:w="6393" w:type="dxa"/>
            <w:gridSpan w:val="2"/>
            <w:tcBorders>
              <w:top w:val="single" w:sz="4" w:space="0" w:color="auto"/>
              <w:left w:val="single" w:sz="4" w:space="0" w:color="auto"/>
              <w:bottom w:val="single" w:sz="4" w:space="0" w:color="auto"/>
              <w:right w:val="single" w:sz="4" w:space="0" w:color="auto"/>
            </w:tcBorders>
          </w:tcPr>
          <w:p w14:paraId="32381B1B" w14:textId="3EEC41B8" w:rsidR="007467C0" w:rsidRPr="00FB292A" w:rsidRDefault="007467C0" w:rsidP="002B4A9A">
            <w:pPr>
              <w:pStyle w:val="TableBody"/>
            </w:pPr>
            <w:r w:rsidRPr="00FB292A">
              <w:t>These buttons allow the user to navigate between pages. The double arrows take the user to the beginning or end of the list, where</w:t>
            </w:r>
            <w:r w:rsidR="00D449E4">
              <w:t>as</w:t>
            </w:r>
            <w:r w:rsidRPr="00FB292A">
              <w:t xml:space="preserve"> the single arrows take the user to the next or previous pages respectively.</w:t>
            </w:r>
          </w:p>
        </w:tc>
      </w:tr>
      <w:tr w:rsidR="007467C0" w:rsidRPr="00A875AE" w14:paraId="3FDF669F"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shd w:val="clear" w:color="auto" w:fill="FFFFFF"/>
          </w:tcPr>
          <w:p w14:paraId="6DED5C62" w14:textId="77777777" w:rsidR="007467C0" w:rsidRPr="00FB292A" w:rsidRDefault="007467C0" w:rsidP="002B4A9A">
            <w:pPr>
              <w:pStyle w:val="TableBody"/>
              <w:rPr>
                <w:b/>
                <w:shd w:val="clear" w:color="auto" w:fill="17365D"/>
              </w:rPr>
            </w:pPr>
            <w:r w:rsidRPr="00FB292A">
              <w:rPr>
                <w:b/>
              </w:rPr>
              <w:lastRenderedPageBreak/>
              <w:t>Select All Button</w:t>
            </w:r>
          </w:p>
        </w:tc>
        <w:tc>
          <w:tcPr>
            <w:tcW w:w="6393" w:type="dxa"/>
            <w:gridSpan w:val="2"/>
            <w:tcBorders>
              <w:top w:val="single" w:sz="4" w:space="0" w:color="auto"/>
              <w:left w:val="single" w:sz="4" w:space="0" w:color="auto"/>
              <w:bottom w:val="single" w:sz="4" w:space="0" w:color="auto"/>
              <w:right w:val="single" w:sz="4" w:space="0" w:color="auto"/>
            </w:tcBorders>
            <w:shd w:val="clear" w:color="auto" w:fill="auto"/>
          </w:tcPr>
          <w:p w14:paraId="45FE17AF" w14:textId="77777777" w:rsidR="007467C0" w:rsidRPr="00FB292A" w:rsidRDefault="007467C0" w:rsidP="002B4A9A">
            <w:pPr>
              <w:pStyle w:val="TableBody"/>
            </w:pPr>
            <w:r w:rsidRPr="00FB292A">
              <w:t>This button will select all Cashpoints that are in the Cashpoint list. If the list was filtered, then only those Cashpoints will be selected.</w:t>
            </w:r>
          </w:p>
        </w:tc>
      </w:tr>
      <w:tr w:rsidR="007467C0" w:rsidRPr="00A875AE" w14:paraId="462A9EA8"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shd w:val="clear" w:color="auto" w:fill="FFFFFF"/>
          </w:tcPr>
          <w:p w14:paraId="7870B7A0" w14:textId="77777777" w:rsidR="007467C0" w:rsidRPr="00FB292A" w:rsidRDefault="007467C0" w:rsidP="002B4A9A">
            <w:pPr>
              <w:pStyle w:val="TableBody"/>
              <w:rPr>
                <w:b/>
                <w:shd w:val="clear" w:color="auto" w:fill="17365D"/>
              </w:rPr>
            </w:pPr>
            <w:r w:rsidRPr="00FB292A">
              <w:rPr>
                <w:b/>
              </w:rPr>
              <w:t>Okay Button</w:t>
            </w:r>
          </w:p>
        </w:tc>
        <w:tc>
          <w:tcPr>
            <w:tcW w:w="6393" w:type="dxa"/>
            <w:gridSpan w:val="2"/>
            <w:tcBorders>
              <w:top w:val="single" w:sz="4" w:space="0" w:color="auto"/>
              <w:left w:val="single" w:sz="4" w:space="0" w:color="auto"/>
              <w:bottom w:val="single" w:sz="4" w:space="0" w:color="auto"/>
              <w:right w:val="single" w:sz="4" w:space="0" w:color="auto"/>
            </w:tcBorders>
            <w:shd w:val="clear" w:color="auto" w:fill="auto"/>
          </w:tcPr>
          <w:p w14:paraId="17417B79" w14:textId="77777777" w:rsidR="007467C0" w:rsidRPr="00FB292A" w:rsidRDefault="007467C0" w:rsidP="002B4A9A">
            <w:pPr>
              <w:pStyle w:val="TableBody"/>
            </w:pPr>
            <w:r w:rsidRPr="00FB292A">
              <w:t>This button finalizes the transaction and returns the selected Cashpoints to the page requesting the Cashpoint selection.</w:t>
            </w:r>
          </w:p>
        </w:tc>
      </w:tr>
    </w:tbl>
    <w:p w14:paraId="7C6EB17E" w14:textId="77777777" w:rsidR="002B4A9A" w:rsidRDefault="002B4A9A" w:rsidP="007467C0">
      <w:pPr>
        <w:pStyle w:val="TopofSection"/>
      </w:pPr>
    </w:p>
    <w:p w14:paraId="2F0298D3" w14:textId="77777777" w:rsidR="002B4A9A" w:rsidRDefault="002B4A9A" w:rsidP="007467C0">
      <w:pPr>
        <w:pStyle w:val="TopofSection"/>
      </w:pPr>
    </w:p>
    <w:p w14:paraId="6FB6A9F8" w14:textId="77777777" w:rsidR="002B4A9A" w:rsidRDefault="002B4A9A" w:rsidP="007467C0">
      <w:pPr>
        <w:pStyle w:val="TopofSection"/>
      </w:pPr>
    </w:p>
    <w:p w14:paraId="0F1240C3" w14:textId="34E27BDD" w:rsidR="007467C0" w:rsidRDefault="007467C0" w:rsidP="007467C0">
      <w:pPr>
        <w:pStyle w:val="TopofSection"/>
        <w:rPr>
          <w:lang w:val="en-US"/>
        </w:rPr>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1CEA2D5A" w14:textId="77777777" w:rsidR="007467C0" w:rsidRPr="000803FA" w:rsidRDefault="007467C0" w:rsidP="007467C0">
      <w:pPr>
        <w:pStyle w:val="TopofSection"/>
        <w:rPr>
          <w:lang w:val="en-US"/>
        </w:rPr>
      </w:pPr>
    </w:p>
    <w:p w14:paraId="5EDA8DF7" w14:textId="77777777" w:rsidR="007467C0" w:rsidRDefault="007467C0" w:rsidP="007467C0">
      <w:pPr>
        <w:pStyle w:val="Heading3"/>
        <w:rPr>
          <w:lang w:val="en-US"/>
        </w:rPr>
      </w:pPr>
      <w:bookmarkStart w:id="251" w:name="_Language_Selector"/>
      <w:bookmarkStart w:id="252" w:name="_Toc74556343"/>
      <w:bookmarkStart w:id="253" w:name="_Toc127491531"/>
      <w:bookmarkStart w:id="254" w:name="_Toc128021064"/>
      <w:bookmarkEnd w:id="251"/>
      <w:r>
        <w:rPr>
          <w:lang w:val="en-US"/>
        </w:rPr>
        <w:t>Language</w:t>
      </w:r>
      <w:r w:rsidRPr="00A875AE">
        <w:t xml:space="preserve"> Selector</w:t>
      </w:r>
      <w:bookmarkEnd w:id="252"/>
      <w:bookmarkEnd w:id="253"/>
      <w:bookmarkEnd w:id="254"/>
    </w:p>
    <w:p w14:paraId="01852662" w14:textId="77777777" w:rsidR="007467C0" w:rsidRDefault="007467C0" w:rsidP="00763F9D">
      <w:pPr>
        <w:pStyle w:val="BodyText"/>
      </w:pPr>
      <w:r>
        <w:t>The Language Selector is located at the footer line. This allows each user to select their own language choice.</w:t>
      </w:r>
    </w:p>
    <w:p w14:paraId="6C1E356C" w14:textId="77777777" w:rsidR="007467C0" w:rsidRDefault="007467C0" w:rsidP="007467C0">
      <w:pPr>
        <w:pStyle w:val="Caption"/>
      </w:pPr>
      <w:bookmarkStart w:id="255" w:name="_Toc74556438"/>
      <w:bookmarkStart w:id="256" w:name="_Toc128022115"/>
      <w:r>
        <w:t xml:space="preserve">Figure </w:t>
      </w:r>
      <w:r>
        <w:fldChar w:fldCharType="begin"/>
      </w:r>
      <w:r>
        <w:instrText xml:space="preserve"> SEQ Figure \* ARABIC </w:instrText>
      </w:r>
      <w:r>
        <w:fldChar w:fldCharType="separate"/>
      </w:r>
      <w:r>
        <w:rPr>
          <w:noProof/>
        </w:rPr>
        <w:t>6</w:t>
      </w:r>
      <w:r>
        <w:fldChar w:fldCharType="end"/>
      </w:r>
      <w:r>
        <w:t>: Language selector</w:t>
      </w:r>
      <w:bookmarkEnd w:id="255"/>
      <w:bookmarkEnd w:id="256"/>
    </w:p>
    <w:p w14:paraId="5DF45670" w14:textId="77777777" w:rsidR="007467C0" w:rsidRDefault="007467C0" w:rsidP="003058B8">
      <w:pPr>
        <w:pStyle w:val="TopofSection"/>
        <w:spacing w:after="0" w:line="240" w:lineRule="auto"/>
        <w:jc w:val="center"/>
      </w:pPr>
      <w:r>
        <w:rPr>
          <w:noProof/>
        </w:rPr>
        <w:drawing>
          <wp:inline distT="0" distB="0" distL="0" distR="0" wp14:anchorId="6BD5D488" wp14:editId="69C978D7">
            <wp:extent cx="5486400" cy="3371850"/>
            <wp:effectExtent l="76200" t="76200" r="133350" b="133350"/>
            <wp:docPr id="1460085597" name="Picture 146008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486400" cy="337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257" w:name="_Ref245707304"/>
    </w:p>
    <w:p w14:paraId="2D9CA8D6" w14:textId="1151B161" w:rsidR="007467C0" w:rsidRDefault="007467C0" w:rsidP="00BC6AFD">
      <w:pPr>
        <w:pStyle w:val="TopofSection"/>
        <w:spacing w:after="0" w:line="240" w:lineRule="auto"/>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060E82D3" w14:textId="77777777" w:rsidR="00BC6AFD" w:rsidRDefault="00BC6AFD" w:rsidP="003058B8">
      <w:pPr>
        <w:pStyle w:val="TopofSection"/>
        <w:spacing w:after="0" w:line="240" w:lineRule="auto"/>
        <w:rPr>
          <w:lang w:val="en-US"/>
        </w:rPr>
      </w:pPr>
    </w:p>
    <w:p w14:paraId="740587D2" w14:textId="77777777" w:rsidR="007467C0" w:rsidRPr="002D21E2" w:rsidRDefault="007467C0" w:rsidP="007467C0">
      <w:pPr>
        <w:pStyle w:val="Heading3"/>
        <w:rPr>
          <w:lang w:val="en-US"/>
        </w:rPr>
      </w:pPr>
      <w:bookmarkStart w:id="258" w:name="_Toc74556344"/>
      <w:bookmarkStart w:id="259" w:name="_Toc127491532"/>
      <w:bookmarkStart w:id="260" w:name="_Toc128021065"/>
      <w:r w:rsidRPr="002D21E2">
        <w:rPr>
          <w:lang w:val="en-US"/>
        </w:rPr>
        <w:t>Cashpoints</w:t>
      </w:r>
      <w:bookmarkEnd w:id="257"/>
      <w:bookmarkEnd w:id="258"/>
      <w:bookmarkEnd w:id="259"/>
      <w:bookmarkEnd w:id="260"/>
    </w:p>
    <w:p w14:paraId="1338672C" w14:textId="6B2E01CF" w:rsidR="007467C0" w:rsidRDefault="007467C0" w:rsidP="00763F9D">
      <w:pPr>
        <w:pStyle w:val="BodyText"/>
      </w:pPr>
      <w:r>
        <w:t xml:space="preserve">The Cashpoint is the </w:t>
      </w:r>
      <w:r w:rsidR="00DF25DA">
        <w:t xml:space="preserve">core </w:t>
      </w:r>
      <w:r>
        <w:t xml:space="preserve">of OptiVault. Each one holds a piece of a large puzzle, which is the Cash Network. The Cashpoint holds all the History and Parameters that allows the system to create Forecasts and Recommendations at a granular level. The Cashpoint window contains all the information, parameters, reports, and functions that allow the user to define, manage, and execute processes for Cashpoint. </w:t>
      </w:r>
    </w:p>
    <w:p w14:paraId="75DABB67" w14:textId="77777777" w:rsidR="007467C0" w:rsidRDefault="007467C0" w:rsidP="00763F9D">
      <w:pPr>
        <w:pStyle w:val="BodyText"/>
      </w:pPr>
      <w:r>
        <w:t>The following is a summary of the information that will be covered along with hyperlinks to each topic:</w:t>
      </w:r>
    </w:p>
    <w:p w14:paraId="63545600" w14:textId="77777777" w:rsidR="007467C0" w:rsidRDefault="007467C0" w:rsidP="00763F9D">
      <w:pPr>
        <w:pStyle w:val="ListBullet"/>
      </w:pPr>
      <w:r>
        <w:lastRenderedPageBreak/>
        <w:fldChar w:fldCharType="begin"/>
      </w:r>
      <w:r>
        <w:instrText xml:space="preserve"> REF _Ref245719406 \h  \* MERGEFORMAT </w:instrText>
      </w:r>
      <w:r>
        <w:fldChar w:fldCharType="separate"/>
      </w:r>
      <w:r>
        <w:t>Cashpoint Types</w:t>
      </w:r>
      <w:r>
        <w:fldChar w:fldCharType="end"/>
      </w:r>
    </w:p>
    <w:p w14:paraId="35743A4F" w14:textId="77777777" w:rsidR="007467C0" w:rsidRDefault="007467C0" w:rsidP="00763F9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p>
    <w:p w14:paraId="46EDA94A" w14:textId="77777777" w:rsidR="007467C0" w:rsidRDefault="007467C0" w:rsidP="00763F9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p>
    <w:p w14:paraId="26844564" w14:textId="77777777" w:rsidR="007467C0" w:rsidRDefault="007467C0" w:rsidP="00763F9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p>
    <w:p w14:paraId="3B66C813" w14:textId="77777777" w:rsidR="007467C0" w:rsidRDefault="007467C0" w:rsidP="00763F9D">
      <w:pPr>
        <w:pStyle w:val="ListBullet"/>
      </w:pPr>
      <w:r>
        <w:fldChar w:fldCharType="begin"/>
      </w:r>
      <w:r>
        <w:instrText xml:space="preserve"> REF _Ref245719415 \h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711643F6" w14:textId="77777777" w:rsidR="007467C0" w:rsidRDefault="007467C0" w:rsidP="00763F9D">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p>
    <w:p w14:paraId="7E3A2402" w14:textId="77777777" w:rsidR="007467C0" w:rsidRDefault="007467C0" w:rsidP="00763F9D">
      <w:pPr>
        <w:pStyle w:val="ListBullet"/>
      </w:pPr>
      <w:r>
        <w:fldChar w:fldCharType="begin"/>
      </w:r>
      <w:r>
        <w:instrText xml:space="preserve"> REF _Ref245719421 \h  \* MERGEFORMAT </w:instrText>
      </w:r>
      <w:r>
        <w:fldChar w:fldCharType="separate"/>
      </w:r>
      <w:r>
        <w:t>Cashpoint</w:t>
      </w:r>
      <w:r>
        <w:rPr>
          <w:rFonts w:ascii="Wingdings" w:hAnsi="Wingdings"/>
        </w:rPr>
        <w:t></w:t>
      </w:r>
      <w:r>
        <w:t>Basic</w:t>
      </w:r>
      <w:r>
        <w:rPr>
          <w:rFonts w:ascii="Wingdings" w:hAnsi="Wingdings"/>
        </w:rPr>
        <w:t></w:t>
      </w:r>
      <w:r>
        <w:t>Provisional Credit</w:t>
      </w:r>
      <w:r>
        <w:fldChar w:fldCharType="end"/>
      </w:r>
    </w:p>
    <w:p w14:paraId="17845372" w14:textId="77777777" w:rsidR="007467C0" w:rsidRDefault="007467C0" w:rsidP="00763F9D">
      <w:pPr>
        <w:pStyle w:val="ListBullet"/>
      </w:pPr>
      <w:r>
        <w:fldChar w:fldCharType="begin"/>
      </w:r>
      <w:r>
        <w:instrText xml:space="preserve"> REF _Ref245719426 \h  \* MERGEFORMAT </w:instrText>
      </w:r>
      <w:r>
        <w:fldChar w:fldCharType="separate"/>
      </w:r>
      <w:r>
        <w:t>Cashpoint</w:t>
      </w:r>
      <w:r>
        <w:rPr>
          <w:rFonts w:ascii="Wingdings" w:hAnsi="Wingdings"/>
        </w:rPr>
        <w:t></w:t>
      </w:r>
      <w:r>
        <w:t>Advanced</w:t>
      </w:r>
      <w:r>
        <w:rPr>
          <w:rFonts w:ascii="Wingdings" w:hAnsi="Wingdings"/>
        </w:rPr>
        <w:t></w:t>
      </w:r>
      <w:r>
        <w:t>Denomination Yield</w:t>
      </w:r>
      <w:r>
        <w:fldChar w:fldCharType="end"/>
      </w:r>
      <w:r>
        <w:t xml:space="preserve"> </w:t>
      </w:r>
    </w:p>
    <w:p w14:paraId="4A81F37C" w14:textId="77777777" w:rsidR="007467C0" w:rsidRDefault="007467C0" w:rsidP="00763F9D">
      <w:pPr>
        <w:pStyle w:val="ListBullet"/>
      </w:pPr>
      <w:r>
        <w:fldChar w:fldCharType="begin"/>
      </w:r>
      <w:r>
        <w:instrText xml:space="preserve"> REF _Ref245719427 \h  \* MERGEFORMAT </w:instrText>
      </w:r>
      <w:r>
        <w:fldChar w:fldCharType="separate"/>
      </w:r>
      <w:r>
        <w:t>Cashpoint</w:t>
      </w:r>
      <w:r>
        <w:rPr>
          <w:rFonts w:ascii="Wingdings" w:hAnsi="Wingdings"/>
        </w:rPr>
        <w:t></w:t>
      </w:r>
      <w:r>
        <w:t>Advanced</w:t>
      </w:r>
      <w:r>
        <w:rPr>
          <w:rFonts w:ascii="Wingdings" w:hAnsi="Wingdings"/>
        </w:rPr>
        <w:t></w:t>
      </w:r>
      <w:r>
        <w:t>Sorting</w:t>
      </w:r>
      <w:r>
        <w:fldChar w:fldCharType="end"/>
      </w:r>
    </w:p>
    <w:p w14:paraId="7666C94A" w14:textId="77777777" w:rsidR="007467C0" w:rsidRDefault="007467C0" w:rsidP="00763F9D">
      <w:pPr>
        <w:pStyle w:val="ListBullet"/>
      </w:pPr>
      <w:r>
        <w:fldChar w:fldCharType="begin"/>
      </w:r>
      <w:r>
        <w:instrText xml:space="preserve"> REF _Ref245719431 \h  \* MERGEFORMAT </w:instrText>
      </w:r>
      <w:r>
        <w:fldChar w:fldCharType="separate"/>
      </w:r>
      <w:r>
        <w:t>Cashpoint</w:t>
      </w:r>
      <w:r>
        <w:rPr>
          <w:rFonts w:ascii="Wingdings" w:hAnsi="Wingdings"/>
        </w:rPr>
        <w:t></w:t>
      </w:r>
      <w:r>
        <w:t>Advanced</w:t>
      </w:r>
      <w:r>
        <w:rPr>
          <w:rFonts w:ascii="Wingdings" w:hAnsi="Wingdings"/>
        </w:rPr>
        <w:t></w:t>
      </w:r>
      <w:r>
        <w:t>Sorter Utilization</w:t>
      </w:r>
      <w:r>
        <w:fldChar w:fldCharType="end"/>
      </w:r>
    </w:p>
    <w:p w14:paraId="604515A4" w14:textId="77777777" w:rsidR="007467C0" w:rsidRDefault="007467C0" w:rsidP="00763F9D">
      <w:pPr>
        <w:pStyle w:val="ListBullet"/>
      </w:pPr>
      <w:r>
        <w:fldChar w:fldCharType="begin"/>
      </w:r>
      <w:r>
        <w:instrText xml:space="preserve"> REF _Ref245719432 \h  \* MERGEFORMAT </w:instrText>
      </w:r>
      <w:r>
        <w:fldChar w:fldCharType="separate"/>
      </w:r>
      <w:r>
        <w:t>Cashpoint</w:t>
      </w:r>
      <w:r>
        <w:rPr>
          <w:rFonts w:ascii="Wingdings" w:hAnsi="Wingdings"/>
        </w:rPr>
        <w:t></w:t>
      </w:r>
      <w:r>
        <w:t>Advanced</w:t>
      </w:r>
      <w:r>
        <w:rPr>
          <w:rFonts w:ascii="Wingdings" w:hAnsi="Wingdings"/>
        </w:rPr>
        <w:t></w:t>
      </w:r>
      <w:r>
        <w:t>Quality Yield</w:t>
      </w:r>
      <w:r>
        <w:fldChar w:fldCharType="end"/>
      </w:r>
    </w:p>
    <w:p w14:paraId="555C14DC" w14:textId="77777777" w:rsidR="007467C0" w:rsidRDefault="007467C0" w:rsidP="00763F9D">
      <w:pPr>
        <w:pStyle w:val="ListBullet"/>
      </w:pPr>
      <w:r>
        <w:fldChar w:fldCharType="begin"/>
      </w:r>
      <w:r>
        <w:instrText xml:space="preserve"> REF _Ref245719437 \h  \* MERGEFORMAT </w:instrText>
      </w:r>
      <w:r>
        <w:fldChar w:fldCharType="separate"/>
      </w:r>
      <w:r>
        <w:t>Cashpoint</w:t>
      </w:r>
      <w:r>
        <w:rPr>
          <w:rFonts w:ascii="Wingdings" w:hAnsi="Wingdings"/>
        </w:rPr>
        <w:t></w:t>
      </w:r>
      <w:r>
        <w:t>Advanced</w:t>
      </w:r>
      <w:r>
        <w:rPr>
          <w:rFonts w:ascii="Wingdings" w:hAnsi="Wingdings"/>
        </w:rPr>
        <w:t></w:t>
      </w:r>
      <w:r>
        <w:t>Cross-Ship Fit Split</w:t>
      </w:r>
      <w:r>
        <w:fldChar w:fldCharType="end"/>
      </w:r>
      <w:r>
        <w:t xml:space="preserve"> </w:t>
      </w:r>
    </w:p>
    <w:p w14:paraId="4899256C" w14:textId="77777777" w:rsidR="007467C0" w:rsidRDefault="007467C0" w:rsidP="00763F9D">
      <w:pPr>
        <w:pStyle w:val="ListBullet"/>
      </w:pPr>
      <w:r>
        <w:fldChar w:fldCharType="begin"/>
      </w:r>
      <w:r>
        <w:instrText xml:space="preserve"> REF _Ref245719439 \h  \* MERGEFORMAT </w:instrText>
      </w:r>
      <w:r>
        <w:fldChar w:fldCharType="separate"/>
      </w:r>
      <w:r>
        <w:t>Cashpoint</w:t>
      </w:r>
      <w:r>
        <w:rPr>
          <w:rFonts w:ascii="Wingdings" w:hAnsi="Wingdings"/>
        </w:rPr>
        <w:t></w:t>
      </w:r>
      <w:r>
        <w:t>Orders</w:t>
      </w:r>
      <w:r>
        <w:rPr>
          <w:rFonts w:ascii="Wingdings" w:hAnsi="Wingdings"/>
        </w:rPr>
        <w:t></w:t>
      </w:r>
      <w:r>
        <w:t>Recommendations</w:t>
      </w:r>
      <w:r>
        <w:fldChar w:fldCharType="end"/>
      </w:r>
    </w:p>
    <w:p w14:paraId="363D707C" w14:textId="77777777" w:rsidR="007467C0" w:rsidRDefault="007467C0" w:rsidP="00763F9D">
      <w:pPr>
        <w:pStyle w:val="ListBullet"/>
      </w:pPr>
      <w:r>
        <w:fldChar w:fldCharType="begin"/>
      </w:r>
      <w:r>
        <w:instrText xml:space="preserve"> REF _Ref245719440 \h  \* MERGEFORMAT </w:instrText>
      </w:r>
      <w:r>
        <w:fldChar w:fldCharType="separate"/>
      </w:r>
      <w:r>
        <w:t>Cashpoint</w:t>
      </w:r>
      <w:r>
        <w:rPr>
          <w:rFonts w:ascii="Wingdings" w:hAnsi="Wingdings"/>
        </w:rPr>
        <w:t></w:t>
      </w:r>
      <w:r>
        <w:t>Orders</w:t>
      </w:r>
      <w:r>
        <w:rPr>
          <w:rFonts w:ascii="Wingdings" w:hAnsi="Wingdings"/>
        </w:rPr>
        <w:t></w:t>
      </w:r>
      <w:r>
        <w:t>Orders</w:t>
      </w:r>
      <w:r>
        <w:fldChar w:fldCharType="end"/>
      </w:r>
    </w:p>
    <w:p w14:paraId="6E110D20" w14:textId="77777777" w:rsidR="007467C0" w:rsidRPr="00E0634F" w:rsidRDefault="00EC4396" w:rsidP="00763F9D">
      <w:pPr>
        <w:pStyle w:val="ListBullet"/>
      </w:pPr>
      <w:hyperlink w:anchor="_Cashpoint(Orders(Orders_workflow" w:history="1">
        <w:r w:rsidR="007467C0" w:rsidRPr="00E0634F">
          <w:rPr>
            <w:rStyle w:val="Hyperlink"/>
            <w:rFonts w:eastAsiaTheme="majorEastAsia"/>
            <w:color w:val="365F91"/>
          </w:rPr>
          <w:fldChar w:fldCharType="begin"/>
        </w:r>
        <w:r w:rsidR="007467C0" w:rsidRPr="00E0634F">
          <w:rPr>
            <w:rStyle w:val="Hyperlink"/>
            <w:rFonts w:eastAsiaTheme="majorEastAsia"/>
            <w:color w:val="365F91"/>
          </w:rPr>
          <w:instrText xml:space="preserve"> REF  _Ref245719440 \h  \* MERGEFORMAT </w:instrText>
        </w:r>
        <w:r w:rsidR="007467C0" w:rsidRPr="00E0634F">
          <w:rPr>
            <w:rStyle w:val="Hyperlink"/>
            <w:rFonts w:eastAsiaTheme="majorEastAsia"/>
            <w:color w:val="365F91"/>
          </w:rPr>
        </w:r>
        <w:r w:rsidR="007467C0" w:rsidRPr="00E0634F">
          <w:rPr>
            <w:rStyle w:val="Hyperlink"/>
            <w:rFonts w:eastAsiaTheme="majorEastAsia"/>
            <w:color w:val="365F91"/>
          </w:rPr>
          <w:fldChar w:fldCharType="separate"/>
        </w:r>
        <w:r w:rsidR="007467C0" w:rsidRPr="00AC4E90">
          <w:rPr>
            <w:rStyle w:val="Hyperlink"/>
            <w:rFonts w:eastAsiaTheme="majorEastAsia"/>
            <w:color w:val="365F91"/>
          </w:rPr>
          <w:t>Cashpoint</w:t>
        </w:r>
        <w:r w:rsidR="007467C0">
          <w:rPr>
            <w:rFonts w:ascii="Wingdings" w:hAnsi="Wingdings"/>
          </w:rPr>
          <w:t></w:t>
        </w:r>
        <w:r w:rsidR="007467C0" w:rsidRPr="00AC4E90">
          <w:rPr>
            <w:rStyle w:val="Hyperlink"/>
            <w:rFonts w:eastAsiaTheme="majorEastAsia"/>
            <w:color w:val="365F91"/>
          </w:rPr>
          <w:t>Orders</w:t>
        </w:r>
        <w:r w:rsidR="007467C0">
          <w:rPr>
            <w:rFonts w:ascii="Wingdings" w:hAnsi="Wingdings"/>
          </w:rPr>
          <w:t></w:t>
        </w:r>
        <w:r w:rsidR="007467C0" w:rsidRPr="00AC4E90">
          <w:rPr>
            <w:rStyle w:val="Hyperlink"/>
            <w:rFonts w:eastAsiaTheme="majorEastAsia"/>
            <w:color w:val="365F91"/>
          </w:rPr>
          <w:t>Orders</w:t>
        </w:r>
        <w:r w:rsidR="007467C0" w:rsidRPr="00E0634F">
          <w:rPr>
            <w:rStyle w:val="Hyperlink"/>
            <w:rFonts w:eastAsiaTheme="majorEastAsia"/>
            <w:color w:val="365F91"/>
          </w:rPr>
          <w:fldChar w:fldCharType="end"/>
        </w:r>
        <w:r w:rsidR="007467C0" w:rsidRPr="003058B8">
          <w:rPr>
            <w:rStyle w:val="Hyperlink"/>
            <w:rFonts w:eastAsiaTheme="majorEastAsia"/>
            <w:color w:val="365F91"/>
            <w:u w:val="none"/>
          </w:rPr>
          <w:t xml:space="preserve"> Workflow</w:t>
        </w:r>
      </w:hyperlink>
    </w:p>
    <w:p w14:paraId="1F317ACA" w14:textId="77777777" w:rsidR="007467C0" w:rsidRDefault="007467C0" w:rsidP="00763F9D">
      <w:pPr>
        <w:pStyle w:val="ListBullet"/>
      </w:pPr>
      <w:r>
        <w:fldChar w:fldCharType="begin"/>
      </w:r>
      <w:r>
        <w:instrText xml:space="preserve"> REF _Ref245719442 \h  \* MERGEFORMAT </w:instrText>
      </w:r>
      <w:r>
        <w:fldChar w:fldCharType="separate"/>
      </w:r>
      <w:r>
        <w:t>Cashpoint</w:t>
      </w:r>
      <w:r>
        <w:rPr>
          <w:rFonts w:ascii="Wingdings" w:hAnsi="Wingdings"/>
        </w:rPr>
        <w:t></w:t>
      </w:r>
      <w:r>
        <w:t>Forecast</w:t>
      </w:r>
      <w:r>
        <w:rPr>
          <w:rFonts w:ascii="Wingdings" w:hAnsi="Wingdings"/>
        </w:rPr>
        <w:t></w:t>
      </w:r>
      <w:r>
        <w:t>View Forecast</w:t>
      </w:r>
      <w:r>
        <w:fldChar w:fldCharType="end"/>
      </w:r>
      <w:r>
        <w:t xml:space="preserve"> </w:t>
      </w:r>
    </w:p>
    <w:p w14:paraId="48405C18" w14:textId="461B20C8" w:rsidR="007467C0" w:rsidRDefault="007467C0" w:rsidP="00763F9D">
      <w:pPr>
        <w:pStyle w:val="ListBullet"/>
      </w:pPr>
      <w:r>
        <w:fldChar w:fldCharType="begin"/>
      </w:r>
      <w:r>
        <w:instrText xml:space="preserve"> REF _Ref249809351 \h </w:instrText>
      </w:r>
      <w:r w:rsidR="00763F9D">
        <w:instrText xml:space="preserve"> \* MERGEFORMAT </w:instrText>
      </w:r>
      <w:r>
        <w:fldChar w:fldCharType="separate"/>
      </w:r>
      <w:r>
        <w:t>Cashpoint</w:t>
      </w:r>
      <w:r>
        <w:rPr>
          <w:rFonts w:ascii="Wingdings" w:hAnsi="Wingdings"/>
        </w:rPr>
        <w:t></w:t>
      </w:r>
      <w:r>
        <w:t>Forecast</w:t>
      </w:r>
      <w:r>
        <w:rPr>
          <w:rFonts w:ascii="Wingdings" w:hAnsi="Wingdings"/>
        </w:rPr>
        <w:t></w:t>
      </w:r>
      <w:r>
        <w:t>Generate Forecasts</w:t>
      </w:r>
      <w:r>
        <w:fldChar w:fldCharType="end"/>
      </w:r>
    </w:p>
    <w:p w14:paraId="6819CDD9" w14:textId="19C56396" w:rsidR="007467C0" w:rsidRDefault="007467C0" w:rsidP="00763F9D">
      <w:pPr>
        <w:pStyle w:val="ListBullet"/>
      </w:pPr>
      <w:r>
        <w:fldChar w:fldCharType="begin"/>
      </w:r>
      <w:r>
        <w:instrText xml:space="preserve"> REF _Ref249809186 \h </w:instrText>
      </w:r>
      <w:r w:rsidR="00763F9D">
        <w:instrText xml:space="preserve"> \* MERGEFORMAT </w:instrText>
      </w:r>
      <w:r>
        <w:fldChar w:fldCharType="separate"/>
      </w:r>
      <w:r>
        <w:t>Cashpoint</w:t>
      </w:r>
      <w:r>
        <w:rPr>
          <w:rFonts w:ascii="Wingdings" w:hAnsi="Wingdings"/>
        </w:rPr>
        <w:t></w:t>
      </w:r>
      <w:r>
        <w:t>Forecast</w:t>
      </w:r>
      <w:r>
        <w:rPr>
          <w:rFonts w:ascii="Wingdings" w:hAnsi="Wingdings"/>
        </w:rPr>
        <w:t></w:t>
      </w:r>
      <w:r>
        <w:t>Exclude History</w:t>
      </w:r>
      <w:r>
        <w:fldChar w:fldCharType="end"/>
      </w:r>
    </w:p>
    <w:p w14:paraId="40FAE276" w14:textId="77777777" w:rsidR="007467C0" w:rsidRDefault="007467C0" w:rsidP="00763F9D">
      <w:pPr>
        <w:pStyle w:val="ListBullet"/>
      </w:pPr>
      <w:r>
        <w:fldChar w:fldCharType="begin"/>
      </w:r>
      <w:r>
        <w:instrText xml:space="preserve"> REF _Ref245719445 \h  \* MERGEFORMAT </w:instrText>
      </w:r>
      <w:r>
        <w:fldChar w:fldCharType="separate"/>
      </w:r>
      <w:r>
        <w:t>Cashpoint</w:t>
      </w:r>
      <w:r>
        <w:rPr>
          <w:rFonts w:ascii="Wingdings" w:hAnsi="Wingdings"/>
        </w:rPr>
        <w:t></w:t>
      </w:r>
      <w:r>
        <w:t>Forecast</w:t>
      </w:r>
      <w:r>
        <w:rPr>
          <w:rFonts w:ascii="Wingdings" w:hAnsi="Wingdings"/>
        </w:rPr>
        <w:t></w:t>
      </w:r>
      <w:r>
        <w:t>Analysis</w:t>
      </w:r>
      <w:r>
        <w:fldChar w:fldCharType="end"/>
      </w:r>
    </w:p>
    <w:p w14:paraId="73CEA088" w14:textId="77777777" w:rsidR="007467C0" w:rsidRDefault="007467C0" w:rsidP="00763F9D">
      <w:pPr>
        <w:pStyle w:val="ListBullet"/>
      </w:pPr>
      <w:r>
        <w:fldChar w:fldCharType="begin"/>
      </w:r>
      <w:r>
        <w:instrText xml:space="preserve"> REF _Ref245719446 \h  \* MERGEFORMAT </w:instrText>
      </w:r>
      <w:r>
        <w:fldChar w:fldCharType="separate"/>
      </w:r>
      <w:r>
        <w:t>Cashpoint</w:t>
      </w:r>
      <w:r>
        <w:rPr>
          <w:rFonts w:ascii="Wingdings" w:hAnsi="Wingdings"/>
        </w:rPr>
        <w:t></w:t>
      </w:r>
      <w:r>
        <w:t>Forecast</w:t>
      </w:r>
      <w:r>
        <w:rPr>
          <w:rFonts w:ascii="Wingdings" w:hAnsi="Wingdings"/>
        </w:rPr>
        <w:t></w:t>
      </w:r>
      <w:r>
        <w:t>ATM/BRANCH Forecast</w:t>
      </w:r>
      <w:r>
        <w:fldChar w:fldCharType="end"/>
      </w:r>
    </w:p>
    <w:p w14:paraId="58F16F2D" w14:textId="77777777" w:rsidR="007467C0" w:rsidRDefault="007467C0" w:rsidP="00763F9D">
      <w:pPr>
        <w:pStyle w:val="ListBullet"/>
      </w:pPr>
      <w:r>
        <w:fldChar w:fldCharType="begin"/>
      </w:r>
      <w:r>
        <w:instrText xml:space="preserve"> REF _Ref245719448 \h  \* MERGEFORMAT </w:instrText>
      </w:r>
      <w:r>
        <w:fldChar w:fldCharType="separate"/>
      </w:r>
      <w:r>
        <w:t>Cashpoint</w:t>
      </w:r>
      <w:r>
        <w:rPr>
          <w:rFonts w:ascii="Wingdings" w:hAnsi="Wingdings"/>
        </w:rPr>
        <w:t></w:t>
      </w:r>
      <w:r>
        <w:t>Report</w:t>
      </w:r>
      <w:r>
        <w:fldChar w:fldCharType="end"/>
      </w:r>
    </w:p>
    <w:p w14:paraId="4142EF3C"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3FE09B20" w14:textId="77777777" w:rsidR="007467C0" w:rsidRDefault="007467C0" w:rsidP="007467C0"/>
    <w:p w14:paraId="26ABFBA9" w14:textId="77777777" w:rsidR="007467C0" w:rsidRDefault="007467C0" w:rsidP="007467C0">
      <w:pPr>
        <w:pStyle w:val="Heading3"/>
      </w:pPr>
      <w:bookmarkStart w:id="261" w:name="_Ref245719406"/>
      <w:bookmarkStart w:id="262" w:name="_Toc74556345"/>
      <w:bookmarkStart w:id="263" w:name="_Toc127491533"/>
      <w:bookmarkStart w:id="264" w:name="_Toc128021066"/>
      <w:r>
        <w:t>Cashpoint Types</w:t>
      </w:r>
      <w:bookmarkEnd w:id="261"/>
      <w:bookmarkEnd w:id="262"/>
      <w:bookmarkEnd w:id="263"/>
      <w:bookmarkEnd w:id="264"/>
    </w:p>
    <w:p w14:paraId="2EE23E7D" w14:textId="0F2F07B8" w:rsidR="007467C0" w:rsidRDefault="007467C0" w:rsidP="00763F9D">
      <w:pPr>
        <w:pStyle w:val="BodyText"/>
      </w:pPr>
      <w:r>
        <w:t xml:space="preserve">There are different types of Cashpoints in OptiVault that perform different functions based on their type. </w:t>
      </w:r>
      <w:r>
        <w:fldChar w:fldCharType="begin"/>
      </w:r>
      <w:r>
        <w:instrText xml:space="preserve"> REF _Ref246909742 \h  \* MERGEFORMAT </w:instrText>
      </w:r>
      <w:r>
        <w:fldChar w:fldCharType="separate"/>
      </w:r>
      <w:r w:rsidRPr="00AC4E90">
        <w:rPr>
          <w:rStyle w:val="TopicCrossReference"/>
        </w:rPr>
        <w:t>Figure 7</w:t>
      </w:r>
      <w:r>
        <w:fldChar w:fldCharType="end"/>
      </w:r>
      <w:r>
        <w:t xml:space="preserve">  shows the basic relationship of the different Cashpoints and how they relate to each other. </w:t>
      </w:r>
    </w:p>
    <w:p w14:paraId="38840ED0" w14:textId="77777777" w:rsidR="007467C0" w:rsidRPr="00C63038" w:rsidRDefault="007467C0" w:rsidP="007467C0">
      <w:pPr>
        <w:pStyle w:val="Caption"/>
        <w:rPr>
          <w:lang w:val="en-US"/>
        </w:rPr>
      </w:pPr>
      <w:bookmarkStart w:id="265" w:name="_Ref246909742"/>
      <w:bookmarkStart w:id="266" w:name="_Toc74556439"/>
      <w:bookmarkStart w:id="267" w:name="_Toc128022116"/>
      <w:r w:rsidRPr="00C63038">
        <w:rPr>
          <w:lang w:val="en-US"/>
        </w:rPr>
        <w:lastRenderedPageBreak/>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7</w:t>
      </w:r>
      <w:r>
        <w:rPr>
          <w:lang w:val="en-US"/>
        </w:rPr>
        <w:fldChar w:fldCharType="end"/>
      </w:r>
      <w:bookmarkEnd w:id="265"/>
      <w:r w:rsidRPr="00C63038">
        <w:rPr>
          <w:lang w:val="en-US"/>
        </w:rPr>
        <w:t>: Cashpoint Elements</w:t>
      </w:r>
      <w:bookmarkEnd w:id="266"/>
      <w:bookmarkEnd w:id="267"/>
    </w:p>
    <w:p w14:paraId="3D390D64" w14:textId="77777777" w:rsidR="007467C0" w:rsidRDefault="007467C0" w:rsidP="007467C0">
      <w:r>
        <w:rPr>
          <w:noProof/>
          <w:lang w:bidi="ar-SA"/>
        </w:rPr>
        <w:drawing>
          <wp:inline distT="0" distB="0" distL="0" distR="0" wp14:anchorId="1AC21515" wp14:editId="4F20EA49">
            <wp:extent cx="6419850" cy="2589530"/>
            <wp:effectExtent l="95250" t="0" r="95250" b="0"/>
            <wp:docPr id="53" name="Diagram 133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14:paraId="50C38846" w14:textId="77777777" w:rsidR="007467C0" w:rsidRDefault="007467C0" w:rsidP="006547A8">
      <w:pPr>
        <w:pStyle w:val="BodyText"/>
      </w:pPr>
      <w:r>
        <w:t>Below is a description of each Cashpoint and the parameters that are associated with them.</w:t>
      </w:r>
    </w:p>
    <w:p w14:paraId="784FC230" w14:textId="77777777" w:rsidR="007467C0" w:rsidRDefault="007467C0" w:rsidP="006547A8">
      <w:pPr>
        <w:pStyle w:val="BodyText"/>
      </w:pPr>
      <w:r>
        <w:t>The following is a summary of the information that will be covered along with hyperlinks to each topic:</w:t>
      </w:r>
    </w:p>
    <w:p w14:paraId="26D9A6B2" w14:textId="77777777" w:rsidR="007467C0" w:rsidRDefault="007467C0" w:rsidP="006547A8">
      <w:pPr>
        <w:pStyle w:val="ListBullet"/>
      </w:pPr>
      <w:r>
        <w:fldChar w:fldCharType="begin"/>
      </w:r>
      <w:r>
        <w:instrText xml:space="preserve"> REF _Ref245724195 \h  \* MERGEFORMAT </w:instrText>
      </w:r>
      <w:r>
        <w:fldChar w:fldCharType="separate"/>
      </w:r>
      <w:r>
        <w:t>Vault</w:t>
      </w:r>
      <w:r>
        <w:fldChar w:fldCharType="end"/>
      </w:r>
      <w:r>
        <w:t xml:space="preserve"> </w:t>
      </w:r>
    </w:p>
    <w:p w14:paraId="06DCCCDD" w14:textId="40CD1532" w:rsidR="007467C0" w:rsidRDefault="007467C0" w:rsidP="006547A8">
      <w:pPr>
        <w:pStyle w:val="ListBullet"/>
      </w:pPr>
      <w:r>
        <w:fldChar w:fldCharType="begin"/>
      </w:r>
      <w:r>
        <w:instrText xml:space="preserve"> REF _Ref246842586 \h </w:instrText>
      </w:r>
      <w:r w:rsidR="006547A8">
        <w:instrText xml:space="preserve"> \* MERGEFORMAT </w:instrText>
      </w:r>
      <w:r>
        <w:fldChar w:fldCharType="separate"/>
      </w:r>
      <w:r>
        <w:t>ATMs and Branches</w:t>
      </w:r>
      <w:r>
        <w:fldChar w:fldCharType="end"/>
      </w:r>
    </w:p>
    <w:p w14:paraId="5FABF7BA" w14:textId="77777777" w:rsidR="007467C0" w:rsidRDefault="007467C0" w:rsidP="006547A8">
      <w:pPr>
        <w:pStyle w:val="ListBullet"/>
      </w:pPr>
      <w:r>
        <w:fldChar w:fldCharType="begin"/>
      </w:r>
      <w:r>
        <w:instrText xml:space="preserve"> REF _Ref245724200 \h  \* MERGEFORMAT </w:instrText>
      </w:r>
      <w:r>
        <w:fldChar w:fldCharType="separate"/>
      </w:r>
      <w:r>
        <w:t>Commercial</w:t>
      </w:r>
      <w:r>
        <w:fldChar w:fldCharType="end"/>
      </w:r>
      <w:r>
        <w:t xml:space="preserve"> </w:t>
      </w:r>
    </w:p>
    <w:p w14:paraId="634B724F" w14:textId="77777777" w:rsidR="007467C0" w:rsidRDefault="007467C0" w:rsidP="006547A8">
      <w:pPr>
        <w:pStyle w:val="ListBullet"/>
      </w:pPr>
      <w:r>
        <w:fldChar w:fldCharType="begin"/>
      </w:r>
      <w:r>
        <w:instrText xml:space="preserve"> REF _Ref245724203 \h  \* MERGEFORMAT </w:instrText>
      </w:r>
      <w:r>
        <w:fldChar w:fldCharType="separate"/>
      </w:r>
      <w:r>
        <w:t>Custodial Inventory</w:t>
      </w:r>
      <w:r>
        <w:fldChar w:fldCharType="end"/>
      </w:r>
      <w:r>
        <w:t xml:space="preserve"> </w:t>
      </w:r>
    </w:p>
    <w:p w14:paraId="606D3570" w14:textId="77777777" w:rsidR="007467C0" w:rsidRDefault="007467C0" w:rsidP="006547A8">
      <w:pPr>
        <w:pStyle w:val="ListBullet"/>
      </w:pPr>
      <w:r>
        <w:fldChar w:fldCharType="begin"/>
      </w:r>
      <w:r>
        <w:instrText xml:space="preserve"> REF _Ref245724204 \h  \* MERGEFORMAT </w:instrText>
      </w:r>
      <w:r>
        <w:fldChar w:fldCharType="separate"/>
      </w:r>
      <w:r>
        <w:t>External Funding Source</w:t>
      </w:r>
      <w:r>
        <w:fldChar w:fldCharType="end"/>
      </w:r>
    </w:p>
    <w:p w14:paraId="3BCAC3F9" w14:textId="77777777" w:rsidR="007467C0" w:rsidRPr="006547A8" w:rsidRDefault="007467C0" w:rsidP="007467C0">
      <w:pPr>
        <w:pStyle w:val="BulletSectionReference"/>
        <w:numPr>
          <w:ilvl w:val="0"/>
          <w:numId w:val="0"/>
        </w:numPr>
        <w:rPr>
          <w:color w:val="76923C"/>
        </w:rPr>
      </w:pPr>
      <w:r w:rsidRPr="006547A8">
        <w:rPr>
          <w:color w:val="76923C"/>
        </w:rPr>
        <w:t xml:space="preserve">Return To:  </w:t>
      </w:r>
      <w:r w:rsidRPr="006547A8">
        <w:rPr>
          <w:color w:val="76923C"/>
        </w:rPr>
        <w:fldChar w:fldCharType="begin"/>
      </w:r>
      <w:r w:rsidRPr="006547A8">
        <w:rPr>
          <w:color w:val="76923C"/>
        </w:rPr>
        <w:instrText xml:space="preserve"> REF _Ref245708174 \h  \* MERGEFORMAT </w:instrText>
      </w:r>
      <w:r w:rsidRPr="006547A8">
        <w:rPr>
          <w:color w:val="76923C"/>
        </w:rPr>
      </w:r>
      <w:r w:rsidRPr="006547A8">
        <w:rPr>
          <w:color w:val="76923C"/>
        </w:rPr>
        <w:fldChar w:fldCharType="separate"/>
      </w:r>
      <w:r w:rsidRPr="006547A8">
        <w:rPr>
          <w:color w:val="76923C"/>
        </w:rPr>
        <w:t>General OptiVault Pages</w:t>
      </w:r>
      <w:r w:rsidRPr="006547A8">
        <w:rPr>
          <w:color w:val="76923C"/>
        </w:rPr>
        <w:fldChar w:fldCharType="end"/>
      </w:r>
    </w:p>
    <w:p w14:paraId="6CCD0916" w14:textId="77777777" w:rsidR="007467C0" w:rsidRPr="00326CDA" w:rsidRDefault="007467C0" w:rsidP="007467C0">
      <w:pPr>
        <w:pStyle w:val="TopofSection"/>
      </w:pPr>
    </w:p>
    <w:p w14:paraId="10E284D6" w14:textId="77777777" w:rsidR="007467C0" w:rsidRDefault="007467C0" w:rsidP="007467C0">
      <w:pPr>
        <w:pStyle w:val="Heading3"/>
      </w:pPr>
      <w:bookmarkStart w:id="268" w:name="_Ref245724195"/>
      <w:bookmarkStart w:id="269" w:name="_Toc74556346"/>
      <w:bookmarkStart w:id="270" w:name="_Toc127491534"/>
      <w:bookmarkStart w:id="271" w:name="_Toc128021067"/>
      <w:r>
        <w:t>Vault</w:t>
      </w:r>
      <w:bookmarkEnd w:id="268"/>
      <w:bookmarkEnd w:id="269"/>
      <w:bookmarkEnd w:id="270"/>
      <w:bookmarkEnd w:id="271"/>
    </w:p>
    <w:p w14:paraId="5D0EB253" w14:textId="77777777" w:rsidR="007467C0" w:rsidRDefault="007467C0" w:rsidP="006547A8">
      <w:pPr>
        <w:pStyle w:val="BodyText"/>
      </w:pPr>
      <w:r>
        <w:t xml:space="preserve">The Vault Cashpoint is the main type of Cashpoint that is used to manage cash from its funding sources and to its child Cashpoints. Vaults are the central Cashpoint from which all transactions are performed. </w:t>
      </w:r>
    </w:p>
    <w:p w14:paraId="17DBF6EB" w14:textId="1B7E5AA3" w:rsidR="007467C0" w:rsidRDefault="007467C0" w:rsidP="006547A8">
      <w:pPr>
        <w:pStyle w:val="BodyText"/>
      </w:pPr>
      <w:r>
        <w:t xml:space="preserve">Vaults can be independent of all other vaults or they can be </w:t>
      </w:r>
      <w:r w:rsidR="00892D06">
        <w:t>dependent</w:t>
      </w:r>
      <w:r>
        <w:t xml:space="preserve"> on one another; meaning that one vault can be the funding source for another. A vault has other Cashpoint types assigned to it such as ATMs, Branches, Commercial Cashpoints, or Custodial Inventory Cashpoints. </w:t>
      </w:r>
    </w:p>
    <w:p w14:paraId="6C9C43E6" w14:textId="1826D26E" w:rsidR="007467C0" w:rsidRDefault="007467C0" w:rsidP="006547A8">
      <w:pPr>
        <w:pStyle w:val="BodyText"/>
      </w:pPr>
      <w:r>
        <w:t>There are many different combinations that can be used to accommodate the needs of the institution.</w:t>
      </w:r>
    </w:p>
    <w:p w14:paraId="41E5C70A" w14:textId="77777777" w:rsidR="007467C0" w:rsidRDefault="007467C0" w:rsidP="006547A8">
      <w:pPr>
        <w:pStyle w:val="BodyText"/>
      </w:pPr>
      <w:r>
        <w:t>The following Topics are related to Vault Cashpoints:</w:t>
      </w:r>
    </w:p>
    <w:p w14:paraId="2711A779" w14:textId="77777777" w:rsidR="007467C0" w:rsidRDefault="007467C0" w:rsidP="00E229DD">
      <w:pPr>
        <w:pStyle w:val="ListBullet"/>
      </w:pPr>
      <w:r>
        <w:lastRenderedPageBreak/>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6B528274"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r>
        <w:t xml:space="preserve"> </w:t>
      </w:r>
    </w:p>
    <w:p w14:paraId="57639081" w14:textId="77777777" w:rsidR="007467C0" w:rsidRDefault="007467C0" w:rsidP="00E229D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r>
        <w:t xml:space="preserve"> </w:t>
      </w:r>
    </w:p>
    <w:p w14:paraId="21AB8227" w14:textId="77777777" w:rsidR="007467C0" w:rsidRDefault="007467C0" w:rsidP="00E229DD">
      <w:pPr>
        <w:pStyle w:val="ListBullet"/>
      </w:pPr>
      <w:r>
        <w:fldChar w:fldCharType="begin"/>
      </w:r>
      <w:r>
        <w:instrText xml:space="preserve"> REF _Ref245719415 \h  \* MERGEFORMAT </w:instrText>
      </w:r>
      <w:r>
        <w:fldChar w:fldCharType="separate"/>
      </w:r>
      <w:r>
        <w:t>Cashpoint</w:t>
      </w:r>
      <w:r>
        <w:rPr>
          <w:rFonts w:ascii="Wingdings" w:hAnsi="Wingdings"/>
        </w:rPr>
        <w:t></w:t>
      </w:r>
      <w:r>
        <w:t>Basic</w:t>
      </w:r>
      <w:r>
        <w:rPr>
          <w:rFonts w:ascii="Wingdings" w:hAnsi="Wingdings"/>
        </w:rPr>
        <w:t></w:t>
      </w:r>
      <w:r>
        <w:t>Cashpoints</w:t>
      </w:r>
      <w:r>
        <w:fldChar w:fldCharType="end"/>
      </w:r>
      <w:r>
        <w:t xml:space="preserve"> </w:t>
      </w:r>
    </w:p>
    <w:p w14:paraId="4BACCB1D" w14:textId="77777777" w:rsidR="007467C0" w:rsidRDefault="007467C0" w:rsidP="00E229DD">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r>
        <w:t xml:space="preserve"> </w:t>
      </w:r>
    </w:p>
    <w:p w14:paraId="3EF8F32C" w14:textId="77777777" w:rsidR="007467C0" w:rsidRDefault="007467C0" w:rsidP="00E229DD">
      <w:pPr>
        <w:pStyle w:val="ListBullet"/>
      </w:pPr>
      <w:r>
        <w:fldChar w:fldCharType="begin"/>
      </w:r>
      <w:r>
        <w:instrText xml:space="preserve"> REF _Ref245719421 \h  \* MERGEFORMAT </w:instrText>
      </w:r>
      <w:r>
        <w:fldChar w:fldCharType="separate"/>
      </w:r>
      <w:r>
        <w:t>Cashpoint</w:t>
      </w:r>
      <w:r>
        <w:rPr>
          <w:rFonts w:ascii="Wingdings" w:hAnsi="Wingdings"/>
        </w:rPr>
        <w:t></w:t>
      </w:r>
      <w:r>
        <w:t>Basic</w:t>
      </w:r>
      <w:r>
        <w:rPr>
          <w:rFonts w:ascii="Wingdings" w:hAnsi="Wingdings"/>
        </w:rPr>
        <w:t></w:t>
      </w:r>
      <w:r>
        <w:t>Provisional Credit</w:t>
      </w:r>
      <w:r>
        <w:fldChar w:fldCharType="end"/>
      </w:r>
      <w:r>
        <w:t xml:space="preserve"> </w:t>
      </w:r>
    </w:p>
    <w:p w14:paraId="6F95BE71" w14:textId="77777777" w:rsidR="007467C0" w:rsidRDefault="007467C0" w:rsidP="00E229DD">
      <w:pPr>
        <w:pStyle w:val="ListBullet"/>
      </w:pPr>
      <w:r>
        <w:fldChar w:fldCharType="begin"/>
      </w:r>
      <w:r>
        <w:instrText xml:space="preserve"> REF _Ref245719423 \h  \* MERGEFORMAT </w:instrText>
      </w:r>
      <w:r>
        <w:fldChar w:fldCharType="separate"/>
      </w:r>
      <w:r>
        <w:t>Cashpoint</w:t>
      </w:r>
      <w:r>
        <w:rPr>
          <w:rFonts w:ascii="Wingdings" w:hAnsi="Wingdings"/>
        </w:rPr>
        <w:t></w:t>
      </w:r>
      <w:r>
        <w:t>Advanced</w:t>
      </w:r>
      <w:r>
        <w:rPr>
          <w:rFonts w:ascii="Wingdings" w:hAnsi="Wingdings"/>
        </w:rPr>
        <w:t></w:t>
      </w:r>
      <w:r>
        <w:t>Costs</w:t>
      </w:r>
      <w:r>
        <w:fldChar w:fldCharType="end"/>
      </w:r>
      <w:r>
        <w:t xml:space="preserve"> </w:t>
      </w:r>
    </w:p>
    <w:p w14:paraId="5EB7DEA0" w14:textId="7AEE8D81" w:rsidR="007467C0" w:rsidRDefault="007467C0" w:rsidP="00E229DD">
      <w:pPr>
        <w:pStyle w:val="ListBullet"/>
      </w:pPr>
      <w:r>
        <w:fldChar w:fldCharType="begin"/>
      </w:r>
      <w:r>
        <w:instrText xml:space="preserve"> REF _Ref65165206 \h </w:instrText>
      </w:r>
      <w:r w:rsidR="00E229DD">
        <w:instrText xml:space="preserve"> \* MERGEFORMAT </w:instrText>
      </w:r>
      <w:r>
        <w:fldChar w:fldCharType="separate"/>
      </w:r>
      <w:r>
        <w:t>Cashpoint</w:t>
      </w:r>
      <w:r>
        <w:rPr>
          <w:rFonts w:ascii="Wingdings" w:hAnsi="Wingdings"/>
        </w:rPr>
        <w:t></w:t>
      </w:r>
      <w:r>
        <w:t>Advanced</w:t>
      </w:r>
      <w:r>
        <w:rPr>
          <w:rFonts w:ascii="Wingdings" w:hAnsi="Wingdings"/>
        </w:rPr>
        <w:t></w:t>
      </w:r>
      <w:r>
        <w:t>Teller Verification</w:t>
      </w:r>
      <w:r>
        <w:fldChar w:fldCharType="end"/>
      </w:r>
    </w:p>
    <w:p w14:paraId="4EE4776A" w14:textId="77777777" w:rsidR="007467C0" w:rsidRDefault="007467C0" w:rsidP="00E229DD">
      <w:pPr>
        <w:pStyle w:val="ListBullet"/>
      </w:pPr>
      <w:r>
        <w:fldChar w:fldCharType="begin"/>
      </w:r>
      <w:r>
        <w:instrText xml:space="preserve"> REF _Ref245719426 \h  \* MERGEFORMAT </w:instrText>
      </w:r>
      <w:r>
        <w:fldChar w:fldCharType="separate"/>
      </w:r>
      <w:r>
        <w:t>Cashpoint</w:t>
      </w:r>
      <w:r>
        <w:rPr>
          <w:rFonts w:ascii="Wingdings" w:hAnsi="Wingdings"/>
        </w:rPr>
        <w:t></w:t>
      </w:r>
      <w:r>
        <w:t>Advanced</w:t>
      </w:r>
      <w:r>
        <w:rPr>
          <w:rFonts w:ascii="Wingdings" w:hAnsi="Wingdings"/>
        </w:rPr>
        <w:t></w:t>
      </w:r>
      <w:r>
        <w:t>Denomination Yield</w:t>
      </w:r>
      <w:r>
        <w:fldChar w:fldCharType="end"/>
      </w:r>
      <w:r>
        <w:t xml:space="preserve"> </w:t>
      </w:r>
    </w:p>
    <w:p w14:paraId="2DC60ECD" w14:textId="77777777" w:rsidR="007467C0" w:rsidRDefault="007467C0" w:rsidP="00E229DD">
      <w:pPr>
        <w:pStyle w:val="ListBullet"/>
      </w:pPr>
      <w:r>
        <w:fldChar w:fldCharType="begin"/>
      </w:r>
      <w:r>
        <w:instrText xml:space="preserve"> REF _Ref245719427 \h  \* MERGEFORMAT </w:instrText>
      </w:r>
      <w:r>
        <w:fldChar w:fldCharType="separate"/>
      </w:r>
      <w:r>
        <w:t>Cashpoint</w:t>
      </w:r>
      <w:r>
        <w:rPr>
          <w:rFonts w:ascii="Wingdings" w:hAnsi="Wingdings"/>
        </w:rPr>
        <w:t></w:t>
      </w:r>
      <w:r>
        <w:t>Advanced</w:t>
      </w:r>
      <w:r>
        <w:rPr>
          <w:rFonts w:ascii="Wingdings" w:hAnsi="Wingdings"/>
        </w:rPr>
        <w:t></w:t>
      </w:r>
      <w:r>
        <w:t>Sorting</w:t>
      </w:r>
      <w:r>
        <w:fldChar w:fldCharType="end"/>
      </w:r>
      <w:r>
        <w:t xml:space="preserve"> </w:t>
      </w:r>
    </w:p>
    <w:p w14:paraId="22329A87" w14:textId="77777777" w:rsidR="007467C0" w:rsidRDefault="007467C0" w:rsidP="00E229DD">
      <w:pPr>
        <w:pStyle w:val="ListBullet"/>
      </w:pPr>
      <w:r>
        <w:fldChar w:fldCharType="begin"/>
      </w:r>
      <w:r>
        <w:instrText xml:space="preserve"> REF _Ref245719431 \h  \* MERGEFORMAT </w:instrText>
      </w:r>
      <w:r>
        <w:fldChar w:fldCharType="separate"/>
      </w:r>
      <w:r>
        <w:t>Cashpoint</w:t>
      </w:r>
      <w:r>
        <w:rPr>
          <w:rFonts w:ascii="Wingdings" w:hAnsi="Wingdings"/>
        </w:rPr>
        <w:t></w:t>
      </w:r>
      <w:r>
        <w:t>Advanced</w:t>
      </w:r>
      <w:r>
        <w:rPr>
          <w:rFonts w:ascii="Wingdings" w:hAnsi="Wingdings"/>
        </w:rPr>
        <w:t></w:t>
      </w:r>
      <w:r>
        <w:t>Sorter Utilization</w:t>
      </w:r>
      <w:r>
        <w:fldChar w:fldCharType="end"/>
      </w:r>
      <w:r>
        <w:t xml:space="preserve"> </w:t>
      </w:r>
    </w:p>
    <w:p w14:paraId="0A5EEE89" w14:textId="77777777" w:rsidR="007467C0" w:rsidRDefault="007467C0" w:rsidP="00E229DD">
      <w:pPr>
        <w:pStyle w:val="ListBullet"/>
      </w:pPr>
      <w:r>
        <w:fldChar w:fldCharType="begin"/>
      </w:r>
      <w:r>
        <w:instrText xml:space="preserve"> REF _Ref245719432 \h  \* MERGEFORMAT </w:instrText>
      </w:r>
      <w:r>
        <w:fldChar w:fldCharType="separate"/>
      </w:r>
      <w:r>
        <w:t>Cashpoint</w:t>
      </w:r>
      <w:r>
        <w:rPr>
          <w:rFonts w:ascii="Wingdings" w:hAnsi="Wingdings"/>
        </w:rPr>
        <w:t></w:t>
      </w:r>
      <w:r>
        <w:t>Advanced</w:t>
      </w:r>
      <w:r>
        <w:rPr>
          <w:rFonts w:ascii="Wingdings" w:hAnsi="Wingdings"/>
        </w:rPr>
        <w:t></w:t>
      </w:r>
      <w:r>
        <w:t>Quality Yield</w:t>
      </w:r>
      <w:r>
        <w:fldChar w:fldCharType="end"/>
      </w:r>
      <w:r>
        <w:t xml:space="preserve"> </w:t>
      </w:r>
    </w:p>
    <w:p w14:paraId="76F1A7CD" w14:textId="77777777" w:rsidR="007467C0" w:rsidRDefault="007467C0" w:rsidP="00E229DD">
      <w:pPr>
        <w:pStyle w:val="ListBullet"/>
      </w:pPr>
      <w:r>
        <w:fldChar w:fldCharType="begin"/>
      </w:r>
      <w:r>
        <w:instrText xml:space="preserve"> REF _Ref245719437 \h  \* MERGEFORMAT </w:instrText>
      </w:r>
      <w:r>
        <w:fldChar w:fldCharType="separate"/>
      </w:r>
      <w:r>
        <w:t>Cashpoint</w:t>
      </w:r>
      <w:r>
        <w:rPr>
          <w:rFonts w:ascii="Wingdings" w:hAnsi="Wingdings"/>
        </w:rPr>
        <w:t></w:t>
      </w:r>
      <w:r>
        <w:t>Advanced</w:t>
      </w:r>
      <w:r>
        <w:rPr>
          <w:rFonts w:ascii="Wingdings" w:hAnsi="Wingdings"/>
        </w:rPr>
        <w:t></w:t>
      </w:r>
      <w:r>
        <w:t>Cross-Ship Fit Split</w:t>
      </w:r>
      <w:r>
        <w:fldChar w:fldCharType="end"/>
      </w:r>
      <w:r>
        <w:t xml:space="preserve"> </w:t>
      </w:r>
    </w:p>
    <w:p w14:paraId="2FBF5FDB" w14:textId="77777777" w:rsidR="007467C0" w:rsidRDefault="007467C0" w:rsidP="00E229DD">
      <w:pPr>
        <w:pStyle w:val="ListBullet"/>
      </w:pPr>
      <w:r>
        <w:fldChar w:fldCharType="begin"/>
      </w:r>
      <w:r>
        <w:instrText xml:space="preserve"> REF _Ref245719439 \h  \* MERGEFORMAT </w:instrText>
      </w:r>
      <w:r>
        <w:fldChar w:fldCharType="separate"/>
      </w:r>
      <w:r>
        <w:t>Cashpoint</w:t>
      </w:r>
      <w:r>
        <w:rPr>
          <w:rFonts w:ascii="Wingdings" w:hAnsi="Wingdings"/>
        </w:rPr>
        <w:t></w:t>
      </w:r>
      <w:r>
        <w:t>Orders</w:t>
      </w:r>
      <w:r>
        <w:rPr>
          <w:rFonts w:ascii="Wingdings" w:hAnsi="Wingdings"/>
        </w:rPr>
        <w:t></w:t>
      </w:r>
      <w:r>
        <w:t>Recommendations</w:t>
      </w:r>
      <w:r>
        <w:fldChar w:fldCharType="end"/>
      </w:r>
      <w:r>
        <w:t xml:space="preserve"> </w:t>
      </w:r>
    </w:p>
    <w:p w14:paraId="5BCD1C1D" w14:textId="77777777" w:rsidR="007467C0" w:rsidRDefault="007467C0" w:rsidP="00E229DD">
      <w:pPr>
        <w:pStyle w:val="ListBullet"/>
      </w:pPr>
      <w:r>
        <w:fldChar w:fldCharType="begin"/>
      </w:r>
      <w:r>
        <w:instrText xml:space="preserve"> REF _Ref245719440 \h  \* MERGEFORMAT </w:instrText>
      </w:r>
      <w:r>
        <w:fldChar w:fldCharType="separate"/>
      </w:r>
      <w:r>
        <w:t>Cashpoint</w:t>
      </w:r>
      <w:r>
        <w:rPr>
          <w:rFonts w:ascii="Wingdings" w:hAnsi="Wingdings"/>
        </w:rPr>
        <w:t></w:t>
      </w:r>
      <w:r>
        <w:t>Orders</w:t>
      </w:r>
      <w:r>
        <w:rPr>
          <w:rFonts w:ascii="Wingdings" w:hAnsi="Wingdings"/>
        </w:rPr>
        <w:t></w:t>
      </w:r>
      <w:r>
        <w:t>Orders</w:t>
      </w:r>
      <w:r>
        <w:fldChar w:fldCharType="end"/>
      </w:r>
      <w:r>
        <w:t xml:space="preserve"> </w:t>
      </w:r>
    </w:p>
    <w:p w14:paraId="66BC7048" w14:textId="77777777" w:rsidR="007467C0" w:rsidRDefault="007467C0" w:rsidP="00E229DD">
      <w:pPr>
        <w:pStyle w:val="ListBullet"/>
      </w:pPr>
      <w:r>
        <w:fldChar w:fldCharType="begin"/>
      </w:r>
      <w:r>
        <w:instrText xml:space="preserve"> REF _Ref245719442 \h  \* MERGEFORMAT </w:instrText>
      </w:r>
      <w:r>
        <w:fldChar w:fldCharType="separate"/>
      </w:r>
      <w:r>
        <w:t>Cashpoint</w:t>
      </w:r>
      <w:r>
        <w:rPr>
          <w:rFonts w:ascii="Wingdings" w:hAnsi="Wingdings"/>
        </w:rPr>
        <w:t></w:t>
      </w:r>
      <w:r>
        <w:t>Forecast</w:t>
      </w:r>
      <w:r>
        <w:rPr>
          <w:rFonts w:ascii="Wingdings" w:hAnsi="Wingdings"/>
        </w:rPr>
        <w:t></w:t>
      </w:r>
      <w:r>
        <w:t>View Forecast</w:t>
      </w:r>
      <w:r>
        <w:fldChar w:fldCharType="end"/>
      </w:r>
      <w:r>
        <w:t xml:space="preserve"> </w:t>
      </w:r>
    </w:p>
    <w:p w14:paraId="662C5BA3" w14:textId="2CB77CD5" w:rsidR="007467C0" w:rsidRDefault="007467C0" w:rsidP="00E229DD">
      <w:pPr>
        <w:pStyle w:val="ListBullet"/>
      </w:pPr>
      <w:r>
        <w:fldChar w:fldCharType="begin"/>
      </w:r>
      <w:r>
        <w:instrText xml:space="preserve"> REF _Ref249809351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Generate Forecasts</w:t>
      </w:r>
      <w:r>
        <w:fldChar w:fldCharType="end"/>
      </w:r>
    </w:p>
    <w:p w14:paraId="4EC4621E" w14:textId="163CD1AC" w:rsidR="007467C0" w:rsidRDefault="007467C0" w:rsidP="00E229DD">
      <w:pPr>
        <w:pStyle w:val="ListBullet"/>
      </w:pPr>
      <w:r>
        <w:fldChar w:fldCharType="begin"/>
      </w:r>
      <w:r>
        <w:instrText xml:space="preserve"> REF _Ref249809186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Exclude History</w:t>
      </w:r>
      <w:r>
        <w:fldChar w:fldCharType="end"/>
      </w:r>
    </w:p>
    <w:p w14:paraId="5EF4F3EF" w14:textId="77777777" w:rsidR="007467C0" w:rsidRDefault="007467C0" w:rsidP="00E229DD">
      <w:pPr>
        <w:pStyle w:val="ListBullet"/>
      </w:pPr>
      <w:r>
        <w:fldChar w:fldCharType="begin"/>
      </w:r>
      <w:r>
        <w:instrText xml:space="preserve"> REF _Ref245719445 \h  \* MERGEFORMAT </w:instrText>
      </w:r>
      <w:r>
        <w:fldChar w:fldCharType="separate"/>
      </w:r>
      <w:r>
        <w:t>Cashpoint</w:t>
      </w:r>
      <w:r>
        <w:rPr>
          <w:rFonts w:ascii="Wingdings" w:hAnsi="Wingdings"/>
        </w:rPr>
        <w:t></w:t>
      </w:r>
      <w:r>
        <w:t>Forecast</w:t>
      </w:r>
      <w:r>
        <w:rPr>
          <w:rFonts w:ascii="Wingdings" w:hAnsi="Wingdings"/>
        </w:rPr>
        <w:t></w:t>
      </w:r>
      <w:r>
        <w:t>Analysis</w:t>
      </w:r>
      <w:r>
        <w:fldChar w:fldCharType="end"/>
      </w:r>
      <w:r>
        <w:t xml:space="preserve"> </w:t>
      </w:r>
    </w:p>
    <w:p w14:paraId="763F0C43" w14:textId="77777777" w:rsidR="007467C0" w:rsidRDefault="007467C0" w:rsidP="00E229DD">
      <w:pPr>
        <w:pStyle w:val="ListBullet"/>
      </w:pPr>
      <w:r>
        <w:fldChar w:fldCharType="begin"/>
      </w:r>
      <w:r>
        <w:instrText xml:space="preserve"> REF _Ref245719446 \h  \* MERGEFORMAT </w:instrText>
      </w:r>
      <w:r>
        <w:fldChar w:fldCharType="separate"/>
      </w:r>
      <w:r>
        <w:t>Cashpoint</w:t>
      </w:r>
      <w:r>
        <w:rPr>
          <w:rFonts w:ascii="Wingdings" w:hAnsi="Wingdings"/>
        </w:rPr>
        <w:t></w:t>
      </w:r>
      <w:r>
        <w:t>Forecast</w:t>
      </w:r>
      <w:r>
        <w:rPr>
          <w:rFonts w:ascii="Wingdings" w:hAnsi="Wingdings"/>
        </w:rPr>
        <w:t></w:t>
      </w:r>
      <w:r>
        <w:t>ATM/BRANCH Forecast</w:t>
      </w:r>
      <w:r>
        <w:fldChar w:fldCharType="end"/>
      </w:r>
      <w:r>
        <w:t xml:space="preserve"> </w:t>
      </w:r>
    </w:p>
    <w:p w14:paraId="6BC64A84" w14:textId="77777777" w:rsidR="007467C0" w:rsidRDefault="007467C0" w:rsidP="00E229DD">
      <w:pPr>
        <w:pStyle w:val="ListBullet"/>
      </w:pPr>
      <w:r>
        <w:fldChar w:fldCharType="begin"/>
      </w:r>
      <w:r>
        <w:instrText xml:space="preserve"> REF _Ref245719448 \h  \* MERGEFORMAT </w:instrText>
      </w:r>
      <w:r>
        <w:fldChar w:fldCharType="separate"/>
      </w:r>
      <w:r>
        <w:t>Cashpoint</w:t>
      </w:r>
      <w:r>
        <w:rPr>
          <w:rFonts w:ascii="Wingdings" w:hAnsi="Wingdings"/>
        </w:rPr>
        <w:t></w:t>
      </w:r>
      <w:r>
        <w:t>Report</w:t>
      </w:r>
      <w:r>
        <w:fldChar w:fldCharType="end"/>
      </w:r>
    </w:p>
    <w:p w14:paraId="3125A49D" w14:textId="038F4D8D"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2B9EC9A7" w14:textId="77777777" w:rsidR="005D6A5F" w:rsidRDefault="005D6A5F" w:rsidP="007467C0">
      <w:pPr>
        <w:pStyle w:val="TopofSection"/>
      </w:pPr>
    </w:p>
    <w:p w14:paraId="0C28DBDA" w14:textId="77777777" w:rsidR="007467C0" w:rsidRDefault="007467C0" w:rsidP="007467C0">
      <w:pPr>
        <w:pStyle w:val="Heading3"/>
      </w:pPr>
      <w:bookmarkStart w:id="272" w:name="_Ref246842586"/>
      <w:bookmarkStart w:id="273" w:name="_Toc74556347"/>
      <w:bookmarkStart w:id="274" w:name="_Toc127491535"/>
      <w:bookmarkStart w:id="275" w:name="_Toc128021068"/>
      <w:r>
        <w:t>ATMs and Branches</w:t>
      </w:r>
      <w:bookmarkEnd w:id="272"/>
      <w:bookmarkEnd w:id="273"/>
      <w:bookmarkEnd w:id="274"/>
      <w:bookmarkEnd w:id="275"/>
    </w:p>
    <w:p w14:paraId="1686F23F" w14:textId="77777777" w:rsidR="007467C0" w:rsidRDefault="007467C0" w:rsidP="00E229DD">
      <w:pPr>
        <w:pStyle w:val="BodyText"/>
      </w:pPr>
      <w:r>
        <w:t>ATMs and Branches are managed by OptiCash and are used in OptiVault to forecast the demand from these Cashpoints as demand on Vault Cashpoints in OptiVault. ATM and Branch Cashpoints are created in OptiCash and synchronized with OptiVault. It is not possible to create an ATM or Branch Cashpoint in OptiVault.</w:t>
      </w:r>
    </w:p>
    <w:p w14:paraId="52080944" w14:textId="77777777" w:rsidR="007467C0" w:rsidRDefault="007467C0" w:rsidP="00E229DD">
      <w:pPr>
        <w:pStyle w:val="BodyText"/>
      </w:pPr>
      <w:r>
        <w:t xml:space="preserve">ATM and Branch Cashpoints can be assigned manually to a Vault at the Vault Cashpoint level or assigned through the Cashpoint synchronization process. </w:t>
      </w:r>
    </w:p>
    <w:p w14:paraId="19586041" w14:textId="77777777" w:rsidR="007467C0" w:rsidRDefault="007467C0" w:rsidP="00E229DD">
      <w:pPr>
        <w:pStyle w:val="BodyText"/>
      </w:pPr>
      <w:r>
        <w:t>The following topics are related to ATM and Branch Cashpoints:</w:t>
      </w:r>
    </w:p>
    <w:p w14:paraId="6E715C53" w14:textId="77777777" w:rsidR="007467C0" w:rsidRDefault="007467C0" w:rsidP="00E229DD">
      <w:pPr>
        <w:pStyle w:val="ListBullet"/>
      </w:pPr>
      <w:r>
        <w:lastRenderedPageBreak/>
        <w:fldChar w:fldCharType="begin"/>
      </w:r>
      <w:r>
        <w:instrText xml:space="preserve"> REF _Ref245719415 \h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46163E88" w14:textId="77777777" w:rsidR="007467C0" w:rsidRDefault="007467C0" w:rsidP="00E229DD">
      <w:pPr>
        <w:pStyle w:val="BodyText"/>
      </w:pPr>
      <w:r>
        <w:t>See the following topics for information on assigning ATM and Branch Cashpoints to Vaults:</w:t>
      </w:r>
    </w:p>
    <w:p w14:paraId="5E69C776" w14:textId="4DDE7697" w:rsidR="007467C0" w:rsidRDefault="007467C0" w:rsidP="00E229DD">
      <w:pPr>
        <w:pStyle w:val="ListBullet"/>
      </w:pPr>
      <w:r>
        <w:fldChar w:fldCharType="begin"/>
      </w:r>
      <w:r>
        <w:instrText xml:space="preserve"> REF _Ref245719415 \h </w:instrText>
      </w:r>
      <w:r w:rsidR="00E229DD">
        <w:instrText xml:space="preserve">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345E1F44" w14:textId="6CF940C5"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3136AD0B" w14:textId="77777777" w:rsidR="00CB4DB0" w:rsidRDefault="00CB4DB0" w:rsidP="007467C0">
      <w:pPr>
        <w:pStyle w:val="TopofSection"/>
      </w:pPr>
    </w:p>
    <w:p w14:paraId="19E23AAA" w14:textId="77777777" w:rsidR="007467C0" w:rsidRDefault="007467C0" w:rsidP="007467C0">
      <w:pPr>
        <w:pStyle w:val="Heading3"/>
      </w:pPr>
      <w:bookmarkStart w:id="276" w:name="_Ref245724200"/>
      <w:bookmarkStart w:id="277" w:name="_Toc74556348"/>
      <w:bookmarkStart w:id="278" w:name="_Toc127491536"/>
      <w:bookmarkStart w:id="279" w:name="_Toc128021069"/>
      <w:r>
        <w:t>Commercial</w:t>
      </w:r>
      <w:bookmarkEnd w:id="276"/>
      <w:bookmarkEnd w:id="277"/>
      <w:bookmarkEnd w:id="278"/>
      <w:bookmarkEnd w:id="279"/>
    </w:p>
    <w:p w14:paraId="16F13FC3" w14:textId="77777777" w:rsidR="007467C0" w:rsidRPr="00A72521" w:rsidRDefault="007467C0" w:rsidP="00E229DD">
      <w:pPr>
        <w:pStyle w:val="BodyText"/>
      </w:pPr>
      <w:r>
        <w:t>The Commercial Cashpoint is used to account for special customers that deposit large amounts of cash to the Vault. These can be grocery store chains, casinos, or any other institution that uses a lot of currency. These Cashpoints are important because they can contribute or demand large volumes of cash that are important to consider when ordering cash for a vault.</w:t>
      </w:r>
    </w:p>
    <w:p w14:paraId="4027D190" w14:textId="77777777" w:rsidR="007467C0" w:rsidRDefault="007467C0" w:rsidP="00E229DD">
      <w:pPr>
        <w:pStyle w:val="BodyText"/>
      </w:pPr>
      <w:r>
        <w:t>Commercial Cashpoints are created in OptiVault and manually assigned as a Cashpoint to a Vault. This is similar to the ATM and Branch Cashpoint assignment with the exception that Commercial Cashpoints cannot be automatically assigned during Cashpoint Synchronization.</w:t>
      </w:r>
    </w:p>
    <w:p w14:paraId="529F6438" w14:textId="77777777" w:rsidR="007467C0" w:rsidRDefault="007467C0" w:rsidP="00E229DD">
      <w:pPr>
        <w:pStyle w:val="BodyText"/>
      </w:pPr>
      <w:r>
        <w:t>The following topics are related to Commercial Cashpoints:</w:t>
      </w:r>
    </w:p>
    <w:p w14:paraId="47D48931"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3F9FF644" w14:textId="77777777" w:rsidR="007467C0" w:rsidRDefault="007467C0" w:rsidP="00E229D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r>
        <w:t xml:space="preserve"> </w:t>
      </w:r>
    </w:p>
    <w:p w14:paraId="76B763E5" w14:textId="77777777" w:rsidR="007467C0" w:rsidRDefault="007467C0" w:rsidP="00E229DD">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r>
        <w:t xml:space="preserve"> </w:t>
      </w:r>
    </w:p>
    <w:p w14:paraId="7480362F"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r>
        <w:t xml:space="preserve"> </w:t>
      </w:r>
    </w:p>
    <w:p w14:paraId="75AB9BC9" w14:textId="77777777" w:rsidR="007467C0" w:rsidRDefault="007467C0" w:rsidP="00E229DD">
      <w:pPr>
        <w:pStyle w:val="ListBullet"/>
      </w:pPr>
      <w:r>
        <w:fldChar w:fldCharType="begin"/>
      </w:r>
      <w:r>
        <w:instrText xml:space="preserve"> REF _Ref245719442 \h  \* MERGEFORMAT </w:instrText>
      </w:r>
      <w:r>
        <w:fldChar w:fldCharType="separate"/>
      </w:r>
      <w:r>
        <w:t>Cashpoint</w:t>
      </w:r>
      <w:r>
        <w:rPr>
          <w:rFonts w:ascii="Wingdings" w:hAnsi="Wingdings"/>
        </w:rPr>
        <w:t></w:t>
      </w:r>
      <w:r>
        <w:t>Forecast</w:t>
      </w:r>
      <w:r>
        <w:rPr>
          <w:rFonts w:ascii="Wingdings" w:hAnsi="Wingdings"/>
        </w:rPr>
        <w:t></w:t>
      </w:r>
      <w:r>
        <w:t>View Forecast</w:t>
      </w:r>
      <w:r>
        <w:fldChar w:fldCharType="end"/>
      </w:r>
      <w:r>
        <w:t xml:space="preserve"> </w:t>
      </w:r>
    </w:p>
    <w:p w14:paraId="538471D1" w14:textId="068681A9" w:rsidR="007467C0" w:rsidRDefault="007467C0" w:rsidP="00E229DD">
      <w:pPr>
        <w:pStyle w:val="ListBullet"/>
      </w:pPr>
      <w:r>
        <w:fldChar w:fldCharType="begin"/>
      </w:r>
      <w:r>
        <w:instrText xml:space="preserve"> REF _Ref249809186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Exclude History</w:t>
      </w:r>
      <w:r>
        <w:fldChar w:fldCharType="end"/>
      </w:r>
    </w:p>
    <w:p w14:paraId="1B0F4C40" w14:textId="7128D82E" w:rsidR="007467C0" w:rsidRDefault="007467C0" w:rsidP="00E229DD">
      <w:pPr>
        <w:pStyle w:val="ListBullet"/>
      </w:pPr>
      <w:r>
        <w:fldChar w:fldCharType="begin"/>
      </w:r>
      <w:r>
        <w:instrText xml:space="preserve"> REF _Ref249809351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Generate Forecasts</w:t>
      </w:r>
      <w:r>
        <w:fldChar w:fldCharType="end"/>
      </w:r>
    </w:p>
    <w:p w14:paraId="34ECE740" w14:textId="77777777" w:rsidR="007467C0" w:rsidRDefault="007467C0" w:rsidP="00E229DD">
      <w:pPr>
        <w:pStyle w:val="ListBullet"/>
      </w:pPr>
      <w:r>
        <w:fldChar w:fldCharType="begin"/>
      </w:r>
      <w:r>
        <w:instrText xml:space="preserve"> REF _Ref245719445 \h  \* MERGEFORMAT </w:instrText>
      </w:r>
      <w:r>
        <w:fldChar w:fldCharType="separate"/>
      </w:r>
      <w:r>
        <w:t>Cashpoint</w:t>
      </w:r>
      <w:r>
        <w:rPr>
          <w:rFonts w:ascii="Wingdings" w:hAnsi="Wingdings"/>
        </w:rPr>
        <w:t></w:t>
      </w:r>
      <w:r>
        <w:t>Forecast</w:t>
      </w:r>
      <w:r>
        <w:rPr>
          <w:rFonts w:ascii="Wingdings" w:hAnsi="Wingdings"/>
        </w:rPr>
        <w:t></w:t>
      </w:r>
      <w:r>
        <w:t>Analysis</w:t>
      </w:r>
      <w:r>
        <w:fldChar w:fldCharType="end"/>
      </w:r>
      <w:r>
        <w:t xml:space="preserve"> </w:t>
      </w:r>
    </w:p>
    <w:p w14:paraId="7F705E55" w14:textId="77777777" w:rsidR="007467C0" w:rsidRDefault="007467C0" w:rsidP="00E229DD">
      <w:pPr>
        <w:pStyle w:val="ListBullet"/>
      </w:pPr>
      <w:r>
        <w:fldChar w:fldCharType="begin"/>
      </w:r>
      <w:r>
        <w:instrText xml:space="preserve"> REF _Ref245719448 \h  \* MERGEFORMAT </w:instrText>
      </w:r>
      <w:r>
        <w:fldChar w:fldCharType="separate"/>
      </w:r>
      <w:r>
        <w:t>Cashpoint</w:t>
      </w:r>
      <w:r>
        <w:rPr>
          <w:rFonts w:ascii="Wingdings" w:hAnsi="Wingdings"/>
        </w:rPr>
        <w:t></w:t>
      </w:r>
      <w:r>
        <w:t>Report</w:t>
      </w:r>
      <w:r>
        <w:fldChar w:fldCharType="end"/>
      </w:r>
    </w:p>
    <w:p w14:paraId="6D733EA6" w14:textId="77777777" w:rsidR="007467C0" w:rsidRDefault="007467C0" w:rsidP="00E229DD">
      <w:pPr>
        <w:pStyle w:val="BodyText"/>
      </w:pPr>
      <w:r>
        <w:t>See the following topic for information on assigning Commercial Cashpoints to Vaults:</w:t>
      </w:r>
    </w:p>
    <w:p w14:paraId="79376621" w14:textId="75373544" w:rsidR="007467C0" w:rsidRDefault="007467C0" w:rsidP="00E229DD">
      <w:pPr>
        <w:pStyle w:val="ListBullet"/>
      </w:pPr>
      <w:r>
        <w:fldChar w:fldCharType="begin"/>
      </w:r>
      <w:r>
        <w:instrText xml:space="preserve"> REF _Ref245719415 \h </w:instrText>
      </w:r>
      <w:r w:rsidR="00E229DD">
        <w:instrText xml:space="preserve">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5D55FBB2" w14:textId="22E5CD11"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46A5B14F" w14:textId="77777777" w:rsidR="007467C0" w:rsidRDefault="007467C0" w:rsidP="007467C0">
      <w:pPr>
        <w:pStyle w:val="Heading3"/>
      </w:pPr>
      <w:bookmarkStart w:id="280" w:name="_Ref245724203"/>
      <w:bookmarkStart w:id="281" w:name="_Toc74556349"/>
      <w:bookmarkStart w:id="282" w:name="_Toc127491537"/>
      <w:bookmarkStart w:id="283" w:name="_Toc128021070"/>
      <w:r>
        <w:t>Custodial Inventory</w:t>
      </w:r>
      <w:bookmarkEnd w:id="280"/>
      <w:bookmarkEnd w:id="281"/>
      <w:bookmarkEnd w:id="282"/>
      <w:bookmarkEnd w:id="283"/>
    </w:p>
    <w:p w14:paraId="5D8FEEC7" w14:textId="77777777" w:rsidR="007467C0" w:rsidRDefault="007467C0" w:rsidP="00E229DD">
      <w:pPr>
        <w:pStyle w:val="BodyText"/>
      </w:pPr>
      <w:r>
        <w:t xml:space="preserve">In certain countries, it is possible for a Vault to hold cash for the Central Bank in a designated area of the vault. Because the cash belongs to the Central Bank, it is off the books of the vault and therefore is not incurring balance costs. </w:t>
      </w:r>
    </w:p>
    <w:p w14:paraId="75C82247" w14:textId="3A81CC11" w:rsidR="007467C0" w:rsidRPr="00911593" w:rsidRDefault="007467C0" w:rsidP="00E229DD">
      <w:pPr>
        <w:pStyle w:val="BodyText"/>
      </w:pPr>
      <w:r>
        <w:lastRenderedPageBreak/>
        <w:t xml:space="preserve">A Custodial Inventory Cashpoint is a special type of Cashpoint that </w:t>
      </w:r>
      <w:r w:rsidR="00D63667">
        <w:t xml:space="preserve">is </w:t>
      </w:r>
      <w:r>
        <w:t>used as a holding Vault for normal Vault Cashpoints. The purpose of the Custodial Inventory Cashpoint is to hold cash off the books of its parent vault. The Custodial Inventory Cashpoint cannot stand alone, it must be assigned to a vault in order to be used. For a Vault that is capable of using Custodial Inventory, it is an extremely efficient way to lower costs while keeping cash available to service the needs of customers.</w:t>
      </w:r>
    </w:p>
    <w:p w14:paraId="19D803C4" w14:textId="77777777" w:rsidR="007467C0" w:rsidRDefault="007467C0" w:rsidP="00E229DD">
      <w:pPr>
        <w:pStyle w:val="BodyText"/>
      </w:pPr>
      <w:r>
        <w:t>The following topics are related to Custodial Inventory Cashpoints:</w:t>
      </w:r>
    </w:p>
    <w:p w14:paraId="0F15475B"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3E5F16AC"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r>
        <w:t xml:space="preserve"> </w:t>
      </w:r>
    </w:p>
    <w:p w14:paraId="60F58931" w14:textId="77777777" w:rsidR="007467C0" w:rsidRDefault="007467C0" w:rsidP="00E229D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r>
        <w:t xml:space="preserve"> </w:t>
      </w:r>
    </w:p>
    <w:p w14:paraId="11ED7DE1" w14:textId="72027749" w:rsidR="007467C0" w:rsidRDefault="007467C0" w:rsidP="00BC32D9">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r>
        <w:t xml:space="preserve"> </w:t>
      </w:r>
    </w:p>
    <w:p w14:paraId="5F02D20A" w14:textId="77777777" w:rsidR="007467C0" w:rsidRDefault="007467C0" w:rsidP="00E229DD">
      <w:pPr>
        <w:pStyle w:val="BodyText"/>
      </w:pPr>
      <w:r>
        <w:t>See the following topic for information on assigning Custodial Inventory to Vaults:</w:t>
      </w:r>
    </w:p>
    <w:p w14:paraId="0A40B768" w14:textId="1ABE2648"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0BCF5873" w14:textId="77777777" w:rsidR="00762C51" w:rsidRDefault="00762C51" w:rsidP="007467C0">
      <w:pPr>
        <w:pStyle w:val="TopofSection"/>
      </w:pPr>
    </w:p>
    <w:p w14:paraId="6FC8C83A" w14:textId="77777777" w:rsidR="007467C0" w:rsidRDefault="007467C0" w:rsidP="007467C0">
      <w:pPr>
        <w:pStyle w:val="Heading3"/>
      </w:pPr>
      <w:bookmarkStart w:id="284" w:name="_Ref245724204"/>
      <w:bookmarkStart w:id="285" w:name="_Toc74556350"/>
      <w:bookmarkStart w:id="286" w:name="_Toc127491538"/>
      <w:bookmarkStart w:id="287" w:name="_Toc128021071"/>
      <w:r>
        <w:t>External Funding Source</w:t>
      </w:r>
      <w:bookmarkEnd w:id="284"/>
      <w:bookmarkEnd w:id="285"/>
      <w:bookmarkEnd w:id="286"/>
      <w:bookmarkEnd w:id="287"/>
    </w:p>
    <w:p w14:paraId="04B642CC" w14:textId="0D679AA5" w:rsidR="007467C0" w:rsidRPr="001E2DFD" w:rsidRDefault="007467C0" w:rsidP="00E229DD">
      <w:pPr>
        <w:pStyle w:val="BodyText"/>
      </w:pPr>
      <w:r>
        <w:t>The External Funding Source Cashpoint is used to identify sources of cash in the Funding Chain. The External Funding Source is mainly for informational purposes and does not have much control over its child vaults. The only exception to this would be in the Denominations assigned to the External Funding Source. These denominations are funne</w:t>
      </w:r>
      <w:r w:rsidR="000A02E8">
        <w:t>l</w:t>
      </w:r>
      <w:r>
        <w:t>led down to the child vaults as the denominations they are able to order. If denominations are not defined for an External Funding Source Cashpoint, they will not be available to order for any of the child vaults, even if they are already assigned.</w:t>
      </w:r>
    </w:p>
    <w:p w14:paraId="5F2D4AF9" w14:textId="77777777" w:rsidR="007467C0" w:rsidRDefault="007467C0" w:rsidP="00E229DD">
      <w:pPr>
        <w:pStyle w:val="BodyText"/>
      </w:pPr>
      <w:r>
        <w:t>The following topics are related to Custodial Inventory Cashpoints:</w:t>
      </w:r>
    </w:p>
    <w:p w14:paraId="67A21B81"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51061707"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p>
    <w:p w14:paraId="461A723F" w14:textId="77777777" w:rsidR="007467C0" w:rsidRDefault="007467C0" w:rsidP="00E229DD">
      <w:pPr>
        <w:pStyle w:val="BodyText"/>
      </w:pPr>
      <w:r>
        <w:t>See the following topic for information on assigning Vaults to External Funding Sources:</w:t>
      </w:r>
    </w:p>
    <w:p w14:paraId="7F9DB4B9" w14:textId="08D923B1"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0D3AFBCB" w14:textId="77777777" w:rsidR="00E229DD" w:rsidRDefault="00E229DD" w:rsidP="007467C0">
      <w:pPr>
        <w:pStyle w:val="TopofSection"/>
      </w:pPr>
    </w:p>
    <w:p w14:paraId="602B153E" w14:textId="77777777" w:rsidR="007467C0" w:rsidRPr="00A875AE" w:rsidRDefault="007467C0" w:rsidP="007467C0">
      <w:pPr>
        <w:pStyle w:val="Heading2"/>
      </w:pPr>
      <w:bookmarkStart w:id="288" w:name="_Toc74556351"/>
      <w:bookmarkStart w:id="289" w:name="_Toc127491539"/>
      <w:bookmarkStart w:id="290" w:name="_Toc128021072"/>
      <w:r>
        <w:rPr>
          <w:lang w:val="en-US"/>
        </w:rPr>
        <w:t>Cashpoint</w:t>
      </w:r>
      <w:r w:rsidRPr="00A875AE">
        <w:t xml:space="preserve"> Pages</w:t>
      </w:r>
      <w:bookmarkEnd w:id="288"/>
      <w:bookmarkEnd w:id="289"/>
      <w:bookmarkEnd w:id="290"/>
    </w:p>
    <w:p w14:paraId="36C6D2FA" w14:textId="77777777" w:rsidR="007467C0" w:rsidRDefault="007467C0" w:rsidP="007467C0">
      <w:pPr>
        <w:pStyle w:val="Heading3"/>
      </w:pPr>
      <w:bookmarkStart w:id="291" w:name="_Ref245719409"/>
      <w:bookmarkStart w:id="292" w:name="_Toc74556352"/>
      <w:bookmarkStart w:id="293" w:name="_Toc127491540"/>
      <w:bookmarkStart w:id="294" w:name="_Toc128021073"/>
      <w:r>
        <w:t>Cashpoint</w:t>
      </w:r>
      <w:r>
        <w:rPr>
          <w:rFonts w:ascii="Wingdings" w:hAnsi="Wingdings"/>
        </w:rPr>
        <w:t></w:t>
      </w:r>
      <w:r>
        <w:t>Basic</w:t>
      </w:r>
      <w:r>
        <w:rPr>
          <w:rFonts w:ascii="Wingdings" w:hAnsi="Wingdings"/>
        </w:rPr>
        <w:t></w:t>
      </w:r>
      <w:r>
        <w:t>Definition</w:t>
      </w:r>
      <w:bookmarkEnd w:id="291"/>
      <w:bookmarkEnd w:id="292"/>
      <w:bookmarkEnd w:id="293"/>
      <w:bookmarkEnd w:id="294"/>
    </w:p>
    <w:p w14:paraId="0498847C" w14:textId="77777777" w:rsidR="007467C0" w:rsidRDefault="007467C0" w:rsidP="00E229DD">
      <w:pPr>
        <w:pStyle w:val="BodyText"/>
      </w:pPr>
      <w:r>
        <w:t>This topic relates to the following Cashpoint types:</w:t>
      </w:r>
    </w:p>
    <w:p w14:paraId="6A1F3D58" w14:textId="77777777" w:rsidR="007467C0" w:rsidRDefault="007467C0" w:rsidP="00D8240B">
      <w:pPr>
        <w:pStyle w:val="ListBullet"/>
      </w:pPr>
      <w:r>
        <w:fldChar w:fldCharType="begin"/>
      </w:r>
      <w:r>
        <w:instrText xml:space="preserve"> REF _Ref245724195 \h  \* MERGEFORMAT </w:instrText>
      </w:r>
      <w:r>
        <w:fldChar w:fldCharType="separate"/>
      </w:r>
      <w:r>
        <w:t>Vault</w:t>
      </w:r>
      <w:r>
        <w:fldChar w:fldCharType="end"/>
      </w:r>
    </w:p>
    <w:p w14:paraId="4B8150EE" w14:textId="6D4ED87F" w:rsidR="007467C0" w:rsidRDefault="007467C0" w:rsidP="00D8240B">
      <w:pPr>
        <w:pStyle w:val="ListBullet"/>
      </w:pPr>
      <w:r>
        <w:lastRenderedPageBreak/>
        <w:fldChar w:fldCharType="begin"/>
      </w:r>
      <w:r>
        <w:instrText xml:space="preserve"> REF _Ref245724200 \h  \* MERGEFORMAT </w:instrText>
      </w:r>
      <w:r>
        <w:fldChar w:fldCharType="separate"/>
      </w:r>
      <w:r>
        <w:t>Commercial</w:t>
      </w:r>
      <w:r>
        <w:fldChar w:fldCharType="end"/>
      </w:r>
    </w:p>
    <w:p w14:paraId="3B0A8CE2" w14:textId="77777777" w:rsidR="007467C0" w:rsidRDefault="007467C0" w:rsidP="00D8240B">
      <w:pPr>
        <w:pStyle w:val="ListBullet"/>
      </w:pPr>
      <w:r>
        <w:fldChar w:fldCharType="begin"/>
      </w:r>
      <w:r>
        <w:instrText xml:space="preserve"> REF _Ref245724203 \h  \* MERGEFORMAT </w:instrText>
      </w:r>
      <w:r>
        <w:fldChar w:fldCharType="separate"/>
      </w:r>
      <w:r>
        <w:t>Custodial Inventory</w:t>
      </w:r>
      <w:r>
        <w:fldChar w:fldCharType="end"/>
      </w:r>
    </w:p>
    <w:p w14:paraId="1ECB8C73" w14:textId="77777777" w:rsidR="007467C0" w:rsidRDefault="007467C0" w:rsidP="00D8240B">
      <w:pPr>
        <w:pStyle w:val="ListBullet"/>
      </w:pPr>
      <w:r>
        <w:fldChar w:fldCharType="begin"/>
      </w:r>
      <w:r>
        <w:instrText xml:space="preserve"> REF _Ref245724204 \h  \* MERGEFORMAT </w:instrText>
      </w:r>
      <w:r>
        <w:fldChar w:fldCharType="separate"/>
      </w:r>
      <w:r>
        <w:t>External Funding Source</w:t>
      </w:r>
      <w:r>
        <w:fldChar w:fldCharType="end"/>
      </w:r>
    </w:p>
    <w:p w14:paraId="52324508" w14:textId="344C7B4D" w:rsidR="007467C0" w:rsidRDefault="007467C0" w:rsidP="00D8240B">
      <w:pPr>
        <w:pStyle w:val="BodyText"/>
      </w:pPr>
      <w:r>
        <w:t>The Definition page gives general information that describes Cashpoint’s name, location and contact information.</w:t>
      </w:r>
    </w:p>
    <w:p w14:paraId="24DA038F" w14:textId="77777777" w:rsidR="007467C0" w:rsidRDefault="007467C0" w:rsidP="007467C0">
      <w:pPr>
        <w:pStyle w:val="Caption"/>
        <w:rPr>
          <w:noProof/>
          <w:lang w:val="en-US" w:bidi="ar-SA"/>
        </w:rPr>
      </w:pPr>
      <w:bookmarkStart w:id="295" w:name="_Toc74556440"/>
      <w:bookmarkStart w:id="296" w:name="_Toc128022117"/>
      <w:r>
        <w:t xml:space="preserve">Figure </w:t>
      </w:r>
      <w:r>
        <w:fldChar w:fldCharType="begin"/>
      </w:r>
      <w:r>
        <w:instrText xml:space="preserve"> SEQ Figure \* ARABIC </w:instrText>
      </w:r>
      <w:r>
        <w:fldChar w:fldCharType="separate"/>
      </w:r>
      <w:r>
        <w:rPr>
          <w:noProof/>
        </w:rPr>
        <w:t>8</w:t>
      </w:r>
      <w:r>
        <w:fldChar w:fldCharType="end"/>
      </w:r>
      <w:r>
        <w:t>: Vault Basic Definition Page</w:t>
      </w:r>
      <w:bookmarkEnd w:id="295"/>
      <w:bookmarkEnd w:id="296"/>
    </w:p>
    <w:p w14:paraId="5AC73CEB" w14:textId="77777777" w:rsidR="007467C0" w:rsidRPr="008D3C44" w:rsidRDefault="007467C0" w:rsidP="00D8240B">
      <w:pPr>
        <w:jc w:val="center"/>
      </w:pPr>
      <w:r>
        <w:rPr>
          <w:noProof/>
        </w:rPr>
        <w:drawing>
          <wp:inline distT="0" distB="0" distL="0" distR="0" wp14:anchorId="435633AD" wp14:editId="4773798F">
            <wp:extent cx="5981698" cy="2846383"/>
            <wp:effectExtent l="76200" t="76200" r="133985" b="125730"/>
            <wp:docPr id="465828951" name="Picture 46582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81698" cy="2846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78F783" w14:textId="77777777" w:rsidR="007467C0" w:rsidRDefault="007467C0" w:rsidP="007467C0">
      <w:pPr>
        <w:pStyle w:val="Caption"/>
      </w:pPr>
      <w:bookmarkStart w:id="297" w:name="_Toc74556647"/>
      <w:r>
        <w:t xml:space="preserve">Table </w:t>
      </w:r>
      <w:r>
        <w:fldChar w:fldCharType="begin"/>
      </w:r>
      <w:r>
        <w:instrText xml:space="preserve"> SEQ Table \* ARABIC </w:instrText>
      </w:r>
      <w:r>
        <w:fldChar w:fldCharType="separate"/>
      </w:r>
      <w:r>
        <w:rPr>
          <w:noProof/>
        </w:rPr>
        <w:t>8</w:t>
      </w:r>
      <w:r>
        <w:rPr>
          <w:noProof/>
        </w:rPr>
        <w:fldChar w:fldCharType="end"/>
      </w:r>
      <w:r>
        <w:t>: Definition</w:t>
      </w:r>
      <w:r w:rsidRPr="0064683A">
        <w:t xml:space="preserve"> Description</w:t>
      </w:r>
      <w:bookmarkEnd w:id="29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E7FB4D3" w14:textId="77777777" w:rsidTr="00D8240B">
        <w:trPr>
          <w:tblHeader/>
        </w:trPr>
        <w:tc>
          <w:tcPr>
            <w:tcW w:w="2300" w:type="dxa"/>
            <w:tcBorders>
              <w:top w:val="single" w:sz="6" w:space="0" w:color="auto"/>
              <w:bottom w:val="double" w:sz="6" w:space="0" w:color="auto"/>
              <w:right w:val="single" w:sz="6" w:space="0" w:color="auto"/>
            </w:tcBorders>
            <w:shd w:val="clear" w:color="auto" w:fill="60C03A"/>
          </w:tcPr>
          <w:p w14:paraId="43BC24E5"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23E049E6" w14:textId="77777777" w:rsidR="007467C0" w:rsidRPr="00A875AE" w:rsidRDefault="007467C0" w:rsidP="00170D7D">
            <w:pPr>
              <w:pStyle w:val="TableHeader"/>
            </w:pPr>
            <w:r w:rsidRPr="00A875AE">
              <w:t>Description</w:t>
            </w:r>
          </w:p>
        </w:tc>
      </w:tr>
      <w:tr w:rsidR="007467C0" w:rsidRPr="00A875AE" w14:paraId="790C85BE" w14:textId="77777777" w:rsidTr="00D8240B">
        <w:tc>
          <w:tcPr>
            <w:tcW w:w="2300" w:type="dxa"/>
            <w:tcBorders>
              <w:top w:val="nil"/>
              <w:bottom w:val="single" w:sz="6" w:space="0" w:color="auto"/>
              <w:right w:val="single" w:sz="6" w:space="0" w:color="auto"/>
            </w:tcBorders>
          </w:tcPr>
          <w:p w14:paraId="3448EC4D" w14:textId="77777777" w:rsidR="007467C0" w:rsidRPr="00D8240B" w:rsidRDefault="007467C0" w:rsidP="00D8240B">
            <w:pPr>
              <w:pStyle w:val="TableBody"/>
              <w:rPr>
                <w:b/>
                <w:bCs/>
              </w:rPr>
            </w:pPr>
            <w:r w:rsidRPr="00D8240B">
              <w:rPr>
                <w:b/>
                <w:bCs/>
              </w:rPr>
              <w:t>Vault ID</w:t>
            </w:r>
          </w:p>
        </w:tc>
        <w:tc>
          <w:tcPr>
            <w:tcW w:w="5750" w:type="dxa"/>
            <w:tcBorders>
              <w:top w:val="nil"/>
              <w:left w:val="single" w:sz="6" w:space="0" w:color="auto"/>
              <w:bottom w:val="single" w:sz="6" w:space="0" w:color="auto"/>
            </w:tcBorders>
          </w:tcPr>
          <w:p w14:paraId="6C9E244E" w14:textId="1E9C7781" w:rsidR="007467C0" w:rsidRPr="00FB292A" w:rsidRDefault="00EB1F1F" w:rsidP="00D8240B">
            <w:pPr>
              <w:pStyle w:val="TableBody"/>
            </w:pPr>
            <w:r>
              <w:t>A u</w:t>
            </w:r>
            <w:r w:rsidR="007467C0" w:rsidRPr="00FB292A">
              <w:t xml:space="preserve">nique </w:t>
            </w:r>
            <w:r w:rsidR="00EB423F" w:rsidRPr="00FB292A">
              <w:t>12</w:t>
            </w:r>
            <w:r w:rsidR="00EB423F">
              <w:t>-</w:t>
            </w:r>
            <w:r w:rsidR="007467C0" w:rsidRPr="00FB292A">
              <w:t>character alpha-numeric identifier that is used to identify the Cashpoint in OptiVault. The identifier is referred to differently in each Cashpoint type but is essentially the same thing:</w:t>
            </w:r>
          </w:p>
          <w:p w14:paraId="09E3B87A" w14:textId="77777777" w:rsidR="007467C0" w:rsidRPr="00FB292A" w:rsidRDefault="007467C0" w:rsidP="003058B8">
            <w:pPr>
              <w:pStyle w:val="TableBody"/>
              <w:numPr>
                <w:ilvl w:val="0"/>
                <w:numId w:val="44"/>
              </w:numPr>
            </w:pPr>
            <w:r w:rsidRPr="003058B8">
              <w:rPr>
                <w:b/>
                <w:bCs/>
              </w:rPr>
              <w:t>Vault:</w:t>
            </w:r>
            <w:r w:rsidRPr="00FB292A">
              <w:t xml:space="preserve"> Vault ID</w:t>
            </w:r>
          </w:p>
          <w:p w14:paraId="0028E8C8" w14:textId="77777777" w:rsidR="007467C0" w:rsidRPr="00FB292A" w:rsidRDefault="007467C0" w:rsidP="003058B8">
            <w:pPr>
              <w:pStyle w:val="TableBody"/>
              <w:numPr>
                <w:ilvl w:val="0"/>
                <w:numId w:val="44"/>
              </w:numPr>
            </w:pPr>
            <w:r w:rsidRPr="003058B8">
              <w:rPr>
                <w:b/>
                <w:bCs/>
              </w:rPr>
              <w:t>Commercial:</w:t>
            </w:r>
            <w:r w:rsidRPr="00FB292A">
              <w:t xml:space="preserve"> Commercial Cashpoint ID</w:t>
            </w:r>
          </w:p>
          <w:p w14:paraId="3C76E692" w14:textId="77777777" w:rsidR="007467C0" w:rsidRPr="00FB292A" w:rsidRDefault="007467C0" w:rsidP="003058B8">
            <w:pPr>
              <w:pStyle w:val="TableBody"/>
              <w:numPr>
                <w:ilvl w:val="0"/>
                <w:numId w:val="44"/>
              </w:numPr>
            </w:pPr>
            <w:r w:rsidRPr="003058B8">
              <w:rPr>
                <w:b/>
                <w:bCs/>
              </w:rPr>
              <w:t>Custodial Inventory:</w:t>
            </w:r>
            <w:r w:rsidRPr="00FB292A">
              <w:t xml:space="preserve"> CI ID</w:t>
            </w:r>
          </w:p>
          <w:p w14:paraId="3878456F" w14:textId="77777777" w:rsidR="007467C0" w:rsidRPr="00FB292A" w:rsidRDefault="007467C0" w:rsidP="003058B8">
            <w:pPr>
              <w:pStyle w:val="TableBody"/>
              <w:numPr>
                <w:ilvl w:val="0"/>
                <w:numId w:val="44"/>
              </w:numPr>
            </w:pPr>
            <w:r w:rsidRPr="003058B8">
              <w:rPr>
                <w:b/>
                <w:bCs/>
              </w:rPr>
              <w:t>External Funding Source:</w:t>
            </w:r>
            <w:r w:rsidRPr="00FB292A">
              <w:t xml:space="preserve"> External Funding Source Cashpoint ID</w:t>
            </w:r>
          </w:p>
        </w:tc>
      </w:tr>
      <w:tr w:rsidR="007467C0" w:rsidRPr="00A875AE" w14:paraId="0CD2A94C" w14:textId="77777777" w:rsidTr="00D8240B">
        <w:tc>
          <w:tcPr>
            <w:tcW w:w="2300" w:type="dxa"/>
            <w:tcBorders>
              <w:top w:val="nil"/>
              <w:bottom w:val="single" w:sz="4" w:space="0" w:color="auto"/>
              <w:right w:val="single" w:sz="6" w:space="0" w:color="auto"/>
            </w:tcBorders>
          </w:tcPr>
          <w:p w14:paraId="7073C2BB" w14:textId="77777777" w:rsidR="007467C0" w:rsidRPr="00D8240B" w:rsidRDefault="007467C0" w:rsidP="00D8240B">
            <w:pPr>
              <w:pStyle w:val="TableBody"/>
              <w:rPr>
                <w:b/>
                <w:bCs/>
              </w:rPr>
            </w:pPr>
            <w:r w:rsidRPr="00D8240B">
              <w:rPr>
                <w:b/>
                <w:bCs/>
              </w:rPr>
              <w:t>CP Type</w:t>
            </w:r>
          </w:p>
        </w:tc>
        <w:tc>
          <w:tcPr>
            <w:tcW w:w="5750" w:type="dxa"/>
            <w:tcBorders>
              <w:top w:val="nil"/>
              <w:left w:val="single" w:sz="6" w:space="0" w:color="auto"/>
              <w:bottom w:val="single" w:sz="4" w:space="0" w:color="auto"/>
            </w:tcBorders>
          </w:tcPr>
          <w:p w14:paraId="240271C0" w14:textId="07A3BCFD" w:rsidR="007467C0" w:rsidRPr="00FB292A" w:rsidRDefault="007467C0" w:rsidP="00D8240B">
            <w:pPr>
              <w:pStyle w:val="TableBody"/>
            </w:pPr>
            <w:r w:rsidRPr="00FB292A">
              <w:t xml:space="preserve">This field is for informational purposes and shows the type of Cashpoint (Vault, CI, Commercial, External). This field </w:t>
            </w:r>
            <w:r w:rsidR="004900DF">
              <w:t>cannot be edited.</w:t>
            </w:r>
          </w:p>
        </w:tc>
      </w:tr>
      <w:tr w:rsidR="007467C0" w:rsidRPr="00A875AE" w14:paraId="7077C9A0" w14:textId="77777777" w:rsidTr="00D8240B">
        <w:tc>
          <w:tcPr>
            <w:tcW w:w="2300" w:type="dxa"/>
            <w:tcBorders>
              <w:top w:val="single" w:sz="4" w:space="0" w:color="auto"/>
              <w:left w:val="single" w:sz="4" w:space="0" w:color="auto"/>
              <w:bottom w:val="single" w:sz="4" w:space="0" w:color="auto"/>
              <w:right w:val="single" w:sz="4" w:space="0" w:color="auto"/>
            </w:tcBorders>
          </w:tcPr>
          <w:p w14:paraId="08B57439" w14:textId="77777777" w:rsidR="007467C0" w:rsidRPr="00D8240B" w:rsidRDefault="007467C0" w:rsidP="00D8240B">
            <w:pPr>
              <w:pStyle w:val="TableBody"/>
              <w:rPr>
                <w:b/>
                <w:bCs/>
              </w:rPr>
            </w:pPr>
            <w:r w:rsidRPr="00D8240B">
              <w:rPr>
                <w:b/>
                <w:bCs/>
              </w:rPr>
              <w:t>Name</w:t>
            </w:r>
          </w:p>
        </w:tc>
        <w:tc>
          <w:tcPr>
            <w:tcW w:w="5750" w:type="dxa"/>
            <w:tcBorders>
              <w:top w:val="single" w:sz="4" w:space="0" w:color="auto"/>
              <w:left w:val="single" w:sz="4" w:space="0" w:color="auto"/>
              <w:bottom w:val="single" w:sz="4" w:space="0" w:color="auto"/>
              <w:right w:val="single" w:sz="4" w:space="0" w:color="auto"/>
            </w:tcBorders>
          </w:tcPr>
          <w:p w14:paraId="3438573F" w14:textId="301B3E71" w:rsidR="007467C0" w:rsidRPr="00FB292A" w:rsidRDefault="007467C0" w:rsidP="00D8240B">
            <w:pPr>
              <w:pStyle w:val="TableBody"/>
            </w:pPr>
            <w:r w:rsidRPr="00FB292A">
              <w:t xml:space="preserve">The name of the Cashpoint is used as a description of the Cashpoint. This description can be seen in many reports </w:t>
            </w:r>
            <w:r w:rsidRPr="00FB292A">
              <w:lastRenderedPageBreak/>
              <w:t>and processes to refer to the Cashpoint as opposed to the Cashpoint ID.</w:t>
            </w:r>
          </w:p>
        </w:tc>
      </w:tr>
      <w:tr w:rsidR="007467C0" w:rsidRPr="00A875AE" w14:paraId="6F856C10" w14:textId="77777777" w:rsidTr="00D8240B">
        <w:tc>
          <w:tcPr>
            <w:tcW w:w="2300" w:type="dxa"/>
            <w:tcBorders>
              <w:top w:val="single" w:sz="4" w:space="0" w:color="auto"/>
              <w:left w:val="single" w:sz="4" w:space="0" w:color="auto"/>
              <w:bottom w:val="single" w:sz="4" w:space="0" w:color="auto"/>
              <w:right w:val="single" w:sz="4" w:space="0" w:color="auto"/>
            </w:tcBorders>
          </w:tcPr>
          <w:p w14:paraId="3E7EF2BD" w14:textId="77777777" w:rsidR="007467C0" w:rsidRPr="00D8240B" w:rsidRDefault="007467C0" w:rsidP="00D8240B">
            <w:pPr>
              <w:pStyle w:val="TableBody"/>
              <w:rPr>
                <w:b/>
                <w:bCs/>
              </w:rPr>
            </w:pPr>
            <w:r w:rsidRPr="00D8240B">
              <w:rPr>
                <w:b/>
                <w:bCs/>
              </w:rPr>
              <w:lastRenderedPageBreak/>
              <w:t>Open Holidays</w:t>
            </w:r>
          </w:p>
        </w:tc>
        <w:tc>
          <w:tcPr>
            <w:tcW w:w="5750" w:type="dxa"/>
            <w:tcBorders>
              <w:top w:val="single" w:sz="4" w:space="0" w:color="auto"/>
              <w:left w:val="single" w:sz="4" w:space="0" w:color="auto"/>
              <w:bottom w:val="single" w:sz="4" w:space="0" w:color="auto"/>
              <w:right w:val="single" w:sz="4" w:space="0" w:color="auto"/>
            </w:tcBorders>
          </w:tcPr>
          <w:p w14:paraId="273320FE" w14:textId="77777777" w:rsidR="007467C0" w:rsidRPr="00FB292A" w:rsidRDefault="007467C0" w:rsidP="00D8240B">
            <w:pPr>
              <w:pStyle w:val="TableBody"/>
            </w:pPr>
            <w:r w:rsidRPr="00FB292A">
              <w:t xml:space="preserve">Flag indicating whether or not the Cashpoint is open on Holidays. This is used to identify a Cashpoint as being able to send and receive cash on holidays. </w:t>
            </w:r>
          </w:p>
        </w:tc>
      </w:tr>
      <w:tr w:rsidR="007467C0" w:rsidRPr="00A875AE" w14:paraId="5F0FD4CD" w14:textId="77777777" w:rsidTr="00D8240B">
        <w:tc>
          <w:tcPr>
            <w:tcW w:w="2300" w:type="dxa"/>
            <w:tcBorders>
              <w:top w:val="single" w:sz="4" w:space="0" w:color="auto"/>
              <w:left w:val="single" w:sz="4" w:space="0" w:color="auto"/>
              <w:bottom w:val="single" w:sz="4" w:space="0" w:color="auto"/>
              <w:right w:val="single" w:sz="4" w:space="0" w:color="auto"/>
            </w:tcBorders>
          </w:tcPr>
          <w:p w14:paraId="6C8FA010" w14:textId="77777777" w:rsidR="007467C0" w:rsidRPr="00D8240B" w:rsidRDefault="007467C0" w:rsidP="00D8240B">
            <w:pPr>
              <w:pStyle w:val="TableBody"/>
              <w:rPr>
                <w:b/>
                <w:bCs/>
              </w:rPr>
            </w:pPr>
            <w:r w:rsidRPr="00D8240B">
              <w:rPr>
                <w:b/>
                <w:bCs/>
              </w:rPr>
              <w:t>Active</w:t>
            </w:r>
          </w:p>
        </w:tc>
        <w:tc>
          <w:tcPr>
            <w:tcW w:w="5750" w:type="dxa"/>
            <w:tcBorders>
              <w:top w:val="single" w:sz="4" w:space="0" w:color="auto"/>
              <w:left w:val="single" w:sz="4" w:space="0" w:color="auto"/>
              <w:bottom w:val="single" w:sz="4" w:space="0" w:color="auto"/>
              <w:right w:val="single" w:sz="4" w:space="0" w:color="auto"/>
            </w:tcBorders>
          </w:tcPr>
          <w:p w14:paraId="5CFC8890" w14:textId="77777777" w:rsidR="007467C0" w:rsidRPr="00FB292A" w:rsidRDefault="007467C0" w:rsidP="00D8240B">
            <w:pPr>
              <w:pStyle w:val="TableBody"/>
            </w:pPr>
            <w:r w:rsidRPr="00FB292A">
              <w:t xml:space="preserve">Flag indicating whether or not the Cashpoint is Active or not. </w:t>
            </w:r>
          </w:p>
        </w:tc>
      </w:tr>
      <w:tr w:rsidR="007467C0" w:rsidRPr="00A875AE" w14:paraId="2B923ECA" w14:textId="77777777" w:rsidTr="00D8240B">
        <w:tc>
          <w:tcPr>
            <w:tcW w:w="2300" w:type="dxa"/>
            <w:tcBorders>
              <w:top w:val="single" w:sz="4" w:space="0" w:color="auto"/>
              <w:left w:val="single" w:sz="4" w:space="0" w:color="auto"/>
              <w:bottom w:val="single" w:sz="4" w:space="0" w:color="auto"/>
              <w:right w:val="single" w:sz="4" w:space="0" w:color="auto"/>
            </w:tcBorders>
          </w:tcPr>
          <w:p w14:paraId="7D63AA2A" w14:textId="77777777" w:rsidR="007467C0" w:rsidRPr="00D8240B" w:rsidRDefault="007467C0" w:rsidP="00D8240B">
            <w:pPr>
              <w:pStyle w:val="TableBody"/>
              <w:rPr>
                <w:b/>
                <w:bCs/>
              </w:rPr>
            </w:pPr>
            <w:r w:rsidRPr="00D8240B">
              <w:rPr>
                <w:b/>
                <w:bCs/>
              </w:rPr>
              <w:t>Date Activated</w:t>
            </w:r>
          </w:p>
        </w:tc>
        <w:tc>
          <w:tcPr>
            <w:tcW w:w="5750" w:type="dxa"/>
            <w:tcBorders>
              <w:top w:val="single" w:sz="4" w:space="0" w:color="auto"/>
              <w:left w:val="single" w:sz="4" w:space="0" w:color="auto"/>
              <w:bottom w:val="single" w:sz="4" w:space="0" w:color="auto"/>
              <w:right w:val="single" w:sz="4" w:space="0" w:color="auto"/>
            </w:tcBorders>
          </w:tcPr>
          <w:p w14:paraId="73840A76" w14:textId="77777777" w:rsidR="007467C0" w:rsidRPr="00FB292A" w:rsidRDefault="007467C0" w:rsidP="00D8240B">
            <w:pPr>
              <w:pStyle w:val="TableBody"/>
            </w:pPr>
            <w:r w:rsidRPr="00FB292A">
              <w:t>The date that the Cashpoint was put into service or activated.</w:t>
            </w:r>
          </w:p>
        </w:tc>
      </w:tr>
      <w:tr w:rsidR="007467C0" w:rsidRPr="00A875AE" w14:paraId="72BED95D" w14:textId="77777777" w:rsidTr="00D8240B">
        <w:tc>
          <w:tcPr>
            <w:tcW w:w="2300" w:type="dxa"/>
            <w:tcBorders>
              <w:top w:val="single" w:sz="4" w:space="0" w:color="auto"/>
              <w:left w:val="single" w:sz="4" w:space="0" w:color="auto"/>
              <w:bottom w:val="single" w:sz="4" w:space="0" w:color="auto"/>
              <w:right w:val="single" w:sz="4" w:space="0" w:color="auto"/>
            </w:tcBorders>
          </w:tcPr>
          <w:p w14:paraId="247F90D8" w14:textId="77777777" w:rsidR="007467C0" w:rsidRPr="00D8240B" w:rsidRDefault="007467C0" w:rsidP="00D8240B">
            <w:pPr>
              <w:pStyle w:val="TableBody"/>
              <w:rPr>
                <w:b/>
                <w:bCs/>
              </w:rPr>
            </w:pPr>
            <w:r w:rsidRPr="00D8240B">
              <w:rPr>
                <w:b/>
                <w:bCs/>
              </w:rPr>
              <w:t>Default Funding Source</w:t>
            </w:r>
          </w:p>
        </w:tc>
        <w:tc>
          <w:tcPr>
            <w:tcW w:w="5750" w:type="dxa"/>
            <w:tcBorders>
              <w:top w:val="single" w:sz="4" w:space="0" w:color="auto"/>
              <w:left w:val="single" w:sz="4" w:space="0" w:color="auto"/>
              <w:bottom w:val="single" w:sz="4" w:space="0" w:color="auto"/>
              <w:right w:val="single" w:sz="4" w:space="0" w:color="auto"/>
            </w:tcBorders>
          </w:tcPr>
          <w:p w14:paraId="4CE4708E" w14:textId="054974DF" w:rsidR="007467C0" w:rsidRPr="00FB292A" w:rsidRDefault="007467C0" w:rsidP="00D8240B">
            <w:pPr>
              <w:pStyle w:val="TableBody"/>
            </w:pPr>
            <w:r w:rsidRPr="00FB292A">
              <w:t>The Funding Source by default, will deliver cash to the Vault or accept returns from the vault.</w:t>
            </w:r>
          </w:p>
        </w:tc>
      </w:tr>
      <w:tr w:rsidR="007467C0" w:rsidRPr="00A875AE" w14:paraId="3DF4B039" w14:textId="77777777" w:rsidTr="00D8240B">
        <w:tc>
          <w:tcPr>
            <w:tcW w:w="2300" w:type="dxa"/>
            <w:tcBorders>
              <w:top w:val="single" w:sz="4" w:space="0" w:color="auto"/>
              <w:left w:val="single" w:sz="4" w:space="0" w:color="auto"/>
              <w:bottom w:val="single" w:sz="4" w:space="0" w:color="auto"/>
              <w:right w:val="single" w:sz="4" w:space="0" w:color="auto"/>
            </w:tcBorders>
          </w:tcPr>
          <w:p w14:paraId="1EA5C690" w14:textId="77777777" w:rsidR="007467C0" w:rsidRPr="00D8240B" w:rsidRDefault="007467C0" w:rsidP="00D8240B">
            <w:pPr>
              <w:pStyle w:val="TableBody"/>
              <w:rPr>
                <w:b/>
                <w:bCs/>
              </w:rPr>
            </w:pPr>
            <w:r w:rsidRPr="00D8240B">
              <w:rPr>
                <w:b/>
                <w:bCs/>
              </w:rPr>
              <w:t>Zone</w:t>
            </w:r>
          </w:p>
        </w:tc>
        <w:tc>
          <w:tcPr>
            <w:tcW w:w="5750" w:type="dxa"/>
            <w:tcBorders>
              <w:top w:val="single" w:sz="4" w:space="0" w:color="auto"/>
              <w:left w:val="single" w:sz="4" w:space="0" w:color="auto"/>
              <w:bottom w:val="single" w:sz="4" w:space="0" w:color="auto"/>
              <w:right w:val="single" w:sz="4" w:space="0" w:color="auto"/>
            </w:tcBorders>
          </w:tcPr>
          <w:p w14:paraId="58BF4CDD" w14:textId="35D1E237" w:rsidR="007467C0" w:rsidRPr="00FB292A" w:rsidRDefault="007467C0" w:rsidP="00D8240B">
            <w:pPr>
              <w:pStyle w:val="TableBody"/>
            </w:pPr>
            <w:r w:rsidRPr="00FB292A">
              <w:t xml:space="preserve">This refers only to Vault Cashpoints and is used to identify the area of the country or zone </w:t>
            </w:r>
            <w:r w:rsidR="00E36641">
              <w:t>to which</w:t>
            </w:r>
            <w:r w:rsidR="00E36641" w:rsidRPr="00FB292A">
              <w:t xml:space="preserve"> </w:t>
            </w:r>
            <w:r w:rsidRPr="00FB292A">
              <w:t xml:space="preserve">the Vault belongs. This is used to identify the Cashpoint’s location </w:t>
            </w:r>
            <w:r w:rsidR="00B51FAD">
              <w:t>with</w:t>
            </w:r>
            <w:r w:rsidR="00B51FAD" w:rsidRPr="00FB292A">
              <w:t xml:space="preserve"> </w:t>
            </w:r>
            <w:r w:rsidRPr="00FB292A">
              <w:t>respect to other Cashpoints and used for checking for Cross</w:t>
            </w:r>
            <w:r w:rsidR="00FC1404">
              <w:t>-</w:t>
            </w:r>
            <w:r w:rsidRPr="00FB292A">
              <w:t xml:space="preserve">Shipping charges when this functionality is used within OptiVault. See: </w:t>
            </w:r>
            <w:r w:rsidRPr="006716B0">
              <w:rPr>
                <w:color w:val="4472C4" w:themeColor="accent1"/>
              </w:rPr>
              <w:fldChar w:fldCharType="begin"/>
            </w:r>
            <w:r w:rsidRPr="006716B0">
              <w:rPr>
                <w:color w:val="4472C4" w:themeColor="accent1"/>
              </w:rPr>
              <w:instrText xml:space="preserve"> REF _Ref246139513 \h </w:instrText>
            </w:r>
            <w:r w:rsidR="00D8240B" w:rsidRPr="006716B0">
              <w:rPr>
                <w:color w:val="4472C4" w:themeColor="accent1"/>
              </w:rPr>
              <w:instrText xml:space="preserve"> \* MERGEFORMAT </w:instrText>
            </w:r>
            <w:r w:rsidRPr="006716B0">
              <w:rPr>
                <w:color w:val="4472C4" w:themeColor="accent1"/>
              </w:rPr>
            </w:r>
            <w:r w:rsidRPr="006716B0">
              <w:rPr>
                <w:color w:val="4472C4" w:themeColor="accent1"/>
              </w:rPr>
              <w:fldChar w:fldCharType="separate"/>
            </w:r>
            <w:r w:rsidRPr="006716B0">
              <w:rPr>
                <w:color w:val="4472C4" w:themeColor="accent1"/>
              </w:rPr>
              <w:t>Network</w:t>
            </w:r>
            <w:r w:rsidRPr="006716B0">
              <w:rPr>
                <w:rFonts w:ascii="Wingdings" w:hAnsi="Wingdings"/>
                <w:color w:val="4472C4" w:themeColor="accent1"/>
              </w:rPr>
              <w:t></w:t>
            </w:r>
            <w:r w:rsidRPr="006716B0">
              <w:rPr>
                <w:color w:val="4472C4" w:themeColor="accent1"/>
              </w:rPr>
              <w:t>Cross Shipping</w:t>
            </w:r>
            <w:r w:rsidRPr="006716B0">
              <w:rPr>
                <w:color w:val="4472C4" w:themeColor="accent1"/>
              </w:rPr>
              <w:fldChar w:fldCharType="end"/>
            </w:r>
          </w:p>
        </w:tc>
      </w:tr>
      <w:tr w:rsidR="007467C0" w:rsidRPr="00A875AE" w14:paraId="0AD69C44" w14:textId="77777777" w:rsidTr="00D8240B">
        <w:tc>
          <w:tcPr>
            <w:tcW w:w="2300" w:type="dxa"/>
            <w:tcBorders>
              <w:top w:val="single" w:sz="4" w:space="0" w:color="auto"/>
              <w:left w:val="single" w:sz="4" w:space="0" w:color="auto"/>
              <w:bottom w:val="single" w:sz="4" w:space="0" w:color="auto"/>
              <w:right w:val="single" w:sz="4" w:space="0" w:color="auto"/>
            </w:tcBorders>
          </w:tcPr>
          <w:p w14:paraId="6F1950CC" w14:textId="77777777" w:rsidR="007467C0" w:rsidRPr="00D8240B" w:rsidRDefault="007467C0" w:rsidP="00D8240B">
            <w:pPr>
              <w:pStyle w:val="TableBody"/>
              <w:rPr>
                <w:b/>
                <w:bCs/>
              </w:rPr>
            </w:pPr>
            <w:r w:rsidRPr="00D8240B">
              <w:rPr>
                <w:b/>
                <w:bCs/>
              </w:rPr>
              <w:t>Top of Fdg Chain</w:t>
            </w:r>
          </w:p>
        </w:tc>
        <w:tc>
          <w:tcPr>
            <w:tcW w:w="5750" w:type="dxa"/>
            <w:tcBorders>
              <w:top w:val="single" w:sz="4" w:space="0" w:color="auto"/>
              <w:left w:val="single" w:sz="4" w:space="0" w:color="auto"/>
              <w:bottom w:val="single" w:sz="4" w:space="0" w:color="auto"/>
              <w:right w:val="single" w:sz="4" w:space="0" w:color="auto"/>
            </w:tcBorders>
          </w:tcPr>
          <w:p w14:paraId="393D9700" w14:textId="77777777" w:rsidR="007467C0" w:rsidRPr="00FB292A" w:rsidRDefault="007467C0" w:rsidP="00D8240B">
            <w:pPr>
              <w:pStyle w:val="TableBody"/>
            </w:pPr>
            <w:r w:rsidRPr="00FB292A">
              <w:t>Specifies that the Cashpoint is at the top of the funding chain. When this indicator is selected for a vault, the vault is designated as the ending point for aggregation. When the aggregation process runs for Second Level Aggregation, the aggregation process will stop at the Top of the Funding Chain based on this indicator.</w:t>
            </w:r>
          </w:p>
        </w:tc>
      </w:tr>
      <w:tr w:rsidR="007467C0" w:rsidRPr="00A875AE" w14:paraId="3114F94B" w14:textId="77777777" w:rsidTr="00D8240B">
        <w:tc>
          <w:tcPr>
            <w:tcW w:w="2300" w:type="dxa"/>
            <w:tcBorders>
              <w:top w:val="single" w:sz="4" w:space="0" w:color="auto"/>
              <w:left w:val="single" w:sz="4" w:space="0" w:color="auto"/>
              <w:bottom w:val="single" w:sz="4" w:space="0" w:color="auto"/>
              <w:right w:val="single" w:sz="4" w:space="0" w:color="auto"/>
            </w:tcBorders>
          </w:tcPr>
          <w:p w14:paraId="66359832" w14:textId="77777777" w:rsidR="007467C0" w:rsidRPr="00D8240B" w:rsidRDefault="007467C0" w:rsidP="00D8240B">
            <w:pPr>
              <w:pStyle w:val="TableBody"/>
              <w:rPr>
                <w:b/>
                <w:bCs/>
              </w:rPr>
            </w:pPr>
            <w:r w:rsidRPr="00D8240B">
              <w:rPr>
                <w:b/>
                <w:bCs/>
              </w:rPr>
              <w:t>Trading Market</w:t>
            </w:r>
          </w:p>
        </w:tc>
        <w:tc>
          <w:tcPr>
            <w:tcW w:w="5750" w:type="dxa"/>
            <w:tcBorders>
              <w:top w:val="single" w:sz="4" w:space="0" w:color="auto"/>
              <w:left w:val="single" w:sz="4" w:space="0" w:color="auto"/>
              <w:bottom w:val="single" w:sz="4" w:space="0" w:color="auto"/>
              <w:right w:val="single" w:sz="4" w:space="0" w:color="auto"/>
            </w:tcBorders>
          </w:tcPr>
          <w:p w14:paraId="311C988C" w14:textId="0F5F02EF" w:rsidR="007467C0" w:rsidRPr="00FB292A" w:rsidRDefault="007467C0" w:rsidP="00D8240B">
            <w:pPr>
              <w:pStyle w:val="TableBody"/>
            </w:pPr>
            <w:r>
              <w:t xml:space="preserve">Allows Users to associate cashpoints with a Trading Market.  For more information on Trading Markets see </w:t>
            </w:r>
            <w:r w:rsidRPr="006716B0">
              <w:rPr>
                <w:color w:val="4472C4" w:themeColor="accent1"/>
              </w:rPr>
              <w:fldChar w:fldCharType="begin"/>
            </w:r>
            <w:r w:rsidRPr="006716B0">
              <w:rPr>
                <w:color w:val="4472C4" w:themeColor="accent1"/>
              </w:rPr>
              <w:instrText xml:space="preserve"> REF _Ref65165351 \h </w:instrText>
            </w:r>
            <w:r w:rsidR="00D8240B" w:rsidRPr="006716B0">
              <w:rPr>
                <w:color w:val="4472C4" w:themeColor="accent1"/>
              </w:rPr>
              <w:instrText xml:space="preserve"> \* MERGEFORMAT </w:instrText>
            </w:r>
            <w:r w:rsidRPr="006716B0">
              <w:rPr>
                <w:color w:val="4472C4" w:themeColor="accent1"/>
              </w:rPr>
            </w:r>
            <w:r w:rsidRPr="006716B0">
              <w:rPr>
                <w:color w:val="4472C4" w:themeColor="accent1"/>
              </w:rPr>
              <w:fldChar w:fldCharType="separate"/>
            </w:r>
            <w:r w:rsidRPr="006716B0">
              <w:rPr>
                <w:color w:val="4472C4" w:themeColor="accent1"/>
              </w:rPr>
              <w:t>Network</w:t>
            </w:r>
            <w:r w:rsidRPr="006716B0">
              <w:rPr>
                <w:rFonts w:ascii="Wingdings" w:hAnsi="Wingdings"/>
                <w:color w:val="4472C4" w:themeColor="accent1"/>
              </w:rPr>
              <w:t></w:t>
            </w:r>
            <w:r w:rsidRPr="006716B0">
              <w:rPr>
                <w:color w:val="4472C4" w:themeColor="accent1"/>
              </w:rPr>
              <w:t>Trading Market</w:t>
            </w:r>
            <w:r w:rsidRPr="006716B0">
              <w:rPr>
                <w:color w:val="4472C4" w:themeColor="accent1"/>
              </w:rPr>
              <w:fldChar w:fldCharType="end"/>
            </w:r>
          </w:p>
        </w:tc>
      </w:tr>
      <w:tr w:rsidR="007467C0" w:rsidRPr="00A875AE" w14:paraId="42D62E94" w14:textId="77777777" w:rsidTr="00D8240B">
        <w:tc>
          <w:tcPr>
            <w:tcW w:w="2300" w:type="dxa"/>
            <w:tcBorders>
              <w:top w:val="single" w:sz="4" w:space="0" w:color="auto"/>
              <w:left w:val="single" w:sz="4" w:space="0" w:color="auto"/>
              <w:bottom w:val="single" w:sz="4" w:space="0" w:color="auto"/>
              <w:right w:val="single" w:sz="4" w:space="0" w:color="auto"/>
            </w:tcBorders>
          </w:tcPr>
          <w:p w14:paraId="0CAC8233" w14:textId="77777777" w:rsidR="007467C0" w:rsidRPr="00D8240B" w:rsidRDefault="007467C0" w:rsidP="00D8240B">
            <w:pPr>
              <w:pStyle w:val="TableBody"/>
              <w:rPr>
                <w:b/>
                <w:bCs/>
              </w:rPr>
            </w:pPr>
            <w:r w:rsidRPr="00D8240B">
              <w:rPr>
                <w:b/>
                <w:bCs/>
              </w:rPr>
              <w:t xml:space="preserve">CI </w:t>
            </w:r>
          </w:p>
        </w:tc>
        <w:tc>
          <w:tcPr>
            <w:tcW w:w="5750" w:type="dxa"/>
            <w:tcBorders>
              <w:top w:val="single" w:sz="4" w:space="0" w:color="auto"/>
              <w:left w:val="single" w:sz="4" w:space="0" w:color="auto"/>
              <w:bottom w:val="single" w:sz="4" w:space="0" w:color="auto"/>
              <w:right w:val="single" w:sz="4" w:space="0" w:color="auto"/>
            </w:tcBorders>
          </w:tcPr>
          <w:p w14:paraId="510B8ABC" w14:textId="54BF98D2" w:rsidR="007467C0" w:rsidRPr="00FB292A" w:rsidRDefault="007467C0" w:rsidP="00D8240B">
            <w:pPr>
              <w:pStyle w:val="TableBody"/>
            </w:pPr>
            <w:r w:rsidRPr="00FB292A">
              <w:t xml:space="preserve">The Custodial Inventory Cashpoint </w:t>
            </w:r>
            <w:r w:rsidR="00B51FAD">
              <w:t xml:space="preserve">is </w:t>
            </w:r>
            <w:r w:rsidRPr="00FB292A">
              <w:t xml:space="preserve">associated with the vault. The user will specify the correct CI vault if this is a vault that will use Custodial Inventory. </w:t>
            </w:r>
          </w:p>
        </w:tc>
      </w:tr>
      <w:tr w:rsidR="007467C0" w:rsidRPr="00A875AE" w14:paraId="48334DB9" w14:textId="77777777" w:rsidTr="00D8240B">
        <w:tc>
          <w:tcPr>
            <w:tcW w:w="2300" w:type="dxa"/>
            <w:tcBorders>
              <w:top w:val="single" w:sz="4" w:space="0" w:color="auto"/>
              <w:left w:val="single" w:sz="4" w:space="0" w:color="auto"/>
              <w:bottom w:val="single" w:sz="4" w:space="0" w:color="auto"/>
              <w:right w:val="single" w:sz="4" w:space="0" w:color="auto"/>
            </w:tcBorders>
          </w:tcPr>
          <w:p w14:paraId="2DC5CD44" w14:textId="77777777" w:rsidR="007467C0" w:rsidRPr="00D8240B" w:rsidRDefault="007467C0" w:rsidP="00D8240B">
            <w:pPr>
              <w:pStyle w:val="TableBody"/>
              <w:rPr>
                <w:b/>
                <w:bCs/>
              </w:rPr>
            </w:pPr>
            <w:r w:rsidRPr="00D8240B">
              <w:rPr>
                <w:b/>
                <w:bCs/>
              </w:rPr>
              <w:t>Address</w:t>
            </w:r>
          </w:p>
        </w:tc>
        <w:tc>
          <w:tcPr>
            <w:tcW w:w="5750" w:type="dxa"/>
            <w:tcBorders>
              <w:top w:val="single" w:sz="4" w:space="0" w:color="auto"/>
              <w:left w:val="single" w:sz="4" w:space="0" w:color="auto"/>
              <w:bottom w:val="single" w:sz="4" w:space="0" w:color="auto"/>
              <w:right w:val="single" w:sz="4" w:space="0" w:color="auto"/>
            </w:tcBorders>
          </w:tcPr>
          <w:p w14:paraId="186079F4" w14:textId="77777777" w:rsidR="007467C0" w:rsidRPr="00FB292A" w:rsidRDefault="007467C0" w:rsidP="00D8240B">
            <w:pPr>
              <w:pStyle w:val="TableBody"/>
            </w:pPr>
            <w:r w:rsidRPr="00FB292A">
              <w:t>The address of the Cashpoint</w:t>
            </w:r>
          </w:p>
        </w:tc>
      </w:tr>
      <w:tr w:rsidR="007467C0" w:rsidRPr="00A875AE" w14:paraId="4A80F0F2" w14:textId="77777777" w:rsidTr="00D8240B">
        <w:tc>
          <w:tcPr>
            <w:tcW w:w="2300" w:type="dxa"/>
            <w:tcBorders>
              <w:top w:val="single" w:sz="4" w:space="0" w:color="auto"/>
              <w:left w:val="single" w:sz="4" w:space="0" w:color="auto"/>
              <w:bottom w:val="single" w:sz="4" w:space="0" w:color="auto"/>
              <w:right w:val="single" w:sz="4" w:space="0" w:color="auto"/>
            </w:tcBorders>
          </w:tcPr>
          <w:p w14:paraId="73398201" w14:textId="77777777" w:rsidR="007467C0" w:rsidRPr="00D8240B" w:rsidRDefault="007467C0" w:rsidP="00D8240B">
            <w:pPr>
              <w:pStyle w:val="TableBody"/>
              <w:rPr>
                <w:b/>
                <w:bCs/>
              </w:rPr>
            </w:pPr>
            <w:r w:rsidRPr="00D8240B">
              <w:rPr>
                <w:b/>
                <w:bCs/>
              </w:rPr>
              <w:t xml:space="preserve">City </w:t>
            </w:r>
          </w:p>
        </w:tc>
        <w:tc>
          <w:tcPr>
            <w:tcW w:w="5750" w:type="dxa"/>
            <w:tcBorders>
              <w:top w:val="single" w:sz="4" w:space="0" w:color="auto"/>
              <w:left w:val="single" w:sz="4" w:space="0" w:color="auto"/>
              <w:bottom w:val="single" w:sz="4" w:space="0" w:color="auto"/>
              <w:right w:val="single" w:sz="4" w:space="0" w:color="auto"/>
            </w:tcBorders>
          </w:tcPr>
          <w:p w14:paraId="003D4B5D" w14:textId="77777777" w:rsidR="007467C0" w:rsidRPr="00FB292A" w:rsidRDefault="007467C0" w:rsidP="00D8240B">
            <w:pPr>
              <w:pStyle w:val="TableBody"/>
            </w:pPr>
            <w:r w:rsidRPr="00FB292A">
              <w:t>The city location of the Cashpoint</w:t>
            </w:r>
          </w:p>
        </w:tc>
      </w:tr>
      <w:tr w:rsidR="007467C0" w:rsidRPr="00A875AE" w14:paraId="25444DD3" w14:textId="77777777" w:rsidTr="00D8240B">
        <w:tc>
          <w:tcPr>
            <w:tcW w:w="2300" w:type="dxa"/>
            <w:tcBorders>
              <w:top w:val="single" w:sz="4" w:space="0" w:color="auto"/>
              <w:left w:val="single" w:sz="4" w:space="0" w:color="auto"/>
              <w:bottom w:val="single" w:sz="4" w:space="0" w:color="auto"/>
              <w:right w:val="single" w:sz="4" w:space="0" w:color="auto"/>
            </w:tcBorders>
          </w:tcPr>
          <w:p w14:paraId="4FA85CAA" w14:textId="77777777" w:rsidR="007467C0" w:rsidRPr="00D8240B" w:rsidRDefault="007467C0" w:rsidP="00D8240B">
            <w:pPr>
              <w:pStyle w:val="TableBody"/>
              <w:rPr>
                <w:b/>
                <w:bCs/>
              </w:rPr>
            </w:pPr>
            <w:r w:rsidRPr="00D8240B">
              <w:rPr>
                <w:b/>
                <w:bCs/>
              </w:rPr>
              <w:t>State/Province</w:t>
            </w:r>
          </w:p>
        </w:tc>
        <w:tc>
          <w:tcPr>
            <w:tcW w:w="5750" w:type="dxa"/>
            <w:tcBorders>
              <w:top w:val="single" w:sz="4" w:space="0" w:color="auto"/>
              <w:left w:val="single" w:sz="4" w:space="0" w:color="auto"/>
              <w:bottom w:val="single" w:sz="4" w:space="0" w:color="auto"/>
              <w:right w:val="single" w:sz="4" w:space="0" w:color="auto"/>
            </w:tcBorders>
          </w:tcPr>
          <w:p w14:paraId="08F7CB70" w14:textId="77777777" w:rsidR="007467C0" w:rsidRPr="00FB292A" w:rsidRDefault="007467C0" w:rsidP="00D8240B">
            <w:pPr>
              <w:pStyle w:val="TableBody"/>
            </w:pPr>
            <w:r w:rsidRPr="00FB292A">
              <w:t>The state and province of the Cashpoint</w:t>
            </w:r>
          </w:p>
        </w:tc>
      </w:tr>
      <w:tr w:rsidR="007467C0" w:rsidRPr="00A875AE" w14:paraId="4F9335E9" w14:textId="77777777" w:rsidTr="00D8240B">
        <w:tc>
          <w:tcPr>
            <w:tcW w:w="2300" w:type="dxa"/>
            <w:tcBorders>
              <w:top w:val="single" w:sz="4" w:space="0" w:color="auto"/>
              <w:left w:val="single" w:sz="4" w:space="0" w:color="auto"/>
              <w:bottom w:val="single" w:sz="4" w:space="0" w:color="auto"/>
              <w:right w:val="single" w:sz="4" w:space="0" w:color="auto"/>
            </w:tcBorders>
          </w:tcPr>
          <w:p w14:paraId="486A4BBA" w14:textId="77777777" w:rsidR="007467C0" w:rsidRPr="00D8240B" w:rsidRDefault="007467C0" w:rsidP="00D8240B">
            <w:pPr>
              <w:pStyle w:val="TableBody"/>
              <w:rPr>
                <w:b/>
                <w:bCs/>
              </w:rPr>
            </w:pPr>
            <w:r w:rsidRPr="00D8240B">
              <w:rPr>
                <w:b/>
                <w:bCs/>
              </w:rPr>
              <w:t>Zip code/Postal code</w:t>
            </w:r>
          </w:p>
        </w:tc>
        <w:tc>
          <w:tcPr>
            <w:tcW w:w="5750" w:type="dxa"/>
            <w:tcBorders>
              <w:top w:val="single" w:sz="4" w:space="0" w:color="auto"/>
              <w:left w:val="single" w:sz="4" w:space="0" w:color="auto"/>
              <w:bottom w:val="single" w:sz="4" w:space="0" w:color="auto"/>
              <w:right w:val="single" w:sz="4" w:space="0" w:color="auto"/>
            </w:tcBorders>
          </w:tcPr>
          <w:p w14:paraId="30E801A0" w14:textId="77777777" w:rsidR="007467C0" w:rsidRPr="00FB292A" w:rsidRDefault="007467C0" w:rsidP="00D8240B">
            <w:pPr>
              <w:pStyle w:val="TableBody"/>
            </w:pPr>
            <w:r w:rsidRPr="00FB292A">
              <w:t>The postal code of the Cashpoint</w:t>
            </w:r>
          </w:p>
        </w:tc>
      </w:tr>
      <w:tr w:rsidR="007467C0" w:rsidRPr="00A875AE" w14:paraId="2B8FD5CF" w14:textId="77777777" w:rsidTr="00D8240B">
        <w:tc>
          <w:tcPr>
            <w:tcW w:w="2300" w:type="dxa"/>
            <w:tcBorders>
              <w:top w:val="single" w:sz="4" w:space="0" w:color="auto"/>
              <w:left w:val="single" w:sz="4" w:space="0" w:color="auto"/>
              <w:bottom w:val="single" w:sz="4" w:space="0" w:color="auto"/>
              <w:right w:val="single" w:sz="4" w:space="0" w:color="auto"/>
            </w:tcBorders>
          </w:tcPr>
          <w:p w14:paraId="5D87FCDE" w14:textId="77777777" w:rsidR="007467C0" w:rsidRPr="00D8240B" w:rsidRDefault="007467C0" w:rsidP="00D8240B">
            <w:pPr>
              <w:pStyle w:val="TableBody"/>
              <w:rPr>
                <w:b/>
                <w:bCs/>
              </w:rPr>
            </w:pPr>
            <w:r w:rsidRPr="00D8240B">
              <w:rPr>
                <w:b/>
                <w:bCs/>
              </w:rPr>
              <w:t>Contact</w:t>
            </w:r>
          </w:p>
        </w:tc>
        <w:tc>
          <w:tcPr>
            <w:tcW w:w="5750" w:type="dxa"/>
            <w:tcBorders>
              <w:top w:val="single" w:sz="4" w:space="0" w:color="auto"/>
              <w:left w:val="single" w:sz="4" w:space="0" w:color="auto"/>
              <w:bottom w:val="single" w:sz="4" w:space="0" w:color="auto"/>
              <w:right w:val="single" w:sz="4" w:space="0" w:color="auto"/>
            </w:tcBorders>
          </w:tcPr>
          <w:p w14:paraId="44FCA697" w14:textId="77777777" w:rsidR="007467C0" w:rsidRPr="00FB292A" w:rsidRDefault="007467C0" w:rsidP="00D8240B">
            <w:pPr>
              <w:pStyle w:val="TableBody"/>
            </w:pPr>
            <w:r w:rsidRPr="00FB292A">
              <w:t>Contact information for the person who is responsible for the Cashpoint</w:t>
            </w:r>
          </w:p>
        </w:tc>
      </w:tr>
      <w:tr w:rsidR="007467C0" w:rsidRPr="00A875AE" w14:paraId="08A80A91" w14:textId="77777777" w:rsidTr="00D8240B">
        <w:tc>
          <w:tcPr>
            <w:tcW w:w="2300" w:type="dxa"/>
            <w:tcBorders>
              <w:top w:val="single" w:sz="4" w:space="0" w:color="auto"/>
              <w:left w:val="single" w:sz="4" w:space="0" w:color="auto"/>
              <w:bottom w:val="single" w:sz="4" w:space="0" w:color="auto"/>
              <w:right w:val="single" w:sz="4" w:space="0" w:color="auto"/>
            </w:tcBorders>
          </w:tcPr>
          <w:p w14:paraId="480A2FB4" w14:textId="77777777" w:rsidR="007467C0" w:rsidRPr="00D8240B" w:rsidRDefault="007467C0" w:rsidP="00D8240B">
            <w:pPr>
              <w:pStyle w:val="TableBody"/>
              <w:rPr>
                <w:b/>
                <w:bCs/>
              </w:rPr>
            </w:pPr>
            <w:r w:rsidRPr="00D8240B">
              <w:rPr>
                <w:b/>
                <w:bCs/>
              </w:rPr>
              <w:t>Contact Phone</w:t>
            </w:r>
          </w:p>
        </w:tc>
        <w:tc>
          <w:tcPr>
            <w:tcW w:w="5750" w:type="dxa"/>
            <w:tcBorders>
              <w:top w:val="single" w:sz="4" w:space="0" w:color="auto"/>
              <w:left w:val="single" w:sz="4" w:space="0" w:color="auto"/>
              <w:bottom w:val="single" w:sz="4" w:space="0" w:color="auto"/>
              <w:right w:val="single" w:sz="4" w:space="0" w:color="auto"/>
            </w:tcBorders>
          </w:tcPr>
          <w:p w14:paraId="49D4ED7F" w14:textId="77777777" w:rsidR="007467C0" w:rsidRPr="00FB292A" w:rsidRDefault="007467C0" w:rsidP="00D8240B">
            <w:pPr>
              <w:pStyle w:val="TableBody"/>
            </w:pPr>
            <w:r w:rsidRPr="00FB292A">
              <w:t>Contact phone number</w:t>
            </w:r>
          </w:p>
        </w:tc>
      </w:tr>
      <w:tr w:rsidR="007467C0" w:rsidRPr="00A875AE" w14:paraId="7F979CA8" w14:textId="77777777" w:rsidTr="00D8240B">
        <w:tc>
          <w:tcPr>
            <w:tcW w:w="2300" w:type="dxa"/>
            <w:tcBorders>
              <w:top w:val="single" w:sz="4" w:space="0" w:color="auto"/>
              <w:left w:val="single" w:sz="4" w:space="0" w:color="auto"/>
              <w:bottom w:val="single" w:sz="4" w:space="0" w:color="auto"/>
              <w:right w:val="single" w:sz="4" w:space="0" w:color="auto"/>
            </w:tcBorders>
          </w:tcPr>
          <w:p w14:paraId="31A9FF98" w14:textId="77777777" w:rsidR="007467C0" w:rsidRPr="00D8240B" w:rsidRDefault="007467C0" w:rsidP="00D8240B">
            <w:pPr>
              <w:pStyle w:val="TableBody"/>
              <w:rPr>
                <w:b/>
                <w:bCs/>
              </w:rPr>
            </w:pPr>
            <w:r w:rsidRPr="00D8240B">
              <w:rPr>
                <w:b/>
                <w:bCs/>
              </w:rPr>
              <w:t>Contact Fax</w:t>
            </w:r>
          </w:p>
        </w:tc>
        <w:tc>
          <w:tcPr>
            <w:tcW w:w="5750" w:type="dxa"/>
            <w:tcBorders>
              <w:top w:val="single" w:sz="4" w:space="0" w:color="auto"/>
              <w:left w:val="single" w:sz="4" w:space="0" w:color="auto"/>
              <w:bottom w:val="single" w:sz="4" w:space="0" w:color="auto"/>
              <w:right w:val="single" w:sz="4" w:space="0" w:color="auto"/>
            </w:tcBorders>
          </w:tcPr>
          <w:p w14:paraId="61BF366B" w14:textId="77777777" w:rsidR="007467C0" w:rsidRPr="00FB292A" w:rsidRDefault="007467C0" w:rsidP="00D8240B">
            <w:pPr>
              <w:pStyle w:val="TableBody"/>
            </w:pPr>
            <w:r w:rsidRPr="00FB292A">
              <w:t>Contact Fax Number</w:t>
            </w:r>
          </w:p>
        </w:tc>
      </w:tr>
      <w:tr w:rsidR="007467C0" w:rsidRPr="00A875AE" w14:paraId="1CE6AABC" w14:textId="77777777" w:rsidTr="00D8240B">
        <w:tc>
          <w:tcPr>
            <w:tcW w:w="2300" w:type="dxa"/>
            <w:tcBorders>
              <w:top w:val="single" w:sz="4" w:space="0" w:color="auto"/>
              <w:left w:val="single" w:sz="4" w:space="0" w:color="auto"/>
              <w:bottom w:val="single" w:sz="4" w:space="0" w:color="auto"/>
              <w:right w:val="single" w:sz="4" w:space="0" w:color="auto"/>
            </w:tcBorders>
          </w:tcPr>
          <w:p w14:paraId="7661C78C" w14:textId="77777777" w:rsidR="007467C0" w:rsidRPr="00D8240B" w:rsidRDefault="007467C0" w:rsidP="00D8240B">
            <w:pPr>
              <w:pStyle w:val="TableBody"/>
              <w:rPr>
                <w:b/>
                <w:bCs/>
              </w:rPr>
            </w:pPr>
            <w:r w:rsidRPr="00D8240B">
              <w:rPr>
                <w:b/>
                <w:bCs/>
              </w:rPr>
              <w:lastRenderedPageBreak/>
              <w:t>Contact Email</w:t>
            </w:r>
          </w:p>
        </w:tc>
        <w:tc>
          <w:tcPr>
            <w:tcW w:w="5750" w:type="dxa"/>
            <w:tcBorders>
              <w:top w:val="single" w:sz="4" w:space="0" w:color="auto"/>
              <w:left w:val="single" w:sz="4" w:space="0" w:color="auto"/>
              <w:bottom w:val="single" w:sz="4" w:space="0" w:color="auto"/>
              <w:right w:val="single" w:sz="4" w:space="0" w:color="auto"/>
            </w:tcBorders>
          </w:tcPr>
          <w:p w14:paraId="20314311" w14:textId="77777777" w:rsidR="007467C0" w:rsidRPr="00FB292A" w:rsidRDefault="007467C0" w:rsidP="00D8240B">
            <w:pPr>
              <w:pStyle w:val="TableBody"/>
            </w:pPr>
            <w:r w:rsidRPr="00FB292A">
              <w:t>Contact Email Address</w:t>
            </w:r>
          </w:p>
        </w:tc>
      </w:tr>
      <w:tr w:rsidR="007467C0" w:rsidRPr="00A875AE" w14:paraId="7FE99B33" w14:textId="77777777" w:rsidTr="00D8240B">
        <w:tc>
          <w:tcPr>
            <w:tcW w:w="2300" w:type="dxa"/>
            <w:tcBorders>
              <w:top w:val="single" w:sz="4" w:space="0" w:color="auto"/>
              <w:left w:val="single" w:sz="4" w:space="0" w:color="auto"/>
              <w:bottom w:val="single" w:sz="4" w:space="0" w:color="auto"/>
              <w:right w:val="single" w:sz="4" w:space="0" w:color="auto"/>
            </w:tcBorders>
          </w:tcPr>
          <w:p w14:paraId="5830B3AE" w14:textId="77777777" w:rsidR="007467C0" w:rsidRPr="00D8240B" w:rsidRDefault="007467C0" w:rsidP="00D8240B">
            <w:pPr>
              <w:pStyle w:val="TableBody"/>
              <w:rPr>
                <w:b/>
                <w:bCs/>
              </w:rPr>
            </w:pPr>
            <w:r w:rsidRPr="00D8240B">
              <w:rPr>
                <w:b/>
                <w:bCs/>
              </w:rPr>
              <w:t>Aggregate Emergencies Indicator</w:t>
            </w:r>
          </w:p>
        </w:tc>
        <w:tc>
          <w:tcPr>
            <w:tcW w:w="5750" w:type="dxa"/>
            <w:tcBorders>
              <w:top w:val="single" w:sz="4" w:space="0" w:color="auto"/>
              <w:left w:val="single" w:sz="4" w:space="0" w:color="auto"/>
              <w:bottom w:val="single" w:sz="4" w:space="0" w:color="auto"/>
              <w:right w:val="single" w:sz="4" w:space="0" w:color="auto"/>
            </w:tcBorders>
          </w:tcPr>
          <w:p w14:paraId="5F69FBB1" w14:textId="781B6337" w:rsidR="007467C0" w:rsidRPr="00FB292A" w:rsidRDefault="007467C0" w:rsidP="00D8240B">
            <w:pPr>
              <w:pStyle w:val="TableBody"/>
            </w:pPr>
            <w:r w:rsidRPr="00FB292A">
              <w:t xml:space="preserve">When this option is enabled, OptiVault will aggregate unplanned or emergency deliveries as well </w:t>
            </w:r>
            <w:r w:rsidR="004A4A9C">
              <w:t xml:space="preserve">as </w:t>
            </w:r>
            <w:r w:rsidRPr="00FB292A">
              <w:t>normal or planned deliveries when performing aggregation during the recommendation process.</w:t>
            </w:r>
          </w:p>
        </w:tc>
      </w:tr>
      <w:tr w:rsidR="007467C0" w:rsidRPr="00A875AE" w14:paraId="0B3E77D3" w14:textId="77777777" w:rsidTr="00D8240B">
        <w:tc>
          <w:tcPr>
            <w:tcW w:w="2300" w:type="dxa"/>
            <w:tcBorders>
              <w:top w:val="single" w:sz="4" w:space="0" w:color="auto"/>
              <w:left w:val="single" w:sz="4" w:space="0" w:color="auto"/>
              <w:bottom w:val="single" w:sz="4" w:space="0" w:color="auto"/>
              <w:right w:val="single" w:sz="4" w:space="0" w:color="auto"/>
            </w:tcBorders>
          </w:tcPr>
          <w:p w14:paraId="3FF3F4EE" w14:textId="77777777" w:rsidR="007467C0" w:rsidRPr="00D8240B" w:rsidRDefault="007467C0" w:rsidP="00D8240B">
            <w:pPr>
              <w:pStyle w:val="TableBody"/>
              <w:rPr>
                <w:b/>
                <w:bCs/>
              </w:rPr>
            </w:pPr>
            <w:r w:rsidRPr="00D8240B">
              <w:rPr>
                <w:b/>
                <w:bCs/>
              </w:rPr>
              <w:t>Max Number of Pallets</w:t>
            </w:r>
          </w:p>
        </w:tc>
        <w:tc>
          <w:tcPr>
            <w:tcW w:w="5750" w:type="dxa"/>
            <w:tcBorders>
              <w:top w:val="single" w:sz="4" w:space="0" w:color="auto"/>
              <w:left w:val="single" w:sz="4" w:space="0" w:color="auto"/>
              <w:bottom w:val="single" w:sz="4" w:space="0" w:color="auto"/>
              <w:right w:val="single" w:sz="4" w:space="0" w:color="auto"/>
            </w:tcBorders>
          </w:tcPr>
          <w:p w14:paraId="0D081C9D" w14:textId="358622FE" w:rsidR="007467C0" w:rsidRPr="00BD019D" w:rsidRDefault="007467C0" w:rsidP="00D8240B">
            <w:pPr>
              <w:pStyle w:val="TableBody"/>
              <w:rPr>
                <w:rStyle w:val="TopicCrossReference"/>
              </w:rPr>
            </w:pPr>
            <w:r>
              <w:t xml:space="preserve">This represents the physical space available in the vault. See: </w:t>
            </w:r>
            <w:r w:rsidRPr="00601798">
              <w:rPr>
                <w:color w:val="4472C4" w:themeColor="accent1"/>
              </w:rPr>
              <w:fldChar w:fldCharType="begin"/>
            </w:r>
            <w:r w:rsidRPr="00601798">
              <w:rPr>
                <w:color w:val="4472C4" w:themeColor="accent1"/>
              </w:rPr>
              <w:instrText xml:space="preserve"> REF _Ref249844198 \h </w:instrText>
            </w:r>
            <w:r w:rsidR="00D8240B" w:rsidRPr="00601798">
              <w:rPr>
                <w:color w:val="4472C4" w:themeColor="accent1"/>
              </w:rPr>
              <w:instrText xml:space="preserve"> \* MERGEFORMAT </w:instrText>
            </w:r>
            <w:r w:rsidRPr="00601798">
              <w:rPr>
                <w:color w:val="4472C4" w:themeColor="accent1"/>
              </w:rPr>
            </w:r>
            <w:r w:rsidRPr="00601798">
              <w:rPr>
                <w:color w:val="4472C4" w:themeColor="accent1"/>
              </w:rPr>
              <w:fldChar w:fldCharType="separate"/>
            </w:r>
            <w:r w:rsidRPr="00601798">
              <w:rPr>
                <w:color w:val="4472C4" w:themeColor="accent1"/>
              </w:rPr>
              <w:t>System</w:t>
            </w:r>
            <w:r w:rsidRPr="00601798">
              <w:rPr>
                <w:rFonts w:ascii="Wingdings" w:hAnsi="Wingdings"/>
                <w:color w:val="4472C4" w:themeColor="accent1"/>
              </w:rPr>
              <w:t></w:t>
            </w:r>
            <w:r w:rsidRPr="00601798">
              <w:rPr>
                <w:color w:val="4472C4" w:themeColor="accent1"/>
              </w:rPr>
              <w:t>Currencies/Denominations</w:t>
            </w:r>
            <w:r w:rsidRPr="00601798">
              <w:rPr>
                <w:color w:val="4472C4" w:themeColor="accent1"/>
              </w:rPr>
              <w:fldChar w:fldCharType="end"/>
            </w:r>
            <w:r>
              <w:t xml:space="preserve"> </w:t>
            </w:r>
            <w:r w:rsidRPr="00BD019D">
              <w:t>for pallet size definition</w:t>
            </w:r>
          </w:p>
        </w:tc>
      </w:tr>
      <w:tr w:rsidR="007467C0" w:rsidRPr="00A875AE" w14:paraId="4F75A8B1" w14:textId="77777777" w:rsidTr="00D8240B">
        <w:tc>
          <w:tcPr>
            <w:tcW w:w="2300" w:type="dxa"/>
            <w:tcBorders>
              <w:top w:val="single" w:sz="4" w:space="0" w:color="auto"/>
              <w:left w:val="single" w:sz="4" w:space="0" w:color="auto"/>
              <w:bottom w:val="single" w:sz="4" w:space="0" w:color="auto"/>
              <w:right w:val="single" w:sz="4" w:space="0" w:color="auto"/>
            </w:tcBorders>
          </w:tcPr>
          <w:p w14:paraId="76878362" w14:textId="77777777" w:rsidR="007467C0" w:rsidRPr="00D8240B" w:rsidRDefault="007467C0" w:rsidP="00D8240B">
            <w:pPr>
              <w:pStyle w:val="TableBody"/>
              <w:rPr>
                <w:b/>
                <w:bCs/>
              </w:rPr>
            </w:pPr>
            <w:r w:rsidRPr="00D8240B">
              <w:rPr>
                <w:b/>
                <w:bCs/>
              </w:rPr>
              <w:t>Bulk Order Reduction</w:t>
            </w:r>
          </w:p>
        </w:tc>
        <w:tc>
          <w:tcPr>
            <w:tcW w:w="5750" w:type="dxa"/>
            <w:tcBorders>
              <w:top w:val="single" w:sz="4" w:space="0" w:color="auto"/>
              <w:left w:val="single" w:sz="4" w:space="0" w:color="auto"/>
              <w:bottom w:val="single" w:sz="4" w:space="0" w:color="auto"/>
              <w:right w:val="single" w:sz="4" w:space="0" w:color="auto"/>
            </w:tcBorders>
          </w:tcPr>
          <w:p w14:paraId="47C84D79" w14:textId="77777777" w:rsidR="007467C0" w:rsidRPr="00FB292A" w:rsidRDefault="007467C0" w:rsidP="00D8240B">
            <w:pPr>
              <w:pStyle w:val="TableBody"/>
            </w:pPr>
            <w:r w:rsidRPr="00FB292A">
              <w:t>This option is used to determine how incoming Vault Orders and incoming ATM residuals are handled in OptiVault. The available options are</w:t>
            </w:r>
          </w:p>
          <w:p w14:paraId="6A50F2FF" w14:textId="77777777" w:rsidR="007467C0" w:rsidRPr="00FB292A" w:rsidRDefault="007467C0" w:rsidP="00D8240B">
            <w:pPr>
              <w:pStyle w:val="TableBody"/>
            </w:pPr>
            <w:r w:rsidRPr="00FB292A">
              <w:rPr>
                <w:b/>
              </w:rPr>
              <w:t>No Bulk Reduction</w:t>
            </w:r>
            <w:r w:rsidRPr="00FB292A">
              <w:t xml:space="preserve"> – This means that there is no reduction of Orders or ATM residuals</w:t>
            </w:r>
          </w:p>
          <w:p w14:paraId="3E870AE3" w14:textId="77777777" w:rsidR="007467C0" w:rsidRPr="00FB292A" w:rsidRDefault="007467C0" w:rsidP="00D8240B">
            <w:pPr>
              <w:pStyle w:val="TableBody"/>
            </w:pPr>
            <w:r w:rsidRPr="00FB292A">
              <w:rPr>
                <w:b/>
              </w:rPr>
              <w:t xml:space="preserve">Discount Bulk Cash Order – </w:t>
            </w:r>
            <w:r w:rsidRPr="00FB292A">
              <w:t>The incoming orders are not available on the day they are due.</w:t>
            </w:r>
          </w:p>
          <w:p w14:paraId="5DB96FAB" w14:textId="77777777" w:rsidR="007467C0" w:rsidRPr="00FB292A" w:rsidRDefault="007467C0" w:rsidP="00D8240B">
            <w:pPr>
              <w:pStyle w:val="TableBody"/>
            </w:pPr>
            <w:r w:rsidRPr="00FB292A">
              <w:rPr>
                <w:b/>
              </w:rPr>
              <w:t xml:space="preserve">Discount ATM Residuals – </w:t>
            </w:r>
            <w:r w:rsidRPr="00FB292A">
              <w:t>The incoming ATM residuals are not available on the day they are due.</w:t>
            </w:r>
          </w:p>
          <w:p w14:paraId="2DFDDEB8" w14:textId="77777777" w:rsidR="007467C0" w:rsidRPr="00FB292A" w:rsidRDefault="007467C0" w:rsidP="00D8240B">
            <w:pPr>
              <w:pStyle w:val="TableBody"/>
            </w:pPr>
            <w:r w:rsidRPr="00FB292A">
              <w:rPr>
                <w:b/>
              </w:rPr>
              <w:t xml:space="preserve">Discount ATM Residuals and Bulk Cash Order – </w:t>
            </w:r>
            <w:r w:rsidRPr="00FB292A">
              <w:t>Both Bulk orders and ATM residuals are not available on the day they are due.</w:t>
            </w:r>
          </w:p>
          <w:p w14:paraId="08AAAC9D" w14:textId="6B2CA151" w:rsidR="007467C0" w:rsidRPr="00FB292A" w:rsidRDefault="007467C0" w:rsidP="00D8240B">
            <w:pPr>
              <w:pStyle w:val="TableBody"/>
            </w:pPr>
            <w:r w:rsidRPr="00FB292A">
              <w:rPr>
                <w:b/>
              </w:rPr>
              <w:t>Bulk Orders</w:t>
            </w:r>
            <w:r w:rsidR="00697B9E">
              <w:rPr>
                <w:b/>
              </w:rPr>
              <w:t xml:space="preserve"> - </w:t>
            </w:r>
            <w:r w:rsidRPr="00FB292A">
              <w:t xml:space="preserve">Vaults have the responsibility to hold enough cash to service the needs of its Child Cashpoints (Vaults, ATMs, Branches, </w:t>
            </w:r>
            <w:r w:rsidR="00732082">
              <w:t xml:space="preserve">and </w:t>
            </w:r>
            <w:r w:rsidRPr="00FB292A">
              <w:t>Commercial Customers). The Vault is supplied with cash primarily from its Parent Vault (</w:t>
            </w:r>
            <w:r w:rsidR="00697B9E" w:rsidRPr="00FB292A">
              <w:t>i.e.,</w:t>
            </w:r>
            <w:r w:rsidRPr="00FB292A">
              <w:t xml:space="preserve"> Central Bank or Parent Vault). A Vault receives Cash from its Parent by means of scheduled Deliveries or sends Cash back to the Parent by means of a scheduled Return. These Orders are used to keep the balance of the Vault at a level it can service its Chil</w:t>
            </w:r>
            <w:r w:rsidR="003B4E1E">
              <w:t>d</w:t>
            </w:r>
          </w:p>
          <w:p w14:paraId="16ACBFBB" w14:textId="77777777" w:rsidR="007467C0" w:rsidRPr="00FB292A" w:rsidRDefault="007467C0" w:rsidP="00D8240B">
            <w:pPr>
              <w:pStyle w:val="TableBody"/>
            </w:pPr>
            <w:r w:rsidRPr="00FB292A">
              <w:t xml:space="preserve">In some situations, Bulk Orders are normally not received until the end of the business day. This means that even though the Vault is scheduled to receive a delivery, the funds that are delivered will not be able to be used during the business day. In these situations, the option to discount or deduct the Bulk Orders from the Available Balance is used. This </w:t>
            </w:r>
            <w:r w:rsidRPr="00601798">
              <w:rPr>
                <w:b/>
                <w:bCs/>
              </w:rPr>
              <w:t>‘Discount Bulk Orders’</w:t>
            </w:r>
            <w:r w:rsidRPr="00FB292A">
              <w:t xml:space="preserve"> option is set on the Vault’s Parameters screen and is used to deduct the Order(s) on the next business day following the Last Load Date.</w:t>
            </w:r>
          </w:p>
          <w:p w14:paraId="5DC6AD19" w14:textId="3D3053BF" w:rsidR="007467C0" w:rsidRPr="00FB292A" w:rsidRDefault="007467C0" w:rsidP="00D8240B">
            <w:pPr>
              <w:pStyle w:val="TableBody"/>
            </w:pPr>
            <w:r w:rsidRPr="00FB292A">
              <w:rPr>
                <w:b/>
              </w:rPr>
              <w:t>ATM Residuals</w:t>
            </w:r>
            <w:r w:rsidR="00BB4C52">
              <w:rPr>
                <w:b/>
              </w:rPr>
              <w:t xml:space="preserve"> - </w:t>
            </w:r>
            <w:r w:rsidRPr="00FB292A">
              <w:t xml:space="preserve">When an ATM uses a Replace Cash replenishment scenario, the ATM is replenished with cassettes filled with Cash that are swapped out for the old </w:t>
            </w:r>
            <w:r w:rsidRPr="00FB292A">
              <w:lastRenderedPageBreak/>
              <w:t xml:space="preserve">cassettes that were used to dispense cash. Normally these replaced cassettes contain residual cash that needs to be returned to the Vault to be processed and used as available cash for future deliveries. ATM Residuals are represented on the Forecast Report for a Vault as Cash In. </w:t>
            </w:r>
          </w:p>
          <w:p w14:paraId="29EB7F09" w14:textId="77777777" w:rsidR="007467C0" w:rsidRPr="00FB292A" w:rsidRDefault="007467C0" w:rsidP="00D8240B">
            <w:pPr>
              <w:pStyle w:val="TableBody"/>
            </w:pPr>
            <w:r w:rsidRPr="00FB292A">
              <w:t xml:space="preserve">In some cases, ATM Residuals are received at the end of the business day. This means that even though the Vault is expecting to have residual cash from ATMs returned to the Vault, that cash is not available due to its late arrival. In these cases, the ATM Residual amounts should be deducted from the Available Cash. When ATM Residuals are received late in the day and are unavailable to be used for orders, the option to ‘Discount ATM Residuals’ is used.  </w:t>
            </w:r>
          </w:p>
          <w:p w14:paraId="10029E0A" w14:textId="3B74D709" w:rsidR="007467C0" w:rsidRPr="00FB292A" w:rsidRDefault="007467C0">
            <w:pPr>
              <w:pStyle w:val="TableBody"/>
              <w:rPr>
                <w:rFonts w:cs="Arial"/>
                <w:lang w:val="en-US" w:bidi="en-US"/>
              </w:rPr>
              <w:pPrChange w:id="298" w:author="Moses, Robbie" w:date="2023-02-13T08:39:00Z">
                <w:pPr>
                  <w:pStyle w:val="TableCellText"/>
                </w:pPr>
              </w:pPrChange>
            </w:pPr>
            <w:r w:rsidRPr="00FB292A">
              <w:t xml:space="preserve">The Discount ATM Residuals option is set on the Vault’s Parameters screen and is used to deduct the ATM Residuals amount for the first day following the Last Load Date. Whether or not there is a Gap </w:t>
            </w:r>
            <w:r w:rsidR="00977A16">
              <w:t>betwee</w:t>
            </w:r>
            <w:r w:rsidR="00977A16" w:rsidRPr="00FB292A">
              <w:t xml:space="preserve">n </w:t>
            </w:r>
            <w:r w:rsidRPr="00FB292A">
              <w:t xml:space="preserve">the Last Load Date and the current date, the ATM Residuals from the first day’s forecasted ATM Residuals </w:t>
            </w:r>
            <w:r w:rsidR="00977A16">
              <w:t>are</w:t>
            </w:r>
            <w:r w:rsidR="00977A16" w:rsidRPr="00FB292A">
              <w:t xml:space="preserve"> </w:t>
            </w:r>
            <w:r w:rsidRPr="00FB292A">
              <w:t xml:space="preserve">used. The ATM Residual amount is shown in the Forecast Report as Cash In. On days where there is no Gap </w:t>
            </w:r>
            <w:r w:rsidR="00AE17B4">
              <w:t>betwee</w:t>
            </w:r>
            <w:r w:rsidR="00AE17B4" w:rsidRPr="00FB292A">
              <w:t xml:space="preserve">n </w:t>
            </w:r>
            <w:r w:rsidRPr="00FB292A">
              <w:t>the Last Load Date and the current date, the ATM Residual amount is the current day’s Cash In.</w:t>
            </w:r>
          </w:p>
        </w:tc>
      </w:tr>
      <w:tr w:rsidR="007467C0" w:rsidRPr="00A875AE" w14:paraId="732C4365" w14:textId="77777777" w:rsidTr="00D8240B">
        <w:tc>
          <w:tcPr>
            <w:tcW w:w="2300" w:type="dxa"/>
            <w:tcBorders>
              <w:top w:val="single" w:sz="4" w:space="0" w:color="auto"/>
              <w:left w:val="single" w:sz="4" w:space="0" w:color="auto"/>
              <w:bottom w:val="single" w:sz="4" w:space="0" w:color="auto"/>
              <w:right w:val="single" w:sz="4" w:space="0" w:color="auto"/>
            </w:tcBorders>
          </w:tcPr>
          <w:p w14:paraId="6FD57DF1" w14:textId="77777777" w:rsidR="007467C0" w:rsidRPr="002F2B97" w:rsidRDefault="007467C0" w:rsidP="00D8240B">
            <w:pPr>
              <w:pStyle w:val="TableBody"/>
              <w:rPr>
                <w:b/>
                <w:bCs/>
              </w:rPr>
            </w:pPr>
            <w:r w:rsidRPr="002F2B97">
              <w:rPr>
                <w:b/>
                <w:bCs/>
              </w:rPr>
              <w:lastRenderedPageBreak/>
              <w:t>Packaging Time</w:t>
            </w:r>
          </w:p>
        </w:tc>
        <w:tc>
          <w:tcPr>
            <w:tcW w:w="5750" w:type="dxa"/>
            <w:tcBorders>
              <w:top w:val="single" w:sz="4" w:space="0" w:color="auto"/>
              <w:left w:val="single" w:sz="4" w:space="0" w:color="auto"/>
              <w:bottom w:val="single" w:sz="4" w:space="0" w:color="auto"/>
              <w:right w:val="single" w:sz="4" w:space="0" w:color="auto"/>
            </w:tcBorders>
          </w:tcPr>
          <w:p w14:paraId="6C4D791D" w14:textId="58C7BD25" w:rsidR="007467C0" w:rsidRPr="00FB292A" w:rsidRDefault="007467C0" w:rsidP="00D8240B">
            <w:pPr>
              <w:pStyle w:val="TableBody"/>
            </w:pPr>
            <w:r>
              <w:t xml:space="preserve">The number of days cash during which cash </w:t>
            </w:r>
            <w:r w:rsidR="009431B4">
              <w:t xml:space="preserve">is </w:t>
            </w:r>
            <w:r>
              <w:t xml:space="preserve">intended for specific customer orders is in the vault preparing for delivery. </w:t>
            </w:r>
            <w:r w:rsidRPr="00FB292A">
              <w:t xml:space="preserve">This parameter is used to determine the available balance each day. </w:t>
            </w:r>
            <w:r>
              <w:t xml:space="preserve">Cash appears in the vault horizon in the </w:t>
            </w:r>
            <w:r w:rsidRPr="00601798">
              <w:rPr>
                <w:b/>
                <w:bCs/>
              </w:rPr>
              <w:t>“Not Available”</w:t>
            </w:r>
            <w:r>
              <w:t xml:space="preserve"> column during this time. When using this parameter, there is an assumption that customer orders in history are recorded X days prior to actual arrival at ATM, Branch, or Commercial location (where X = Packaging Time).</w:t>
            </w:r>
          </w:p>
        </w:tc>
      </w:tr>
      <w:tr w:rsidR="007467C0" w:rsidRPr="00A875AE" w14:paraId="48B37612" w14:textId="77777777" w:rsidTr="00D8240B">
        <w:tc>
          <w:tcPr>
            <w:tcW w:w="2300" w:type="dxa"/>
            <w:tcBorders>
              <w:top w:val="single" w:sz="4" w:space="0" w:color="auto"/>
              <w:left w:val="single" w:sz="4" w:space="0" w:color="auto"/>
              <w:bottom w:val="single" w:sz="4" w:space="0" w:color="auto"/>
              <w:right w:val="single" w:sz="4" w:space="0" w:color="auto"/>
            </w:tcBorders>
          </w:tcPr>
          <w:p w14:paraId="04226F42" w14:textId="77777777" w:rsidR="007467C0" w:rsidRPr="002F2B97" w:rsidRDefault="007467C0" w:rsidP="00D8240B">
            <w:pPr>
              <w:pStyle w:val="TableBody"/>
              <w:rPr>
                <w:b/>
                <w:bCs/>
              </w:rPr>
            </w:pPr>
            <w:r w:rsidRPr="002F2B97">
              <w:rPr>
                <w:b/>
                <w:bCs/>
              </w:rPr>
              <w:t xml:space="preserve">Clearance Time </w:t>
            </w:r>
          </w:p>
        </w:tc>
        <w:tc>
          <w:tcPr>
            <w:tcW w:w="5750" w:type="dxa"/>
            <w:tcBorders>
              <w:top w:val="single" w:sz="4" w:space="0" w:color="auto"/>
              <w:left w:val="single" w:sz="4" w:space="0" w:color="auto"/>
              <w:bottom w:val="single" w:sz="4" w:space="0" w:color="auto"/>
              <w:right w:val="single" w:sz="4" w:space="0" w:color="auto"/>
            </w:tcBorders>
          </w:tcPr>
          <w:p w14:paraId="3812EA4E" w14:textId="6A427EAB" w:rsidR="007467C0" w:rsidRPr="00FB292A" w:rsidRDefault="007467C0" w:rsidP="00D8240B">
            <w:pPr>
              <w:pStyle w:val="TableBody"/>
            </w:pPr>
            <w:r w:rsidRPr="00FB292A">
              <w:t>The number of days that cash takes to be processed when returned to the vault from child Cashpoints. This is use</w:t>
            </w:r>
            <w:r w:rsidR="009431B4">
              <w:t>d</w:t>
            </w:r>
            <w:r w:rsidRPr="00FB292A">
              <w:t xml:space="preserve"> to indicate to the Recommendation process that cash that comes in will not be available right away. </w:t>
            </w:r>
            <w:r>
              <w:t>For example</w:t>
            </w:r>
            <w:r w:rsidRPr="00FB292A">
              <w:t>,</w:t>
            </w:r>
            <w:r>
              <w:t xml:space="preserve"> the cash may need to</w:t>
            </w:r>
            <w:r w:rsidRPr="00FB292A">
              <w:t xml:space="preserve"> be counted and verified prior to being available again for circulation. </w:t>
            </w:r>
            <w:r>
              <w:t xml:space="preserve">This appears as a shift in dates: ATM, Branch, and Commercial cash in appear in vault horizon X days later than it left the source, where X is the Clearance time entered here. </w:t>
            </w:r>
          </w:p>
        </w:tc>
      </w:tr>
      <w:tr w:rsidR="007467C0" w:rsidRPr="00A875AE" w14:paraId="5F58B4A9" w14:textId="77777777" w:rsidTr="00D8240B">
        <w:tc>
          <w:tcPr>
            <w:tcW w:w="2300" w:type="dxa"/>
            <w:tcBorders>
              <w:top w:val="single" w:sz="4" w:space="0" w:color="auto"/>
              <w:left w:val="single" w:sz="4" w:space="0" w:color="auto"/>
              <w:bottom w:val="single" w:sz="4" w:space="0" w:color="auto"/>
              <w:right w:val="single" w:sz="4" w:space="0" w:color="auto"/>
            </w:tcBorders>
          </w:tcPr>
          <w:p w14:paraId="27C5722C" w14:textId="77777777" w:rsidR="007467C0" w:rsidRPr="002F2B97" w:rsidRDefault="007467C0" w:rsidP="002F2B97">
            <w:pPr>
              <w:pStyle w:val="TableBody"/>
              <w:rPr>
                <w:b/>
                <w:bCs/>
              </w:rPr>
            </w:pPr>
            <w:r w:rsidRPr="002F2B97">
              <w:rPr>
                <w:b/>
                <w:bCs/>
              </w:rPr>
              <w:t>Custom 1-6</w:t>
            </w:r>
          </w:p>
        </w:tc>
        <w:tc>
          <w:tcPr>
            <w:tcW w:w="5750" w:type="dxa"/>
            <w:tcBorders>
              <w:top w:val="single" w:sz="4" w:space="0" w:color="auto"/>
              <w:left w:val="single" w:sz="4" w:space="0" w:color="auto"/>
              <w:bottom w:val="single" w:sz="4" w:space="0" w:color="auto"/>
              <w:right w:val="single" w:sz="4" w:space="0" w:color="auto"/>
            </w:tcBorders>
          </w:tcPr>
          <w:p w14:paraId="5CB9CF75" w14:textId="462BE8F1" w:rsidR="007467C0" w:rsidRPr="00FB292A" w:rsidRDefault="007467C0" w:rsidP="002F2B97">
            <w:pPr>
              <w:pStyle w:val="TableBody"/>
            </w:pPr>
            <w:r>
              <w:t xml:space="preserve">Text fields available for custom client-driven details to be stored relative </w:t>
            </w:r>
            <w:r w:rsidR="005A0197">
              <w:t xml:space="preserve">to </w:t>
            </w:r>
            <w:r>
              <w:t>the cashpoint(s)</w:t>
            </w:r>
          </w:p>
        </w:tc>
      </w:tr>
      <w:tr w:rsidR="007467C0" w:rsidRPr="00A875AE" w14:paraId="01B7DB14" w14:textId="77777777" w:rsidTr="00D8240B">
        <w:tc>
          <w:tcPr>
            <w:tcW w:w="2300" w:type="dxa"/>
            <w:tcBorders>
              <w:top w:val="single" w:sz="4" w:space="0" w:color="auto"/>
              <w:left w:val="single" w:sz="4" w:space="0" w:color="auto"/>
              <w:bottom w:val="single" w:sz="4" w:space="0" w:color="auto"/>
              <w:right w:val="single" w:sz="4" w:space="0" w:color="auto"/>
            </w:tcBorders>
          </w:tcPr>
          <w:p w14:paraId="6917AC95" w14:textId="77777777" w:rsidR="007467C0" w:rsidRPr="002F2B97" w:rsidRDefault="007467C0" w:rsidP="002F2B97">
            <w:pPr>
              <w:pStyle w:val="TableBody"/>
              <w:rPr>
                <w:b/>
                <w:bCs/>
              </w:rPr>
            </w:pPr>
            <w:r w:rsidRPr="002F2B97">
              <w:rPr>
                <w:b/>
                <w:bCs/>
              </w:rPr>
              <w:t>Save Button</w:t>
            </w:r>
          </w:p>
        </w:tc>
        <w:tc>
          <w:tcPr>
            <w:tcW w:w="5750" w:type="dxa"/>
            <w:tcBorders>
              <w:top w:val="single" w:sz="4" w:space="0" w:color="auto"/>
              <w:left w:val="single" w:sz="4" w:space="0" w:color="auto"/>
              <w:bottom w:val="single" w:sz="4" w:space="0" w:color="auto"/>
              <w:right w:val="single" w:sz="4" w:space="0" w:color="auto"/>
            </w:tcBorders>
          </w:tcPr>
          <w:p w14:paraId="4C44AD44" w14:textId="77777777" w:rsidR="007467C0" w:rsidRPr="00FB292A" w:rsidRDefault="007467C0" w:rsidP="002F2B97">
            <w:pPr>
              <w:pStyle w:val="TableBody"/>
            </w:pPr>
            <w:r w:rsidRPr="00FB292A">
              <w:t>Used to save any changes made on the page</w:t>
            </w:r>
          </w:p>
        </w:tc>
      </w:tr>
      <w:tr w:rsidR="007467C0" w:rsidRPr="00A875AE" w14:paraId="236AF566" w14:textId="77777777" w:rsidTr="00D8240B">
        <w:tc>
          <w:tcPr>
            <w:tcW w:w="2300" w:type="dxa"/>
            <w:tcBorders>
              <w:top w:val="single" w:sz="4" w:space="0" w:color="auto"/>
              <w:left w:val="single" w:sz="4" w:space="0" w:color="auto"/>
              <w:bottom w:val="single" w:sz="4" w:space="0" w:color="auto"/>
              <w:right w:val="single" w:sz="4" w:space="0" w:color="auto"/>
            </w:tcBorders>
          </w:tcPr>
          <w:p w14:paraId="055C4BC9" w14:textId="77777777" w:rsidR="007467C0" w:rsidRPr="002F2B97" w:rsidRDefault="007467C0" w:rsidP="002F2B97">
            <w:pPr>
              <w:pStyle w:val="TableBody"/>
              <w:rPr>
                <w:b/>
                <w:bCs/>
              </w:rPr>
            </w:pPr>
            <w:r w:rsidRPr="002F2B97">
              <w:rPr>
                <w:b/>
                <w:bCs/>
              </w:rPr>
              <w:lastRenderedPageBreak/>
              <w:t>Remove Vault Button</w:t>
            </w:r>
          </w:p>
        </w:tc>
        <w:tc>
          <w:tcPr>
            <w:tcW w:w="5750" w:type="dxa"/>
            <w:tcBorders>
              <w:top w:val="single" w:sz="4" w:space="0" w:color="auto"/>
              <w:left w:val="single" w:sz="4" w:space="0" w:color="auto"/>
              <w:bottom w:val="single" w:sz="4" w:space="0" w:color="auto"/>
              <w:right w:val="single" w:sz="4" w:space="0" w:color="auto"/>
            </w:tcBorders>
          </w:tcPr>
          <w:p w14:paraId="40D4165E" w14:textId="77777777" w:rsidR="007467C0" w:rsidRPr="00FB292A" w:rsidRDefault="007467C0" w:rsidP="002F2B97">
            <w:pPr>
              <w:pStyle w:val="TableBody"/>
            </w:pPr>
            <w:r w:rsidRPr="00FB292A">
              <w:t xml:space="preserve">Used to delete the Cashpoint from the system. This deletes all references of the Cashpoint to other Cashpoints as well as any parameters, history, or reports. The Cashpoint must be inactive before it can be deleted. Be sure that the Cashpoint is no longer needed as the deletion is permanent and cannot be undone. </w:t>
            </w:r>
          </w:p>
        </w:tc>
      </w:tr>
    </w:tbl>
    <w:p w14:paraId="59550BC4" w14:textId="4159585C" w:rsidR="007467C0" w:rsidRPr="00601798" w:rsidRDefault="007467C0" w:rsidP="007467C0">
      <w:pPr>
        <w:pStyle w:val="TopofSection"/>
      </w:pPr>
      <w:r w:rsidRPr="00326CDA">
        <w:t xml:space="preserve"> </w:t>
      </w:r>
      <w:hyperlink w:anchor="_General_OptiVault_Pages" w:history="1">
        <w:r w:rsidRPr="00601798">
          <w:t>Return: OptiVault General Pages</w:t>
        </w:r>
      </w:hyperlink>
    </w:p>
    <w:p w14:paraId="2EB14382" w14:textId="77777777" w:rsidR="007467C0" w:rsidRDefault="007467C0" w:rsidP="007467C0">
      <w:pPr>
        <w:pStyle w:val="TopofSection"/>
      </w:pPr>
    </w:p>
    <w:p w14:paraId="61779BE1" w14:textId="77777777" w:rsidR="007467C0" w:rsidRDefault="007467C0" w:rsidP="007467C0">
      <w:pPr>
        <w:pStyle w:val="Heading3"/>
      </w:pPr>
      <w:bookmarkStart w:id="299" w:name="_Ref245719411"/>
      <w:bookmarkStart w:id="300" w:name="_Toc74556353"/>
      <w:bookmarkStart w:id="301" w:name="_Toc127491541"/>
      <w:bookmarkStart w:id="302" w:name="_Toc128021074"/>
      <w:r>
        <w:t>Cashpoint</w:t>
      </w:r>
      <w:r>
        <w:rPr>
          <w:rFonts w:ascii="Wingdings" w:hAnsi="Wingdings"/>
        </w:rPr>
        <w:t></w:t>
      </w:r>
      <w:r>
        <w:t>Basic</w:t>
      </w:r>
      <w:r>
        <w:rPr>
          <w:rFonts w:ascii="Wingdings" w:hAnsi="Wingdings"/>
        </w:rPr>
        <w:t></w:t>
      </w:r>
      <w:r>
        <w:t>Denominations</w:t>
      </w:r>
      <w:bookmarkEnd w:id="299"/>
      <w:bookmarkEnd w:id="300"/>
      <w:bookmarkEnd w:id="301"/>
      <w:bookmarkEnd w:id="302"/>
    </w:p>
    <w:p w14:paraId="44A3F5C8" w14:textId="77777777" w:rsidR="007467C0" w:rsidRDefault="007467C0" w:rsidP="002F2B97">
      <w:pPr>
        <w:pStyle w:val="BodyText"/>
      </w:pPr>
      <w:r>
        <w:t>This topic relates to the following Cashpoint types:</w:t>
      </w:r>
    </w:p>
    <w:p w14:paraId="6118DAD6" w14:textId="77777777" w:rsidR="007467C0" w:rsidRDefault="007467C0" w:rsidP="002F2B97">
      <w:pPr>
        <w:pStyle w:val="ListBullet"/>
      </w:pPr>
      <w:r>
        <w:fldChar w:fldCharType="begin"/>
      </w:r>
      <w:r>
        <w:instrText xml:space="preserve"> REF _Ref245724195 \h  \* MERGEFORMAT </w:instrText>
      </w:r>
      <w:r>
        <w:fldChar w:fldCharType="separate"/>
      </w:r>
      <w:r>
        <w:t>Vault</w:t>
      </w:r>
      <w:r>
        <w:fldChar w:fldCharType="end"/>
      </w:r>
    </w:p>
    <w:p w14:paraId="11903423" w14:textId="77777777" w:rsidR="007467C0" w:rsidRDefault="007467C0" w:rsidP="002F2B97">
      <w:pPr>
        <w:pStyle w:val="ListBullet"/>
      </w:pPr>
      <w:r>
        <w:fldChar w:fldCharType="begin"/>
      </w:r>
      <w:r>
        <w:instrText xml:space="preserve"> REF _Ref245724200 \h  \* MERGEFORMAT </w:instrText>
      </w:r>
      <w:r>
        <w:fldChar w:fldCharType="separate"/>
      </w:r>
      <w:r>
        <w:t>Commercial</w:t>
      </w:r>
      <w:r>
        <w:fldChar w:fldCharType="end"/>
      </w:r>
    </w:p>
    <w:p w14:paraId="642CE7DF" w14:textId="77777777" w:rsidR="007467C0" w:rsidRDefault="007467C0" w:rsidP="002F2B97">
      <w:pPr>
        <w:pStyle w:val="ListBullet"/>
      </w:pPr>
      <w:r>
        <w:fldChar w:fldCharType="begin"/>
      </w:r>
      <w:r>
        <w:instrText xml:space="preserve"> REF _Ref245724203 \h  \* MERGEFORMAT </w:instrText>
      </w:r>
      <w:r>
        <w:fldChar w:fldCharType="separate"/>
      </w:r>
      <w:r>
        <w:t>Custodial Inventory</w:t>
      </w:r>
      <w:r>
        <w:fldChar w:fldCharType="end"/>
      </w:r>
    </w:p>
    <w:p w14:paraId="29C848F4" w14:textId="77777777" w:rsidR="007467C0" w:rsidRDefault="007467C0" w:rsidP="002F2B97">
      <w:pPr>
        <w:pStyle w:val="ListBullet"/>
      </w:pPr>
      <w:r>
        <w:fldChar w:fldCharType="begin"/>
      </w:r>
      <w:r>
        <w:instrText xml:space="preserve"> REF _Ref245724204 \h  \* MERGEFORMAT </w:instrText>
      </w:r>
      <w:r>
        <w:fldChar w:fldCharType="separate"/>
      </w:r>
      <w:r>
        <w:t>External Funding Source</w:t>
      </w:r>
      <w:r>
        <w:fldChar w:fldCharType="end"/>
      </w:r>
    </w:p>
    <w:p w14:paraId="3320A269" w14:textId="4EC848E8" w:rsidR="007467C0" w:rsidRDefault="007467C0" w:rsidP="002F2B97">
      <w:pPr>
        <w:pStyle w:val="BodyText"/>
      </w:pPr>
      <w:r>
        <w:t>The denominations page is used to assign denominations to a Cashpoint. The denominations and qualities that are assigned to Cashpoint allow Cashpoint to forecast, aggregate, recommend, order, and deliver these denominations. Without the assignment of denominations, the Vault will not be able to order the currencies and they will not be available for order by child or</w:t>
      </w:r>
      <w:r w:rsidRPr="00996844">
        <w:rPr>
          <w:lang w:val="en-ZW"/>
        </w:rPr>
        <w:t xml:space="preserve"> </w:t>
      </w:r>
      <w:r w:rsidRPr="00996844">
        <w:t xml:space="preserve">symbiont </w:t>
      </w:r>
      <w:r>
        <w:t xml:space="preserve">Cashpoints (Commercial, ATM, Branch, or Custodial Inventory). </w:t>
      </w:r>
    </w:p>
    <w:p w14:paraId="06036ECA" w14:textId="77777777" w:rsidR="007467C0" w:rsidRDefault="007467C0" w:rsidP="007467C0">
      <w:pPr>
        <w:pStyle w:val="Caption"/>
      </w:pPr>
      <w:bookmarkStart w:id="303" w:name="_Toc74556648"/>
      <w:r>
        <w:t xml:space="preserve">Table </w:t>
      </w:r>
      <w:r>
        <w:fldChar w:fldCharType="begin"/>
      </w:r>
      <w:r>
        <w:instrText xml:space="preserve"> SEQ Table \* ARABIC </w:instrText>
      </w:r>
      <w:r>
        <w:fldChar w:fldCharType="separate"/>
      </w:r>
      <w:r>
        <w:rPr>
          <w:noProof/>
        </w:rPr>
        <w:t>9</w:t>
      </w:r>
      <w:r>
        <w:rPr>
          <w:noProof/>
        </w:rPr>
        <w:fldChar w:fldCharType="end"/>
      </w:r>
      <w:r>
        <w:t>: Denominations</w:t>
      </w:r>
      <w:r w:rsidRPr="00557057">
        <w:t xml:space="preserve"> Description</w:t>
      </w:r>
      <w:bookmarkEnd w:id="30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0BAA4848" w14:textId="77777777" w:rsidTr="006271D1">
        <w:trPr>
          <w:cantSplit/>
          <w:tblHeader/>
        </w:trPr>
        <w:tc>
          <w:tcPr>
            <w:tcW w:w="2300" w:type="dxa"/>
            <w:tcBorders>
              <w:top w:val="single" w:sz="6" w:space="0" w:color="auto"/>
              <w:bottom w:val="single" w:sz="4" w:space="0" w:color="auto"/>
              <w:right w:val="single" w:sz="6" w:space="0" w:color="auto"/>
            </w:tcBorders>
            <w:shd w:val="clear" w:color="auto" w:fill="60C03A"/>
          </w:tcPr>
          <w:p w14:paraId="4CBDEA4A" w14:textId="77777777" w:rsidR="007467C0" w:rsidRPr="00A875AE" w:rsidRDefault="007467C0" w:rsidP="00170D7D">
            <w:pPr>
              <w:pStyle w:val="TableHeader"/>
            </w:pPr>
            <w:r w:rsidRPr="00A875AE">
              <w:t>Field Name</w:t>
            </w:r>
          </w:p>
        </w:tc>
        <w:tc>
          <w:tcPr>
            <w:tcW w:w="5750" w:type="dxa"/>
            <w:tcBorders>
              <w:top w:val="single" w:sz="6" w:space="0" w:color="auto"/>
              <w:left w:val="nil"/>
              <w:bottom w:val="single" w:sz="4" w:space="0" w:color="auto"/>
            </w:tcBorders>
            <w:shd w:val="clear" w:color="auto" w:fill="60C03A"/>
          </w:tcPr>
          <w:p w14:paraId="2CD1E77C" w14:textId="77777777" w:rsidR="007467C0" w:rsidRPr="00A875AE" w:rsidRDefault="007467C0" w:rsidP="00170D7D">
            <w:pPr>
              <w:pStyle w:val="TableHeader"/>
            </w:pPr>
            <w:r w:rsidRPr="00A875AE">
              <w:t>Description</w:t>
            </w:r>
          </w:p>
        </w:tc>
      </w:tr>
      <w:tr w:rsidR="007467C0" w:rsidRPr="00A875AE" w14:paraId="59C5B56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EA3A988" w14:textId="77777777" w:rsidR="007467C0" w:rsidRPr="002F2B97" w:rsidRDefault="007467C0" w:rsidP="002F2B97">
            <w:pPr>
              <w:pStyle w:val="TableBody"/>
              <w:rPr>
                <w:b/>
                <w:bCs/>
              </w:rPr>
            </w:pPr>
            <w:r w:rsidRPr="002F2B97">
              <w:rPr>
                <w:b/>
                <w:bCs/>
              </w:rPr>
              <w:t>Currency</w:t>
            </w:r>
          </w:p>
        </w:tc>
        <w:tc>
          <w:tcPr>
            <w:tcW w:w="5750" w:type="dxa"/>
            <w:tcBorders>
              <w:top w:val="single" w:sz="4" w:space="0" w:color="auto"/>
              <w:left w:val="single" w:sz="4" w:space="0" w:color="auto"/>
              <w:bottom w:val="single" w:sz="4" w:space="0" w:color="auto"/>
              <w:right w:val="single" w:sz="4" w:space="0" w:color="auto"/>
            </w:tcBorders>
          </w:tcPr>
          <w:p w14:paraId="07AB82CD" w14:textId="77777777" w:rsidR="007467C0" w:rsidRPr="00FB292A" w:rsidRDefault="007467C0" w:rsidP="002F2B97">
            <w:pPr>
              <w:pStyle w:val="TableBody"/>
            </w:pPr>
            <w:r>
              <w:t>3-character code of the currency and denomination being defined</w:t>
            </w:r>
          </w:p>
        </w:tc>
      </w:tr>
      <w:tr w:rsidR="007467C0" w:rsidRPr="00A875AE" w14:paraId="5360DB1E"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0CC5250" w14:textId="77777777" w:rsidR="007467C0" w:rsidRPr="002F2B97" w:rsidRDefault="007467C0" w:rsidP="002F2B97">
            <w:pPr>
              <w:pStyle w:val="TableBody"/>
              <w:rPr>
                <w:b/>
                <w:bCs/>
              </w:rPr>
            </w:pPr>
            <w:r w:rsidRPr="002F2B97">
              <w:rPr>
                <w:b/>
                <w:bCs/>
              </w:rPr>
              <w:t>Denomination</w:t>
            </w:r>
          </w:p>
        </w:tc>
        <w:tc>
          <w:tcPr>
            <w:tcW w:w="5750" w:type="dxa"/>
            <w:tcBorders>
              <w:top w:val="single" w:sz="4" w:space="0" w:color="auto"/>
              <w:left w:val="single" w:sz="4" w:space="0" w:color="auto"/>
              <w:bottom w:val="single" w:sz="4" w:space="0" w:color="auto"/>
              <w:right w:val="single" w:sz="4" w:space="0" w:color="auto"/>
            </w:tcBorders>
          </w:tcPr>
          <w:p w14:paraId="097E7526" w14:textId="77777777" w:rsidR="007467C0" w:rsidRPr="00FB292A" w:rsidRDefault="007467C0" w:rsidP="002F2B97">
            <w:pPr>
              <w:pStyle w:val="TableBody"/>
            </w:pPr>
            <w:r w:rsidRPr="00FB292A">
              <w:t>The denomination of the currency</w:t>
            </w:r>
          </w:p>
        </w:tc>
      </w:tr>
      <w:tr w:rsidR="007467C0" w:rsidRPr="00A875AE" w14:paraId="7060830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5C2DD19" w14:textId="77777777" w:rsidR="007467C0" w:rsidRPr="002F2B97" w:rsidRDefault="007467C0" w:rsidP="002F2B97">
            <w:pPr>
              <w:pStyle w:val="TableBody"/>
              <w:rPr>
                <w:b/>
                <w:bCs/>
              </w:rPr>
            </w:pPr>
            <w:r w:rsidRPr="002F2B97">
              <w:rPr>
                <w:b/>
                <w:bCs/>
              </w:rPr>
              <w:t>Quality</w:t>
            </w:r>
          </w:p>
        </w:tc>
        <w:tc>
          <w:tcPr>
            <w:tcW w:w="5750" w:type="dxa"/>
            <w:tcBorders>
              <w:top w:val="single" w:sz="4" w:space="0" w:color="auto"/>
              <w:left w:val="single" w:sz="4" w:space="0" w:color="auto"/>
              <w:bottom w:val="single" w:sz="4" w:space="0" w:color="auto"/>
              <w:right w:val="single" w:sz="4" w:space="0" w:color="auto"/>
            </w:tcBorders>
          </w:tcPr>
          <w:p w14:paraId="5FA8E1B2" w14:textId="77777777" w:rsidR="007467C0" w:rsidRPr="00FB292A" w:rsidRDefault="007467C0" w:rsidP="002F2B97">
            <w:pPr>
              <w:pStyle w:val="TableBody"/>
            </w:pPr>
            <w:r w:rsidRPr="00FB292A">
              <w:t>The quality of the note. There are several that become available for each denomination defined.</w:t>
            </w:r>
          </w:p>
          <w:p w14:paraId="6CE74CCB" w14:textId="77777777" w:rsidR="007467C0" w:rsidRPr="00FB292A" w:rsidRDefault="007467C0" w:rsidP="00601798">
            <w:pPr>
              <w:pStyle w:val="TableBody"/>
              <w:numPr>
                <w:ilvl w:val="0"/>
                <w:numId w:val="45"/>
              </w:numPr>
            </w:pPr>
            <w:r w:rsidRPr="00601798">
              <w:rPr>
                <w:b/>
                <w:bCs/>
              </w:rPr>
              <w:t>Unknown –</w:t>
            </w:r>
            <w:r w:rsidRPr="00FB292A">
              <w:t xml:space="preserve"> Cash that has not been sorted or verified.</w:t>
            </w:r>
          </w:p>
          <w:p w14:paraId="0079ED81" w14:textId="48807A28" w:rsidR="007467C0" w:rsidRPr="00FB292A" w:rsidRDefault="007467C0" w:rsidP="00601798">
            <w:pPr>
              <w:pStyle w:val="TableBody"/>
              <w:numPr>
                <w:ilvl w:val="0"/>
                <w:numId w:val="45"/>
              </w:numPr>
            </w:pPr>
            <w:r w:rsidRPr="00601798">
              <w:rPr>
                <w:b/>
                <w:bCs/>
              </w:rPr>
              <w:t>Fit –</w:t>
            </w:r>
            <w:r w:rsidRPr="00FB292A">
              <w:t xml:space="preserve"> Cash that can be used by branches but </w:t>
            </w:r>
            <w:r w:rsidR="00AE7211">
              <w:t xml:space="preserve">is </w:t>
            </w:r>
            <w:r w:rsidRPr="00FB292A">
              <w:t>required for ATMs.</w:t>
            </w:r>
          </w:p>
          <w:p w14:paraId="609914C0" w14:textId="77777777" w:rsidR="007467C0" w:rsidRPr="00FB292A" w:rsidRDefault="007467C0" w:rsidP="00601798">
            <w:pPr>
              <w:pStyle w:val="TableBody"/>
              <w:numPr>
                <w:ilvl w:val="0"/>
                <w:numId w:val="45"/>
              </w:numPr>
            </w:pPr>
            <w:r w:rsidRPr="00601798">
              <w:rPr>
                <w:b/>
                <w:bCs/>
              </w:rPr>
              <w:t>Normal –</w:t>
            </w:r>
            <w:r w:rsidRPr="00FB292A">
              <w:t xml:space="preserve"> Cash that can be used by branches or commercials</w:t>
            </w:r>
          </w:p>
          <w:p w14:paraId="6BBDEE01" w14:textId="77777777" w:rsidR="007467C0" w:rsidRPr="00FB292A" w:rsidRDefault="007467C0" w:rsidP="00601798">
            <w:pPr>
              <w:pStyle w:val="TableBody"/>
              <w:numPr>
                <w:ilvl w:val="0"/>
                <w:numId w:val="45"/>
              </w:numPr>
            </w:pPr>
            <w:r w:rsidRPr="00601798">
              <w:rPr>
                <w:b/>
                <w:bCs/>
              </w:rPr>
              <w:t>Soiled –</w:t>
            </w:r>
            <w:r w:rsidRPr="00FB292A">
              <w:t xml:space="preserve"> Unfit for circulation</w:t>
            </w:r>
          </w:p>
        </w:tc>
      </w:tr>
      <w:tr w:rsidR="007467C0" w:rsidRPr="00A875AE" w14:paraId="51CD70F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18F0499" w14:textId="77777777" w:rsidR="007467C0" w:rsidRPr="002F2B97" w:rsidRDefault="007467C0" w:rsidP="002F2B97">
            <w:pPr>
              <w:pStyle w:val="TableBody"/>
              <w:rPr>
                <w:b/>
                <w:bCs/>
              </w:rPr>
            </w:pPr>
            <w:r w:rsidRPr="002F2B97">
              <w:rPr>
                <w:b/>
                <w:bCs/>
              </w:rPr>
              <w:lastRenderedPageBreak/>
              <w:t>Max Balance</w:t>
            </w:r>
          </w:p>
        </w:tc>
        <w:tc>
          <w:tcPr>
            <w:tcW w:w="5750" w:type="dxa"/>
            <w:tcBorders>
              <w:top w:val="single" w:sz="4" w:space="0" w:color="auto"/>
              <w:left w:val="single" w:sz="4" w:space="0" w:color="auto"/>
              <w:bottom w:val="single" w:sz="4" w:space="0" w:color="auto"/>
              <w:right w:val="single" w:sz="4" w:space="0" w:color="auto"/>
            </w:tcBorders>
          </w:tcPr>
          <w:p w14:paraId="26B03AD3" w14:textId="77777777" w:rsidR="007467C0" w:rsidRPr="00FB292A" w:rsidRDefault="007467C0" w:rsidP="002F2B97">
            <w:pPr>
              <w:pStyle w:val="TableBody"/>
            </w:pPr>
            <w:r w:rsidRPr="00FB292A">
              <w:t>The maximum balance of the denomination that can be held in the Cashpoint.</w:t>
            </w:r>
          </w:p>
        </w:tc>
      </w:tr>
      <w:tr w:rsidR="007467C0" w:rsidRPr="00A875AE" w14:paraId="2C968AE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172A18B" w14:textId="77777777" w:rsidR="007467C0" w:rsidRPr="002F2B97" w:rsidRDefault="007467C0" w:rsidP="002F2B97">
            <w:pPr>
              <w:pStyle w:val="TableBody"/>
              <w:rPr>
                <w:b/>
                <w:bCs/>
              </w:rPr>
            </w:pPr>
            <w:r w:rsidRPr="002F2B97">
              <w:rPr>
                <w:b/>
                <w:bCs/>
              </w:rPr>
              <w:t>Order Unit Amount</w:t>
            </w:r>
          </w:p>
        </w:tc>
        <w:tc>
          <w:tcPr>
            <w:tcW w:w="5750" w:type="dxa"/>
            <w:tcBorders>
              <w:top w:val="single" w:sz="4" w:space="0" w:color="auto"/>
              <w:left w:val="single" w:sz="4" w:space="0" w:color="auto"/>
              <w:bottom w:val="single" w:sz="4" w:space="0" w:color="auto"/>
              <w:right w:val="single" w:sz="4" w:space="0" w:color="auto"/>
            </w:tcBorders>
          </w:tcPr>
          <w:p w14:paraId="35AC4317" w14:textId="77777777" w:rsidR="007467C0" w:rsidRPr="00FB292A" w:rsidRDefault="007467C0" w:rsidP="002F2B97">
            <w:pPr>
              <w:pStyle w:val="TableBody"/>
            </w:pPr>
            <w:r w:rsidRPr="00FB292A">
              <w:t xml:space="preserve">The bundle size of the order for the denomination. This means that orders must be in multiples of the Order Unit Amount. </w:t>
            </w:r>
          </w:p>
        </w:tc>
      </w:tr>
      <w:tr w:rsidR="007467C0" w:rsidRPr="00A875AE" w14:paraId="123DF9E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65C30BD" w14:textId="77777777" w:rsidR="007467C0" w:rsidRPr="002F2B97" w:rsidRDefault="007467C0" w:rsidP="002F2B97">
            <w:pPr>
              <w:pStyle w:val="TableBody"/>
              <w:rPr>
                <w:b/>
                <w:bCs/>
              </w:rPr>
            </w:pPr>
            <w:r w:rsidRPr="002F2B97">
              <w:rPr>
                <w:b/>
                <w:bCs/>
              </w:rPr>
              <w:t>Minimum Delivery Amount</w:t>
            </w:r>
          </w:p>
        </w:tc>
        <w:tc>
          <w:tcPr>
            <w:tcW w:w="5750" w:type="dxa"/>
            <w:tcBorders>
              <w:top w:val="single" w:sz="4" w:space="0" w:color="auto"/>
              <w:left w:val="single" w:sz="4" w:space="0" w:color="auto"/>
              <w:bottom w:val="single" w:sz="4" w:space="0" w:color="auto"/>
              <w:right w:val="single" w:sz="4" w:space="0" w:color="auto"/>
            </w:tcBorders>
          </w:tcPr>
          <w:p w14:paraId="39C6948F" w14:textId="77777777" w:rsidR="007467C0" w:rsidRPr="00FB292A" w:rsidRDefault="007467C0" w:rsidP="002F2B97">
            <w:pPr>
              <w:pStyle w:val="TableBody"/>
            </w:pPr>
            <w:r w:rsidRPr="00FB292A">
              <w:t>The minimum amount that must be ordered for each delivery</w:t>
            </w:r>
          </w:p>
        </w:tc>
      </w:tr>
      <w:tr w:rsidR="007467C0" w:rsidRPr="00A875AE" w14:paraId="45D8663C"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EA814F6" w14:textId="77777777" w:rsidR="007467C0" w:rsidRPr="002F2B97" w:rsidRDefault="007467C0" w:rsidP="002F2B97">
            <w:pPr>
              <w:pStyle w:val="TableBody"/>
              <w:rPr>
                <w:b/>
                <w:bCs/>
              </w:rPr>
            </w:pPr>
            <w:r w:rsidRPr="002F2B97">
              <w:rPr>
                <w:b/>
                <w:bCs/>
              </w:rPr>
              <w:t>Minimum Return Amount</w:t>
            </w:r>
          </w:p>
        </w:tc>
        <w:tc>
          <w:tcPr>
            <w:tcW w:w="5750" w:type="dxa"/>
            <w:tcBorders>
              <w:top w:val="single" w:sz="4" w:space="0" w:color="auto"/>
              <w:left w:val="single" w:sz="4" w:space="0" w:color="auto"/>
              <w:bottom w:val="single" w:sz="4" w:space="0" w:color="auto"/>
              <w:right w:val="single" w:sz="4" w:space="0" w:color="auto"/>
            </w:tcBorders>
          </w:tcPr>
          <w:p w14:paraId="4139149B" w14:textId="77777777" w:rsidR="007467C0" w:rsidRPr="00FB292A" w:rsidRDefault="007467C0" w:rsidP="002F2B97">
            <w:pPr>
              <w:pStyle w:val="TableBody"/>
            </w:pPr>
            <w:r w:rsidRPr="00FB292A">
              <w:t>The minimum amount that must be ordered for each return</w:t>
            </w:r>
          </w:p>
        </w:tc>
      </w:tr>
      <w:tr w:rsidR="007467C0" w:rsidRPr="00A875AE" w14:paraId="13A18A77"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9D6E32A" w14:textId="77777777" w:rsidR="007467C0" w:rsidRPr="002F2B97" w:rsidRDefault="007467C0" w:rsidP="002F2B97">
            <w:pPr>
              <w:pStyle w:val="TableBody"/>
              <w:rPr>
                <w:b/>
                <w:bCs/>
              </w:rPr>
            </w:pPr>
            <w:r w:rsidRPr="002F2B97">
              <w:rPr>
                <w:b/>
                <w:bCs/>
              </w:rPr>
              <w:t>Minimum Unplanned Delivery Amount</w:t>
            </w:r>
          </w:p>
        </w:tc>
        <w:tc>
          <w:tcPr>
            <w:tcW w:w="5750" w:type="dxa"/>
            <w:tcBorders>
              <w:top w:val="single" w:sz="4" w:space="0" w:color="auto"/>
              <w:left w:val="single" w:sz="4" w:space="0" w:color="auto"/>
              <w:bottom w:val="single" w:sz="4" w:space="0" w:color="auto"/>
              <w:right w:val="single" w:sz="4" w:space="0" w:color="auto"/>
            </w:tcBorders>
          </w:tcPr>
          <w:p w14:paraId="63D59427" w14:textId="77777777" w:rsidR="007467C0" w:rsidRPr="00FB292A" w:rsidRDefault="007467C0" w:rsidP="002F2B97">
            <w:pPr>
              <w:pStyle w:val="TableBody"/>
            </w:pPr>
            <w:r w:rsidRPr="00FB292A">
              <w:t>The minimum amount that must be ordered for each unplanned delivery</w:t>
            </w:r>
          </w:p>
        </w:tc>
      </w:tr>
      <w:tr w:rsidR="007467C0" w:rsidRPr="00A875AE" w14:paraId="3C8DA0FF"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749B918" w14:textId="77777777" w:rsidR="007467C0" w:rsidRPr="002F2B97" w:rsidRDefault="007467C0" w:rsidP="002F2B97">
            <w:pPr>
              <w:pStyle w:val="TableBody"/>
              <w:rPr>
                <w:b/>
                <w:bCs/>
              </w:rPr>
            </w:pPr>
            <w:r w:rsidRPr="002F2B97">
              <w:rPr>
                <w:b/>
                <w:bCs/>
              </w:rPr>
              <w:t>Recommend Flag</w:t>
            </w:r>
          </w:p>
        </w:tc>
        <w:tc>
          <w:tcPr>
            <w:tcW w:w="5750" w:type="dxa"/>
            <w:tcBorders>
              <w:top w:val="single" w:sz="4" w:space="0" w:color="auto"/>
              <w:left w:val="single" w:sz="4" w:space="0" w:color="auto"/>
              <w:bottom w:val="single" w:sz="4" w:space="0" w:color="auto"/>
              <w:right w:val="single" w:sz="4" w:space="0" w:color="auto"/>
            </w:tcBorders>
          </w:tcPr>
          <w:p w14:paraId="224E9A99" w14:textId="77CCE150" w:rsidR="007467C0" w:rsidRPr="00FB292A" w:rsidRDefault="007467C0" w:rsidP="002F2B97">
            <w:pPr>
              <w:pStyle w:val="TableBody"/>
            </w:pPr>
            <w:r>
              <w:t>Determines which denomination/quality combinations will be considered during the Forecast and Recommendations processes. Checked are processed while unchecked are not processed.</w:t>
            </w:r>
          </w:p>
        </w:tc>
      </w:tr>
      <w:tr w:rsidR="007467C0" w:rsidRPr="00A875AE" w14:paraId="6EA4189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0662012" w14:textId="77777777" w:rsidR="007467C0" w:rsidRPr="002F2B97" w:rsidRDefault="007467C0" w:rsidP="002F2B97">
            <w:pPr>
              <w:pStyle w:val="TableBody"/>
              <w:rPr>
                <w:b/>
                <w:bCs/>
              </w:rPr>
            </w:pPr>
            <w:r w:rsidRPr="002F2B97">
              <w:rPr>
                <w:b/>
                <w:bCs/>
              </w:rPr>
              <w:t>Include in Sorting</w:t>
            </w:r>
          </w:p>
        </w:tc>
        <w:tc>
          <w:tcPr>
            <w:tcW w:w="5750" w:type="dxa"/>
            <w:tcBorders>
              <w:top w:val="single" w:sz="4" w:space="0" w:color="auto"/>
              <w:left w:val="single" w:sz="4" w:space="0" w:color="auto"/>
              <w:bottom w:val="single" w:sz="4" w:space="0" w:color="auto"/>
              <w:right w:val="single" w:sz="4" w:space="0" w:color="auto"/>
            </w:tcBorders>
          </w:tcPr>
          <w:p w14:paraId="08E90651" w14:textId="0824B138" w:rsidR="007467C0" w:rsidRPr="00FB292A" w:rsidRDefault="007467C0" w:rsidP="002F2B97">
            <w:pPr>
              <w:pStyle w:val="TableBody"/>
            </w:pPr>
            <w:r w:rsidRPr="00FB292A">
              <w:t>Determines if the denomination is included in the sorted process. By default</w:t>
            </w:r>
            <w:r w:rsidR="005E2A74">
              <w:t>,</w:t>
            </w:r>
            <w:r w:rsidRPr="00FB292A">
              <w:t xml:space="preserve"> all unknown qualities assigned to a Vault are automatically included in the sorting process.</w:t>
            </w:r>
          </w:p>
        </w:tc>
      </w:tr>
      <w:tr w:rsidR="007467C0" w:rsidRPr="00A875AE" w14:paraId="6504114F"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850E194" w14:textId="77777777" w:rsidR="007467C0" w:rsidRPr="002F2B97" w:rsidRDefault="007467C0" w:rsidP="002F2B97">
            <w:pPr>
              <w:pStyle w:val="TableBody"/>
              <w:rPr>
                <w:b/>
                <w:bCs/>
              </w:rPr>
            </w:pPr>
            <w:r w:rsidRPr="002F2B97">
              <w:rPr>
                <w:b/>
                <w:bCs/>
              </w:rPr>
              <w:t>Add New</w:t>
            </w:r>
          </w:p>
        </w:tc>
        <w:tc>
          <w:tcPr>
            <w:tcW w:w="5750" w:type="dxa"/>
            <w:tcBorders>
              <w:top w:val="single" w:sz="4" w:space="0" w:color="auto"/>
              <w:left w:val="single" w:sz="4" w:space="0" w:color="auto"/>
              <w:bottom w:val="single" w:sz="4" w:space="0" w:color="auto"/>
              <w:right w:val="single" w:sz="4" w:space="0" w:color="auto"/>
            </w:tcBorders>
          </w:tcPr>
          <w:p w14:paraId="41EABA91" w14:textId="77777777" w:rsidR="007467C0" w:rsidRPr="00FB292A" w:rsidRDefault="007467C0" w:rsidP="002F2B97">
            <w:pPr>
              <w:pStyle w:val="TableBody"/>
            </w:pPr>
            <w:r w:rsidRPr="00FB292A">
              <w:t>Allows the user to add new denominations to the Cashpoint. Once clicked, a pop-up screen will appear with the available currencies and qualities that can be added to the Cashpoint.</w:t>
            </w:r>
          </w:p>
        </w:tc>
      </w:tr>
      <w:tr w:rsidR="007467C0" w:rsidRPr="00A875AE" w14:paraId="56C872C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818EC39" w14:textId="77777777" w:rsidR="007467C0" w:rsidRPr="002F2B97" w:rsidRDefault="007467C0" w:rsidP="002F2B97">
            <w:pPr>
              <w:pStyle w:val="TableBody"/>
              <w:rPr>
                <w:b/>
                <w:bCs/>
              </w:rPr>
            </w:pPr>
            <w:r w:rsidRPr="002F2B97">
              <w:rPr>
                <w:b/>
                <w:bCs/>
              </w:rPr>
              <w:t>Remove button</w:t>
            </w:r>
          </w:p>
        </w:tc>
        <w:tc>
          <w:tcPr>
            <w:tcW w:w="5750" w:type="dxa"/>
            <w:tcBorders>
              <w:top w:val="single" w:sz="4" w:space="0" w:color="auto"/>
              <w:left w:val="single" w:sz="4" w:space="0" w:color="auto"/>
              <w:bottom w:val="single" w:sz="4" w:space="0" w:color="auto"/>
              <w:right w:val="single" w:sz="4" w:space="0" w:color="auto"/>
            </w:tcBorders>
          </w:tcPr>
          <w:p w14:paraId="44037240" w14:textId="77777777" w:rsidR="009F6130" w:rsidRDefault="007467C0" w:rsidP="002F2B97">
            <w:pPr>
              <w:pStyle w:val="TableBody"/>
            </w:pPr>
            <w:r w:rsidRPr="00FB292A">
              <w:t xml:space="preserve">Used to Remove a denomination from the vault. </w:t>
            </w:r>
          </w:p>
          <w:p w14:paraId="1F2B2F76" w14:textId="7B968865" w:rsidR="007467C0" w:rsidRPr="00FB292A" w:rsidRDefault="007467C0" w:rsidP="00601798">
            <w:pPr>
              <w:pStyle w:val="TableCaution"/>
            </w:pPr>
            <w:r w:rsidRPr="00FB292A">
              <w:t xml:space="preserve">Caution should be taken before removing denominations as the history will also be deleted and if Cashpoint has child vaults attached to it, they may no longer have the ability to order the denominations. </w:t>
            </w:r>
          </w:p>
        </w:tc>
      </w:tr>
    </w:tbl>
    <w:p w14:paraId="62E8C709" w14:textId="452698A7" w:rsidR="007467C0" w:rsidRPr="0045658B" w:rsidRDefault="00EC4396" w:rsidP="007467C0">
      <w:pPr>
        <w:pStyle w:val="TopofSection"/>
      </w:pPr>
      <w:hyperlink w:anchor="_General_OptiVault_Pages" w:history="1">
        <w:r w:rsidR="007467C0" w:rsidRPr="0045658B">
          <w:t>Return: OptiVault General Pages</w:t>
        </w:r>
      </w:hyperlink>
    </w:p>
    <w:p w14:paraId="0B299F6E" w14:textId="77777777" w:rsidR="007467C0" w:rsidRDefault="007467C0" w:rsidP="007467C0">
      <w:pPr>
        <w:pStyle w:val="TopofSection"/>
      </w:pPr>
    </w:p>
    <w:p w14:paraId="56D5E8FF" w14:textId="77777777" w:rsidR="007467C0" w:rsidRDefault="007467C0" w:rsidP="007467C0">
      <w:pPr>
        <w:pStyle w:val="Heading3"/>
      </w:pPr>
      <w:bookmarkStart w:id="304" w:name="_Ref65164778"/>
      <w:bookmarkStart w:id="305" w:name="_Toc74556354"/>
      <w:bookmarkStart w:id="306" w:name="_Toc127491542"/>
      <w:bookmarkStart w:id="307" w:name="_Toc128021075"/>
      <w:r>
        <w:t>Cashpoint</w:t>
      </w:r>
      <w:r>
        <w:rPr>
          <w:rFonts w:ascii="Wingdings" w:hAnsi="Wingdings"/>
        </w:rPr>
        <w:t></w:t>
      </w:r>
      <w:r>
        <w:t>Basic</w:t>
      </w:r>
      <w:r>
        <w:rPr>
          <w:rFonts w:ascii="Wingdings" w:hAnsi="Wingdings"/>
        </w:rPr>
        <w:t></w:t>
      </w:r>
      <w:r>
        <w:t>Requirements</w:t>
      </w:r>
      <w:bookmarkEnd w:id="304"/>
      <w:bookmarkEnd w:id="305"/>
      <w:bookmarkEnd w:id="306"/>
      <w:bookmarkEnd w:id="307"/>
    </w:p>
    <w:p w14:paraId="675854A7" w14:textId="77777777" w:rsidR="007467C0" w:rsidRDefault="007467C0" w:rsidP="007467C0">
      <w:r w:rsidRPr="002F2B97">
        <w:rPr>
          <w:rStyle w:val="BodyTextChar"/>
        </w:rPr>
        <w:t>This topic relates to the following Cashpoint types</w:t>
      </w:r>
      <w:r>
        <w:t>:</w:t>
      </w:r>
    </w:p>
    <w:p w14:paraId="42B47897" w14:textId="77777777" w:rsidR="007467C0" w:rsidRDefault="007467C0" w:rsidP="002F2B97">
      <w:pPr>
        <w:pStyle w:val="ListBullet"/>
      </w:pPr>
      <w:r>
        <w:fldChar w:fldCharType="begin"/>
      </w:r>
      <w:r>
        <w:instrText xml:space="preserve"> REF _Ref245724195 \h  \* MERGEFORMAT </w:instrText>
      </w:r>
      <w:r>
        <w:fldChar w:fldCharType="separate"/>
      </w:r>
      <w:r>
        <w:t>Vault</w:t>
      </w:r>
      <w:r>
        <w:fldChar w:fldCharType="end"/>
      </w:r>
    </w:p>
    <w:p w14:paraId="5C604BA4" w14:textId="77777777" w:rsidR="007467C0" w:rsidRDefault="007467C0" w:rsidP="007467C0">
      <w:pPr>
        <w:pStyle w:val="Caption"/>
      </w:pPr>
      <w:bookmarkStart w:id="308" w:name="_Toc74556649"/>
      <w:r>
        <w:lastRenderedPageBreak/>
        <w:t xml:space="preserve">Table </w:t>
      </w:r>
      <w:r>
        <w:fldChar w:fldCharType="begin"/>
      </w:r>
      <w:r>
        <w:instrText xml:space="preserve"> SEQ Table \* ARABIC </w:instrText>
      </w:r>
      <w:r>
        <w:fldChar w:fldCharType="separate"/>
      </w:r>
      <w:r>
        <w:rPr>
          <w:noProof/>
        </w:rPr>
        <w:t>10</w:t>
      </w:r>
      <w:r>
        <w:rPr>
          <w:noProof/>
        </w:rPr>
        <w:fldChar w:fldCharType="end"/>
      </w:r>
      <w:r>
        <w:t>: Requirements</w:t>
      </w:r>
      <w:r w:rsidRPr="00106AEA">
        <w:t xml:space="preserve"> Description</w:t>
      </w:r>
      <w:bookmarkEnd w:id="30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596845C"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7542B87A"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1BAC21B9" w14:textId="77777777" w:rsidR="007467C0" w:rsidRPr="00A875AE" w:rsidRDefault="007467C0" w:rsidP="00170D7D">
            <w:pPr>
              <w:pStyle w:val="TableHeader"/>
            </w:pPr>
            <w:r w:rsidRPr="00A875AE">
              <w:t>Description</w:t>
            </w:r>
          </w:p>
        </w:tc>
      </w:tr>
      <w:tr w:rsidR="007467C0" w:rsidRPr="00A875AE" w14:paraId="4A0A8C34" w14:textId="77777777" w:rsidTr="006271D1">
        <w:trPr>
          <w:cantSplit/>
        </w:trPr>
        <w:tc>
          <w:tcPr>
            <w:tcW w:w="2300" w:type="dxa"/>
            <w:tcBorders>
              <w:top w:val="nil"/>
              <w:bottom w:val="single" w:sz="6" w:space="0" w:color="auto"/>
              <w:right w:val="single" w:sz="6" w:space="0" w:color="auto"/>
            </w:tcBorders>
          </w:tcPr>
          <w:p w14:paraId="6A608234" w14:textId="77777777" w:rsidR="007467C0" w:rsidRPr="0045658B" w:rsidRDefault="007467C0" w:rsidP="002F2B97">
            <w:pPr>
              <w:pStyle w:val="TableBody"/>
              <w:rPr>
                <w:b/>
                <w:bCs/>
              </w:rPr>
            </w:pPr>
            <w:r w:rsidRPr="0045658B">
              <w:rPr>
                <w:b/>
                <w:bCs/>
              </w:rPr>
              <w:t>Current Existing Vault Requirements</w:t>
            </w:r>
          </w:p>
        </w:tc>
        <w:tc>
          <w:tcPr>
            <w:tcW w:w="5750" w:type="dxa"/>
            <w:tcBorders>
              <w:top w:val="nil"/>
              <w:left w:val="single" w:sz="6" w:space="0" w:color="auto"/>
              <w:bottom w:val="single" w:sz="6" w:space="0" w:color="auto"/>
            </w:tcBorders>
          </w:tcPr>
          <w:p w14:paraId="136FFB5B" w14:textId="77777777" w:rsidR="007467C0" w:rsidRPr="00FB292A" w:rsidRDefault="007467C0" w:rsidP="002F2B97">
            <w:pPr>
              <w:pStyle w:val="TableBody"/>
            </w:pPr>
            <w:r w:rsidRPr="00FB292A">
              <w:t xml:space="preserve">A list of the denominations and qualities that have requirements defined. The list contains definitions for individual days of the week or </w:t>
            </w:r>
            <w:r w:rsidRPr="0045658B">
              <w:rPr>
                <w:b/>
                <w:bCs/>
              </w:rPr>
              <w:t>‘All Days’</w:t>
            </w:r>
            <w:r w:rsidRPr="00FB292A">
              <w:t xml:space="preserve"> which applies to every day. Clicking on the hyperlink will load the currently defined requirements in the Edit pane. This is the same as selecting the denomination/quality, the day, and selecting the Retrieve button.</w:t>
            </w:r>
          </w:p>
        </w:tc>
      </w:tr>
      <w:tr w:rsidR="007467C0" w:rsidRPr="00A875AE" w14:paraId="2227C153" w14:textId="77777777" w:rsidTr="006271D1">
        <w:trPr>
          <w:cantSplit/>
        </w:trPr>
        <w:tc>
          <w:tcPr>
            <w:tcW w:w="2300" w:type="dxa"/>
            <w:tcBorders>
              <w:top w:val="nil"/>
              <w:bottom w:val="single" w:sz="6" w:space="0" w:color="auto"/>
              <w:right w:val="single" w:sz="6" w:space="0" w:color="auto"/>
            </w:tcBorders>
          </w:tcPr>
          <w:p w14:paraId="11B17EEF" w14:textId="77777777" w:rsidR="007467C0" w:rsidRPr="0045658B" w:rsidRDefault="007467C0" w:rsidP="002F2B97">
            <w:pPr>
              <w:pStyle w:val="TableBody"/>
              <w:rPr>
                <w:b/>
                <w:bCs/>
              </w:rPr>
            </w:pPr>
            <w:r w:rsidRPr="0045658B">
              <w:rPr>
                <w:b/>
                <w:bCs/>
              </w:rPr>
              <w:t>Vault ID</w:t>
            </w:r>
          </w:p>
        </w:tc>
        <w:tc>
          <w:tcPr>
            <w:tcW w:w="5750" w:type="dxa"/>
            <w:tcBorders>
              <w:top w:val="nil"/>
              <w:left w:val="single" w:sz="6" w:space="0" w:color="auto"/>
              <w:bottom w:val="single" w:sz="6" w:space="0" w:color="auto"/>
            </w:tcBorders>
          </w:tcPr>
          <w:p w14:paraId="615F5AB5" w14:textId="77777777" w:rsidR="007467C0" w:rsidRPr="00FB292A" w:rsidRDefault="007467C0" w:rsidP="002F2B97">
            <w:pPr>
              <w:pStyle w:val="TableBody"/>
            </w:pPr>
            <w:r w:rsidRPr="00FB292A">
              <w:t>The identifier of the vault.</w:t>
            </w:r>
          </w:p>
        </w:tc>
      </w:tr>
      <w:tr w:rsidR="007467C0" w:rsidRPr="00A875AE" w14:paraId="49BD305F" w14:textId="77777777" w:rsidTr="006271D1">
        <w:trPr>
          <w:cantSplit/>
        </w:trPr>
        <w:tc>
          <w:tcPr>
            <w:tcW w:w="2300" w:type="dxa"/>
            <w:tcBorders>
              <w:top w:val="nil"/>
              <w:bottom w:val="single" w:sz="4" w:space="0" w:color="auto"/>
              <w:right w:val="single" w:sz="6" w:space="0" w:color="auto"/>
            </w:tcBorders>
          </w:tcPr>
          <w:p w14:paraId="6A305262" w14:textId="77777777" w:rsidR="007467C0" w:rsidRPr="0045658B" w:rsidRDefault="007467C0" w:rsidP="002F2B97">
            <w:pPr>
              <w:pStyle w:val="TableBody"/>
              <w:rPr>
                <w:b/>
                <w:bCs/>
              </w:rPr>
            </w:pPr>
            <w:r w:rsidRPr="0045658B">
              <w:rPr>
                <w:b/>
                <w:bCs/>
              </w:rPr>
              <w:t>Denom. List</w:t>
            </w:r>
          </w:p>
        </w:tc>
        <w:tc>
          <w:tcPr>
            <w:tcW w:w="5750" w:type="dxa"/>
            <w:tcBorders>
              <w:top w:val="nil"/>
              <w:left w:val="single" w:sz="6" w:space="0" w:color="auto"/>
              <w:bottom w:val="single" w:sz="4" w:space="0" w:color="auto"/>
            </w:tcBorders>
          </w:tcPr>
          <w:p w14:paraId="5AD57382" w14:textId="68B186E4" w:rsidR="007467C0" w:rsidRPr="00FB292A" w:rsidRDefault="007467C0" w:rsidP="002F2B97">
            <w:pPr>
              <w:pStyle w:val="TableBody"/>
            </w:pPr>
            <w:r w:rsidRPr="00FB292A">
              <w:t xml:space="preserve">A dropdown </w:t>
            </w:r>
            <w:r w:rsidR="000037A5" w:rsidRPr="00FB292A">
              <w:t>allow</w:t>
            </w:r>
            <w:r w:rsidR="000037A5">
              <w:t>s</w:t>
            </w:r>
            <w:r w:rsidR="000037A5" w:rsidRPr="00FB292A">
              <w:t xml:space="preserve"> </w:t>
            </w:r>
            <w:r w:rsidRPr="00FB292A">
              <w:t xml:space="preserve">the user to specify the Denomination </w:t>
            </w:r>
            <w:r w:rsidR="008E3DCA" w:rsidRPr="00FB292A">
              <w:t>and</w:t>
            </w:r>
            <w:r w:rsidRPr="00FB292A">
              <w:t xml:space="preserve"> quality for which the requirements will be defined. </w:t>
            </w:r>
          </w:p>
        </w:tc>
      </w:tr>
      <w:tr w:rsidR="007467C0" w:rsidRPr="00A875AE" w14:paraId="71EABF8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79F586CC" w14:textId="77777777" w:rsidR="007467C0" w:rsidRPr="0045658B" w:rsidRDefault="007467C0" w:rsidP="002F2B97">
            <w:pPr>
              <w:pStyle w:val="TableBody"/>
              <w:rPr>
                <w:b/>
                <w:bCs/>
              </w:rPr>
            </w:pPr>
            <w:r w:rsidRPr="0045658B">
              <w:rPr>
                <w:b/>
                <w:bCs/>
              </w:rPr>
              <w:t>Day</w:t>
            </w:r>
          </w:p>
        </w:tc>
        <w:tc>
          <w:tcPr>
            <w:tcW w:w="5750" w:type="dxa"/>
            <w:tcBorders>
              <w:top w:val="single" w:sz="4" w:space="0" w:color="auto"/>
              <w:left w:val="single" w:sz="4" w:space="0" w:color="auto"/>
              <w:bottom w:val="single" w:sz="4" w:space="0" w:color="auto"/>
              <w:right w:val="single" w:sz="4" w:space="0" w:color="auto"/>
            </w:tcBorders>
          </w:tcPr>
          <w:p w14:paraId="5B413B97" w14:textId="77777777" w:rsidR="007467C0" w:rsidRPr="00FB292A" w:rsidRDefault="007467C0" w:rsidP="002F2B97">
            <w:pPr>
              <w:pStyle w:val="TableBody"/>
            </w:pPr>
            <w:r w:rsidRPr="00FB292A">
              <w:t>Lists the possible choices for requirements definition. The options available are:</w:t>
            </w:r>
          </w:p>
          <w:p w14:paraId="7097F6E1" w14:textId="05F4AA40" w:rsidR="007467C0" w:rsidRPr="00FB292A" w:rsidRDefault="007467C0" w:rsidP="0045658B">
            <w:pPr>
              <w:pStyle w:val="TableBody"/>
              <w:numPr>
                <w:ilvl w:val="0"/>
                <w:numId w:val="46"/>
              </w:numPr>
            </w:pPr>
            <w:r w:rsidRPr="0045658B">
              <w:rPr>
                <w:b/>
                <w:bCs/>
              </w:rPr>
              <w:t>All Days –</w:t>
            </w:r>
            <w:r w:rsidRPr="00FB292A">
              <w:t xml:space="preserve"> </w:t>
            </w:r>
            <w:r w:rsidR="000037A5" w:rsidRPr="00FB292A">
              <w:t>Mean</w:t>
            </w:r>
            <w:r w:rsidR="000037A5">
              <w:t>s</w:t>
            </w:r>
            <w:r w:rsidR="000037A5" w:rsidRPr="00FB292A">
              <w:t xml:space="preserve"> </w:t>
            </w:r>
            <w:r w:rsidRPr="00FB292A">
              <w:t>the requirements apply to every day of the week.</w:t>
            </w:r>
          </w:p>
          <w:p w14:paraId="10E70C94" w14:textId="77777777" w:rsidR="007467C0" w:rsidRPr="00FB292A" w:rsidRDefault="007467C0" w:rsidP="0045658B">
            <w:pPr>
              <w:pStyle w:val="TableBody"/>
              <w:numPr>
                <w:ilvl w:val="0"/>
                <w:numId w:val="46"/>
              </w:numPr>
            </w:pPr>
            <w:r w:rsidRPr="0045658B">
              <w:rPr>
                <w:b/>
                <w:bCs/>
              </w:rPr>
              <w:t>Weekdays –</w:t>
            </w:r>
            <w:r w:rsidRPr="00FB292A">
              <w:t xml:space="preserve"> Sunday Thru Saturday meaning the requirements refer to that day of the week, every week.</w:t>
            </w:r>
          </w:p>
          <w:p w14:paraId="0ADA408B" w14:textId="77777777" w:rsidR="007467C0" w:rsidRPr="00FB292A" w:rsidRDefault="007467C0" w:rsidP="0045658B">
            <w:pPr>
              <w:pStyle w:val="TableBody"/>
              <w:numPr>
                <w:ilvl w:val="0"/>
                <w:numId w:val="46"/>
              </w:numPr>
            </w:pPr>
            <w:r w:rsidRPr="0045658B">
              <w:rPr>
                <w:b/>
                <w:bCs/>
              </w:rPr>
              <w:t>Specific Day –</w:t>
            </w:r>
            <w:r w:rsidRPr="00FB292A">
              <w:t xml:space="preserve"> The requirements apply to only 1 specific day. Selecting this option will show a list of all currently defined Specific day requirements and allow the user to either edit existing or create new requirements.</w:t>
            </w:r>
          </w:p>
        </w:tc>
      </w:tr>
      <w:tr w:rsidR="007467C0" w:rsidRPr="00A875AE" w14:paraId="058C246D"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5C19BBE" w14:textId="77777777" w:rsidR="007467C0" w:rsidRPr="0045658B" w:rsidRDefault="007467C0" w:rsidP="002F2B97">
            <w:pPr>
              <w:pStyle w:val="TableBody"/>
              <w:rPr>
                <w:b/>
                <w:bCs/>
              </w:rPr>
            </w:pPr>
            <w:r w:rsidRPr="0045658B">
              <w:rPr>
                <w:b/>
                <w:bCs/>
              </w:rPr>
              <w:t>Retrieve Button</w:t>
            </w:r>
          </w:p>
        </w:tc>
        <w:tc>
          <w:tcPr>
            <w:tcW w:w="5750" w:type="dxa"/>
            <w:tcBorders>
              <w:top w:val="single" w:sz="4" w:space="0" w:color="auto"/>
              <w:left w:val="single" w:sz="4" w:space="0" w:color="auto"/>
              <w:bottom w:val="single" w:sz="4" w:space="0" w:color="auto"/>
              <w:right w:val="single" w:sz="4" w:space="0" w:color="auto"/>
            </w:tcBorders>
          </w:tcPr>
          <w:p w14:paraId="7F80A6CE" w14:textId="77777777" w:rsidR="007467C0" w:rsidRPr="00FB292A" w:rsidRDefault="007467C0" w:rsidP="002F2B97">
            <w:pPr>
              <w:pStyle w:val="TableBody"/>
            </w:pPr>
            <w:r w:rsidRPr="00FB292A">
              <w:t>Retrieves the requirements for the Denomination/Quality and Day selected. If the requirements have not yet been defined, a new record will be displayed that will allow the user to define and save the requirements.</w:t>
            </w:r>
          </w:p>
        </w:tc>
      </w:tr>
      <w:tr w:rsidR="007467C0" w:rsidRPr="00A875AE" w14:paraId="110FE5A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C5E192D" w14:textId="77777777" w:rsidR="007467C0" w:rsidRPr="0045658B" w:rsidRDefault="007467C0" w:rsidP="002F2B97">
            <w:pPr>
              <w:pStyle w:val="TableBody"/>
              <w:rPr>
                <w:b/>
                <w:bCs/>
              </w:rPr>
            </w:pPr>
            <w:r w:rsidRPr="0045658B">
              <w:rPr>
                <w:b/>
                <w:bCs/>
              </w:rPr>
              <w:t>Edit Existing Requirements</w:t>
            </w:r>
          </w:p>
        </w:tc>
        <w:tc>
          <w:tcPr>
            <w:tcW w:w="5750" w:type="dxa"/>
            <w:tcBorders>
              <w:top w:val="single" w:sz="4" w:space="0" w:color="auto"/>
              <w:left w:val="single" w:sz="4" w:space="0" w:color="auto"/>
              <w:bottom w:val="single" w:sz="4" w:space="0" w:color="auto"/>
              <w:right w:val="single" w:sz="4" w:space="0" w:color="auto"/>
            </w:tcBorders>
          </w:tcPr>
          <w:p w14:paraId="70F8BA4C" w14:textId="77777777" w:rsidR="007467C0" w:rsidRPr="00FB292A" w:rsidRDefault="007467C0" w:rsidP="002F2B97">
            <w:pPr>
              <w:pStyle w:val="TableBody"/>
            </w:pPr>
            <w:r w:rsidRPr="00FB292A">
              <w:t xml:space="preserve">A list of all the denomination requirements for the Vault ID, </w:t>
            </w:r>
            <w:r>
              <w:t xml:space="preserve">Currency, </w:t>
            </w:r>
            <w:r w:rsidRPr="00FB292A">
              <w:t>Denomination, Day, and Quality selected. These will all be fields that will be defined at the top of this pane.</w:t>
            </w:r>
          </w:p>
        </w:tc>
      </w:tr>
      <w:tr w:rsidR="007467C0" w:rsidRPr="00A875AE" w14:paraId="451F8BF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9E91A3F" w14:textId="77777777" w:rsidR="007467C0" w:rsidRPr="0045658B" w:rsidRDefault="007467C0" w:rsidP="004D3308">
            <w:pPr>
              <w:pStyle w:val="TableBody"/>
              <w:rPr>
                <w:b/>
                <w:bCs/>
              </w:rPr>
            </w:pPr>
            <w:r w:rsidRPr="0045658B">
              <w:rPr>
                <w:b/>
                <w:bCs/>
              </w:rPr>
              <w:lastRenderedPageBreak/>
              <w:t>Cycle</w:t>
            </w:r>
          </w:p>
        </w:tc>
        <w:tc>
          <w:tcPr>
            <w:tcW w:w="5750" w:type="dxa"/>
            <w:tcBorders>
              <w:top w:val="single" w:sz="4" w:space="0" w:color="auto"/>
              <w:left w:val="single" w:sz="4" w:space="0" w:color="auto"/>
              <w:bottom w:val="single" w:sz="4" w:space="0" w:color="auto"/>
              <w:right w:val="single" w:sz="4" w:space="0" w:color="auto"/>
            </w:tcBorders>
          </w:tcPr>
          <w:p w14:paraId="6EA0A4AC" w14:textId="77777777" w:rsidR="007467C0" w:rsidRPr="00FB292A" w:rsidRDefault="007467C0" w:rsidP="004D3308">
            <w:pPr>
              <w:pStyle w:val="TableBody"/>
            </w:pPr>
            <w:r w:rsidRPr="00FB292A">
              <w:t xml:space="preserve">Indicates the cycle for which cash is delivered to the Vault. </w:t>
            </w:r>
          </w:p>
          <w:p w14:paraId="23DA46C2" w14:textId="77777777" w:rsidR="007467C0" w:rsidRPr="00FB292A" w:rsidRDefault="007467C0" w:rsidP="004D3308">
            <w:pPr>
              <w:pStyle w:val="TableBody"/>
            </w:pPr>
            <w:r w:rsidRPr="00FB292A">
              <w:t>The available options are:</w:t>
            </w:r>
          </w:p>
          <w:p w14:paraId="07D94617" w14:textId="77777777" w:rsidR="007467C0" w:rsidRPr="00FB292A" w:rsidRDefault="007467C0" w:rsidP="004D3308">
            <w:pPr>
              <w:pStyle w:val="TableListBullet"/>
            </w:pPr>
            <w:r w:rsidRPr="00FB292A">
              <w:t>Weekly</w:t>
            </w:r>
          </w:p>
          <w:p w14:paraId="35628A04" w14:textId="77777777" w:rsidR="007467C0" w:rsidRPr="00FB292A" w:rsidRDefault="007467C0" w:rsidP="004D3308">
            <w:pPr>
              <w:pStyle w:val="TableListBullet"/>
            </w:pPr>
            <w:r w:rsidRPr="00FB292A">
              <w:t>Bi-Weekly</w:t>
            </w:r>
          </w:p>
          <w:p w14:paraId="205594FF" w14:textId="77777777" w:rsidR="007467C0" w:rsidRPr="00FB292A" w:rsidRDefault="007467C0" w:rsidP="004D3308">
            <w:pPr>
              <w:pStyle w:val="TableListBullet"/>
            </w:pPr>
            <w:r w:rsidRPr="00FB292A">
              <w:t>Tri-Weekly</w:t>
            </w:r>
          </w:p>
          <w:p w14:paraId="0E41B070" w14:textId="77777777" w:rsidR="007467C0" w:rsidRPr="00FB292A" w:rsidRDefault="007467C0" w:rsidP="004D3308">
            <w:pPr>
              <w:pStyle w:val="TableListBullet"/>
            </w:pPr>
            <w:r w:rsidRPr="00FB292A">
              <w:t>4</w:t>
            </w:r>
            <w:r w:rsidRPr="00FB292A">
              <w:rPr>
                <w:vertAlign w:val="superscript"/>
              </w:rPr>
              <w:t>th</w:t>
            </w:r>
            <w:r w:rsidRPr="00FB292A">
              <w:t xml:space="preserve"> Week</w:t>
            </w:r>
          </w:p>
          <w:p w14:paraId="091A7C34" w14:textId="77777777" w:rsidR="007467C0" w:rsidRPr="00FB292A" w:rsidRDefault="007467C0" w:rsidP="004D3308">
            <w:pPr>
              <w:pStyle w:val="TableListBullet"/>
            </w:pPr>
            <w:r w:rsidRPr="00FB292A">
              <w:t>Monthly Week 1</w:t>
            </w:r>
          </w:p>
          <w:p w14:paraId="581B7D41" w14:textId="77777777" w:rsidR="007467C0" w:rsidRPr="00FB292A" w:rsidRDefault="007467C0" w:rsidP="004D3308">
            <w:pPr>
              <w:pStyle w:val="TableListBullet"/>
            </w:pPr>
            <w:r w:rsidRPr="00FB292A">
              <w:t>Monthly Week 2</w:t>
            </w:r>
          </w:p>
          <w:p w14:paraId="31A10074" w14:textId="77777777" w:rsidR="007467C0" w:rsidRPr="00FB292A" w:rsidRDefault="007467C0" w:rsidP="004D3308">
            <w:pPr>
              <w:pStyle w:val="TableListBullet"/>
            </w:pPr>
            <w:r w:rsidRPr="00FB292A">
              <w:t>Monthly Week 3</w:t>
            </w:r>
          </w:p>
          <w:p w14:paraId="089B33D1" w14:textId="77777777" w:rsidR="007467C0" w:rsidRPr="00FB292A" w:rsidRDefault="007467C0" w:rsidP="004D3308">
            <w:pPr>
              <w:pStyle w:val="TableListBullet"/>
            </w:pPr>
            <w:r w:rsidRPr="00FB292A">
              <w:t>Monthly Week 4</w:t>
            </w:r>
          </w:p>
        </w:tc>
      </w:tr>
      <w:tr w:rsidR="007467C0" w:rsidRPr="00A875AE" w14:paraId="012E539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648DDDD" w14:textId="77777777" w:rsidR="007467C0" w:rsidRPr="0045658B" w:rsidRDefault="007467C0" w:rsidP="004D3308">
            <w:pPr>
              <w:pStyle w:val="TableBody"/>
              <w:rPr>
                <w:b/>
                <w:bCs/>
              </w:rPr>
            </w:pPr>
            <w:r w:rsidRPr="0045658B">
              <w:rPr>
                <w:b/>
                <w:bCs/>
              </w:rPr>
              <w:t>Specific Date</w:t>
            </w:r>
          </w:p>
        </w:tc>
        <w:tc>
          <w:tcPr>
            <w:tcW w:w="5750" w:type="dxa"/>
            <w:tcBorders>
              <w:top w:val="single" w:sz="4" w:space="0" w:color="auto"/>
              <w:left w:val="single" w:sz="4" w:space="0" w:color="auto"/>
              <w:bottom w:val="single" w:sz="4" w:space="0" w:color="auto"/>
              <w:right w:val="single" w:sz="4" w:space="0" w:color="auto"/>
            </w:tcBorders>
          </w:tcPr>
          <w:p w14:paraId="14745967" w14:textId="77777777" w:rsidR="007467C0" w:rsidRPr="00FB292A" w:rsidRDefault="007467C0" w:rsidP="004D3308">
            <w:pPr>
              <w:pStyle w:val="TableBody"/>
            </w:pPr>
            <w:r w:rsidRPr="00FB292A">
              <w:t xml:space="preserve">When used with a specific date option, this is the date for which the parameters will apply. </w:t>
            </w:r>
          </w:p>
          <w:p w14:paraId="4E969065" w14:textId="77777777" w:rsidR="007467C0" w:rsidRPr="00FB292A" w:rsidRDefault="007467C0" w:rsidP="004D3308">
            <w:pPr>
              <w:pStyle w:val="TableBody"/>
            </w:pPr>
            <w:r w:rsidRPr="00FB292A">
              <w:t>When a cycle is chosen for Bi-Weekly, Tri-Weekly, or 4</w:t>
            </w:r>
            <w:r w:rsidRPr="00FB292A">
              <w:rPr>
                <w:vertAlign w:val="superscript"/>
              </w:rPr>
              <w:t>th</w:t>
            </w:r>
            <w:r w:rsidRPr="00FB292A">
              <w:t xml:space="preserve"> Week, the Specific date indicates that starting date of the cycle.</w:t>
            </w:r>
          </w:p>
        </w:tc>
      </w:tr>
      <w:tr w:rsidR="007467C0" w:rsidRPr="00A875AE" w14:paraId="31FC78C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94902EB" w14:textId="77777777" w:rsidR="007467C0" w:rsidRPr="0045658B" w:rsidRDefault="007467C0" w:rsidP="004D3308">
            <w:pPr>
              <w:pStyle w:val="TableBody"/>
              <w:rPr>
                <w:b/>
                <w:bCs/>
              </w:rPr>
            </w:pPr>
            <w:r w:rsidRPr="0045658B">
              <w:rPr>
                <w:b/>
                <w:bCs/>
              </w:rPr>
              <w:t>Max Holding</w:t>
            </w:r>
          </w:p>
        </w:tc>
        <w:tc>
          <w:tcPr>
            <w:tcW w:w="5750" w:type="dxa"/>
            <w:tcBorders>
              <w:top w:val="single" w:sz="4" w:space="0" w:color="auto"/>
              <w:left w:val="single" w:sz="4" w:space="0" w:color="auto"/>
              <w:bottom w:val="single" w:sz="4" w:space="0" w:color="auto"/>
              <w:right w:val="single" w:sz="4" w:space="0" w:color="auto"/>
            </w:tcBorders>
          </w:tcPr>
          <w:p w14:paraId="3101ED61" w14:textId="77777777" w:rsidR="007467C0" w:rsidRPr="00FB292A" w:rsidRDefault="007467C0" w:rsidP="004D3308">
            <w:pPr>
              <w:pStyle w:val="TableBody"/>
            </w:pPr>
            <w:r w:rsidRPr="00FB292A">
              <w:t>The maximum holding amount for a given denomination.</w:t>
            </w:r>
          </w:p>
        </w:tc>
      </w:tr>
      <w:tr w:rsidR="007467C0" w:rsidRPr="00A875AE" w14:paraId="34697F1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DB262A1" w14:textId="77777777" w:rsidR="007467C0" w:rsidRPr="0045658B" w:rsidRDefault="007467C0" w:rsidP="004D3308">
            <w:pPr>
              <w:pStyle w:val="TableBody"/>
              <w:rPr>
                <w:b/>
                <w:bCs/>
              </w:rPr>
            </w:pPr>
            <w:r w:rsidRPr="0045658B">
              <w:rPr>
                <w:b/>
                <w:bCs/>
              </w:rPr>
              <w:t>Minimum Operating Balance</w:t>
            </w:r>
          </w:p>
        </w:tc>
        <w:tc>
          <w:tcPr>
            <w:tcW w:w="5750" w:type="dxa"/>
            <w:tcBorders>
              <w:top w:val="single" w:sz="4" w:space="0" w:color="auto"/>
              <w:left w:val="single" w:sz="4" w:space="0" w:color="auto"/>
              <w:bottom w:val="single" w:sz="4" w:space="0" w:color="auto"/>
              <w:right w:val="single" w:sz="4" w:space="0" w:color="auto"/>
            </w:tcBorders>
          </w:tcPr>
          <w:p w14:paraId="7F7E8962" w14:textId="77FFDFBC" w:rsidR="007467C0" w:rsidRPr="00FB292A" w:rsidRDefault="007467C0" w:rsidP="004D3308">
            <w:pPr>
              <w:pStyle w:val="TableBody"/>
            </w:pPr>
            <w:r w:rsidRPr="00FB292A">
              <w:t>Sets the minimum balance for the Vault. This is also known as safety stock and is used to ensure that enough cash is available at the Vault to avoid a shortfall situation. This amount is included as part of the required balance</w:t>
            </w:r>
          </w:p>
        </w:tc>
      </w:tr>
      <w:tr w:rsidR="007467C0" w:rsidRPr="00A875AE" w14:paraId="711E5F6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E3CA2CA" w14:textId="77777777" w:rsidR="007467C0" w:rsidRPr="0045658B" w:rsidRDefault="007467C0" w:rsidP="004D3308">
            <w:pPr>
              <w:pStyle w:val="TableBody"/>
              <w:rPr>
                <w:b/>
                <w:bCs/>
              </w:rPr>
            </w:pPr>
            <w:r w:rsidRPr="0045658B">
              <w:rPr>
                <w:b/>
                <w:bCs/>
              </w:rPr>
              <w:t>E-Cash Holding Amount</w:t>
            </w:r>
          </w:p>
        </w:tc>
        <w:tc>
          <w:tcPr>
            <w:tcW w:w="5750" w:type="dxa"/>
            <w:tcBorders>
              <w:top w:val="single" w:sz="4" w:space="0" w:color="auto"/>
              <w:left w:val="single" w:sz="4" w:space="0" w:color="auto"/>
              <w:bottom w:val="single" w:sz="4" w:space="0" w:color="auto"/>
              <w:right w:val="single" w:sz="4" w:space="0" w:color="auto"/>
            </w:tcBorders>
          </w:tcPr>
          <w:p w14:paraId="073E03A4" w14:textId="77777777" w:rsidR="007467C0" w:rsidRPr="00FB292A" w:rsidRDefault="007467C0" w:rsidP="004D3308">
            <w:pPr>
              <w:pStyle w:val="TableBody"/>
            </w:pPr>
            <w:r w:rsidRPr="00FB292A">
              <w:t>Emergency Cash Holding amount is used as an amount that is held in the Vault for emergency purposes. This amount is included as part of the required balance</w:t>
            </w:r>
          </w:p>
        </w:tc>
      </w:tr>
      <w:tr w:rsidR="007467C0" w:rsidRPr="00A875AE" w14:paraId="2E27A58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53ECE6E" w14:textId="77777777" w:rsidR="007467C0" w:rsidRPr="0045658B" w:rsidRDefault="007467C0" w:rsidP="004D3308">
            <w:pPr>
              <w:pStyle w:val="TableBody"/>
              <w:rPr>
                <w:b/>
                <w:bCs/>
              </w:rPr>
            </w:pPr>
            <w:r w:rsidRPr="0045658B">
              <w:rPr>
                <w:b/>
                <w:bCs/>
              </w:rPr>
              <w:t>Percent of Withdrawals to Cover</w:t>
            </w:r>
          </w:p>
        </w:tc>
        <w:tc>
          <w:tcPr>
            <w:tcW w:w="5750" w:type="dxa"/>
            <w:tcBorders>
              <w:top w:val="single" w:sz="4" w:space="0" w:color="auto"/>
              <w:left w:val="single" w:sz="4" w:space="0" w:color="auto"/>
              <w:bottom w:val="single" w:sz="4" w:space="0" w:color="auto"/>
              <w:right w:val="single" w:sz="4" w:space="0" w:color="auto"/>
            </w:tcBorders>
          </w:tcPr>
          <w:p w14:paraId="45822DE6" w14:textId="60BC8376" w:rsidR="007467C0" w:rsidRPr="00FB292A" w:rsidRDefault="007467C0" w:rsidP="004D3308">
            <w:pPr>
              <w:pStyle w:val="TableBody"/>
            </w:pPr>
            <w:r w:rsidRPr="00FB292A">
              <w:t xml:space="preserve">The percentage of forecasted withdrawals that should be covered by cash balances in the branch at the start of </w:t>
            </w:r>
            <w:r w:rsidR="000037A5">
              <w:t xml:space="preserve">the </w:t>
            </w:r>
            <w:r w:rsidRPr="00FB292A">
              <w:t xml:space="preserve">day. If 100% is input, the branch should have enough cash at the start of </w:t>
            </w:r>
            <w:r w:rsidR="000037A5">
              <w:t xml:space="preserve">the </w:t>
            </w:r>
            <w:r w:rsidRPr="00FB292A">
              <w:t>day to satisfy 100% of the expected day’s withdrawals.</w:t>
            </w:r>
          </w:p>
        </w:tc>
      </w:tr>
      <w:tr w:rsidR="007467C0" w:rsidRPr="00A875AE" w14:paraId="10F11A6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205DEC5" w14:textId="77777777" w:rsidR="007467C0" w:rsidRPr="0045658B" w:rsidRDefault="007467C0" w:rsidP="004D3308">
            <w:pPr>
              <w:pStyle w:val="TableBody"/>
              <w:rPr>
                <w:b/>
                <w:bCs/>
              </w:rPr>
            </w:pPr>
            <w:r w:rsidRPr="0045658B">
              <w:rPr>
                <w:b/>
                <w:bCs/>
              </w:rPr>
              <w:t>Percent of Deposits Available for Withdrawal</w:t>
            </w:r>
          </w:p>
        </w:tc>
        <w:tc>
          <w:tcPr>
            <w:tcW w:w="5750" w:type="dxa"/>
            <w:tcBorders>
              <w:top w:val="single" w:sz="4" w:space="0" w:color="auto"/>
              <w:left w:val="single" w:sz="4" w:space="0" w:color="auto"/>
              <w:bottom w:val="single" w:sz="4" w:space="0" w:color="auto"/>
              <w:right w:val="single" w:sz="4" w:space="0" w:color="auto"/>
            </w:tcBorders>
          </w:tcPr>
          <w:p w14:paraId="76400447" w14:textId="77777777" w:rsidR="007467C0" w:rsidRPr="00FB292A" w:rsidRDefault="007467C0" w:rsidP="004D3308">
            <w:pPr>
              <w:pStyle w:val="TableBody"/>
            </w:pPr>
            <w:r w:rsidRPr="00FB292A">
              <w:t>The percentage of daily cash deposits used or recycled to cover cash withdrawals.</w:t>
            </w:r>
          </w:p>
        </w:tc>
      </w:tr>
      <w:tr w:rsidR="007467C0" w:rsidRPr="00A875AE" w14:paraId="189F5BF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0C8E5F40" w14:textId="77777777" w:rsidR="007467C0" w:rsidRPr="0045658B" w:rsidRDefault="007467C0" w:rsidP="004D3308">
            <w:pPr>
              <w:pStyle w:val="TableBody"/>
              <w:rPr>
                <w:b/>
                <w:bCs/>
              </w:rPr>
            </w:pPr>
            <w:r w:rsidRPr="0045658B">
              <w:rPr>
                <w:b/>
                <w:bCs/>
              </w:rPr>
              <w:t>Percent of Deposits Held Until End Of Day</w:t>
            </w:r>
          </w:p>
        </w:tc>
        <w:tc>
          <w:tcPr>
            <w:tcW w:w="5750" w:type="dxa"/>
            <w:tcBorders>
              <w:top w:val="single" w:sz="4" w:space="0" w:color="auto"/>
              <w:left w:val="single" w:sz="4" w:space="0" w:color="auto"/>
              <w:bottom w:val="single" w:sz="4" w:space="0" w:color="auto"/>
              <w:right w:val="single" w:sz="4" w:space="0" w:color="auto"/>
            </w:tcBorders>
          </w:tcPr>
          <w:p w14:paraId="4CE8C376" w14:textId="77777777" w:rsidR="007467C0" w:rsidRPr="00FB292A" w:rsidRDefault="007467C0" w:rsidP="004D3308">
            <w:pPr>
              <w:pStyle w:val="TableBody"/>
            </w:pPr>
            <w:r w:rsidRPr="00FB292A">
              <w:t>The percentage of all deposits that are held in the balance until the end of the day. This amount is used to determine the recyclability of incoming deposits.</w:t>
            </w:r>
          </w:p>
        </w:tc>
      </w:tr>
      <w:tr w:rsidR="007467C0" w:rsidRPr="00A875AE" w14:paraId="0D56D800"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497BAE5" w14:textId="77777777" w:rsidR="007467C0" w:rsidRPr="0045658B" w:rsidRDefault="007467C0" w:rsidP="004D3308">
            <w:pPr>
              <w:pStyle w:val="TableBody"/>
              <w:rPr>
                <w:b/>
                <w:bCs/>
              </w:rPr>
            </w:pPr>
            <w:r w:rsidRPr="0045658B">
              <w:rPr>
                <w:b/>
                <w:bCs/>
              </w:rPr>
              <w:t>Percent Adjustment to Forecasted Demand</w:t>
            </w:r>
          </w:p>
        </w:tc>
        <w:tc>
          <w:tcPr>
            <w:tcW w:w="5750" w:type="dxa"/>
            <w:tcBorders>
              <w:top w:val="single" w:sz="4" w:space="0" w:color="auto"/>
              <w:left w:val="single" w:sz="4" w:space="0" w:color="auto"/>
              <w:bottom w:val="single" w:sz="4" w:space="0" w:color="auto"/>
              <w:right w:val="single" w:sz="4" w:space="0" w:color="auto"/>
            </w:tcBorders>
          </w:tcPr>
          <w:p w14:paraId="3BE9A474" w14:textId="77777777" w:rsidR="007467C0" w:rsidRPr="00FB292A" w:rsidRDefault="007467C0" w:rsidP="004D3308">
            <w:pPr>
              <w:pStyle w:val="TableBody"/>
            </w:pPr>
            <w:r w:rsidRPr="00FB292A">
              <w:t>An adjustment that can be applied to the Forecasted demand to increase the forecasted amount. This field only accepts positive numbers from 0 to 100</w:t>
            </w:r>
          </w:p>
        </w:tc>
      </w:tr>
      <w:tr w:rsidR="007467C0" w:rsidRPr="00A875AE" w14:paraId="7C21E93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7A93404" w14:textId="77777777" w:rsidR="007467C0" w:rsidRPr="0045658B" w:rsidRDefault="007467C0" w:rsidP="00F21D4C">
            <w:pPr>
              <w:pStyle w:val="TableBody"/>
              <w:rPr>
                <w:b/>
                <w:bCs/>
              </w:rPr>
            </w:pPr>
            <w:r w:rsidRPr="0045658B">
              <w:rPr>
                <w:b/>
                <w:bCs/>
              </w:rPr>
              <w:lastRenderedPageBreak/>
              <w:t>Percent Adjustment to Forecasted Deposits</w:t>
            </w:r>
          </w:p>
        </w:tc>
        <w:tc>
          <w:tcPr>
            <w:tcW w:w="5750" w:type="dxa"/>
            <w:tcBorders>
              <w:top w:val="single" w:sz="4" w:space="0" w:color="auto"/>
              <w:left w:val="single" w:sz="4" w:space="0" w:color="auto"/>
              <w:bottom w:val="single" w:sz="4" w:space="0" w:color="auto"/>
              <w:right w:val="single" w:sz="4" w:space="0" w:color="auto"/>
            </w:tcBorders>
          </w:tcPr>
          <w:p w14:paraId="113D6A41" w14:textId="77777777" w:rsidR="007467C0" w:rsidRPr="00FB292A" w:rsidRDefault="007467C0" w:rsidP="004D3308">
            <w:pPr>
              <w:pStyle w:val="TableBody"/>
            </w:pPr>
            <w:r w:rsidRPr="00FB292A">
              <w:t>An adjustment that can be applied to the Forecasted deposits to increase the forecasted amount. This field only accepts positive numbers from 0 to 100</w:t>
            </w:r>
          </w:p>
        </w:tc>
      </w:tr>
      <w:tr w:rsidR="007467C0" w:rsidRPr="00A875AE" w14:paraId="0562580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BFC1C19" w14:textId="77777777" w:rsidR="007467C0" w:rsidRPr="0045658B" w:rsidRDefault="007467C0" w:rsidP="00F21D4C">
            <w:pPr>
              <w:pStyle w:val="TableBody"/>
              <w:rPr>
                <w:b/>
                <w:bCs/>
              </w:rPr>
            </w:pPr>
            <w:r w:rsidRPr="0045658B">
              <w:rPr>
                <w:b/>
                <w:bCs/>
              </w:rPr>
              <w:t>Percent Adjustment to Generated Returns</w:t>
            </w:r>
          </w:p>
        </w:tc>
        <w:tc>
          <w:tcPr>
            <w:tcW w:w="5750" w:type="dxa"/>
            <w:tcBorders>
              <w:top w:val="single" w:sz="4" w:space="0" w:color="auto"/>
              <w:left w:val="single" w:sz="4" w:space="0" w:color="auto"/>
              <w:bottom w:val="single" w:sz="4" w:space="0" w:color="auto"/>
              <w:right w:val="single" w:sz="4" w:space="0" w:color="auto"/>
            </w:tcBorders>
          </w:tcPr>
          <w:p w14:paraId="51CECB84" w14:textId="02929A98" w:rsidR="007467C0" w:rsidRPr="00FB292A" w:rsidRDefault="007467C0" w:rsidP="004D3308">
            <w:pPr>
              <w:pStyle w:val="TableBody"/>
            </w:pPr>
            <w:r w:rsidRPr="00FB292A">
              <w:t xml:space="preserve">An adjustment that can be applied to the Recommendation for returns </w:t>
            </w:r>
            <w:r w:rsidR="00AB3FB0">
              <w:t xml:space="preserve">is </w:t>
            </w:r>
            <w:r w:rsidRPr="00FB292A">
              <w:t>to increase the amount of cash returned. This field only accepts positive numbers from 0 to 100</w:t>
            </w:r>
          </w:p>
        </w:tc>
      </w:tr>
      <w:tr w:rsidR="007467C0" w:rsidRPr="00A875AE" w14:paraId="16280FD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8D7CC8D" w14:textId="77777777" w:rsidR="007467C0" w:rsidRPr="0045658B" w:rsidRDefault="007467C0" w:rsidP="00F21D4C">
            <w:pPr>
              <w:pStyle w:val="TableBody"/>
              <w:rPr>
                <w:b/>
                <w:bCs/>
              </w:rPr>
            </w:pPr>
            <w:r w:rsidRPr="0045658B">
              <w:rPr>
                <w:b/>
                <w:bCs/>
              </w:rPr>
              <w:t>Percent Adjustment to Total Requirements</w:t>
            </w:r>
          </w:p>
        </w:tc>
        <w:tc>
          <w:tcPr>
            <w:tcW w:w="5750" w:type="dxa"/>
            <w:tcBorders>
              <w:top w:val="single" w:sz="4" w:space="0" w:color="auto"/>
              <w:left w:val="single" w:sz="4" w:space="0" w:color="auto"/>
              <w:bottom w:val="single" w:sz="4" w:space="0" w:color="auto"/>
              <w:right w:val="single" w:sz="4" w:space="0" w:color="auto"/>
            </w:tcBorders>
          </w:tcPr>
          <w:p w14:paraId="79CF060D" w14:textId="7F8F371C" w:rsidR="007467C0" w:rsidRPr="00FB292A" w:rsidRDefault="007467C0" w:rsidP="004D3308">
            <w:pPr>
              <w:pStyle w:val="TableBody"/>
            </w:pPr>
            <w:r w:rsidRPr="00FB292A">
              <w:t>An adjustment that can be applied to the Total Requirements to increase the requirements for the Vault. This parameter results in the Cashpoint holding more cash and should only be used when Cashpoint has a poor forecast.</w:t>
            </w:r>
          </w:p>
        </w:tc>
      </w:tr>
      <w:tr w:rsidR="007467C0" w:rsidRPr="00A875AE" w14:paraId="1A02C1B0"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9F49355" w14:textId="77777777" w:rsidR="007467C0" w:rsidRPr="0045658B" w:rsidRDefault="007467C0" w:rsidP="00F21D4C">
            <w:pPr>
              <w:pStyle w:val="TableBody"/>
              <w:rPr>
                <w:b/>
                <w:bCs/>
              </w:rPr>
            </w:pPr>
            <w:r w:rsidRPr="0045658B">
              <w:rPr>
                <w:b/>
                <w:bCs/>
              </w:rPr>
              <w:t>Exception Threshold Amount</w:t>
            </w:r>
          </w:p>
        </w:tc>
        <w:tc>
          <w:tcPr>
            <w:tcW w:w="5750" w:type="dxa"/>
            <w:tcBorders>
              <w:top w:val="single" w:sz="4" w:space="0" w:color="auto"/>
              <w:left w:val="single" w:sz="4" w:space="0" w:color="auto"/>
              <w:bottom w:val="single" w:sz="4" w:space="0" w:color="auto"/>
              <w:right w:val="single" w:sz="4" w:space="0" w:color="auto"/>
            </w:tcBorders>
          </w:tcPr>
          <w:p w14:paraId="56C4F0C1" w14:textId="77777777" w:rsidR="007467C0" w:rsidRPr="00FB292A" w:rsidRDefault="007467C0" w:rsidP="00F21D4C">
            <w:pPr>
              <w:pStyle w:val="TableBody"/>
            </w:pPr>
            <w:r w:rsidRPr="00FB292A">
              <w:t xml:space="preserve">The Exception Amount is used to allow some flexibility to the Required Balance. </w:t>
            </w:r>
          </w:p>
          <w:p w14:paraId="5C5503E3" w14:textId="77777777" w:rsidR="007467C0" w:rsidRPr="00FB292A" w:rsidRDefault="007467C0" w:rsidP="00F21D4C">
            <w:pPr>
              <w:pStyle w:val="TableBody"/>
            </w:pPr>
            <w:r w:rsidRPr="00FB292A">
              <w:t xml:space="preserve">When the Exception Amount is set, the recommendation will not trigger an emergency delivery until the Exception amount is exceeded.  </w:t>
            </w:r>
          </w:p>
          <w:p w14:paraId="44830B42" w14:textId="5D9F0AA9" w:rsidR="007467C0" w:rsidRPr="00FB292A" w:rsidRDefault="006A3CB9" w:rsidP="00F21D4C">
            <w:pPr>
              <w:pStyle w:val="TableBody"/>
            </w:pPr>
            <w:r>
              <w:rPr>
                <w:b/>
                <w:bCs/>
                <w:u w:val="single"/>
              </w:rPr>
              <w:t>E</w:t>
            </w:r>
            <w:r w:rsidR="007467C0" w:rsidRPr="0045658B">
              <w:rPr>
                <w:b/>
                <w:bCs/>
                <w:u w:val="single"/>
              </w:rPr>
              <w:t>xample,</w:t>
            </w:r>
            <w:r w:rsidR="007467C0" w:rsidRPr="00FB292A">
              <w:t xml:space="preserve"> Tuesday’s Required balance is $100,000, </w:t>
            </w:r>
            <w:r w:rsidR="00AB3FB0">
              <w:t xml:space="preserve">and </w:t>
            </w:r>
            <w:r w:rsidR="007467C0" w:rsidRPr="00FB292A">
              <w:t>the opening balance for Tuesday is $98,000 meaning the Cashpoint will fall short $2,000. If the exception amount were set to $5,000, the opening balance for Tuesday could fall to $95,000 without generating and Emergency Delivery.</w:t>
            </w:r>
          </w:p>
          <w:p w14:paraId="118AEF15" w14:textId="2174A05A" w:rsidR="007467C0" w:rsidRPr="00FB292A" w:rsidRDefault="007467C0">
            <w:pPr>
              <w:pStyle w:val="TableNote"/>
              <w:pPrChange w:id="309" w:author="Moses, Robbie" w:date="2023-02-14T01:32:00Z">
                <w:pPr>
                  <w:pStyle w:val="TableBody"/>
                </w:pPr>
              </w:pPrChange>
            </w:pPr>
            <w:r w:rsidRPr="00FB292A">
              <w:rPr>
                <w:b/>
              </w:rPr>
              <w:t>Note:</w:t>
            </w:r>
            <w:r w:rsidRPr="00FB292A">
              <w:t xml:space="preserve"> The Exception Amount is an exception based on the Required Balance. Therefore, the Exception Amount cannot exceed the Required Balance value.</w:t>
            </w:r>
          </w:p>
        </w:tc>
      </w:tr>
      <w:tr w:rsidR="007467C0" w:rsidRPr="00A875AE" w14:paraId="7D96D7E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76CD343B" w14:textId="77777777" w:rsidR="007467C0" w:rsidRPr="0045658B" w:rsidRDefault="007467C0" w:rsidP="00F21D4C">
            <w:pPr>
              <w:pStyle w:val="TableBody"/>
              <w:rPr>
                <w:b/>
                <w:bCs/>
              </w:rPr>
            </w:pPr>
            <w:r w:rsidRPr="0045658B">
              <w:rPr>
                <w:b/>
                <w:bCs/>
              </w:rPr>
              <w:t>Exception Threshold Percent</w:t>
            </w:r>
          </w:p>
        </w:tc>
        <w:tc>
          <w:tcPr>
            <w:tcW w:w="5750" w:type="dxa"/>
            <w:tcBorders>
              <w:top w:val="single" w:sz="4" w:space="0" w:color="auto"/>
              <w:left w:val="single" w:sz="4" w:space="0" w:color="auto"/>
              <w:bottom w:val="single" w:sz="4" w:space="0" w:color="auto"/>
              <w:right w:val="single" w:sz="4" w:space="0" w:color="auto"/>
            </w:tcBorders>
          </w:tcPr>
          <w:p w14:paraId="3959BD96" w14:textId="77777777" w:rsidR="007467C0" w:rsidRPr="00FB292A" w:rsidRDefault="007467C0" w:rsidP="00F21D4C">
            <w:pPr>
              <w:pStyle w:val="TableBody"/>
            </w:pPr>
            <w:r w:rsidRPr="00FB292A">
              <w:t xml:space="preserve">An alternative to the Exception Amount is the Exception % of Holdings. Similar in function to the Exception Amount, the Exception Percentage will allow the minimum balance to fall below the Required Balance by the Percentage set. </w:t>
            </w:r>
          </w:p>
          <w:p w14:paraId="42CAEA99" w14:textId="3084826E" w:rsidR="007467C0" w:rsidRPr="00FB292A" w:rsidRDefault="004100CA" w:rsidP="00F21D4C">
            <w:pPr>
              <w:pStyle w:val="TableBody"/>
            </w:pPr>
            <w:r w:rsidRPr="0045658B">
              <w:rPr>
                <w:b/>
                <w:bCs/>
                <w:u w:val="single"/>
              </w:rPr>
              <w:t>E</w:t>
            </w:r>
            <w:r w:rsidR="007467C0" w:rsidRPr="0045658B">
              <w:rPr>
                <w:b/>
                <w:bCs/>
                <w:u w:val="single"/>
              </w:rPr>
              <w:t>xample,</w:t>
            </w:r>
            <w:r w:rsidR="007467C0" w:rsidRPr="00FB292A">
              <w:t xml:space="preserve"> if the Required Balance were set to $10,000 and the Exception Percent to 20%, then the opening balance could fall $2,000 below the requirements before generating an Emergency Delivery.</w:t>
            </w:r>
          </w:p>
        </w:tc>
      </w:tr>
      <w:tr w:rsidR="007467C0" w:rsidRPr="00A875AE" w14:paraId="280AE1B7"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EE4CCF3" w14:textId="77777777" w:rsidR="007467C0" w:rsidRPr="0045658B" w:rsidRDefault="007467C0" w:rsidP="00F21D4C">
            <w:pPr>
              <w:pStyle w:val="TableBody"/>
              <w:rPr>
                <w:b/>
                <w:bCs/>
              </w:rPr>
            </w:pPr>
            <w:r w:rsidRPr="0045658B">
              <w:rPr>
                <w:b/>
                <w:bCs/>
              </w:rPr>
              <w:t>Save Button</w:t>
            </w:r>
          </w:p>
        </w:tc>
        <w:tc>
          <w:tcPr>
            <w:tcW w:w="5750" w:type="dxa"/>
            <w:tcBorders>
              <w:top w:val="single" w:sz="4" w:space="0" w:color="auto"/>
              <w:left w:val="single" w:sz="4" w:space="0" w:color="auto"/>
              <w:bottom w:val="single" w:sz="4" w:space="0" w:color="auto"/>
              <w:right w:val="single" w:sz="4" w:space="0" w:color="auto"/>
            </w:tcBorders>
          </w:tcPr>
          <w:p w14:paraId="4A9743A5" w14:textId="77777777" w:rsidR="007467C0" w:rsidRPr="00FB292A" w:rsidRDefault="007467C0" w:rsidP="00F21D4C">
            <w:pPr>
              <w:pStyle w:val="TableBody"/>
            </w:pPr>
            <w:r w:rsidRPr="00FB292A">
              <w:t>Saves the currently selected Requirements.</w:t>
            </w:r>
          </w:p>
        </w:tc>
      </w:tr>
      <w:tr w:rsidR="007467C0" w:rsidRPr="00A875AE" w14:paraId="799628F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481FBFA" w14:textId="77777777" w:rsidR="007467C0" w:rsidRPr="0045658B" w:rsidRDefault="007467C0" w:rsidP="00F21D4C">
            <w:pPr>
              <w:pStyle w:val="TableBody"/>
              <w:rPr>
                <w:b/>
                <w:bCs/>
              </w:rPr>
            </w:pPr>
            <w:r w:rsidRPr="0045658B">
              <w:rPr>
                <w:b/>
                <w:bCs/>
              </w:rPr>
              <w:t>Delete Button</w:t>
            </w:r>
          </w:p>
        </w:tc>
        <w:tc>
          <w:tcPr>
            <w:tcW w:w="5750" w:type="dxa"/>
            <w:tcBorders>
              <w:top w:val="single" w:sz="4" w:space="0" w:color="auto"/>
              <w:left w:val="single" w:sz="4" w:space="0" w:color="auto"/>
              <w:bottom w:val="single" w:sz="4" w:space="0" w:color="auto"/>
              <w:right w:val="single" w:sz="4" w:space="0" w:color="auto"/>
            </w:tcBorders>
          </w:tcPr>
          <w:p w14:paraId="49AC7F22" w14:textId="77777777" w:rsidR="007467C0" w:rsidRPr="00FB292A" w:rsidRDefault="007467C0" w:rsidP="004D3308">
            <w:pPr>
              <w:pStyle w:val="TableBody"/>
            </w:pPr>
            <w:r w:rsidRPr="00FB292A">
              <w:t xml:space="preserve">Deletes the currently selected </w:t>
            </w:r>
            <w:r w:rsidRPr="004D3308">
              <w:t>Requirements</w:t>
            </w:r>
          </w:p>
        </w:tc>
      </w:tr>
    </w:tbl>
    <w:p w14:paraId="10AEA855" w14:textId="745CB7A8" w:rsidR="007467C0" w:rsidRPr="0045658B" w:rsidRDefault="00EC4396" w:rsidP="007467C0">
      <w:pPr>
        <w:pStyle w:val="TopofSection"/>
      </w:pPr>
      <w:hyperlink w:anchor="_General_OptiVault_Pages" w:history="1">
        <w:r w:rsidR="007467C0" w:rsidRPr="0045658B">
          <w:t>Return: OptiVault General Pages</w:t>
        </w:r>
      </w:hyperlink>
    </w:p>
    <w:p w14:paraId="20C562D5" w14:textId="435166EC" w:rsidR="00CB1FAD" w:rsidRDefault="00CB1FAD">
      <w:pPr>
        <w:spacing w:after="160" w:line="259" w:lineRule="auto"/>
        <w:rPr>
          <w:color w:val="76923C"/>
          <w:sz w:val="20"/>
          <w:szCs w:val="20"/>
          <w:lang w:val="x-none" w:eastAsia="x-none" w:bidi="ar-SA"/>
        </w:rPr>
      </w:pPr>
      <w:r>
        <w:br w:type="page"/>
      </w:r>
    </w:p>
    <w:p w14:paraId="4F6D3FE6" w14:textId="77777777" w:rsidR="007467C0" w:rsidRDefault="007467C0" w:rsidP="007467C0">
      <w:pPr>
        <w:pStyle w:val="Heading3"/>
      </w:pPr>
      <w:bookmarkStart w:id="310" w:name="_Toc127244484"/>
      <w:bookmarkStart w:id="311" w:name="_Toc127244594"/>
      <w:bookmarkStart w:id="312" w:name="_Toc127491543"/>
      <w:bookmarkStart w:id="313" w:name="_Toc127491656"/>
      <w:bookmarkStart w:id="314" w:name="_Toc127491768"/>
      <w:bookmarkStart w:id="315" w:name="_Toc128019064"/>
      <w:bookmarkStart w:id="316" w:name="_Toc128020275"/>
      <w:bookmarkStart w:id="317" w:name="_Toc128020389"/>
      <w:bookmarkStart w:id="318" w:name="_Toc128020503"/>
      <w:bookmarkStart w:id="319" w:name="_Toc128020618"/>
      <w:bookmarkStart w:id="320" w:name="_Toc128020732"/>
      <w:bookmarkStart w:id="321" w:name="_Toc128020847"/>
      <w:bookmarkStart w:id="322" w:name="_Toc128020961"/>
      <w:bookmarkStart w:id="323" w:name="_Toc128021076"/>
      <w:bookmarkStart w:id="324" w:name="_Ref245719414"/>
      <w:bookmarkStart w:id="325" w:name="_Toc74556355"/>
      <w:bookmarkStart w:id="326" w:name="_Toc127491544"/>
      <w:bookmarkStart w:id="327" w:name="_Toc128021077"/>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r>
        <w:lastRenderedPageBreak/>
        <w:t>Cashpoint</w:t>
      </w:r>
      <w:r>
        <w:rPr>
          <w:rFonts w:ascii="Wingdings" w:hAnsi="Wingdings"/>
        </w:rPr>
        <w:t></w:t>
      </w:r>
      <w:r>
        <w:t>Basic</w:t>
      </w:r>
      <w:r>
        <w:rPr>
          <w:rFonts w:ascii="Wingdings" w:hAnsi="Wingdings"/>
        </w:rPr>
        <w:t></w:t>
      </w:r>
      <w:r>
        <w:t>Service Days</w:t>
      </w:r>
      <w:bookmarkEnd w:id="324"/>
      <w:bookmarkEnd w:id="325"/>
      <w:bookmarkEnd w:id="326"/>
      <w:bookmarkEnd w:id="327"/>
    </w:p>
    <w:p w14:paraId="2D392F13" w14:textId="77777777" w:rsidR="007467C0" w:rsidRDefault="007467C0" w:rsidP="00F21D4C">
      <w:pPr>
        <w:pStyle w:val="BodyText"/>
      </w:pPr>
      <w:r>
        <w:t>This topic relates to the following Cashpoint types:</w:t>
      </w:r>
    </w:p>
    <w:p w14:paraId="05CFC18D" w14:textId="77777777" w:rsidR="007467C0" w:rsidRDefault="007467C0" w:rsidP="00F21D4C">
      <w:pPr>
        <w:pStyle w:val="ListBullet"/>
      </w:pPr>
      <w:r>
        <w:fldChar w:fldCharType="begin"/>
      </w:r>
      <w:r>
        <w:instrText xml:space="preserve"> REF _Ref245724195 \h  \* MERGEFORMAT </w:instrText>
      </w:r>
      <w:r>
        <w:fldChar w:fldCharType="separate"/>
      </w:r>
      <w:r>
        <w:t>Vault</w:t>
      </w:r>
      <w:r>
        <w:fldChar w:fldCharType="end"/>
      </w:r>
    </w:p>
    <w:p w14:paraId="0E40E2F1" w14:textId="77777777" w:rsidR="007467C0" w:rsidRDefault="007467C0" w:rsidP="00F21D4C">
      <w:pPr>
        <w:pStyle w:val="ListBullet"/>
      </w:pPr>
      <w:r>
        <w:fldChar w:fldCharType="begin"/>
      </w:r>
      <w:r>
        <w:instrText xml:space="preserve"> REF _Ref245724200 \h  \* MERGEFORMAT </w:instrText>
      </w:r>
      <w:r>
        <w:fldChar w:fldCharType="separate"/>
      </w:r>
      <w:r>
        <w:t>Commercial</w:t>
      </w:r>
      <w:r>
        <w:fldChar w:fldCharType="end"/>
      </w:r>
    </w:p>
    <w:p w14:paraId="6A4EEB2D" w14:textId="77777777" w:rsidR="007467C0" w:rsidRDefault="007467C0" w:rsidP="00F21D4C">
      <w:pPr>
        <w:pStyle w:val="ListBullet"/>
      </w:pPr>
      <w:r>
        <w:fldChar w:fldCharType="begin"/>
      </w:r>
      <w:r>
        <w:instrText xml:space="preserve"> REF _Ref245724203 \h  \* MERGEFORMAT </w:instrText>
      </w:r>
      <w:r>
        <w:fldChar w:fldCharType="separate"/>
      </w:r>
      <w:r>
        <w:t>Custodial Inventory</w:t>
      </w:r>
      <w:r>
        <w:fldChar w:fldCharType="end"/>
      </w:r>
    </w:p>
    <w:p w14:paraId="22B2EB38" w14:textId="77777777" w:rsidR="007467C0" w:rsidRDefault="007467C0" w:rsidP="007467C0">
      <w:pPr>
        <w:pStyle w:val="Caption"/>
      </w:pPr>
      <w:bookmarkStart w:id="328" w:name="_Toc74556650"/>
      <w:r>
        <w:t xml:space="preserve">Table </w:t>
      </w:r>
      <w:r>
        <w:fldChar w:fldCharType="begin"/>
      </w:r>
      <w:r>
        <w:instrText xml:space="preserve"> SEQ Table \* ARABIC </w:instrText>
      </w:r>
      <w:r>
        <w:fldChar w:fldCharType="separate"/>
      </w:r>
      <w:r>
        <w:rPr>
          <w:noProof/>
        </w:rPr>
        <w:t>11</w:t>
      </w:r>
      <w:r>
        <w:rPr>
          <w:noProof/>
        </w:rPr>
        <w:fldChar w:fldCharType="end"/>
      </w:r>
      <w:r>
        <w:t>: Service Days</w:t>
      </w:r>
      <w:r w:rsidRPr="00362C40">
        <w:t xml:space="preserve"> Description</w:t>
      </w:r>
      <w:bookmarkEnd w:id="32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2DCE655" w14:textId="77777777" w:rsidTr="00145A91">
        <w:trPr>
          <w:tblHeader/>
        </w:trPr>
        <w:tc>
          <w:tcPr>
            <w:tcW w:w="2300" w:type="dxa"/>
            <w:tcBorders>
              <w:top w:val="single" w:sz="6" w:space="0" w:color="auto"/>
              <w:bottom w:val="double" w:sz="6" w:space="0" w:color="auto"/>
              <w:right w:val="single" w:sz="6" w:space="0" w:color="auto"/>
            </w:tcBorders>
            <w:shd w:val="clear" w:color="auto" w:fill="60C03A"/>
          </w:tcPr>
          <w:p w14:paraId="44F68F19"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41DC7E0F" w14:textId="77777777" w:rsidR="007467C0" w:rsidRPr="00A875AE" w:rsidRDefault="007467C0" w:rsidP="00170D7D">
            <w:pPr>
              <w:pStyle w:val="TableHeader"/>
            </w:pPr>
            <w:r w:rsidRPr="00A875AE">
              <w:t>Description</w:t>
            </w:r>
          </w:p>
        </w:tc>
      </w:tr>
      <w:tr w:rsidR="007467C0" w:rsidRPr="00A875AE" w14:paraId="6AF2DB1A" w14:textId="77777777" w:rsidTr="00145A91">
        <w:tc>
          <w:tcPr>
            <w:tcW w:w="2300" w:type="dxa"/>
            <w:tcBorders>
              <w:top w:val="nil"/>
              <w:bottom w:val="single" w:sz="6" w:space="0" w:color="auto"/>
              <w:right w:val="single" w:sz="6" w:space="0" w:color="auto"/>
            </w:tcBorders>
          </w:tcPr>
          <w:p w14:paraId="2F7D1F66" w14:textId="77777777" w:rsidR="007467C0" w:rsidRPr="00145A91" w:rsidRDefault="007467C0" w:rsidP="00145A91">
            <w:pPr>
              <w:pStyle w:val="TableBody"/>
              <w:rPr>
                <w:b/>
                <w:bCs/>
              </w:rPr>
            </w:pPr>
            <w:r w:rsidRPr="00145A91">
              <w:rPr>
                <w:b/>
                <w:bCs/>
              </w:rPr>
              <w:t>Calendar</w:t>
            </w:r>
          </w:p>
        </w:tc>
        <w:tc>
          <w:tcPr>
            <w:tcW w:w="5750" w:type="dxa"/>
            <w:tcBorders>
              <w:top w:val="nil"/>
              <w:left w:val="single" w:sz="6" w:space="0" w:color="auto"/>
              <w:bottom w:val="single" w:sz="6" w:space="0" w:color="auto"/>
            </w:tcBorders>
          </w:tcPr>
          <w:p w14:paraId="6E2A61B2" w14:textId="77777777" w:rsidR="007467C0" w:rsidRPr="00FB292A" w:rsidRDefault="007467C0" w:rsidP="00F21D4C">
            <w:pPr>
              <w:pStyle w:val="TableBody"/>
            </w:pPr>
            <w:r>
              <w:t>Shows the available calendars and highlights the one(s) that the cashpoint is currently associated with</w:t>
            </w:r>
          </w:p>
        </w:tc>
      </w:tr>
      <w:tr w:rsidR="007467C0" w:rsidRPr="00A875AE" w14:paraId="307138A6" w14:textId="77777777" w:rsidTr="00145A91">
        <w:tc>
          <w:tcPr>
            <w:tcW w:w="2300" w:type="dxa"/>
            <w:tcBorders>
              <w:top w:val="nil"/>
              <w:bottom w:val="single" w:sz="6" w:space="0" w:color="auto"/>
              <w:right w:val="single" w:sz="6" w:space="0" w:color="auto"/>
            </w:tcBorders>
          </w:tcPr>
          <w:p w14:paraId="01CC74F4" w14:textId="77777777" w:rsidR="007467C0" w:rsidRPr="00145A91" w:rsidRDefault="007467C0" w:rsidP="00145A91">
            <w:pPr>
              <w:pStyle w:val="TableBody"/>
              <w:rPr>
                <w:b/>
                <w:bCs/>
              </w:rPr>
            </w:pPr>
            <w:r w:rsidRPr="00145A91">
              <w:rPr>
                <w:b/>
                <w:bCs/>
              </w:rPr>
              <w:t>Business Days</w:t>
            </w:r>
          </w:p>
        </w:tc>
        <w:tc>
          <w:tcPr>
            <w:tcW w:w="5750" w:type="dxa"/>
            <w:tcBorders>
              <w:top w:val="nil"/>
              <w:left w:val="single" w:sz="6" w:space="0" w:color="auto"/>
              <w:bottom w:val="single" w:sz="6" w:space="0" w:color="auto"/>
            </w:tcBorders>
          </w:tcPr>
          <w:p w14:paraId="1BAF5589" w14:textId="77777777" w:rsidR="007467C0" w:rsidRPr="00FB292A" w:rsidRDefault="007467C0" w:rsidP="00F21D4C">
            <w:pPr>
              <w:pStyle w:val="TableBody"/>
            </w:pPr>
            <w:r w:rsidRPr="00FB292A">
              <w:t>Business days are defined for every Cashpoint to tell the Forecast and Recommendation process which days the Cashpoint will service customers. This should be the normal work schedule of the Cashpoint.</w:t>
            </w:r>
          </w:p>
        </w:tc>
      </w:tr>
      <w:tr w:rsidR="007467C0" w:rsidRPr="00A875AE" w14:paraId="030CD550" w14:textId="77777777" w:rsidTr="00145A91">
        <w:tc>
          <w:tcPr>
            <w:tcW w:w="2300" w:type="dxa"/>
            <w:tcBorders>
              <w:top w:val="nil"/>
              <w:bottom w:val="single" w:sz="4" w:space="0" w:color="auto"/>
              <w:right w:val="single" w:sz="6" w:space="0" w:color="auto"/>
            </w:tcBorders>
          </w:tcPr>
          <w:p w14:paraId="0296F48D" w14:textId="77777777" w:rsidR="007467C0" w:rsidRPr="00145A91" w:rsidRDefault="007467C0" w:rsidP="00145A91">
            <w:pPr>
              <w:pStyle w:val="TableBody"/>
              <w:rPr>
                <w:b/>
                <w:bCs/>
              </w:rPr>
            </w:pPr>
            <w:r w:rsidRPr="00145A91">
              <w:rPr>
                <w:b/>
                <w:bCs/>
              </w:rPr>
              <w:t>Required Service Days</w:t>
            </w:r>
          </w:p>
        </w:tc>
        <w:tc>
          <w:tcPr>
            <w:tcW w:w="5750" w:type="dxa"/>
            <w:tcBorders>
              <w:top w:val="nil"/>
              <w:left w:val="single" w:sz="6" w:space="0" w:color="auto"/>
              <w:bottom w:val="single" w:sz="4" w:space="0" w:color="auto"/>
            </w:tcBorders>
          </w:tcPr>
          <w:p w14:paraId="74307A32" w14:textId="77777777" w:rsidR="007467C0" w:rsidRPr="00FB292A" w:rsidRDefault="007467C0" w:rsidP="00F21D4C">
            <w:pPr>
              <w:pStyle w:val="TableBody"/>
            </w:pPr>
            <w:r w:rsidRPr="00FB292A">
              <w:t>When selected for a given day, this option tells the Recommendation process that it is required to make a delivery on this day. As a result, OptiVault will attempt to maximize the required day to make the most of the delivery costs.</w:t>
            </w:r>
          </w:p>
          <w:p w14:paraId="02CCBA1E" w14:textId="77777777" w:rsidR="007467C0" w:rsidRPr="00FB292A" w:rsidRDefault="007467C0" w:rsidP="00F21D4C">
            <w:pPr>
              <w:pStyle w:val="TableNote"/>
            </w:pPr>
            <w:r w:rsidRPr="00FB292A">
              <w:rPr>
                <w:b/>
              </w:rPr>
              <w:t>Note:</w:t>
            </w:r>
            <w:r w:rsidRPr="00FB292A">
              <w:t xml:space="preserve"> Optional Days must also be checked when Required Service Days are specified.</w:t>
            </w:r>
          </w:p>
        </w:tc>
      </w:tr>
      <w:tr w:rsidR="007467C0" w:rsidRPr="00A875AE" w14:paraId="0E4D6E4F" w14:textId="77777777" w:rsidTr="00145A91">
        <w:tc>
          <w:tcPr>
            <w:tcW w:w="2300" w:type="dxa"/>
            <w:tcBorders>
              <w:top w:val="single" w:sz="4" w:space="0" w:color="auto"/>
              <w:left w:val="single" w:sz="4" w:space="0" w:color="auto"/>
              <w:bottom w:val="single" w:sz="4" w:space="0" w:color="auto"/>
              <w:right w:val="single" w:sz="4" w:space="0" w:color="auto"/>
            </w:tcBorders>
          </w:tcPr>
          <w:p w14:paraId="1E600B53" w14:textId="77777777" w:rsidR="007467C0" w:rsidRPr="00145A91" w:rsidRDefault="007467C0" w:rsidP="00145A91">
            <w:pPr>
              <w:pStyle w:val="TableBody"/>
              <w:rPr>
                <w:b/>
                <w:bCs/>
              </w:rPr>
            </w:pPr>
            <w:r w:rsidRPr="00145A91">
              <w:rPr>
                <w:b/>
                <w:bCs/>
              </w:rPr>
              <w:t>Optional Service Days</w:t>
            </w:r>
          </w:p>
        </w:tc>
        <w:tc>
          <w:tcPr>
            <w:tcW w:w="5750" w:type="dxa"/>
            <w:tcBorders>
              <w:top w:val="single" w:sz="4" w:space="0" w:color="auto"/>
              <w:left w:val="single" w:sz="4" w:space="0" w:color="auto"/>
              <w:bottom w:val="single" w:sz="4" w:space="0" w:color="auto"/>
              <w:right w:val="single" w:sz="4" w:space="0" w:color="auto"/>
            </w:tcBorders>
          </w:tcPr>
          <w:p w14:paraId="659F2E89" w14:textId="77777777" w:rsidR="007467C0" w:rsidRPr="00FB292A" w:rsidRDefault="007467C0" w:rsidP="00F21D4C">
            <w:pPr>
              <w:pStyle w:val="TableBody"/>
            </w:pPr>
            <w:r w:rsidRPr="00FB292A">
              <w:t>When selected for a given day (without a Required Service Day), this option tells the Recommendation process that it is possible to delivery cash on this day, but not required. In this case, OptiVault has the choice if cash will be delivered. This allows the system to be flexible and order cash only when needed. This is also referred to as an On Demand Scenario</w:t>
            </w:r>
            <w:r w:rsidRPr="00FB292A">
              <w:fldChar w:fldCharType="begin"/>
            </w:r>
            <w:r w:rsidRPr="00FB292A">
              <w:instrText xml:space="preserve"> XE "On Demand Scenario" </w:instrText>
            </w:r>
            <w:r w:rsidRPr="00FB292A">
              <w:fldChar w:fldCharType="end"/>
            </w:r>
            <w:r w:rsidRPr="00FB292A">
              <w:t>.</w:t>
            </w:r>
          </w:p>
          <w:p w14:paraId="26C92998" w14:textId="77777777" w:rsidR="007467C0" w:rsidRPr="00FB292A" w:rsidRDefault="007467C0" w:rsidP="00F21D4C">
            <w:pPr>
              <w:pStyle w:val="TableNote"/>
              <w:rPr>
                <w:b/>
              </w:rPr>
            </w:pPr>
            <w:r w:rsidRPr="00FB292A">
              <w:rPr>
                <w:b/>
              </w:rPr>
              <w:t xml:space="preserve">Note: </w:t>
            </w:r>
            <w:r w:rsidRPr="00FB292A">
              <w:t>This option is overridden if Required Days is selected for the same day.</w:t>
            </w:r>
          </w:p>
        </w:tc>
      </w:tr>
      <w:tr w:rsidR="007467C0" w:rsidRPr="00A875AE" w14:paraId="61FF1BE4" w14:textId="77777777" w:rsidTr="00145A91">
        <w:tc>
          <w:tcPr>
            <w:tcW w:w="2300" w:type="dxa"/>
            <w:tcBorders>
              <w:top w:val="single" w:sz="4" w:space="0" w:color="auto"/>
              <w:left w:val="single" w:sz="4" w:space="0" w:color="auto"/>
              <w:bottom w:val="single" w:sz="4" w:space="0" w:color="auto"/>
              <w:right w:val="single" w:sz="4" w:space="0" w:color="auto"/>
            </w:tcBorders>
          </w:tcPr>
          <w:p w14:paraId="4B8D881E" w14:textId="77777777" w:rsidR="007467C0" w:rsidRPr="00D42E06" w:rsidRDefault="007467C0" w:rsidP="00D42E06">
            <w:pPr>
              <w:pStyle w:val="TableBody"/>
              <w:rPr>
                <w:b/>
                <w:bCs/>
              </w:rPr>
            </w:pPr>
            <w:r w:rsidRPr="00D42E06">
              <w:rPr>
                <w:b/>
                <w:bCs/>
              </w:rPr>
              <w:t>Cycle</w:t>
            </w:r>
          </w:p>
        </w:tc>
        <w:tc>
          <w:tcPr>
            <w:tcW w:w="5750" w:type="dxa"/>
            <w:tcBorders>
              <w:top w:val="single" w:sz="4" w:space="0" w:color="auto"/>
              <w:left w:val="single" w:sz="4" w:space="0" w:color="auto"/>
              <w:bottom w:val="single" w:sz="4" w:space="0" w:color="auto"/>
              <w:right w:val="single" w:sz="4" w:space="0" w:color="auto"/>
            </w:tcBorders>
          </w:tcPr>
          <w:p w14:paraId="0FABC250" w14:textId="77777777" w:rsidR="007467C0" w:rsidRPr="00FB292A" w:rsidRDefault="007467C0" w:rsidP="00D42E06">
            <w:pPr>
              <w:pStyle w:val="TableBody"/>
            </w:pPr>
            <w:r w:rsidRPr="00FB292A">
              <w:t>The frequency that the Cashpoint is normally serviced. It is not always the case that a Cashpoint is serviced every week; this is the purpose of this parameter. It allows the user to specify one of the following methods:</w:t>
            </w:r>
          </w:p>
          <w:p w14:paraId="4B4A419E" w14:textId="77777777" w:rsidR="007467C0" w:rsidRPr="00FB292A" w:rsidRDefault="007467C0" w:rsidP="00D42E06">
            <w:pPr>
              <w:pStyle w:val="TableListBullet"/>
            </w:pPr>
            <w:r w:rsidRPr="00145A91">
              <w:rPr>
                <w:b/>
                <w:bCs/>
              </w:rPr>
              <w:t xml:space="preserve">Weekly – </w:t>
            </w:r>
            <w:r w:rsidRPr="00FB292A">
              <w:t>Service is done every week</w:t>
            </w:r>
          </w:p>
          <w:p w14:paraId="7AC419F8" w14:textId="77777777" w:rsidR="007467C0" w:rsidRPr="00FB292A" w:rsidRDefault="007467C0" w:rsidP="00D42E06">
            <w:pPr>
              <w:pStyle w:val="TableListBullet"/>
            </w:pPr>
            <w:r w:rsidRPr="00145A91">
              <w:rPr>
                <w:b/>
                <w:bCs/>
              </w:rPr>
              <w:t>Bi-Weekly –</w:t>
            </w:r>
            <w:r w:rsidRPr="00FB292A">
              <w:t xml:space="preserve"> Service is done every 2 weeks</w:t>
            </w:r>
          </w:p>
          <w:p w14:paraId="50253B8D" w14:textId="77777777" w:rsidR="007467C0" w:rsidRPr="00FB292A" w:rsidRDefault="007467C0" w:rsidP="00D42E06">
            <w:pPr>
              <w:pStyle w:val="TableListBullet"/>
            </w:pPr>
            <w:r w:rsidRPr="00145A91">
              <w:rPr>
                <w:b/>
                <w:bCs/>
              </w:rPr>
              <w:t>Tri-Weekly –</w:t>
            </w:r>
            <w:r w:rsidRPr="00FB292A">
              <w:t xml:space="preserve"> Service is done every 3 weeks</w:t>
            </w:r>
          </w:p>
          <w:p w14:paraId="3F6A5ED3" w14:textId="330D0FFB" w:rsidR="007467C0" w:rsidRPr="00FB292A" w:rsidRDefault="00145A91" w:rsidP="00D42E06">
            <w:pPr>
              <w:pStyle w:val="TableListBullet"/>
            </w:pPr>
            <w:r w:rsidRPr="00145A91">
              <w:rPr>
                <w:b/>
                <w:bCs/>
              </w:rPr>
              <w:t>Fourth</w:t>
            </w:r>
            <w:r w:rsidR="007467C0" w:rsidRPr="00145A91">
              <w:rPr>
                <w:b/>
                <w:bCs/>
              </w:rPr>
              <w:t xml:space="preserve"> Week –</w:t>
            </w:r>
            <w:r w:rsidR="007467C0" w:rsidRPr="00FB292A">
              <w:t xml:space="preserve"> Service is done every 4 weeks</w:t>
            </w:r>
          </w:p>
          <w:p w14:paraId="6EC48CE1" w14:textId="77777777" w:rsidR="007467C0" w:rsidRPr="00FB292A" w:rsidRDefault="007467C0" w:rsidP="00D42E06">
            <w:pPr>
              <w:pStyle w:val="TableListBullet"/>
            </w:pPr>
            <w:r w:rsidRPr="00145A91">
              <w:rPr>
                <w:b/>
                <w:bCs/>
              </w:rPr>
              <w:t>Monthly Week 1 –</w:t>
            </w:r>
            <w:r w:rsidRPr="00FB292A">
              <w:t xml:space="preserve"> Service is done only the first week of the month</w:t>
            </w:r>
          </w:p>
          <w:p w14:paraId="055D97D7" w14:textId="77777777" w:rsidR="007467C0" w:rsidRPr="00FB292A" w:rsidRDefault="007467C0" w:rsidP="00D42E06">
            <w:pPr>
              <w:pStyle w:val="TableListBullet"/>
            </w:pPr>
            <w:r w:rsidRPr="00145A91">
              <w:rPr>
                <w:b/>
                <w:bCs/>
              </w:rPr>
              <w:lastRenderedPageBreak/>
              <w:t>Monthly Week 2 –</w:t>
            </w:r>
            <w:r w:rsidRPr="00FB292A">
              <w:t xml:space="preserve"> Service is done only the second week of the month</w:t>
            </w:r>
          </w:p>
          <w:p w14:paraId="7296CF92" w14:textId="77777777" w:rsidR="007467C0" w:rsidRPr="00FB292A" w:rsidRDefault="007467C0" w:rsidP="00D42E06">
            <w:pPr>
              <w:pStyle w:val="TableListBullet"/>
            </w:pPr>
            <w:r w:rsidRPr="00145A91">
              <w:rPr>
                <w:b/>
                <w:bCs/>
              </w:rPr>
              <w:t>Monthly Week 3 –</w:t>
            </w:r>
            <w:r w:rsidRPr="00FB292A">
              <w:t xml:space="preserve"> Service is done only the third week of the month</w:t>
            </w:r>
          </w:p>
          <w:p w14:paraId="1EA60449" w14:textId="77777777" w:rsidR="007467C0" w:rsidRPr="00FB292A" w:rsidRDefault="007467C0" w:rsidP="00D42E06">
            <w:pPr>
              <w:pStyle w:val="TableListBullet"/>
            </w:pPr>
            <w:r w:rsidRPr="00145A91">
              <w:rPr>
                <w:b/>
                <w:bCs/>
              </w:rPr>
              <w:t>Split Week –</w:t>
            </w:r>
            <w:r w:rsidRPr="00FB292A">
              <w:t xml:space="preserve"> Service alternates on different schedules from one week to the next.</w:t>
            </w:r>
          </w:p>
        </w:tc>
      </w:tr>
      <w:tr w:rsidR="007467C0" w:rsidRPr="00A875AE" w14:paraId="2F3C074A" w14:textId="77777777" w:rsidTr="00145A91">
        <w:tc>
          <w:tcPr>
            <w:tcW w:w="2300" w:type="dxa"/>
            <w:tcBorders>
              <w:top w:val="single" w:sz="4" w:space="0" w:color="auto"/>
              <w:left w:val="single" w:sz="4" w:space="0" w:color="auto"/>
              <w:bottom w:val="single" w:sz="4" w:space="0" w:color="auto"/>
              <w:right w:val="single" w:sz="4" w:space="0" w:color="auto"/>
            </w:tcBorders>
          </w:tcPr>
          <w:p w14:paraId="12DDDC96" w14:textId="77777777" w:rsidR="007467C0" w:rsidRPr="00D42E06" w:rsidRDefault="007467C0" w:rsidP="00D42E06">
            <w:pPr>
              <w:pStyle w:val="TableBody"/>
              <w:rPr>
                <w:b/>
                <w:bCs/>
              </w:rPr>
            </w:pPr>
            <w:r w:rsidRPr="00D42E06">
              <w:rPr>
                <w:b/>
                <w:bCs/>
              </w:rPr>
              <w:lastRenderedPageBreak/>
              <w:t>Lead Time</w:t>
            </w:r>
          </w:p>
          <w:p w14:paraId="64642967" w14:textId="77777777" w:rsidR="007467C0" w:rsidRPr="00D42E06" w:rsidRDefault="007467C0" w:rsidP="00D42E06">
            <w:pPr>
              <w:pStyle w:val="TableBody"/>
              <w:rPr>
                <w:b/>
                <w:bCs/>
              </w:rPr>
            </w:pPr>
          </w:p>
        </w:tc>
        <w:tc>
          <w:tcPr>
            <w:tcW w:w="5750" w:type="dxa"/>
            <w:tcBorders>
              <w:top w:val="single" w:sz="4" w:space="0" w:color="auto"/>
              <w:left w:val="single" w:sz="4" w:space="0" w:color="auto"/>
              <w:bottom w:val="single" w:sz="4" w:space="0" w:color="auto"/>
              <w:right w:val="single" w:sz="4" w:space="0" w:color="auto"/>
            </w:tcBorders>
          </w:tcPr>
          <w:p w14:paraId="7195361F" w14:textId="53F6E19B" w:rsidR="007467C0" w:rsidRPr="00FB292A" w:rsidRDefault="007467C0" w:rsidP="00D42E06">
            <w:pPr>
              <w:pStyle w:val="TableBody"/>
            </w:pPr>
            <w:r w:rsidRPr="00FB292A">
              <w:t xml:space="preserve">The Lead Time is the time required by the carrier, in advance of delivery, that an order must be placed. </w:t>
            </w:r>
          </w:p>
          <w:p w14:paraId="044A3E13" w14:textId="6A1E89CE" w:rsidR="007467C0" w:rsidRPr="00FB292A" w:rsidRDefault="007C21F2" w:rsidP="00D42E06">
            <w:pPr>
              <w:pStyle w:val="TableBody"/>
            </w:pPr>
            <w:r w:rsidRPr="00145A91">
              <w:rPr>
                <w:b/>
                <w:bCs/>
                <w:u w:val="single"/>
              </w:rPr>
              <w:t>E</w:t>
            </w:r>
            <w:r w:rsidR="007467C0" w:rsidRPr="00145A91">
              <w:rPr>
                <w:b/>
                <w:bCs/>
                <w:u w:val="single"/>
              </w:rPr>
              <w:t>xample,</w:t>
            </w:r>
            <w:r w:rsidR="007467C0" w:rsidRPr="00FB292A">
              <w:t xml:space="preserve"> If an order placed today can be delivered tomorrow, then the Lead Time is defined as 1. </w:t>
            </w:r>
          </w:p>
        </w:tc>
      </w:tr>
      <w:tr w:rsidR="007467C0" w:rsidRPr="00A875AE" w14:paraId="794786B9" w14:textId="77777777" w:rsidTr="00145A91">
        <w:tc>
          <w:tcPr>
            <w:tcW w:w="2300" w:type="dxa"/>
            <w:tcBorders>
              <w:top w:val="single" w:sz="4" w:space="0" w:color="auto"/>
              <w:left w:val="single" w:sz="4" w:space="0" w:color="auto"/>
              <w:bottom w:val="single" w:sz="4" w:space="0" w:color="auto"/>
              <w:right w:val="single" w:sz="4" w:space="0" w:color="auto"/>
            </w:tcBorders>
          </w:tcPr>
          <w:p w14:paraId="2CF0780D" w14:textId="77777777" w:rsidR="007467C0" w:rsidRPr="00D42E06" w:rsidRDefault="007467C0" w:rsidP="00D42E06">
            <w:pPr>
              <w:pStyle w:val="TableBody"/>
              <w:rPr>
                <w:b/>
                <w:bCs/>
              </w:rPr>
            </w:pPr>
            <w:r w:rsidRPr="00D42E06">
              <w:rPr>
                <w:b/>
                <w:bCs/>
              </w:rPr>
              <w:t>Lead Time</w:t>
            </w:r>
          </w:p>
          <w:p w14:paraId="203A6038" w14:textId="77777777" w:rsidR="007467C0" w:rsidRPr="00D42E06" w:rsidRDefault="007467C0" w:rsidP="00D42E06">
            <w:pPr>
              <w:pStyle w:val="TableBody"/>
              <w:rPr>
                <w:b/>
                <w:bCs/>
              </w:rPr>
            </w:pPr>
          </w:p>
        </w:tc>
        <w:tc>
          <w:tcPr>
            <w:tcW w:w="5750" w:type="dxa"/>
            <w:tcBorders>
              <w:top w:val="single" w:sz="4" w:space="0" w:color="auto"/>
              <w:left w:val="single" w:sz="4" w:space="0" w:color="auto"/>
              <w:bottom w:val="single" w:sz="4" w:space="0" w:color="auto"/>
              <w:right w:val="single" w:sz="4" w:space="0" w:color="auto"/>
            </w:tcBorders>
          </w:tcPr>
          <w:p w14:paraId="7A8A017B" w14:textId="77777777" w:rsidR="007467C0" w:rsidRPr="00FB292A" w:rsidRDefault="007467C0" w:rsidP="00D42E06">
            <w:pPr>
              <w:pStyle w:val="TableBody"/>
            </w:pPr>
            <w:r w:rsidRPr="00FB292A">
              <w:t>The Lead Time is the time required by the carrier, in advance of a return of cash, that a return order must be placed.</w:t>
            </w:r>
          </w:p>
          <w:p w14:paraId="1B67D448" w14:textId="27E21641" w:rsidR="007467C0" w:rsidRPr="00FB292A" w:rsidRDefault="0064377D" w:rsidP="00D42E06">
            <w:pPr>
              <w:pStyle w:val="TableBody"/>
            </w:pPr>
            <w:r w:rsidRPr="00145A91">
              <w:rPr>
                <w:b/>
                <w:bCs/>
                <w:u w:val="single"/>
              </w:rPr>
              <w:t>E</w:t>
            </w:r>
            <w:r w:rsidR="007467C0" w:rsidRPr="00145A91">
              <w:rPr>
                <w:b/>
                <w:bCs/>
                <w:u w:val="single"/>
              </w:rPr>
              <w:t>xample,</w:t>
            </w:r>
            <w:r w:rsidR="007467C0" w:rsidRPr="00FB292A">
              <w:t xml:space="preserve"> if a Return Order is placed today and will be picked up tomorrow, then the Lead Time is 1.</w:t>
            </w:r>
          </w:p>
        </w:tc>
      </w:tr>
      <w:tr w:rsidR="007467C0" w:rsidRPr="00A875AE" w14:paraId="3D635AD4" w14:textId="77777777" w:rsidTr="00145A91">
        <w:tc>
          <w:tcPr>
            <w:tcW w:w="2300" w:type="dxa"/>
            <w:tcBorders>
              <w:top w:val="single" w:sz="4" w:space="0" w:color="auto"/>
              <w:left w:val="single" w:sz="4" w:space="0" w:color="auto"/>
              <w:bottom w:val="single" w:sz="4" w:space="0" w:color="auto"/>
              <w:right w:val="single" w:sz="4" w:space="0" w:color="auto"/>
            </w:tcBorders>
          </w:tcPr>
          <w:p w14:paraId="48086CBB" w14:textId="77777777" w:rsidR="007467C0" w:rsidRPr="00D42E06" w:rsidRDefault="007467C0" w:rsidP="00D42E06">
            <w:pPr>
              <w:pStyle w:val="TableBody"/>
              <w:rPr>
                <w:b/>
                <w:bCs/>
              </w:rPr>
            </w:pPr>
            <w:r w:rsidRPr="00D42E06">
              <w:rPr>
                <w:b/>
                <w:bCs/>
              </w:rPr>
              <w:t xml:space="preserve">EOD Return Time </w:t>
            </w:r>
          </w:p>
          <w:p w14:paraId="06400FCA" w14:textId="77777777" w:rsidR="007467C0" w:rsidRPr="00D42E06" w:rsidRDefault="007467C0" w:rsidP="00D42E06">
            <w:pPr>
              <w:pStyle w:val="TableBody"/>
              <w:rPr>
                <w:b/>
                <w:bCs/>
              </w:rPr>
            </w:pPr>
          </w:p>
        </w:tc>
        <w:tc>
          <w:tcPr>
            <w:tcW w:w="5750" w:type="dxa"/>
            <w:tcBorders>
              <w:top w:val="single" w:sz="4" w:space="0" w:color="auto"/>
              <w:left w:val="single" w:sz="4" w:space="0" w:color="auto"/>
              <w:bottom w:val="single" w:sz="4" w:space="0" w:color="auto"/>
              <w:right w:val="single" w:sz="4" w:space="0" w:color="auto"/>
            </w:tcBorders>
          </w:tcPr>
          <w:p w14:paraId="62AA614B" w14:textId="252A801D" w:rsidR="007467C0" w:rsidRPr="00FB292A" w:rsidRDefault="007467C0" w:rsidP="00D42E06">
            <w:pPr>
              <w:pStyle w:val="TableBody"/>
            </w:pPr>
            <w:r w:rsidRPr="00FB292A">
              <w:t>Indicates that the branch generally has its cash picked up by the servicer at the end of the business day. Therefore, the demand on the day of return must be included in the calculation of the return recommendation. If not indicated, a beginning</w:t>
            </w:r>
            <w:r w:rsidR="00E22853">
              <w:t>-of-the-</w:t>
            </w:r>
            <w:r w:rsidRPr="00FB292A">
              <w:t>day (BOD) return time is assumed. This includes one less day of demand in the calculation of the return recommendation.</w:t>
            </w:r>
          </w:p>
        </w:tc>
      </w:tr>
      <w:tr w:rsidR="007467C0" w:rsidRPr="00A875AE" w14:paraId="54F87AF3" w14:textId="77777777" w:rsidTr="00145A91">
        <w:tc>
          <w:tcPr>
            <w:tcW w:w="2300" w:type="dxa"/>
            <w:tcBorders>
              <w:top w:val="single" w:sz="4" w:space="0" w:color="auto"/>
              <w:left w:val="single" w:sz="4" w:space="0" w:color="auto"/>
              <w:bottom w:val="single" w:sz="4" w:space="0" w:color="auto"/>
              <w:right w:val="single" w:sz="4" w:space="0" w:color="auto"/>
            </w:tcBorders>
          </w:tcPr>
          <w:p w14:paraId="27A05607" w14:textId="77777777" w:rsidR="007467C0" w:rsidRPr="00D42E06" w:rsidRDefault="007467C0" w:rsidP="00D42E06">
            <w:pPr>
              <w:pStyle w:val="TableBody"/>
              <w:rPr>
                <w:b/>
                <w:bCs/>
              </w:rPr>
            </w:pPr>
            <w:r w:rsidRPr="00D42E06">
              <w:rPr>
                <w:b/>
                <w:bCs/>
              </w:rPr>
              <w:t>Lead Time</w:t>
            </w:r>
          </w:p>
          <w:p w14:paraId="4D110A4E" w14:textId="77777777" w:rsidR="007467C0" w:rsidRPr="00D42E06" w:rsidRDefault="007467C0" w:rsidP="00D42E06">
            <w:pPr>
              <w:pStyle w:val="TableBody"/>
            </w:pPr>
            <w:r w:rsidRPr="00D42E06">
              <w:t>(Unplanned Orders)</w:t>
            </w:r>
          </w:p>
        </w:tc>
        <w:tc>
          <w:tcPr>
            <w:tcW w:w="5750" w:type="dxa"/>
            <w:tcBorders>
              <w:top w:val="single" w:sz="4" w:space="0" w:color="auto"/>
              <w:left w:val="single" w:sz="4" w:space="0" w:color="auto"/>
              <w:bottom w:val="single" w:sz="4" w:space="0" w:color="auto"/>
              <w:right w:val="single" w:sz="4" w:space="0" w:color="auto"/>
            </w:tcBorders>
          </w:tcPr>
          <w:p w14:paraId="21C54248" w14:textId="77777777" w:rsidR="007467C0" w:rsidRPr="00FB292A" w:rsidRDefault="007467C0" w:rsidP="00D42E06">
            <w:pPr>
              <w:pStyle w:val="TableBody"/>
            </w:pPr>
            <w:r w:rsidRPr="00FB292A">
              <w:t>The Lead Time is the time required by the carrier, in advance of an emergency order of cash, that an emergency order must be placed.</w:t>
            </w:r>
          </w:p>
          <w:p w14:paraId="278C85DF" w14:textId="50D81F49" w:rsidR="007467C0" w:rsidRPr="00FB292A" w:rsidRDefault="00734EF0" w:rsidP="00D42E06">
            <w:pPr>
              <w:pStyle w:val="TableBody"/>
            </w:pPr>
            <w:r w:rsidRPr="00145A91">
              <w:rPr>
                <w:b/>
                <w:bCs/>
                <w:u w:val="single"/>
              </w:rPr>
              <w:t>E</w:t>
            </w:r>
            <w:r w:rsidR="007467C0" w:rsidRPr="00145A91">
              <w:rPr>
                <w:b/>
                <w:bCs/>
                <w:u w:val="single"/>
              </w:rPr>
              <w:t>xample</w:t>
            </w:r>
            <w:r w:rsidR="007467C0" w:rsidRPr="00FB292A">
              <w:t>, if an Emergency Order is placed today and will be delivered today, then the Lead Time is 0.</w:t>
            </w:r>
          </w:p>
        </w:tc>
      </w:tr>
      <w:tr w:rsidR="007467C0" w:rsidRPr="00A875AE" w14:paraId="3DB0CB8C" w14:textId="77777777" w:rsidTr="00145A91">
        <w:tc>
          <w:tcPr>
            <w:tcW w:w="2300" w:type="dxa"/>
            <w:tcBorders>
              <w:top w:val="single" w:sz="4" w:space="0" w:color="auto"/>
              <w:left w:val="single" w:sz="4" w:space="0" w:color="auto"/>
              <w:bottom w:val="single" w:sz="4" w:space="0" w:color="auto"/>
              <w:right w:val="single" w:sz="4" w:space="0" w:color="auto"/>
            </w:tcBorders>
          </w:tcPr>
          <w:p w14:paraId="5B91AC4B" w14:textId="77777777" w:rsidR="007467C0" w:rsidRPr="00D42E06" w:rsidRDefault="007467C0" w:rsidP="00D42E06">
            <w:pPr>
              <w:pStyle w:val="TableBody"/>
              <w:rPr>
                <w:b/>
                <w:bCs/>
              </w:rPr>
            </w:pPr>
            <w:r w:rsidRPr="00D42E06">
              <w:rPr>
                <w:b/>
                <w:bCs/>
              </w:rPr>
              <w:t>Unplanned Service Days</w:t>
            </w:r>
          </w:p>
        </w:tc>
        <w:tc>
          <w:tcPr>
            <w:tcW w:w="5750" w:type="dxa"/>
            <w:tcBorders>
              <w:top w:val="single" w:sz="4" w:space="0" w:color="auto"/>
              <w:left w:val="single" w:sz="4" w:space="0" w:color="auto"/>
              <w:bottom w:val="single" w:sz="4" w:space="0" w:color="auto"/>
              <w:right w:val="single" w:sz="4" w:space="0" w:color="auto"/>
            </w:tcBorders>
          </w:tcPr>
          <w:p w14:paraId="7E8BA849" w14:textId="16FDF0A0" w:rsidR="007467C0" w:rsidRPr="00FB292A" w:rsidRDefault="007467C0" w:rsidP="00D42E06">
            <w:pPr>
              <w:pStyle w:val="TableBody"/>
            </w:pPr>
            <w:r w:rsidRPr="00FB292A">
              <w:t>An Unplanned or Emergency delivery falls outside the Lead Time for normal deliveries.</w:t>
            </w:r>
          </w:p>
          <w:p w14:paraId="4EC40010" w14:textId="668A3621" w:rsidR="007467C0" w:rsidRPr="00FB292A" w:rsidRDefault="007467C0" w:rsidP="00D42E06">
            <w:pPr>
              <w:pStyle w:val="TableBody"/>
            </w:pPr>
            <w:r w:rsidRPr="00FB292A">
              <w:t>An Unplanned Delivery is a movement of cash to a Cashpoint that can be initiated on short notice. As a result, these types of service</w:t>
            </w:r>
            <w:r w:rsidR="00123214">
              <w:t>s</w:t>
            </w:r>
            <w:r w:rsidRPr="00FB292A">
              <w:t xml:space="preserve"> are generally more expensive and are avoided at all costs. It is, however, the goal of OptiVault to keep Cashpoints running at all costs and therefore emergencies will be generated to protect a Cashpoint from falling short. </w:t>
            </w:r>
          </w:p>
          <w:p w14:paraId="50435647" w14:textId="77777777" w:rsidR="007467C0" w:rsidRPr="00FB292A" w:rsidRDefault="007467C0" w:rsidP="00D42E06">
            <w:pPr>
              <w:pStyle w:val="TableBody"/>
            </w:pPr>
            <w:r w:rsidRPr="00FB292A">
              <w:t xml:space="preserve">In some instances, institutions choose not to use emergencies or limit them to specific days. </w:t>
            </w:r>
          </w:p>
          <w:p w14:paraId="4251D449" w14:textId="77777777" w:rsidR="007467C0" w:rsidRPr="00FB292A" w:rsidRDefault="007467C0" w:rsidP="00D42E06">
            <w:pPr>
              <w:pStyle w:val="TableBody"/>
            </w:pPr>
            <w:r w:rsidRPr="00FB292A">
              <w:t>The following scenarios for unplanned deliveries are supported:</w:t>
            </w:r>
          </w:p>
          <w:p w14:paraId="5849BCF9" w14:textId="77777777" w:rsidR="007467C0" w:rsidRPr="00FB292A" w:rsidRDefault="007467C0" w:rsidP="00D42E06">
            <w:pPr>
              <w:pStyle w:val="TableBody"/>
            </w:pPr>
            <w:r w:rsidRPr="00FB292A">
              <w:lastRenderedPageBreak/>
              <w:t xml:space="preserve">NYYYYYN, where Mon-Fri are the available days for emergency deliveries. </w:t>
            </w:r>
          </w:p>
          <w:p w14:paraId="1FE38F19" w14:textId="77777777" w:rsidR="007467C0" w:rsidRPr="00FB292A" w:rsidRDefault="007467C0" w:rsidP="00D42E06">
            <w:pPr>
              <w:pStyle w:val="TableBody"/>
            </w:pPr>
            <w:r w:rsidRPr="00FB292A">
              <w:t>NYYYYYY, where Mon-Sat are the available days for emergency deliveries.</w:t>
            </w:r>
          </w:p>
          <w:p w14:paraId="77F58879" w14:textId="77777777" w:rsidR="007467C0" w:rsidRPr="00FB292A" w:rsidRDefault="007467C0" w:rsidP="00D42E06">
            <w:pPr>
              <w:pStyle w:val="TableBody"/>
            </w:pPr>
            <w:r w:rsidRPr="00FB292A">
              <w:t>YYYYYYY, where Sun-Sat are the available days for emergency deliveries.</w:t>
            </w:r>
          </w:p>
          <w:p w14:paraId="2181745B" w14:textId="1072720C" w:rsidR="007467C0" w:rsidRPr="00FB292A" w:rsidRDefault="007467C0" w:rsidP="00D42E06">
            <w:pPr>
              <w:pStyle w:val="TableBody"/>
            </w:pPr>
            <w:r w:rsidRPr="00FB292A">
              <w:t xml:space="preserve">NNNNNNN, when there are no days selected for emergency deliveries. In this scenario, all services days for unplanned services are unchecked, and OptiVault will never generate an emergency. If customers choose to use this scenario, it is essential that users use </w:t>
            </w:r>
            <w:r w:rsidR="002D6604">
              <w:t>pre-emptive alerts</w:t>
            </w:r>
            <w:r w:rsidRPr="00FB292A">
              <w:t xml:space="preserve"> report to warn of any Cashpoints running low on cash.</w:t>
            </w:r>
          </w:p>
          <w:p w14:paraId="4F16EDE2" w14:textId="77777777" w:rsidR="007467C0" w:rsidRPr="00FB292A" w:rsidRDefault="007467C0" w:rsidP="00D42E06">
            <w:pPr>
              <w:pStyle w:val="TableBody"/>
            </w:pPr>
            <w:r w:rsidRPr="00FB292A">
              <w:t>Taking the decision to avoid emergencies in OptiVault may be a dangerous practice since the user disables the only way OptiVault can alert the user when Cashpoints are running low on cash.</w:t>
            </w:r>
          </w:p>
        </w:tc>
      </w:tr>
      <w:tr w:rsidR="007467C0" w:rsidRPr="00A875AE" w14:paraId="430A09B5" w14:textId="77777777" w:rsidTr="00145A91">
        <w:tc>
          <w:tcPr>
            <w:tcW w:w="2300" w:type="dxa"/>
            <w:tcBorders>
              <w:top w:val="single" w:sz="4" w:space="0" w:color="auto"/>
              <w:left w:val="single" w:sz="4" w:space="0" w:color="auto"/>
              <w:bottom w:val="single" w:sz="4" w:space="0" w:color="auto"/>
              <w:right w:val="single" w:sz="4" w:space="0" w:color="auto"/>
            </w:tcBorders>
          </w:tcPr>
          <w:p w14:paraId="427D8889" w14:textId="77777777" w:rsidR="007467C0" w:rsidRPr="00D42E06" w:rsidRDefault="007467C0" w:rsidP="00D42E06">
            <w:pPr>
              <w:pStyle w:val="TableBody"/>
              <w:rPr>
                <w:b/>
                <w:bCs/>
              </w:rPr>
            </w:pPr>
            <w:r w:rsidRPr="00D42E06">
              <w:rPr>
                <w:b/>
                <w:bCs/>
              </w:rPr>
              <w:lastRenderedPageBreak/>
              <w:t>Save Button</w:t>
            </w:r>
          </w:p>
        </w:tc>
        <w:tc>
          <w:tcPr>
            <w:tcW w:w="5750" w:type="dxa"/>
            <w:tcBorders>
              <w:top w:val="single" w:sz="4" w:space="0" w:color="auto"/>
              <w:left w:val="single" w:sz="4" w:space="0" w:color="auto"/>
              <w:bottom w:val="single" w:sz="4" w:space="0" w:color="auto"/>
              <w:right w:val="single" w:sz="4" w:space="0" w:color="auto"/>
            </w:tcBorders>
          </w:tcPr>
          <w:p w14:paraId="64EBBEF8" w14:textId="77777777" w:rsidR="007467C0" w:rsidRPr="00FB292A" w:rsidRDefault="007467C0" w:rsidP="00D42E06">
            <w:pPr>
              <w:pStyle w:val="TableBody"/>
            </w:pPr>
            <w:r w:rsidRPr="00FB292A">
              <w:t>Saves the Service Days parameters.</w:t>
            </w:r>
          </w:p>
        </w:tc>
      </w:tr>
    </w:tbl>
    <w:p w14:paraId="2BF879B5" w14:textId="77777777" w:rsidR="00D42E06" w:rsidRDefault="00D42E06" w:rsidP="00D42E06">
      <w:pPr>
        <w:pStyle w:val="Heading3"/>
        <w:numPr>
          <w:ilvl w:val="0"/>
          <w:numId w:val="0"/>
        </w:numPr>
      </w:pPr>
      <w:bookmarkStart w:id="329" w:name="_Ref245719415"/>
      <w:bookmarkStart w:id="330" w:name="_Toc74556356"/>
    </w:p>
    <w:p w14:paraId="732347E2" w14:textId="2BB07801" w:rsidR="007467C0" w:rsidRDefault="007467C0" w:rsidP="007467C0">
      <w:pPr>
        <w:pStyle w:val="Heading3"/>
      </w:pPr>
      <w:bookmarkStart w:id="331" w:name="_Toc127491545"/>
      <w:bookmarkStart w:id="332" w:name="_Toc128021078"/>
      <w:r>
        <w:t>Cashpoint</w:t>
      </w:r>
      <w:r>
        <w:rPr>
          <w:rFonts w:ascii="Wingdings" w:hAnsi="Wingdings"/>
        </w:rPr>
        <w:t></w:t>
      </w:r>
      <w:r>
        <w:t>Basic</w:t>
      </w:r>
      <w:r>
        <w:rPr>
          <w:rFonts w:ascii="Wingdings" w:hAnsi="Wingdings"/>
        </w:rPr>
        <w:t></w:t>
      </w:r>
      <w:r>
        <w:t>Cashpoints</w:t>
      </w:r>
      <w:bookmarkEnd w:id="329"/>
      <w:bookmarkEnd w:id="330"/>
      <w:bookmarkEnd w:id="331"/>
      <w:bookmarkEnd w:id="332"/>
    </w:p>
    <w:p w14:paraId="2B898EDB" w14:textId="77777777" w:rsidR="007467C0" w:rsidRDefault="007467C0" w:rsidP="00BC32D9">
      <w:pPr>
        <w:pStyle w:val="BodyText"/>
      </w:pPr>
      <w:r>
        <w:t>This topic relates to the following Cashpoint types:</w:t>
      </w:r>
    </w:p>
    <w:p w14:paraId="573A34CF" w14:textId="77777777" w:rsidR="007467C0" w:rsidRDefault="007467C0" w:rsidP="002B7987">
      <w:pPr>
        <w:pStyle w:val="ListBullet"/>
      </w:pPr>
      <w:r>
        <w:fldChar w:fldCharType="begin"/>
      </w:r>
      <w:r>
        <w:instrText xml:space="preserve"> REF _Ref245724195 \h  \* MERGEFORMAT </w:instrText>
      </w:r>
      <w:r>
        <w:fldChar w:fldCharType="separate"/>
      </w:r>
      <w:r>
        <w:t>Vault</w:t>
      </w:r>
      <w:r>
        <w:fldChar w:fldCharType="end"/>
      </w:r>
    </w:p>
    <w:p w14:paraId="6F08CD73" w14:textId="2BCFE73F" w:rsidR="007467C0" w:rsidRDefault="007467C0" w:rsidP="002B7987">
      <w:pPr>
        <w:pStyle w:val="ListBullet"/>
      </w:pPr>
      <w:r>
        <w:fldChar w:fldCharType="begin"/>
      </w:r>
      <w:r>
        <w:instrText xml:space="preserve"> REF _Ref245724200 \h  \* MERGEFORMAT </w:instrText>
      </w:r>
      <w:r>
        <w:fldChar w:fldCharType="separate"/>
      </w:r>
      <w:r>
        <w:t>Commercial</w:t>
      </w:r>
      <w:r>
        <w:fldChar w:fldCharType="end"/>
      </w:r>
    </w:p>
    <w:p w14:paraId="3FBEB654" w14:textId="77777777" w:rsidR="007467C0" w:rsidRDefault="007467C0" w:rsidP="007467C0">
      <w:pPr>
        <w:pStyle w:val="Caption"/>
      </w:pPr>
      <w:bookmarkStart w:id="333" w:name="_Toc74556651"/>
      <w:r>
        <w:t xml:space="preserve">Table </w:t>
      </w:r>
      <w:r>
        <w:fldChar w:fldCharType="begin"/>
      </w:r>
      <w:r>
        <w:instrText xml:space="preserve"> SEQ Table \* ARABIC </w:instrText>
      </w:r>
      <w:r>
        <w:fldChar w:fldCharType="separate"/>
      </w:r>
      <w:r>
        <w:rPr>
          <w:noProof/>
        </w:rPr>
        <w:t>12</w:t>
      </w:r>
      <w:r>
        <w:rPr>
          <w:noProof/>
        </w:rPr>
        <w:fldChar w:fldCharType="end"/>
      </w:r>
      <w:r>
        <w:t>: Cashpoints</w:t>
      </w:r>
      <w:r w:rsidRPr="00585CB8">
        <w:t xml:space="preserve"> Description</w:t>
      </w:r>
      <w:bookmarkEnd w:id="333"/>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ACFEA0B" w14:textId="77777777" w:rsidTr="00145A91">
        <w:trPr>
          <w:tblHeader/>
        </w:trPr>
        <w:tc>
          <w:tcPr>
            <w:tcW w:w="2300" w:type="dxa"/>
            <w:shd w:val="clear" w:color="auto" w:fill="60C03A"/>
          </w:tcPr>
          <w:p w14:paraId="1265909B" w14:textId="77777777" w:rsidR="007467C0" w:rsidRPr="002B7987" w:rsidRDefault="007467C0" w:rsidP="00170D7D">
            <w:pPr>
              <w:pStyle w:val="TableHeader"/>
            </w:pPr>
            <w:r w:rsidRPr="002B7987">
              <w:t>Field Name</w:t>
            </w:r>
          </w:p>
        </w:tc>
        <w:tc>
          <w:tcPr>
            <w:tcW w:w="5750" w:type="dxa"/>
            <w:shd w:val="clear" w:color="auto" w:fill="60C03A"/>
          </w:tcPr>
          <w:p w14:paraId="5D6946D9" w14:textId="77777777" w:rsidR="007467C0" w:rsidRPr="002B7987" w:rsidRDefault="007467C0" w:rsidP="00170D7D">
            <w:pPr>
              <w:pStyle w:val="TableHeader"/>
            </w:pPr>
            <w:r w:rsidRPr="002B7987">
              <w:t>Description</w:t>
            </w:r>
          </w:p>
        </w:tc>
      </w:tr>
      <w:tr w:rsidR="007467C0" w:rsidRPr="00A875AE" w14:paraId="52C16A71" w14:textId="77777777" w:rsidTr="00145A91">
        <w:tc>
          <w:tcPr>
            <w:tcW w:w="2300" w:type="dxa"/>
          </w:tcPr>
          <w:p w14:paraId="05528177" w14:textId="77777777" w:rsidR="007467C0" w:rsidRPr="00145A91" w:rsidRDefault="007467C0" w:rsidP="002B7987">
            <w:pPr>
              <w:pStyle w:val="TableBody"/>
              <w:rPr>
                <w:b/>
                <w:bCs/>
              </w:rPr>
            </w:pPr>
            <w:r w:rsidRPr="00145A91">
              <w:rPr>
                <w:b/>
                <w:bCs/>
              </w:rPr>
              <w:t>Add Cashpoint Vault</w:t>
            </w:r>
          </w:p>
        </w:tc>
        <w:tc>
          <w:tcPr>
            <w:tcW w:w="5750" w:type="dxa"/>
          </w:tcPr>
          <w:p w14:paraId="493D610F" w14:textId="77777777" w:rsidR="007467C0" w:rsidRPr="00FB292A" w:rsidRDefault="007467C0" w:rsidP="002B7987">
            <w:pPr>
              <w:pStyle w:val="TableBody"/>
            </w:pPr>
            <w:r w:rsidRPr="00FB292A">
              <w:t xml:space="preserve">This field allows the user to type in the Cashpoint ID that will be added to the Vault. This can be done by entering a valid Cashpoint ID and clicking the </w:t>
            </w:r>
            <w:r w:rsidRPr="00145A91">
              <w:rPr>
                <w:b/>
                <w:bCs/>
              </w:rPr>
              <w:t>‘Add’</w:t>
            </w:r>
            <w:r w:rsidRPr="00FB292A">
              <w:t xml:space="preserve"> button. The analyst can also click the Browse button to search for a Cashpoint.</w:t>
            </w:r>
          </w:p>
        </w:tc>
      </w:tr>
      <w:tr w:rsidR="007467C0" w:rsidRPr="00A875AE" w14:paraId="0D8C0198" w14:textId="77777777" w:rsidTr="00145A91">
        <w:tc>
          <w:tcPr>
            <w:tcW w:w="2300" w:type="dxa"/>
          </w:tcPr>
          <w:p w14:paraId="611D63C4" w14:textId="77777777" w:rsidR="007467C0" w:rsidRPr="00145A91" w:rsidRDefault="007467C0" w:rsidP="002B7987">
            <w:pPr>
              <w:pStyle w:val="TableBody"/>
              <w:rPr>
                <w:b/>
                <w:bCs/>
              </w:rPr>
            </w:pPr>
            <w:r w:rsidRPr="00145A91">
              <w:rPr>
                <w:b/>
                <w:bCs/>
              </w:rPr>
              <w:t>Add Button</w:t>
            </w:r>
          </w:p>
        </w:tc>
        <w:tc>
          <w:tcPr>
            <w:tcW w:w="5750" w:type="dxa"/>
          </w:tcPr>
          <w:p w14:paraId="3F893390" w14:textId="67843C09" w:rsidR="007467C0" w:rsidRPr="00FB292A" w:rsidRDefault="007467C0" w:rsidP="002B7987">
            <w:pPr>
              <w:pStyle w:val="TableBody"/>
            </w:pPr>
            <w:r w:rsidRPr="00FB292A">
              <w:t xml:space="preserve">Adds a new Cashpoint to the Vault by entering a valid Cashpoint ID </w:t>
            </w:r>
            <w:r w:rsidR="005348D4">
              <w:t>in</w:t>
            </w:r>
            <w:r w:rsidRPr="00FB292A">
              <w:t>to the field adjacent to this button.</w:t>
            </w:r>
          </w:p>
        </w:tc>
      </w:tr>
      <w:tr w:rsidR="007467C0" w:rsidRPr="00A875AE" w14:paraId="0432F5C4" w14:textId="77777777" w:rsidTr="00145A91">
        <w:tc>
          <w:tcPr>
            <w:tcW w:w="2300" w:type="dxa"/>
          </w:tcPr>
          <w:p w14:paraId="4F25D55F" w14:textId="77777777" w:rsidR="007467C0" w:rsidRPr="00145A91" w:rsidRDefault="007467C0" w:rsidP="002B7987">
            <w:pPr>
              <w:pStyle w:val="TableBody"/>
              <w:rPr>
                <w:b/>
                <w:bCs/>
              </w:rPr>
            </w:pPr>
            <w:r w:rsidRPr="00145A91">
              <w:rPr>
                <w:b/>
                <w:bCs/>
              </w:rPr>
              <w:t>Browse Button</w:t>
            </w:r>
          </w:p>
        </w:tc>
        <w:tc>
          <w:tcPr>
            <w:tcW w:w="5750" w:type="dxa"/>
          </w:tcPr>
          <w:p w14:paraId="79777D58" w14:textId="77777777" w:rsidR="007467C0" w:rsidRPr="00FB292A" w:rsidRDefault="007467C0" w:rsidP="002B7987">
            <w:pPr>
              <w:pStyle w:val="TableBody"/>
            </w:pPr>
            <w:r w:rsidRPr="00FB292A">
              <w:t xml:space="preserve">Allows analysts to browse all the available Cashpoints on the system to add to the Vault. </w:t>
            </w:r>
          </w:p>
          <w:p w14:paraId="78107F05" w14:textId="77777777" w:rsidR="007467C0" w:rsidRPr="00FB292A" w:rsidRDefault="007467C0" w:rsidP="002B7987">
            <w:pPr>
              <w:pStyle w:val="TableBody"/>
            </w:pPr>
            <w:r w:rsidRPr="00FB292A">
              <w:t>After clicking this button, the analyst will be prompted with a search page where they can search by:</w:t>
            </w:r>
          </w:p>
          <w:p w14:paraId="2BE5CBF1" w14:textId="77777777" w:rsidR="007467C0" w:rsidRPr="00FB292A" w:rsidRDefault="007467C0" w:rsidP="002B7987">
            <w:pPr>
              <w:pStyle w:val="TableListBullet"/>
            </w:pPr>
            <w:r w:rsidRPr="00FB292A">
              <w:t>Cashpoint ID</w:t>
            </w:r>
          </w:p>
          <w:p w14:paraId="29CDB066" w14:textId="77777777" w:rsidR="007467C0" w:rsidRPr="00FB292A" w:rsidRDefault="007467C0" w:rsidP="002B7987">
            <w:pPr>
              <w:pStyle w:val="TableListBullet"/>
            </w:pPr>
            <w:r w:rsidRPr="00FB292A">
              <w:t>Name</w:t>
            </w:r>
          </w:p>
          <w:p w14:paraId="52F4F658" w14:textId="77777777" w:rsidR="007467C0" w:rsidRPr="00FB292A" w:rsidRDefault="007467C0" w:rsidP="002B7987">
            <w:pPr>
              <w:pStyle w:val="TableListBullet"/>
            </w:pPr>
            <w:r w:rsidRPr="00FB292A">
              <w:t>Depot</w:t>
            </w:r>
          </w:p>
          <w:p w14:paraId="1A9B7E24" w14:textId="77777777" w:rsidR="007467C0" w:rsidRPr="00FB292A" w:rsidRDefault="007467C0" w:rsidP="002B7987">
            <w:pPr>
              <w:pStyle w:val="TableListBullet"/>
            </w:pPr>
            <w:r w:rsidRPr="00FB292A">
              <w:lastRenderedPageBreak/>
              <w:t>Center</w:t>
            </w:r>
          </w:p>
          <w:p w14:paraId="5A42DB55" w14:textId="77777777" w:rsidR="007467C0" w:rsidRPr="00FB292A" w:rsidRDefault="007467C0" w:rsidP="002B7987">
            <w:pPr>
              <w:pStyle w:val="TableListBullet"/>
            </w:pPr>
            <w:r w:rsidRPr="00FB292A">
              <w:t>Region</w:t>
            </w:r>
          </w:p>
          <w:p w14:paraId="51E524D1" w14:textId="77777777" w:rsidR="007467C0" w:rsidRPr="00FB292A" w:rsidRDefault="007467C0" w:rsidP="002B7987">
            <w:pPr>
              <w:pStyle w:val="TableBody"/>
            </w:pPr>
            <w:r w:rsidRPr="00FB292A">
              <w:t>The user can also enter the default Delivery and Return Transit times that will apply once the Cashpoints are selected and added.</w:t>
            </w:r>
          </w:p>
          <w:p w14:paraId="5EC25711" w14:textId="77777777" w:rsidR="007467C0" w:rsidRPr="00FB292A" w:rsidRDefault="007467C0" w:rsidP="002B7987">
            <w:pPr>
              <w:pStyle w:val="TableBody"/>
            </w:pPr>
            <w:r w:rsidRPr="00FB292A">
              <w:t>Once the user has searched for a Cashpoint, they can check the desired Cashpoints and click the ‘Add’ button at the bottom of the page to add the selected Cashpoints to the Vault.</w:t>
            </w:r>
          </w:p>
          <w:p w14:paraId="60930BA7" w14:textId="77777777" w:rsidR="007467C0" w:rsidRPr="00FB292A" w:rsidRDefault="007467C0" w:rsidP="00145A91">
            <w:pPr>
              <w:pStyle w:val="TableNote"/>
            </w:pPr>
            <w:r w:rsidRPr="00145A91">
              <w:rPr>
                <w:b/>
                <w:bCs/>
              </w:rPr>
              <w:t>Note:</w:t>
            </w:r>
            <w:r w:rsidRPr="00FB292A">
              <w:t xml:space="preserve"> A Cashpoint ID can only belong to one Vault, therefore it is possible that if a particular Cashpoint is not found while browsing that the Cashpoint has already been assigned to another Cashpoint.</w:t>
            </w:r>
          </w:p>
        </w:tc>
      </w:tr>
      <w:tr w:rsidR="007467C0" w:rsidRPr="00A875AE" w14:paraId="4D78355C" w14:textId="77777777" w:rsidTr="00145A91">
        <w:tc>
          <w:tcPr>
            <w:tcW w:w="2300" w:type="dxa"/>
          </w:tcPr>
          <w:p w14:paraId="320B097D" w14:textId="77777777" w:rsidR="007467C0" w:rsidRPr="00145A91" w:rsidRDefault="007467C0" w:rsidP="002B7987">
            <w:pPr>
              <w:pStyle w:val="TableBody"/>
              <w:rPr>
                <w:b/>
                <w:bCs/>
              </w:rPr>
            </w:pPr>
            <w:r w:rsidRPr="00145A91">
              <w:rPr>
                <w:b/>
                <w:bCs/>
              </w:rPr>
              <w:lastRenderedPageBreak/>
              <w:t>ID</w:t>
            </w:r>
          </w:p>
        </w:tc>
        <w:tc>
          <w:tcPr>
            <w:tcW w:w="5750" w:type="dxa"/>
          </w:tcPr>
          <w:p w14:paraId="6C77DD78" w14:textId="77777777" w:rsidR="007467C0" w:rsidRPr="00FB292A" w:rsidRDefault="007467C0" w:rsidP="002B7987">
            <w:pPr>
              <w:pStyle w:val="TableBody"/>
            </w:pPr>
            <w:r w:rsidRPr="00FB292A">
              <w:t>Unique alpha-numeric Cashpoint ID that is currently assigned to the selected Vault</w:t>
            </w:r>
          </w:p>
        </w:tc>
      </w:tr>
      <w:tr w:rsidR="007467C0" w:rsidRPr="00A875AE" w14:paraId="5A47D3B4" w14:textId="77777777" w:rsidTr="00145A91">
        <w:tc>
          <w:tcPr>
            <w:tcW w:w="2300" w:type="dxa"/>
          </w:tcPr>
          <w:p w14:paraId="17A3F280" w14:textId="77777777" w:rsidR="007467C0" w:rsidRPr="00145A91" w:rsidRDefault="007467C0" w:rsidP="002B7987">
            <w:pPr>
              <w:pStyle w:val="TableBody"/>
              <w:rPr>
                <w:b/>
                <w:bCs/>
              </w:rPr>
            </w:pPr>
            <w:r w:rsidRPr="00145A91">
              <w:rPr>
                <w:b/>
                <w:bCs/>
              </w:rPr>
              <w:t>Name</w:t>
            </w:r>
          </w:p>
        </w:tc>
        <w:tc>
          <w:tcPr>
            <w:tcW w:w="5750" w:type="dxa"/>
          </w:tcPr>
          <w:p w14:paraId="079AD772" w14:textId="77777777" w:rsidR="007467C0" w:rsidRPr="00FB292A" w:rsidRDefault="007467C0" w:rsidP="002B7987">
            <w:pPr>
              <w:pStyle w:val="TableBody"/>
            </w:pPr>
            <w:r w:rsidRPr="00FB292A">
              <w:t>Name of the Cashpoint</w:t>
            </w:r>
          </w:p>
        </w:tc>
      </w:tr>
      <w:tr w:rsidR="007467C0" w:rsidRPr="00A875AE" w14:paraId="00272343" w14:textId="77777777" w:rsidTr="00145A91">
        <w:tc>
          <w:tcPr>
            <w:tcW w:w="2300" w:type="dxa"/>
          </w:tcPr>
          <w:p w14:paraId="10918F70" w14:textId="77777777" w:rsidR="007467C0" w:rsidRPr="00145A91" w:rsidRDefault="007467C0" w:rsidP="002B7987">
            <w:pPr>
              <w:pStyle w:val="TableBody"/>
              <w:rPr>
                <w:b/>
                <w:bCs/>
              </w:rPr>
            </w:pPr>
            <w:r w:rsidRPr="00145A91">
              <w:rPr>
                <w:b/>
                <w:bCs/>
              </w:rPr>
              <w:t>Type</w:t>
            </w:r>
          </w:p>
        </w:tc>
        <w:tc>
          <w:tcPr>
            <w:tcW w:w="5750" w:type="dxa"/>
          </w:tcPr>
          <w:p w14:paraId="3B387682" w14:textId="77777777" w:rsidR="007467C0" w:rsidRPr="00FB292A" w:rsidRDefault="007467C0" w:rsidP="002B7987">
            <w:pPr>
              <w:pStyle w:val="TableBody"/>
            </w:pPr>
            <w:r w:rsidRPr="00FB292A">
              <w:t>Type of Cashpoint corresponding to the Cashpoint ID.</w:t>
            </w:r>
          </w:p>
        </w:tc>
      </w:tr>
      <w:tr w:rsidR="007467C0" w:rsidRPr="00A875AE" w14:paraId="21F37689" w14:textId="77777777" w:rsidTr="00145A91">
        <w:tc>
          <w:tcPr>
            <w:tcW w:w="2300" w:type="dxa"/>
          </w:tcPr>
          <w:p w14:paraId="78806022" w14:textId="77777777" w:rsidR="007467C0" w:rsidRPr="00145A91" w:rsidRDefault="007467C0" w:rsidP="002B7987">
            <w:pPr>
              <w:pStyle w:val="TableBody"/>
              <w:rPr>
                <w:b/>
                <w:bCs/>
              </w:rPr>
            </w:pPr>
            <w:r w:rsidRPr="00145A91">
              <w:rPr>
                <w:b/>
                <w:bCs/>
              </w:rPr>
              <w:t>Return Transit Time</w:t>
            </w:r>
          </w:p>
        </w:tc>
        <w:tc>
          <w:tcPr>
            <w:tcW w:w="5750" w:type="dxa"/>
          </w:tcPr>
          <w:p w14:paraId="6FF4EB4A" w14:textId="77777777" w:rsidR="007467C0" w:rsidRPr="00FB292A" w:rsidRDefault="007467C0" w:rsidP="002B7987">
            <w:pPr>
              <w:pStyle w:val="TableBody"/>
            </w:pPr>
            <w:r w:rsidRPr="00FB292A">
              <w:t>The time (in days) that it takes to return cash from the Cashpoint</w:t>
            </w:r>
            <w:r>
              <w:t>.  This is read from OptiCash and is read-only in OptiVault.</w:t>
            </w:r>
          </w:p>
        </w:tc>
      </w:tr>
      <w:tr w:rsidR="007467C0" w:rsidRPr="00A875AE" w14:paraId="12620524" w14:textId="77777777" w:rsidTr="00145A91">
        <w:tc>
          <w:tcPr>
            <w:tcW w:w="2300" w:type="dxa"/>
          </w:tcPr>
          <w:p w14:paraId="14173AF7" w14:textId="77777777" w:rsidR="007467C0" w:rsidRPr="00145A91" w:rsidRDefault="007467C0" w:rsidP="002B7987">
            <w:pPr>
              <w:pStyle w:val="TableBody"/>
              <w:rPr>
                <w:b/>
                <w:bCs/>
              </w:rPr>
            </w:pPr>
            <w:r w:rsidRPr="00145A91">
              <w:rPr>
                <w:b/>
                <w:bCs/>
              </w:rPr>
              <w:t>Delivery Transit Time</w:t>
            </w:r>
          </w:p>
        </w:tc>
        <w:tc>
          <w:tcPr>
            <w:tcW w:w="5750" w:type="dxa"/>
          </w:tcPr>
          <w:p w14:paraId="5A3DDD5C" w14:textId="77777777" w:rsidR="007467C0" w:rsidRPr="00FB292A" w:rsidRDefault="007467C0" w:rsidP="002B7987">
            <w:pPr>
              <w:pStyle w:val="TableBody"/>
            </w:pPr>
            <w:r w:rsidRPr="00FB292A">
              <w:t>The time (in days) that it takes t</w:t>
            </w:r>
            <w:r>
              <w:t>o deliver cash to the Cashpoint. This is read from OptiCash and is read-only in OptiVault.</w:t>
            </w:r>
          </w:p>
        </w:tc>
      </w:tr>
      <w:tr w:rsidR="007467C0" w:rsidRPr="00A875AE" w14:paraId="58DC343A" w14:textId="77777777" w:rsidTr="00145A91">
        <w:tc>
          <w:tcPr>
            <w:tcW w:w="2300" w:type="dxa"/>
          </w:tcPr>
          <w:p w14:paraId="556BED13" w14:textId="77777777" w:rsidR="007467C0" w:rsidRPr="00145A91" w:rsidRDefault="007467C0" w:rsidP="002B7987">
            <w:pPr>
              <w:pStyle w:val="TableBody"/>
              <w:rPr>
                <w:b/>
                <w:bCs/>
              </w:rPr>
            </w:pPr>
            <w:r w:rsidRPr="00145A91">
              <w:rPr>
                <w:b/>
                <w:bCs/>
              </w:rPr>
              <w:t>Remove Button</w:t>
            </w:r>
          </w:p>
        </w:tc>
        <w:tc>
          <w:tcPr>
            <w:tcW w:w="5750" w:type="dxa"/>
          </w:tcPr>
          <w:p w14:paraId="2872D82E" w14:textId="77777777" w:rsidR="007467C0" w:rsidRPr="00FB292A" w:rsidRDefault="007467C0" w:rsidP="002B7987">
            <w:pPr>
              <w:pStyle w:val="TableBody"/>
            </w:pPr>
            <w:r w:rsidRPr="00FB292A">
              <w:t xml:space="preserve">Removes the corresponding Cashpoint from the Vault </w:t>
            </w:r>
          </w:p>
        </w:tc>
      </w:tr>
      <w:tr w:rsidR="007467C0" w:rsidRPr="00A875AE" w14:paraId="4911BE11" w14:textId="77777777" w:rsidTr="00145A91">
        <w:tc>
          <w:tcPr>
            <w:tcW w:w="2300" w:type="dxa"/>
          </w:tcPr>
          <w:p w14:paraId="12CC74E8" w14:textId="77777777" w:rsidR="007467C0" w:rsidRPr="00145A91" w:rsidRDefault="007467C0" w:rsidP="002B7987">
            <w:pPr>
              <w:pStyle w:val="TableBody"/>
              <w:rPr>
                <w:b/>
                <w:bCs/>
              </w:rPr>
            </w:pPr>
            <w:r w:rsidRPr="00145A91">
              <w:rPr>
                <w:b/>
                <w:bCs/>
              </w:rPr>
              <w:t>Save Button</w:t>
            </w:r>
          </w:p>
        </w:tc>
        <w:tc>
          <w:tcPr>
            <w:tcW w:w="5750" w:type="dxa"/>
          </w:tcPr>
          <w:p w14:paraId="48ADA7F8" w14:textId="77777777" w:rsidR="007467C0" w:rsidRPr="00FB292A" w:rsidRDefault="007467C0" w:rsidP="002B7987">
            <w:pPr>
              <w:pStyle w:val="TableBody"/>
            </w:pPr>
            <w:r w:rsidRPr="00FB292A">
              <w:t>Saves changes made to the Return and Delivery transit times.</w:t>
            </w:r>
          </w:p>
        </w:tc>
      </w:tr>
    </w:tbl>
    <w:p w14:paraId="1164A73B" w14:textId="0F89F802" w:rsidR="007467C0" w:rsidRDefault="007467C0" w:rsidP="007467C0">
      <w:pPr>
        <w:pStyle w:val="TopofSection"/>
        <w:rPr>
          <w:lang w:val="en-US"/>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355AF71C" w14:textId="51571180" w:rsidR="007467C0" w:rsidRDefault="007467C0" w:rsidP="007467C0">
      <w:pPr>
        <w:pStyle w:val="TopofSection"/>
      </w:pPr>
      <w:r w:rsidRPr="00AC4E90">
        <w:t>Cashpoints</w:t>
      </w:r>
      <w:r>
        <w:fldChar w:fldCharType="end"/>
      </w:r>
    </w:p>
    <w:p w14:paraId="144737F7" w14:textId="77777777" w:rsidR="00884C39" w:rsidRDefault="00884C39" w:rsidP="007467C0">
      <w:pPr>
        <w:pStyle w:val="TopofSection"/>
      </w:pPr>
    </w:p>
    <w:p w14:paraId="7DC6C090" w14:textId="77777777" w:rsidR="007467C0" w:rsidRDefault="007467C0" w:rsidP="007467C0">
      <w:pPr>
        <w:pStyle w:val="Heading3"/>
      </w:pPr>
      <w:bookmarkStart w:id="334" w:name="_Ref245719420"/>
      <w:bookmarkStart w:id="335" w:name="_Toc74556357"/>
      <w:bookmarkStart w:id="336" w:name="_Toc127491546"/>
      <w:bookmarkStart w:id="337" w:name="_Toc128021079"/>
      <w:r>
        <w:t>Cashpoint</w:t>
      </w:r>
      <w:r>
        <w:rPr>
          <w:rFonts w:ascii="Wingdings" w:hAnsi="Wingdings"/>
        </w:rPr>
        <w:t></w:t>
      </w:r>
      <w:r>
        <w:t>Basic</w:t>
      </w:r>
      <w:r>
        <w:rPr>
          <w:rFonts w:ascii="Wingdings" w:hAnsi="Wingdings"/>
        </w:rPr>
        <w:t></w:t>
      </w:r>
      <w:r>
        <w:t>Balance Entry</w:t>
      </w:r>
      <w:bookmarkEnd w:id="334"/>
      <w:bookmarkEnd w:id="335"/>
      <w:bookmarkEnd w:id="336"/>
      <w:bookmarkEnd w:id="337"/>
    </w:p>
    <w:p w14:paraId="4CD65AE2" w14:textId="77777777" w:rsidR="007467C0" w:rsidRPr="00C02ACE" w:rsidRDefault="007467C0" w:rsidP="00FC375E">
      <w:pPr>
        <w:pStyle w:val="BodyText"/>
      </w:pPr>
      <w:r>
        <w:t xml:space="preserve">This page allows the user to manually enter or edit balances for the selected Cashpoint. </w:t>
      </w:r>
    </w:p>
    <w:p w14:paraId="566972A2" w14:textId="77777777" w:rsidR="007467C0" w:rsidRDefault="007467C0" w:rsidP="00FC375E">
      <w:pPr>
        <w:pStyle w:val="BodyText"/>
      </w:pPr>
      <w:r>
        <w:t>This topic relates to the following Cashpoint types:</w:t>
      </w:r>
    </w:p>
    <w:p w14:paraId="265F8539" w14:textId="77777777" w:rsidR="007467C0" w:rsidRDefault="007467C0" w:rsidP="00FC375E">
      <w:pPr>
        <w:pStyle w:val="ListBullet"/>
      </w:pPr>
      <w:r>
        <w:fldChar w:fldCharType="begin"/>
      </w:r>
      <w:r>
        <w:instrText xml:space="preserve"> REF _Ref245724195 \h  \* MERGEFORMAT </w:instrText>
      </w:r>
      <w:r>
        <w:fldChar w:fldCharType="separate"/>
      </w:r>
      <w:r>
        <w:t>Vault</w:t>
      </w:r>
      <w:r>
        <w:fldChar w:fldCharType="end"/>
      </w:r>
    </w:p>
    <w:p w14:paraId="3986A36A" w14:textId="77777777" w:rsidR="007467C0" w:rsidRDefault="007467C0" w:rsidP="00FC375E">
      <w:pPr>
        <w:pStyle w:val="ListBullet"/>
      </w:pPr>
      <w:r>
        <w:fldChar w:fldCharType="begin"/>
      </w:r>
      <w:r>
        <w:instrText xml:space="preserve"> REF _Ref245724200 \h  \* MERGEFORMAT </w:instrText>
      </w:r>
      <w:r>
        <w:fldChar w:fldCharType="separate"/>
      </w:r>
      <w:r>
        <w:t>Commercial</w:t>
      </w:r>
      <w:r>
        <w:fldChar w:fldCharType="end"/>
      </w:r>
    </w:p>
    <w:p w14:paraId="7D37ECD3" w14:textId="77777777" w:rsidR="007467C0" w:rsidRDefault="007467C0" w:rsidP="00FC375E">
      <w:pPr>
        <w:pStyle w:val="ListBullet"/>
      </w:pPr>
      <w:r>
        <w:fldChar w:fldCharType="begin"/>
      </w:r>
      <w:r>
        <w:instrText xml:space="preserve"> REF _Ref245724203 \h  \* MERGEFORMAT </w:instrText>
      </w:r>
      <w:r>
        <w:fldChar w:fldCharType="separate"/>
      </w:r>
      <w:r>
        <w:t>Custodial Inventory</w:t>
      </w:r>
      <w:r>
        <w:fldChar w:fldCharType="end"/>
      </w:r>
    </w:p>
    <w:p w14:paraId="47E45657" w14:textId="77777777" w:rsidR="007467C0" w:rsidRDefault="007467C0" w:rsidP="007467C0">
      <w:pPr>
        <w:pStyle w:val="Caption"/>
      </w:pPr>
      <w:bookmarkStart w:id="338" w:name="_Toc74556652"/>
      <w:r>
        <w:lastRenderedPageBreak/>
        <w:t xml:space="preserve">Table </w:t>
      </w:r>
      <w:r>
        <w:fldChar w:fldCharType="begin"/>
      </w:r>
      <w:r>
        <w:instrText xml:space="preserve"> SEQ Table \* ARABIC </w:instrText>
      </w:r>
      <w:r>
        <w:fldChar w:fldCharType="separate"/>
      </w:r>
      <w:r>
        <w:rPr>
          <w:noProof/>
        </w:rPr>
        <w:t>13</w:t>
      </w:r>
      <w:r>
        <w:rPr>
          <w:noProof/>
        </w:rPr>
        <w:fldChar w:fldCharType="end"/>
      </w:r>
      <w:r>
        <w:t>: balance Entry</w:t>
      </w:r>
      <w:r w:rsidRPr="00781913">
        <w:t xml:space="preserve"> Description</w:t>
      </w:r>
      <w:bookmarkEnd w:id="338"/>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8E72DBE" w14:textId="77777777" w:rsidTr="00FC375E">
        <w:trPr>
          <w:tblHeader/>
        </w:trPr>
        <w:tc>
          <w:tcPr>
            <w:tcW w:w="2300" w:type="dxa"/>
            <w:shd w:val="clear" w:color="auto" w:fill="60C03A"/>
          </w:tcPr>
          <w:p w14:paraId="1DD12292" w14:textId="77777777" w:rsidR="007467C0" w:rsidRPr="00A875AE" w:rsidRDefault="007467C0" w:rsidP="00170D7D">
            <w:pPr>
              <w:pStyle w:val="TableHeader"/>
            </w:pPr>
            <w:r w:rsidRPr="00A875AE">
              <w:t>Field Name</w:t>
            </w:r>
          </w:p>
        </w:tc>
        <w:tc>
          <w:tcPr>
            <w:tcW w:w="5750" w:type="dxa"/>
            <w:shd w:val="clear" w:color="auto" w:fill="60C03A"/>
          </w:tcPr>
          <w:p w14:paraId="7B280225" w14:textId="77777777" w:rsidR="007467C0" w:rsidRPr="00A875AE" w:rsidRDefault="007467C0" w:rsidP="00170D7D">
            <w:pPr>
              <w:pStyle w:val="TableHeader"/>
            </w:pPr>
            <w:r w:rsidRPr="00A875AE">
              <w:t>Description</w:t>
            </w:r>
          </w:p>
        </w:tc>
      </w:tr>
      <w:tr w:rsidR="007467C0" w:rsidRPr="00A875AE" w14:paraId="78018F23" w14:textId="77777777" w:rsidTr="00FC375E">
        <w:tc>
          <w:tcPr>
            <w:tcW w:w="2300" w:type="dxa"/>
          </w:tcPr>
          <w:p w14:paraId="67D2A5DE" w14:textId="77777777" w:rsidR="007467C0" w:rsidRPr="00145A91" w:rsidRDefault="007467C0" w:rsidP="00145A91">
            <w:pPr>
              <w:pStyle w:val="TableBody"/>
              <w:rPr>
                <w:b/>
                <w:bCs/>
              </w:rPr>
            </w:pPr>
            <w:r w:rsidRPr="00145A91">
              <w:rPr>
                <w:b/>
                <w:bCs/>
              </w:rPr>
              <w:t>Cashpoint ID</w:t>
            </w:r>
          </w:p>
        </w:tc>
        <w:tc>
          <w:tcPr>
            <w:tcW w:w="5750" w:type="dxa"/>
          </w:tcPr>
          <w:p w14:paraId="1732194E" w14:textId="77777777" w:rsidR="007467C0" w:rsidRPr="00FB292A" w:rsidRDefault="007467C0" w:rsidP="00FC375E">
            <w:pPr>
              <w:pStyle w:val="TableBody"/>
            </w:pPr>
            <w:r w:rsidRPr="00FB292A">
              <w:t>The Cashpoint ID for the vault that has been selected</w:t>
            </w:r>
          </w:p>
        </w:tc>
      </w:tr>
      <w:tr w:rsidR="007467C0" w:rsidRPr="00A875AE" w14:paraId="7EDC7429" w14:textId="77777777" w:rsidTr="00FC375E">
        <w:tc>
          <w:tcPr>
            <w:tcW w:w="2300" w:type="dxa"/>
          </w:tcPr>
          <w:p w14:paraId="6EDD2EB1" w14:textId="77777777" w:rsidR="007467C0" w:rsidRPr="00145A91" w:rsidRDefault="007467C0" w:rsidP="00145A91">
            <w:pPr>
              <w:pStyle w:val="TableBody"/>
              <w:rPr>
                <w:b/>
                <w:bCs/>
              </w:rPr>
            </w:pPr>
            <w:r w:rsidRPr="00145A91">
              <w:rPr>
                <w:b/>
                <w:bCs/>
              </w:rPr>
              <w:t>Date</w:t>
            </w:r>
          </w:p>
        </w:tc>
        <w:tc>
          <w:tcPr>
            <w:tcW w:w="5750" w:type="dxa"/>
          </w:tcPr>
          <w:p w14:paraId="36553B9B" w14:textId="6337522F" w:rsidR="007467C0" w:rsidRPr="00FB292A" w:rsidRDefault="007467C0" w:rsidP="00FC375E">
            <w:pPr>
              <w:pStyle w:val="TableBody"/>
            </w:pPr>
            <w:r w:rsidRPr="00FB292A">
              <w:t>The date of the entry will be changed. This can be changed by clicking on the calendar icon and selecting a new date.</w:t>
            </w:r>
          </w:p>
        </w:tc>
      </w:tr>
      <w:tr w:rsidR="007467C0" w:rsidRPr="00A875AE" w14:paraId="63AA9287" w14:textId="77777777" w:rsidTr="00FC375E">
        <w:tc>
          <w:tcPr>
            <w:tcW w:w="2300" w:type="dxa"/>
          </w:tcPr>
          <w:p w14:paraId="6A613457" w14:textId="77777777" w:rsidR="007467C0" w:rsidRPr="00145A91" w:rsidRDefault="007467C0" w:rsidP="00145A91">
            <w:pPr>
              <w:pStyle w:val="TableBody"/>
              <w:rPr>
                <w:b/>
                <w:bCs/>
              </w:rPr>
            </w:pPr>
            <w:r w:rsidRPr="00145A91">
              <w:rPr>
                <w:b/>
                <w:bCs/>
              </w:rPr>
              <w:t>Submit button</w:t>
            </w:r>
          </w:p>
        </w:tc>
        <w:tc>
          <w:tcPr>
            <w:tcW w:w="5750" w:type="dxa"/>
          </w:tcPr>
          <w:p w14:paraId="2E21D9BA" w14:textId="77777777" w:rsidR="007467C0" w:rsidRPr="00FB292A" w:rsidRDefault="007467C0" w:rsidP="00FC375E">
            <w:pPr>
              <w:pStyle w:val="TableBody"/>
            </w:pPr>
            <w:r w:rsidRPr="00FB292A">
              <w:t xml:space="preserve">Submits the request to change the balances for the Cashpoint ID and date selected. </w:t>
            </w:r>
          </w:p>
        </w:tc>
      </w:tr>
      <w:tr w:rsidR="007467C0" w:rsidRPr="00A875AE" w14:paraId="16FFBC2D" w14:textId="77777777" w:rsidTr="00FC375E">
        <w:tc>
          <w:tcPr>
            <w:tcW w:w="2300" w:type="dxa"/>
          </w:tcPr>
          <w:p w14:paraId="21C43CB5" w14:textId="77777777" w:rsidR="007467C0" w:rsidRPr="00145A91" w:rsidRDefault="007467C0" w:rsidP="00145A91">
            <w:pPr>
              <w:pStyle w:val="TableBody"/>
              <w:rPr>
                <w:b/>
                <w:bCs/>
              </w:rPr>
            </w:pPr>
            <w:r w:rsidRPr="00145A91">
              <w:rPr>
                <w:b/>
                <w:bCs/>
              </w:rPr>
              <w:t>Vault Cashpoints</w:t>
            </w:r>
          </w:p>
        </w:tc>
        <w:tc>
          <w:tcPr>
            <w:tcW w:w="5750" w:type="dxa"/>
          </w:tcPr>
          <w:p w14:paraId="0059A24E" w14:textId="77777777" w:rsidR="007467C0" w:rsidRPr="00FB292A" w:rsidRDefault="007467C0" w:rsidP="00FC375E">
            <w:pPr>
              <w:pStyle w:val="TableBody"/>
            </w:pPr>
            <w:r w:rsidRPr="00FB292A">
              <w:t>The following fields are available for the Vault Balance entry:</w:t>
            </w:r>
          </w:p>
          <w:p w14:paraId="09B446CF" w14:textId="77777777" w:rsidR="007467C0" w:rsidRPr="00FB292A" w:rsidRDefault="007467C0" w:rsidP="00FC375E">
            <w:pPr>
              <w:pStyle w:val="TableListBullet"/>
            </w:pPr>
            <w:r w:rsidRPr="00145A91">
              <w:rPr>
                <w:b/>
                <w:bCs/>
              </w:rPr>
              <w:t>Load –</w:t>
            </w:r>
            <w:r w:rsidRPr="00FB292A">
              <w:t xml:space="preserve"> This checkmark is used to indicate that the denomination will be loaded or saved upon clicking the save button.</w:t>
            </w:r>
          </w:p>
          <w:p w14:paraId="640D16B7" w14:textId="77777777" w:rsidR="007467C0" w:rsidRPr="00FB292A" w:rsidRDefault="007467C0" w:rsidP="00FC375E">
            <w:pPr>
              <w:pStyle w:val="TableListBullet"/>
            </w:pPr>
            <w:r w:rsidRPr="00145A91">
              <w:rPr>
                <w:b/>
                <w:bCs/>
              </w:rPr>
              <w:t>Denomination –</w:t>
            </w:r>
            <w:r w:rsidRPr="00FB292A">
              <w:t xml:space="preserve"> Lists the denomination and quality to be loaded</w:t>
            </w:r>
          </w:p>
          <w:p w14:paraId="652D5671" w14:textId="77777777" w:rsidR="007467C0" w:rsidRPr="00FB292A" w:rsidRDefault="007467C0" w:rsidP="00FC375E">
            <w:pPr>
              <w:pStyle w:val="TableListBullet"/>
            </w:pPr>
            <w:r w:rsidRPr="00145A91">
              <w:rPr>
                <w:b/>
                <w:bCs/>
              </w:rPr>
              <w:t>Closing Balance –</w:t>
            </w:r>
            <w:r w:rsidRPr="00FB292A">
              <w:t xml:space="preserve"> The actual closing balance of the vault.</w:t>
            </w:r>
          </w:p>
          <w:p w14:paraId="175A1428" w14:textId="77777777" w:rsidR="007467C0" w:rsidRPr="00FB292A" w:rsidRDefault="007467C0" w:rsidP="00FC375E">
            <w:pPr>
              <w:pStyle w:val="TableListBullet"/>
            </w:pPr>
            <w:r w:rsidRPr="00145A91">
              <w:rPr>
                <w:b/>
                <w:bCs/>
              </w:rPr>
              <w:t>Not Available –</w:t>
            </w:r>
            <w:r w:rsidRPr="00FB292A">
              <w:t xml:space="preserve"> The balance that is not available for withdrawal for the selected day.</w:t>
            </w:r>
          </w:p>
          <w:p w14:paraId="75C3F39B" w14:textId="72A12929" w:rsidR="007467C0" w:rsidRPr="00FB292A" w:rsidRDefault="007467C0" w:rsidP="00FC375E">
            <w:pPr>
              <w:pStyle w:val="TableListBullet"/>
            </w:pPr>
            <w:r w:rsidRPr="00145A91">
              <w:rPr>
                <w:b/>
                <w:bCs/>
              </w:rPr>
              <w:t>Branch/ATM Orders –</w:t>
            </w:r>
            <w:r w:rsidRPr="00FB292A">
              <w:t xml:space="preserve"> The </w:t>
            </w:r>
            <w:r w:rsidR="005348D4">
              <w:t>number</w:t>
            </w:r>
            <w:r w:rsidR="005348D4" w:rsidRPr="00FB292A">
              <w:t xml:space="preserve"> </w:t>
            </w:r>
            <w:r w:rsidRPr="00FB292A">
              <w:t>of orders for the day to be delivered to the vault’s Branch and ATM Cashpoints.</w:t>
            </w:r>
          </w:p>
          <w:p w14:paraId="79658089" w14:textId="2A7BD06E" w:rsidR="007467C0" w:rsidRPr="00FB292A" w:rsidRDefault="007467C0" w:rsidP="00FC375E">
            <w:pPr>
              <w:pStyle w:val="TableListBullet"/>
            </w:pPr>
            <w:r w:rsidRPr="00145A91">
              <w:rPr>
                <w:b/>
                <w:bCs/>
              </w:rPr>
              <w:t>Branch/ATM Returns –</w:t>
            </w:r>
            <w:r w:rsidRPr="00FB292A">
              <w:t xml:space="preserve"> The </w:t>
            </w:r>
            <w:r w:rsidR="005348D4">
              <w:t>number</w:t>
            </w:r>
            <w:r w:rsidR="005348D4" w:rsidRPr="00FB292A">
              <w:t xml:space="preserve"> </w:t>
            </w:r>
            <w:r w:rsidRPr="00FB292A">
              <w:t>of returns for the day from the vault’s Branch/ATM Cashpoints.</w:t>
            </w:r>
          </w:p>
          <w:p w14:paraId="4600F218" w14:textId="77777777" w:rsidR="007467C0" w:rsidRPr="00FB292A" w:rsidRDefault="007467C0" w:rsidP="00FC375E">
            <w:pPr>
              <w:pStyle w:val="TableListBullet"/>
            </w:pPr>
            <w:r w:rsidRPr="00145A91">
              <w:rPr>
                <w:b/>
                <w:bCs/>
              </w:rPr>
              <w:t xml:space="preserve">Central Bank/Vault/Other Source Cash In – </w:t>
            </w:r>
            <w:r w:rsidRPr="00FB292A">
              <w:t>Cash coming in from the Funding Sources</w:t>
            </w:r>
          </w:p>
          <w:p w14:paraId="2D5452F8" w14:textId="77777777" w:rsidR="007467C0" w:rsidRPr="00FB292A" w:rsidRDefault="007467C0" w:rsidP="00FC375E">
            <w:pPr>
              <w:pStyle w:val="TableListBullet"/>
            </w:pPr>
            <w:r w:rsidRPr="00145A91">
              <w:rPr>
                <w:b/>
                <w:bCs/>
              </w:rPr>
              <w:t>Central Bank/Vault/Other Source Cash Out –</w:t>
            </w:r>
            <w:r w:rsidRPr="00FB292A">
              <w:t xml:space="preserve"> Cash going out to the Funding Sources</w:t>
            </w:r>
          </w:p>
        </w:tc>
      </w:tr>
      <w:tr w:rsidR="007467C0" w:rsidRPr="00A875AE" w14:paraId="71C20C70" w14:textId="77777777" w:rsidTr="00FC375E">
        <w:tc>
          <w:tcPr>
            <w:tcW w:w="2300" w:type="dxa"/>
          </w:tcPr>
          <w:p w14:paraId="6BE2DA25" w14:textId="77777777" w:rsidR="007467C0" w:rsidRPr="00145A91" w:rsidRDefault="007467C0" w:rsidP="00FC375E">
            <w:pPr>
              <w:pStyle w:val="TableBody"/>
              <w:rPr>
                <w:b/>
                <w:bCs/>
              </w:rPr>
            </w:pPr>
            <w:r w:rsidRPr="00145A91">
              <w:rPr>
                <w:b/>
                <w:bCs/>
              </w:rPr>
              <w:t>Commercial Cashpoints</w:t>
            </w:r>
          </w:p>
        </w:tc>
        <w:tc>
          <w:tcPr>
            <w:tcW w:w="5750" w:type="dxa"/>
          </w:tcPr>
          <w:p w14:paraId="78D7A870" w14:textId="77777777" w:rsidR="007467C0" w:rsidRPr="00FB292A" w:rsidRDefault="007467C0" w:rsidP="00FC375E">
            <w:pPr>
              <w:pStyle w:val="TableBody"/>
            </w:pPr>
            <w:r w:rsidRPr="00FB292A">
              <w:t>The following fields are available for the Commercial Balance entry:</w:t>
            </w:r>
          </w:p>
          <w:p w14:paraId="0465B937" w14:textId="77777777" w:rsidR="007467C0" w:rsidRPr="00FB292A" w:rsidRDefault="007467C0" w:rsidP="00FC375E">
            <w:pPr>
              <w:pStyle w:val="TableListBullet"/>
            </w:pPr>
            <w:r w:rsidRPr="00145A91">
              <w:rPr>
                <w:b/>
                <w:bCs/>
              </w:rPr>
              <w:t>Load –</w:t>
            </w:r>
            <w:r w:rsidRPr="00FB292A">
              <w:t xml:space="preserve"> This checkmark is used to indicate that the denomination will be loaded or saved upon clicking the save button.</w:t>
            </w:r>
          </w:p>
          <w:p w14:paraId="4D7F3571" w14:textId="77777777" w:rsidR="007467C0" w:rsidRPr="00FB292A" w:rsidRDefault="007467C0" w:rsidP="00FC375E">
            <w:pPr>
              <w:pStyle w:val="TableListBullet"/>
            </w:pPr>
            <w:r w:rsidRPr="00145A91">
              <w:rPr>
                <w:b/>
                <w:bCs/>
              </w:rPr>
              <w:t>Denomination –</w:t>
            </w:r>
            <w:r w:rsidRPr="00FB292A">
              <w:t xml:space="preserve"> Lists the denomination and quality to be loaded.</w:t>
            </w:r>
          </w:p>
          <w:p w14:paraId="24320E50" w14:textId="77777777" w:rsidR="007467C0" w:rsidRPr="00FB292A" w:rsidRDefault="007467C0" w:rsidP="00FC375E">
            <w:pPr>
              <w:pStyle w:val="TableListBullet"/>
            </w:pPr>
            <w:r w:rsidRPr="00145A91">
              <w:rPr>
                <w:b/>
                <w:bCs/>
              </w:rPr>
              <w:t>Deposits –</w:t>
            </w:r>
            <w:r w:rsidRPr="00FB292A">
              <w:t xml:space="preserve"> Deposits into the Vault from the Commercial Customer</w:t>
            </w:r>
          </w:p>
          <w:p w14:paraId="2F5BD9DF" w14:textId="77777777" w:rsidR="007467C0" w:rsidRPr="00FB292A" w:rsidRDefault="007467C0" w:rsidP="00FC375E">
            <w:pPr>
              <w:pStyle w:val="TableListBullet"/>
            </w:pPr>
            <w:r w:rsidRPr="00145A91">
              <w:rPr>
                <w:b/>
                <w:bCs/>
              </w:rPr>
              <w:t>Withdrawals –</w:t>
            </w:r>
            <w:r w:rsidRPr="00FB292A">
              <w:t xml:space="preserve"> Cash deliveries to the Commercial Customer from the Vault.</w:t>
            </w:r>
          </w:p>
        </w:tc>
      </w:tr>
      <w:tr w:rsidR="007467C0" w:rsidRPr="00A875AE" w14:paraId="45693F84" w14:textId="77777777" w:rsidTr="00FC375E">
        <w:tc>
          <w:tcPr>
            <w:tcW w:w="2300" w:type="dxa"/>
          </w:tcPr>
          <w:p w14:paraId="3C640904" w14:textId="77777777" w:rsidR="007467C0" w:rsidRPr="00145A91" w:rsidRDefault="007467C0" w:rsidP="00FC375E">
            <w:pPr>
              <w:pStyle w:val="TableBody"/>
              <w:rPr>
                <w:b/>
                <w:bCs/>
              </w:rPr>
            </w:pPr>
            <w:r w:rsidRPr="00145A91">
              <w:rPr>
                <w:b/>
                <w:bCs/>
              </w:rPr>
              <w:t>Custodial Inventory Cashpoints</w:t>
            </w:r>
          </w:p>
        </w:tc>
        <w:tc>
          <w:tcPr>
            <w:tcW w:w="5750" w:type="dxa"/>
          </w:tcPr>
          <w:p w14:paraId="64BAC0AF" w14:textId="77777777" w:rsidR="007467C0" w:rsidRPr="00FB292A" w:rsidRDefault="007467C0" w:rsidP="00FC375E">
            <w:pPr>
              <w:pStyle w:val="TableBody"/>
            </w:pPr>
            <w:r w:rsidRPr="00FB292A">
              <w:t>The following fields are available for the Commercial Balance entry:</w:t>
            </w:r>
          </w:p>
          <w:p w14:paraId="6B7ED86E" w14:textId="77777777" w:rsidR="007467C0" w:rsidRPr="00FB292A" w:rsidRDefault="007467C0" w:rsidP="00FC375E">
            <w:pPr>
              <w:pStyle w:val="TableListBullet"/>
            </w:pPr>
            <w:r w:rsidRPr="00145A91">
              <w:rPr>
                <w:b/>
                <w:bCs/>
              </w:rPr>
              <w:lastRenderedPageBreak/>
              <w:t>Load –</w:t>
            </w:r>
            <w:r w:rsidRPr="00FB292A">
              <w:t xml:space="preserve"> This checkmark is used to indicate that the denomination will be loaded or saved upon clicking the save button.</w:t>
            </w:r>
          </w:p>
          <w:p w14:paraId="7C41F283" w14:textId="77777777" w:rsidR="007467C0" w:rsidRPr="00FB292A" w:rsidRDefault="007467C0" w:rsidP="00FC375E">
            <w:pPr>
              <w:pStyle w:val="TableListBullet"/>
            </w:pPr>
            <w:r w:rsidRPr="00145A91">
              <w:rPr>
                <w:b/>
                <w:bCs/>
              </w:rPr>
              <w:t>Denomination –</w:t>
            </w:r>
            <w:r w:rsidRPr="00FB292A">
              <w:t xml:space="preserve"> Lists the denomination and quality to be loaded.</w:t>
            </w:r>
          </w:p>
          <w:p w14:paraId="090183DA" w14:textId="77777777" w:rsidR="007467C0" w:rsidRPr="00FB292A" w:rsidRDefault="007467C0" w:rsidP="00FC375E">
            <w:pPr>
              <w:pStyle w:val="TableListBullet"/>
            </w:pPr>
            <w:r w:rsidRPr="00145A91">
              <w:rPr>
                <w:b/>
                <w:bCs/>
              </w:rPr>
              <w:t>Opening Balance –</w:t>
            </w:r>
            <w:r w:rsidRPr="00FB292A">
              <w:t xml:space="preserve"> The balance at the start of the day for the Custodial Inventory Cashpoint</w:t>
            </w:r>
          </w:p>
          <w:p w14:paraId="1A2C0A34" w14:textId="77777777" w:rsidR="007467C0" w:rsidRPr="00FB292A" w:rsidRDefault="007467C0" w:rsidP="00FC375E">
            <w:pPr>
              <w:pStyle w:val="TableListBullet"/>
            </w:pPr>
            <w:r w:rsidRPr="00145A91">
              <w:rPr>
                <w:b/>
                <w:bCs/>
              </w:rPr>
              <w:t>Cash In –</w:t>
            </w:r>
            <w:r w:rsidRPr="00FB292A">
              <w:t xml:space="preserve"> Cash transferred into the Custodial Inventory from the Vault</w:t>
            </w:r>
          </w:p>
          <w:p w14:paraId="269035B9" w14:textId="67EB02ED" w:rsidR="007467C0" w:rsidRPr="00FB292A" w:rsidRDefault="007467C0" w:rsidP="00FC375E">
            <w:pPr>
              <w:pStyle w:val="TableListBullet"/>
            </w:pPr>
            <w:r w:rsidRPr="00145A91">
              <w:rPr>
                <w:b/>
                <w:bCs/>
              </w:rPr>
              <w:t>Cash Out –</w:t>
            </w:r>
            <w:r w:rsidRPr="00FB292A">
              <w:t xml:space="preserve"> Cash taken out of the Custodial Inventory to the Vault</w:t>
            </w:r>
          </w:p>
          <w:p w14:paraId="0569C2F7" w14:textId="77777777" w:rsidR="007467C0" w:rsidRPr="00FB292A" w:rsidRDefault="007467C0" w:rsidP="00FC375E">
            <w:pPr>
              <w:pStyle w:val="TableListBullet"/>
            </w:pPr>
            <w:r w:rsidRPr="00145A91">
              <w:rPr>
                <w:b/>
                <w:bCs/>
              </w:rPr>
              <w:t>Closing Balance –</w:t>
            </w:r>
            <w:r w:rsidRPr="00FB292A">
              <w:t xml:space="preserve"> The balance at the end of the day for the Custodial Inventory Cashpoint</w:t>
            </w:r>
          </w:p>
        </w:tc>
      </w:tr>
      <w:tr w:rsidR="007467C0" w:rsidRPr="00A875AE" w14:paraId="604B705D" w14:textId="77777777" w:rsidTr="00FC375E">
        <w:tc>
          <w:tcPr>
            <w:tcW w:w="2300" w:type="dxa"/>
          </w:tcPr>
          <w:p w14:paraId="71B69739" w14:textId="77777777" w:rsidR="007467C0" w:rsidRPr="00145A91" w:rsidRDefault="007467C0" w:rsidP="00FC375E">
            <w:pPr>
              <w:pStyle w:val="TableBody"/>
              <w:rPr>
                <w:b/>
                <w:bCs/>
              </w:rPr>
            </w:pPr>
            <w:r w:rsidRPr="00145A91">
              <w:rPr>
                <w:b/>
                <w:bCs/>
              </w:rPr>
              <w:lastRenderedPageBreak/>
              <w:t>Check All Link</w:t>
            </w:r>
          </w:p>
        </w:tc>
        <w:tc>
          <w:tcPr>
            <w:tcW w:w="5750" w:type="dxa"/>
          </w:tcPr>
          <w:p w14:paraId="04D4519C" w14:textId="315F99D8" w:rsidR="007467C0" w:rsidRPr="00FB292A" w:rsidRDefault="007467C0" w:rsidP="00FC375E">
            <w:pPr>
              <w:pStyle w:val="TableBody"/>
            </w:pPr>
            <w:r w:rsidRPr="00FB292A">
              <w:t>Checks all denominations and qualities listed on the Balance Entry page.</w:t>
            </w:r>
          </w:p>
        </w:tc>
      </w:tr>
      <w:tr w:rsidR="007467C0" w:rsidRPr="00A875AE" w14:paraId="0C1843ED" w14:textId="77777777" w:rsidTr="00FC375E">
        <w:tc>
          <w:tcPr>
            <w:tcW w:w="2300" w:type="dxa"/>
          </w:tcPr>
          <w:p w14:paraId="49227D72" w14:textId="77777777" w:rsidR="007467C0" w:rsidRPr="00145A91" w:rsidRDefault="007467C0" w:rsidP="00FC375E">
            <w:pPr>
              <w:pStyle w:val="TableBody"/>
              <w:rPr>
                <w:b/>
                <w:bCs/>
              </w:rPr>
            </w:pPr>
            <w:r w:rsidRPr="00145A91">
              <w:rPr>
                <w:b/>
                <w:bCs/>
              </w:rPr>
              <w:t>Clear All Link</w:t>
            </w:r>
          </w:p>
        </w:tc>
        <w:tc>
          <w:tcPr>
            <w:tcW w:w="5750" w:type="dxa"/>
          </w:tcPr>
          <w:p w14:paraId="4B335A33" w14:textId="77777777" w:rsidR="007467C0" w:rsidRPr="00FB292A" w:rsidRDefault="007467C0" w:rsidP="00FC375E">
            <w:pPr>
              <w:pStyle w:val="TableBody"/>
            </w:pPr>
            <w:r w:rsidRPr="00FB292A">
              <w:t>Clears all checkmarks for all denominations and qualities listed on the Balance Entry page.</w:t>
            </w:r>
          </w:p>
        </w:tc>
      </w:tr>
      <w:tr w:rsidR="007467C0" w:rsidRPr="00A875AE" w14:paraId="1AB7625C" w14:textId="77777777" w:rsidTr="00FC375E">
        <w:tc>
          <w:tcPr>
            <w:tcW w:w="2300" w:type="dxa"/>
          </w:tcPr>
          <w:p w14:paraId="19F29612" w14:textId="77777777" w:rsidR="007467C0" w:rsidRPr="00145A91" w:rsidRDefault="007467C0" w:rsidP="00FC375E">
            <w:pPr>
              <w:pStyle w:val="TableBody"/>
              <w:rPr>
                <w:b/>
                <w:bCs/>
              </w:rPr>
            </w:pPr>
            <w:r w:rsidRPr="00145A91">
              <w:rPr>
                <w:b/>
                <w:bCs/>
              </w:rPr>
              <w:t>Save Button</w:t>
            </w:r>
          </w:p>
        </w:tc>
        <w:tc>
          <w:tcPr>
            <w:tcW w:w="5750" w:type="dxa"/>
          </w:tcPr>
          <w:p w14:paraId="0A73E225" w14:textId="77777777" w:rsidR="007467C0" w:rsidRPr="00FB292A" w:rsidRDefault="007467C0" w:rsidP="00FC375E">
            <w:pPr>
              <w:pStyle w:val="TableBody"/>
            </w:pPr>
            <w:r w:rsidRPr="00FB292A">
              <w:t xml:space="preserve">Saves the changes to the selected denominations and qualities on the page. </w:t>
            </w:r>
          </w:p>
        </w:tc>
      </w:tr>
      <w:tr w:rsidR="007467C0" w:rsidRPr="00A875AE" w14:paraId="067A09BE" w14:textId="77777777" w:rsidTr="00FC375E">
        <w:tc>
          <w:tcPr>
            <w:tcW w:w="2300" w:type="dxa"/>
          </w:tcPr>
          <w:p w14:paraId="084530C0" w14:textId="77777777" w:rsidR="007467C0" w:rsidRPr="00145A91" w:rsidRDefault="007467C0" w:rsidP="00FC375E">
            <w:pPr>
              <w:pStyle w:val="TableBody"/>
              <w:rPr>
                <w:b/>
                <w:bCs/>
              </w:rPr>
            </w:pPr>
            <w:r w:rsidRPr="00145A91">
              <w:rPr>
                <w:b/>
                <w:bCs/>
              </w:rPr>
              <w:t>Cancel Button</w:t>
            </w:r>
          </w:p>
        </w:tc>
        <w:tc>
          <w:tcPr>
            <w:tcW w:w="5750" w:type="dxa"/>
          </w:tcPr>
          <w:p w14:paraId="616BFA9B" w14:textId="510FA576" w:rsidR="007467C0" w:rsidRPr="00FB292A" w:rsidRDefault="007467C0" w:rsidP="00FC375E">
            <w:pPr>
              <w:pStyle w:val="TableBody"/>
            </w:pPr>
            <w:r w:rsidRPr="00FB292A">
              <w:t>Cancels any changes made and reverts to the previous menu.</w:t>
            </w:r>
          </w:p>
        </w:tc>
      </w:tr>
    </w:tbl>
    <w:p w14:paraId="4A473AA8" w14:textId="39677F71" w:rsidR="007467C0" w:rsidRPr="00FC375E" w:rsidRDefault="007467C0" w:rsidP="007467C0">
      <w:pPr>
        <w:pStyle w:val="TopofSection"/>
        <w:rPr>
          <w:noProof/>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4ACEF29D" w14:textId="76BD6702" w:rsidR="007467C0" w:rsidRDefault="007467C0" w:rsidP="007467C0">
      <w:pPr>
        <w:pStyle w:val="TopofSection"/>
      </w:pPr>
      <w:r w:rsidRPr="00AC4E90">
        <w:t>Cashpoints</w:t>
      </w:r>
      <w:r>
        <w:fldChar w:fldCharType="end"/>
      </w:r>
    </w:p>
    <w:p w14:paraId="5B25C198" w14:textId="77777777" w:rsidR="00DB0DE5" w:rsidRPr="00326CDA" w:rsidRDefault="00DB0DE5" w:rsidP="007467C0">
      <w:pPr>
        <w:pStyle w:val="TopofSection"/>
      </w:pPr>
    </w:p>
    <w:p w14:paraId="003E5538" w14:textId="77777777" w:rsidR="007467C0" w:rsidRDefault="007467C0" w:rsidP="007467C0">
      <w:pPr>
        <w:pStyle w:val="Heading3"/>
      </w:pPr>
      <w:bookmarkStart w:id="339" w:name="_Ref245719421"/>
      <w:bookmarkStart w:id="340" w:name="_Toc74556358"/>
      <w:bookmarkStart w:id="341" w:name="_Toc127491547"/>
      <w:bookmarkStart w:id="342" w:name="_Toc128021080"/>
      <w:r>
        <w:t>Cashpoint</w:t>
      </w:r>
      <w:r>
        <w:rPr>
          <w:rFonts w:ascii="Wingdings" w:hAnsi="Wingdings"/>
        </w:rPr>
        <w:t></w:t>
      </w:r>
      <w:r>
        <w:t>Basic</w:t>
      </w:r>
      <w:r>
        <w:rPr>
          <w:rFonts w:ascii="Wingdings" w:hAnsi="Wingdings"/>
        </w:rPr>
        <w:t></w:t>
      </w:r>
      <w:r>
        <w:t>Provisional Credit</w:t>
      </w:r>
      <w:bookmarkEnd w:id="339"/>
      <w:bookmarkEnd w:id="340"/>
      <w:bookmarkEnd w:id="341"/>
      <w:bookmarkEnd w:id="342"/>
    </w:p>
    <w:p w14:paraId="7257F332" w14:textId="7BD5870E" w:rsidR="007467C0" w:rsidRPr="00671E93" w:rsidRDefault="007467C0" w:rsidP="00B46CC6">
      <w:pPr>
        <w:pStyle w:val="BodyText"/>
      </w:pPr>
      <w:r>
        <w:t xml:space="preserve">The Provisional Credit is used in cases where cash is in the Vault but for some reason is not included in the balance information of the Vault. A provisional credit can then be entered for a particular day </w:t>
      </w:r>
      <w:r w:rsidR="00300D8F">
        <w:t>so</w:t>
      </w:r>
      <w:r>
        <w:t xml:space="preserve"> that the On Book Minimum Holding Custodial Inventory Capacity amount (OBMH/CI Cap) is calculated correctly.</w:t>
      </w:r>
    </w:p>
    <w:p w14:paraId="3319CBAA" w14:textId="77777777" w:rsidR="007467C0" w:rsidRDefault="007467C0" w:rsidP="00B46CC6">
      <w:pPr>
        <w:pStyle w:val="BodyText"/>
      </w:pPr>
      <w:r>
        <w:t>This topic relates to the following Cashpoint types:</w:t>
      </w:r>
    </w:p>
    <w:p w14:paraId="7FA6FC6A" w14:textId="77777777" w:rsidR="007467C0" w:rsidRDefault="007467C0" w:rsidP="00B46CC6">
      <w:pPr>
        <w:pStyle w:val="ListBullet"/>
      </w:pPr>
      <w:r>
        <w:fldChar w:fldCharType="begin"/>
      </w:r>
      <w:r>
        <w:instrText xml:space="preserve"> REF _Ref245724195 \h  \* MERGEFORMAT </w:instrText>
      </w:r>
      <w:r>
        <w:fldChar w:fldCharType="separate"/>
      </w:r>
      <w:r>
        <w:t>Vault</w:t>
      </w:r>
      <w:r>
        <w:fldChar w:fldCharType="end"/>
      </w:r>
    </w:p>
    <w:p w14:paraId="4479AC84" w14:textId="77777777" w:rsidR="007467C0" w:rsidRDefault="007467C0" w:rsidP="007467C0">
      <w:pPr>
        <w:pStyle w:val="Caption"/>
      </w:pPr>
      <w:bookmarkStart w:id="343" w:name="_Toc74556653"/>
      <w:r>
        <w:t xml:space="preserve">Table </w:t>
      </w:r>
      <w:r>
        <w:fldChar w:fldCharType="begin"/>
      </w:r>
      <w:r>
        <w:instrText xml:space="preserve"> SEQ Table \* ARABIC </w:instrText>
      </w:r>
      <w:r>
        <w:fldChar w:fldCharType="separate"/>
      </w:r>
      <w:r>
        <w:rPr>
          <w:noProof/>
        </w:rPr>
        <w:t>14</w:t>
      </w:r>
      <w:r>
        <w:rPr>
          <w:noProof/>
        </w:rPr>
        <w:fldChar w:fldCharType="end"/>
      </w:r>
      <w:r>
        <w:t>: Provisional Credit Description</w:t>
      </w:r>
      <w:bookmarkEnd w:id="34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0A09CCC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0ADC2451"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3A69DB2B" w14:textId="77777777" w:rsidR="007467C0" w:rsidRPr="00A875AE" w:rsidRDefault="007467C0" w:rsidP="00170D7D">
            <w:pPr>
              <w:pStyle w:val="TableHeader"/>
            </w:pPr>
            <w:r w:rsidRPr="00A875AE">
              <w:t>Description</w:t>
            </w:r>
          </w:p>
        </w:tc>
      </w:tr>
      <w:tr w:rsidR="007467C0" w:rsidRPr="00A875AE" w14:paraId="76BF5ACC" w14:textId="77777777" w:rsidTr="006271D1">
        <w:trPr>
          <w:cantSplit/>
        </w:trPr>
        <w:tc>
          <w:tcPr>
            <w:tcW w:w="2300" w:type="dxa"/>
            <w:tcBorders>
              <w:top w:val="nil"/>
              <w:bottom w:val="single" w:sz="6" w:space="0" w:color="auto"/>
              <w:right w:val="single" w:sz="6" w:space="0" w:color="auto"/>
            </w:tcBorders>
          </w:tcPr>
          <w:p w14:paraId="3500AA35" w14:textId="77777777" w:rsidR="007467C0" w:rsidRPr="00145A91" w:rsidRDefault="007467C0" w:rsidP="00B46CC6">
            <w:pPr>
              <w:pStyle w:val="TableBody"/>
              <w:rPr>
                <w:b/>
                <w:bCs/>
              </w:rPr>
            </w:pPr>
            <w:r w:rsidRPr="00145A91">
              <w:rPr>
                <w:b/>
                <w:bCs/>
              </w:rPr>
              <w:t>Vault ID</w:t>
            </w:r>
          </w:p>
        </w:tc>
        <w:tc>
          <w:tcPr>
            <w:tcW w:w="5750" w:type="dxa"/>
            <w:tcBorders>
              <w:top w:val="nil"/>
              <w:left w:val="single" w:sz="6" w:space="0" w:color="auto"/>
              <w:bottom w:val="single" w:sz="6" w:space="0" w:color="auto"/>
            </w:tcBorders>
          </w:tcPr>
          <w:p w14:paraId="758E7F87" w14:textId="77777777" w:rsidR="007467C0" w:rsidRPr="00FB292A" w:rsidRDefault="007467C0" w:rsidP="00B46CC6">
            <w:pPr>
              <w:pStyle w:val="TableBody"/>
            </w:pPr>
            <w:r w:rsidRPr="00FB292A">
              <w:t>The Cashpoint ID for the vault that will have the Provisional Credit added</w:t>
            </w:r>
          </w:p>
        </w:tc>
      </w:tr>
      <w:tr w:rsidR="007467C0" w:rsidRPr="00A875AE" w14:paraId="220B2B44" w14:textId="77777777" w:rsidTr="006271D1">
        <w:trPr>
          <w:cantSplit/>
        </w:trPr>
        <w:tc>
          <w:tcPr>
            <w:tcW w:w="2300" w:type="dxa"/>
            <w:tcBorders>
              <w:top w:val="nil"/>
              <w:bottom w:val="single" w:sz="6" w:space="0" w:color="auto"/>
              <w:right w:val="single" w:sz="6" w:space="0" w:color="auto"/>
            </w:tcBorders>
          </w:tcPr>
          <w:p w14:paraId="260B2E96" w14:textId="77777777" w:rsidR="007467C0" w:rsidRPr="00145A91" w:rsidRDefault="007467C0" w:rsidP="00B46CC6">
            <w:pPr>
              <w:pStyle w:val="TableBody"/>
              <w:rPr>
                <w:b/>
                <w:bCs/>
              </w:rPr>
            </w:pPr>
            <w:r w:rsidRPr="00145A91">
              <w:rPr>
                <w:b/>
                <w:bCs/>
              </w:rPr>
              <w:lastRenderedPageBreak/>
              <w:t>Date</w:t>
            </w:r>
          </w:p>
        </w:tc>
        <w:tc>
          <w:tcPr>
            <w:tcW w:w="5750" w:type="dxa"/>
            <w:tcBorders>
              <w:top w:val="nil"/>
              <w:left w:val="single" w:sz="6" w:space="0" w:color="auto"/>
              <w:bottom w:val="single" w:sz="6" w:space="0" w:color="auto"/>
            </w:tcBorders>
          </w:tcPr>
          <w:p w14:paraId="1606E851" w14:textId="77777777" w:rsidR="007467C0" w:rsidRPr="00FB292A" w:rsidRDefault="007467C0" w:rsidP="00B46CC6">
            <w:pPr>
              <w:pStyle w:val="TableBody"/>
            </w:pPr>
            <w:r w:rsidRPr="00FB292A">
              <w:t>The date of the provisional credit. This date can be selected by clicking on the Date icon.</w:t>
            </w:r>
          </w:p>
        </w:tc>
      </w:tr>
      <w:tr w:rsidR="007467C0" w:rsidRPr="00A875AE" w14:paraId="1D1DFF92" w14:textId="77777777" w:rsidTr="006271D1">
        <w:trPr>
          <w:cantSplit/>
        </w:trPr>
        <w:tc>
          <w:tcPr>
            <w:tcW w:w="2300" w:type="dxa"/>
            <w:tcBorders>
              <w:top w:val="nil"/>
              <w:bottom w:val="single" w:sz="6" w:space="0" w:color="auto"/>
              <w:right w:val="single" w:sz="6" w:space="0" w:color="auto"/>
            </w:tcBorders>
          </w:tcPr>
          <w:p w14:paraId="2187A041" w14:textId="77777777" w:rsidR="007467C0" w:rsidRPr="00145A91" w:rsidRDefault="007467C0" w:rsidP="00B46CC6">
            <w:pPr>
              <w:pStyle w:val="TableBody"/>
              <w:rPr>
                <w:b/>
                <w:bCs/>
              </w:rPr>
            </w:pPr>
            <w:r w:rsidRPr="00145A91">
              <w:rPr>
                <w:b/>
                <w:bCs/>
              </w:rPr>
              <w:t>Amount</w:t>
            </w:r>
          </w:p>
        </w:tc>
        <w:tc>
          <w:tcPr>
            <w:tcW w:w="5750" w:type="dxa"/>
            <w:tcBorders>
              <w:top w:val="nil"/>
              <w:left w:val="single" w:sz="6" w:space="0" w:color="auto"/>
              <w:bottom w:val="single" w:sz="6" w:space="0" w:color="auto"/>
            </w:tcBorders>
          </w:tcPr>
          <w:p w14:paraId="6B1B9B34" w14:textId="77777777" w:rsidR="007467C0" w:rsidRPr="00FB292A" w:rsidRDefault="007467C0" w:rsidP="00B46CC6">
            <w:pPr>
              <w:pStyle w:val="TableBody"/>
            </w:pPr>
            <w:r w:rsidRPr="00FB292A">
              <w:t>The amount, in local currency, that will be added to the vault on the selected date to be added as a provisional credit</w:t>
            </w:r>
          </w:p>
        </w:tc>
      </w:tr>
      <w:tr w:rsidR="007467C0" w:rsidRPr="00A875AE" w14:paraId="6CAE002E" w14:textId="77777777" w:rsidTr="006271D1">
        <w:trPr>
          <w:cantSplit/>
        </w:trPr>
        <w:tc>
          <w:tcPr>
            <w:tcW w:w="2300" w:type="dxa"/>
            <w:tcBorders>
              <w:top w:val="nil"/>
              <w:bottom w:val="single" w:sz="4" w:space="0" w:color="auto"/>
              <w:right w:val="single" w:sz="6" w:space="0" w:color="auto"/>
            </w:tcBorders>
          </w:tcPr>
          <w:p w14:paraId="22E24A40" w14:textId="77777777" w:rsidR="007467C0" w:rsidRPr="00145A91" w:rsidRDefault="007467C0" w:rsidP="00B46CC6">
            <w:pPr>
              <w:pStyle w:val="TableBody"/>
              <w:rPr>
                <w:b/>
                <w:bCs/>
              </w:rPr>
            </w:pPr>
            <w:r w:rsidRPr="00145A91">
              <w:rPr>
                <w:b/>
                <w:bCs/>
              </w:rPr>
              <w:t>Save</w:t>
            </w:r>
          </w:p>
        </w:tc>
        <w:tc>
          <w:tcPr>
            <w:tcW w:w="5750" w:type="dxa"/>
            <w:tcBorders>
              <w:top w:val="nil"/>
              <w:left w:val="single" w:sz="6" w:space="0" w:color="auto"/>
              <w:bottom w:val="single" w:sz="4" w:space="0" w:color="auto"/>
            </w:tcBorders>
          </w:tcPr>
          <w:p w14:paraId="5E47344B" w14:textId="77777777" w:rsidR="007467C0" w:rsidRPr="00FB292A" w:rsidRDefault="007467C0" w:rsidP="00B46CC6">
            <w:pPr>
              <w:pStyle w:val="TableBody"/>
            </w:pPr>
            <w:r w:rsidRPr="00FB292A">
              <w:t>Saves the entry to the Vault as a provisional credit for the date and Cashpoint ID selected.</w:t>
            </w:r>
          </w:p>
        </w:tc>
      </w:tr>
    </w:tbl>
    <w:p w14:paraId="776A2E87" w14:textId="775F418A" w:rsidR="007467C0" w:rsidRDefault="007467C0" w:rsidP="007467C0">
      <w:pPr>
        <w:pStyle w:val="TopofSection"/>
        <w:rPr>
          <w:lang w:val="en-US"/>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5E0526A2" w14:textId="356C2837" w:rsidR="007467C0" w:rsidRDefault="007467C0" w:rsidP="007467C0">
      <w:pPr>
        <w:pStyle w:val="TopofSection"/>
      </w:pPr>
      <w:r w:rsidRPr="00AC4E90">
        <w:t>Cashpoints</w:t>
      </w:r>
      <w:r>
        <w:fldChar w:fldCharType="end"/>
      </w:r>
    </w:p>
    <w:p w14:paraId="114F9DCD" w14:textId="77777777" w:rsidR="00292A49" w:rsidRDefault="00292A49" w:rsidP="007467C0">
      <w:pPr>
        <w:pStyle w:val="TopofSection"/>
      </w:pPr>
    </w:p>
    <w:p w14:paraId="06A804CC" w14:textId="77777777" w:rsidR="007467C0" w:rsidRDefault="007467C0" w:rsidP="007467C0">
      <w:pPr>
        <w:pStyle w:val="Heading3"/>
      </w:pPr>
      <w:bookmarkStart w:id="344" w:name="_Ref245719423"/>
      <w:bookmarkStart w:id="345" w:name="_Toc74556359"/>
      <w:bookmarkStart w:id="346" w:name="_Toc127491548"/>
      <w:bookmarkStart w:id="347" w:name="_Toc128021081"/>
      <w:r>
        <w:t>Cashpoint</w:t>
      </w:r>
      <w:r>
        <w:rPr>
          <w:rFonts w:ascii="Wingdings" w:hAnsi="Wingdings"/>
        </w:rPr>
        <w:t></w:t>
      </w:r>
      <w:r>
        <w:t>Advanced</w:t>
      </w:r>
      <w:r>
        <w:rPr>
          <w:rFonts w:ascii="Wingdings" w:hAnsi="Wingdings"/>
        </w:rPr>
        <w:t></w:t>
      </w:r>
      <w:r>
        <w:t>Costs</w:t>
      </w:r>
      <w:bookmarkEnd w:id="344"/>
      <w:bookmarkEnd w:id="345"/>
      <w:bookmarkEnd w:id="346"/>
      <w:bookmarkEnd w:id="347"/>
    </w:p>
    <w:p w14:paraId="76CCC7D2" w14:textId="77777777" w:rsidR="007467C0" w:rsidRPr="00E075D5" w:rsidRDefault="007467C0" w:rsidP="00CE2158">
      <w:pPr>
        <w:pStyle w:val="BodyText"/>
      </w:pPr>
      <w:r>
        <w:t>The cost elements that are assigned to the Cashpoint are used for both the optimization and reporting of the Cashpoint. It is important to have the correct cost settings to ensure the best optimization possible for the Cashpoint.</w:t>
      </w:r>
    </w:p>
    <w:p w14:paraId="291AA898" w14:textId="77777777" w:rsidR="007467C0" w:rsidRDefault="007467C0" w:rsidP="00CE2158">
      <w:pPr>
        <w:pStyle w:val="BodyText"/>
      </w:pPr>
      <w:r>
        <w:t>This topic relates to the following Cashpoint types:</w:t>
      </w:r>
    </w:p>
    <w:p w14:paraId="7EC298DF" w14:textId="77777777" w:rsidR="007467C0" w:rsidRDefault="007467C0" w:rsidP="00CE2158">
      <w:pPr>
        <w:pStyle w:val="ListBullet"/>
      </w:pPr>
      <w:r>
        <w:fldChar w:fldCharType="begin"/>
      </w:r>
      <w:r>
        <w:instrText xml:space="preserve"> REF _Ref245724195 \h  \* MERGEFORMAT </w:instrText>
      </w:r>
      <w:r>
        <w:fldChar w:fldCharType="separate"/>
      </w:r>
      <w:r>
        <w:t>Vault</w:t>
      </w:r>
      <w:r>
        <w:fldChar w:fldCharType="end"/>
      </w:r>
    </w:p>
    <w:p w14:paraId="0A6F920F" w14:textId="77777777" w:rsidR="007467C0" w:rsidRDefault="007467C0" w:rsidP="007467C0">
      <w:pPr>
        <w:pStyle w:val="Caption"/>
      </w:pPr>
      <w:bookmarkStart w:id="348" w:name="_Toc74556654"/>
      <w:r>
        <w:t xml:space="preserve">Table </w:t>
      </w:r>
      <w:r>
        <w:fldChar w:fldCharType="begin"/>
      </w:r>
      <w:r>
        <w:instrText xml:space="preserve"> SEQ Table \* ARABIC </w:instrText>
      </w:r>
      <w:r>
        <w:fldChar w:fldCharType="separate"/>
      </w:r>
      <w:r>
        <w:rPr>
          <w:noProof/>
        </w:rPr>
        <w:t>15</w:t>
      </w:r>
      <w:r>
        <w:rPr>
          <w:noProof/>
        </w:rPr>
        <w:fldChar w:fldCharType="end"/>
      </w:r>
      <w:r>
        <w:t>: Costs</w:t>
      </w:r>
      <w:r w:rsidRPr="003E0B39">
        <w:t xml:space="preserve"> Description</w:t>
      </w:r>
      <w:bookmarkEnd w:id="348"/>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57C792C" w14:textId="77777777" w:rsidTr="00C170CA">
        <w:trPr>
          <w:tblHeader/>
        </w:trPr>
        <w:tc>
          <w:tcPr>
            <w:tcW w:w="2300" w:type="dxa"/>
            <w:shd w:val="clear" w:color="auto" w:fill="60C03A"/>
          </w:tcPr>
          <w:p w14:paraId="7543046A" w14:textId="77777777" w:rsidR="007467C0" w:rsidRPr="005D315C" w:rsidRDefault="007467C0" w:rsidP="00170D7D">
            <w:pPr>
              <w:pStyle w:val="TableHeader"/>
            </w:pPr>
            <w:r w:rsidRPr="005D315C">
              <w:t>Field Name</w:t>
            </w:r>
          </w:p>
        </w:tc>
        <w:tc>
          <w:tcPr>
            <w:tcW w:w="5750" w:type="dxa"/>
            <w:shd w:val="clear" w:color="auto" w:fill="60C03A"/>
          </w:tcPr>
          <w:p w14:paraId="270D54D7" w14:textId="77777777" w:rsidR="007467C0" w:rsidRPr="00A875AE" w:rsidRDefault="007467C0" w:rsidP="00170D7D">
            <w:pPr>
              <w:pStyle w:val="TableHeader"/>
            </w:pPr>
            <w:r w:rsidRPr="00A875AE">
              <w:t>Description</w:t>
            </w:r>
          </w:p>
        </w:tc>
      </w:tr>
      <w:tr w:rsidR="007467C0" w:rsidRPr="00A875AE" w14:paraId="02BEEB78" w14:textId="77777777" w:rsidTr="00C170CA">
        <w:tc>
          <w:tcPr>
            <w:tcW w:w="2300" w:type="dxa"/>
          </w:tcPr>
          <w:p w14:paraId="5341683F" w14:textId="77777777" w:rsidR="007467C0" w:rsidRPr="005870BD" w:rsidRDefault="007467C0" w:rsidP="005870BD">
            <w:pPr>
              <w:pStyle w:val="TableBody"/>
              <w:rPr>
                <w:b/>
                <w:bCs/>
              </w:rPr>
            </w:pPr>
            <w:r w:rsidRPr="005870BD">
              <w:rPr>
                <w:b/>
                <w:bCs/>
              </w:rPr>
              <w:t>Effective Date</w:t>
            </w:r>
          </w:p>
        </w:tc>
        <w:tc>
          <w:tcPr>
            <w:tcW w:w="5750" w:type="dxa"/>
          </w:tcPr>
          <w:p w14:paraId="0F491BDF" w14:textId="77777777" w:rsidR="007467C0" w:rsidRPr="00FB292A" w:rsidRDefault="007467C0" w:rsidP="00CE2158">
            <w:pPr>
              <w:pStyle w:val="TableBody"/>
            </w:pPr>
            <w:r w:rsidRPr="00FB292A">
              <w:t xml:space="preserve">The date that the currently defined rates are applicable. The date can be selected by clicking on the Date icon and will be saved with the new values upon clicking the </w:t>
            </w:r>
            <w:r w:rsidRPr="00145A91">
              <w:rPr>
                <w:b/>
                <w:bCs/>
              </w:rPr>
              <w:t>‘Save’</w:t>
            </w:r>
            <w:r w:rsidRPr="00FB292A">
              <w:t xml:space="preserve"> button.</w:t>
            </w:r>
          </w:p>
        </w:tc>
      </w:tr>
      <w:tr w:rsidR="007467C0" w:rsidRPr="00A875AE" w14:paraId="4E6C28A5" w14:textId="77777777" w:rsidTr="00C170CA">
        <w:tc>
          <w:tcPr>
            <w:tcW w:w="2300" w:type="dxa"/>
          </w:tcPr>
          <w:p w14:paraId="715C0992" w14:textId="77777777" w:rsidR="007467C0" w:rsidRPr="005870BD" w:rsidRDefault="007467C0" w:rsidP="005870BD">
            <w:pPr>
              <w:pStyle w:val="TableBody"/>
              <w:rPr>
                <w:b/>
                <w:bCs/>
              </w:rPr>
            </w:pPr>
            <w:r w:rsidRPr="005870BD">
              <w:rPr>
                <w:b/>
                <w:bCs/>
              </w:rPr>
              <w:t>Carrier</w:t>
            </w:r>
          </w:p>
        </w:tc>
        <w:tc>
          <w:tcPr>
            <w:tcW w:w="5750" w:type="dxa"/>
          </w:tcPr>
          <w:p w14:paraId="72E821F8" w14:textId="77777777" w:rsidR="007467C0" w:rsidRPr="00FB292A" w:rsidRDefault="007467C0" w:rsidP="00CE2158">
            <w:pPr>
              <w:pStyle w:val="TableBody"/>
            </w:pPr>
            <w:r w:rsidRPr="00FB292A">
              <w:t>The carrier that is assigned to the vault for the delivery and return of cash from the vault’s funding source.</w:t>
            </w:r>
          </w:p>
        </w:tc>
      </w:tr>
      <w:tr w:rsidR="007467C0" w:rsidRPr="00A875AE" w14:paraId="03D1B234" w14:textId="77777777" w:rsidTr="00C170CA">
        <w:tc>
          <w:tcPr>
            <w:tcW w:w="2300" w:type="dxa"/>
          </w:tcPr>
          <w:p w14:paraId="26601E08" w14:textId="77777777" w:rsidR="007467C0" w:rsidRPr="005870BD" w:rsidRDefault="007467C0" w:rsidP="005870BD">
            <w:pPr>
              <w:pStyle w:val="TableBody"/>
              <w:rPr>
                <w:b/>
                <w:bCs/>
              </w:rPr>
            </w:pPr>
            <w:r w:rsidRPr="005870BD">
              <w:rPr>
                <w:b/>
                <w:bCs/>
              </w:rPr>
              <w:t>Range Button</w:t>
            </w:r>
          </w:p>
        </w:tc>
        <w:tc>
          <w:tcPr>
            <w:tcW w:w="5750" w:type="dxa"/>
          </w:tcPr>
          <w:p w14:paraId="506CD573" w14:textId="77777777" w:rsidR="007467C0" w:rsidRPr="00FB292A" w:rsidRDefault="007467C0" w:rsidP="00CE2158">
            <w:pPr>
              <w:pStyle w:val="TableBody"/>
            </w:pPr>
            <w:r w:rsidRPr="00FB292A">
              <w:t>Clicking this button allows the analyst to define ranges for either Fixed or Per $ Cost elements. The range is used when the costs are different based on the amount of cash that is being delivered/returned.</w:t>
            </w:r>
          </w:p>
          <w:p w14:paraId="7A456D9F" w14:textId="77777777" w:rsidR="007467C0" w:rsidRPr="00FB292A" w:rsidRDefault="007467C0" w:rsidP="00CE2158">
            <w:pPr>
              <w:pStyle w:val="TableBody"/>
            </w:pPr>
            <w:r w:rsidRPr="00FB292A">
              <w:t xml:space="preserve">The analyst can specify one or several cost elements by selecting the checkbox and entering the Cost per trip and the upper and lower bounds of the cost range. </w:t>
            </w:r>
          </w:p>
          <w:p w14:paraId="548B6C97" w14:textId="77777777" w:rsidR="007467C0" w:rsidRPr="00FB292A" w:rsidRDefault="007467C0" w:rsidP="00145A91">
            <w:pPr>
              <w:pStyle w:val="TableNote"/>
            </w:pPr>
            <w:r w:rsidRPr="00145A91">
              <w:rPr>
                <w:b/>
                <w:bCs/>
              </w:rPr>
              <w:t>Note:</w:t>
            </w:r>
            <w:r w:rsidRPr="00FB292A">
              <w:t xml:space="preserve"> There should be no gaps in the cost ranges otherwise there could be inaccurate cost calculations.</w:t>
            </w:r>
          </w:p>
        </w:tc>
      </w:tr>
      <w:tr w:rsidR="007467C0" w:rsidRPr="00A875AE" w14:paraId="66D410E9" w14:textId="77777777" w:rsidTr="00C170CA">
        <w:tc>
          <w:tcPr>
            <w:tcW w:w="2300" w:type="dxa"/>
          </w:tcPr>
          <w:p w14:paraId="1EAE2419" w14:textId="77777777" w:rsidR="007467C0" w:rsidRPr="005870BD" w:rsidRDefault="007467C0" w:rsidP="005870BD">
            <w:pPr>
              <w:pStyle w:val="TableBody"/>
              <w:rPr>
                <w:b/>
                <w:bCs/>
              </w:rPr>
            </w:pPr>
            <w:r w:rsidRPr="005870BD">
              <w:rPr>
                <w:b/>
                <w:bCs/>
              </w:rPr>
              <w:t>Remove Button</w:t>
            </w:r>
          </w:p>
        </w:tc>
        <w:tc>
          <w:tcPr>
            <w:tcW w:w="5750" w:type="dxa"/>
          </w:tcPr>
          <w:p w14:paraId="19AB9732" w14:textId="77777777" w:rsidR="007467C0" w:rsidRPr="00FB292A" w:rsidRDefault="007467C0" w:rsidP="00CE2158">
            <w:pPr>
              <w:pStyle w:val="TableBody"/>
            </w:pPr>
            <w:r w:rsidRPr="00FB292A">
              <w:t>Removes the corresponding cost element from the Cashpoint.</w:t>
            </w:r>
          </w:p>
        </w:tc>
      </w:tr>
      <w:tr w:rsidR="007467C0" w:rsidRPr="00A875AE" w14:paraId="595B7682" w14:textId="77777777" w:rsidTr="00C170CA">
        <w:tc>
          <w:tcPr>
            <w:tcW w:w="2300" w:type="dxa"/>
          </w:tcPr>
          <w:p w14:paraId="709999E0" w14:textId="77777777" w:rsidR="007467C0" w:rsidRPr="005870BD" w:rsidRDefault="007467C0" w:rsidP="005870BD">
            <w:pPr>
              <w:pStyle w:val="TableBody"/>
              <w:rPr>
                <w:b/>
                <w:bCs/>
              </w:rPr>
            </w:pPr>
            <w:r w:rsidRPr="005870BD">
              <w:rPr>
                <w:b/>
                <w:bCs/>
              </w:rPr>
              <w:t>Add New Button</w:t>
            </w:r>
          </w:p>
        </w:tc>
        <w:tc>
          <w:tcPr>
            <w:tcW w:w="5750" w:type="dxa"/>
          </w:tcPr>
          <w:p w14:paraId="4FB12168" w14:textId="59762786" w:rsidR="007467C0" w:rsidRPr="00FB292A" w:rsidRDefault="007467C0" w:rsidP="00CE2158">
            <w:pPr>
              <w:pStyle w:val="TableBody"/>
            </w:pPr>
            <w:r w:rsidRPr="00FB292A">
              <w:t>Allows the analyst to add new cost elements to the Cashpoint. Clicking on this button will pop</w:t>
            </w:r>
            <w:r w:rsidR="008A2C83">
              <w:t>-</w:t>
            </w:r>
            <w:r w:rsidRPr="00FB292A">
              <w:t xml:space="preserve">up a page with </w:t>
            </w:r>
            <w:r w:rsidRPr="00FB292A">
              <w:lastRenderedPageBreak/>
              <w:t xml:space="preserve">the currently available cost elements that are not currently assigned to the Cashpoint. The analyst can select the items to add by checking the boxes next to the cost element and clicking the </w:t>
            </w:r>
            <w:r w:rsidRPr="00145A91">
              <w:rPr>
                <w:b/>
                <w:bCs/>
              </w:rPr>
              <w:t>submit</w:t>
            </w:r>
            <w:r w:rsidRPr="00FB292A">
              <w:t xml:space="preserve"> button.</w:t>
            </w:r>
          </w:p>
        </w:tc>
      </w:tr>
      <w:tr w:rsidR="007467C0" w:rsidRPr="00A875AE" w14:paraId="76367226" w14:textId="77777777" w:rsidTr="00C170CA">
        <w:tc>
          <w:tcPr>
            <w:tcW w:w="2300" w:type="dxa"/>
          </w:tcPr>
          <w:p w14:paraId="24DE505D" w14:textId="77777777" w:rsidR="007467C0" w:rsidRPr="005870BD" w:rsidRDefault="007467C0" w:rsidP="005870BD">
            <w:pPr>
              <w:pStyle w:val="TableBody"/>
              <w:rPr>
                <w:b/>
                <w:bCs/>
              </w:rPr>
            </w:pPr>
            <w:r w:rsidRPr="005870BD">
              <w:rPr>
                <w:b/>
                <w:bCs/>
              </w:rPr>
              <w:lastRenderedPageBreak/>
              <w:t>Costs</w:t>
            </w:r>
          </w:p>
        </w:tc>
        <w:tc>
          <w:tcPr>
            <w:tcW w:w="5750" w:type="dxa"/>
          </w:tcPr>
          <w:p w14:paraId="7FBDD247" w14:textId="119421BA" w:rsidR="007467C0" w:rsidRPr="00FB292A" w:rsidRDefault="007467C0" w:rsidP="00CE2158">
            <w:pPr>
              <w:pStyle w:val="TableBody"/>
            </w:pPr>
            <w:r w:rsidRPr="00FB292A">
              <w:t>A vault can be assigned a variety of cost elements that are applicable to the type of service the Cashpoint receives. All cost elements that are performed at the Cashpoints should be added to the vault to ensure the correct calculations for both Recommendations as well as the Cost Calculation process.</w:t>
            </w:r>
          </w:p>
          <w:p w14:paraId="3038ED79" w14:textId="77777777" w:rsidR="007467C0" w:rsidRPr="00FB292A" w:rsidRDefault="007467C0" w:rsidP="00CE2158">
            <w:pPr>
              <w:pStyle w:val="TableBody"/>
            </w:pPr>
            <w:r w:rsidRPr="00FB292A">
              <w:t>The different Service types are:</w:t>
            </w:r>
          </w:p>
          <w:p w14:paraId="12FB0238" w14:textId="77777777" w:rsidR="007467C0" w:rsidRPr="00FB292A" w:rsidRDefault="007467C0" w:rsidP="00C170CA">
            <w:pPr>
              <w:pStyle w:val="TableListBullet"/>
            </w:pPr>
            <w:r w:rsidRPr="00145A91">
              <w:rPr>
                <w:b/>
                <w:bCs/>
              </w:rPr>
              <w:t>Normal Delivery/Return –</w:t>
            </w:r>
            <w:r w:rsidRPr="00FB292A">
              <w:t xml:space="preserve"> Delivery or return of cash to the Cashpoint within the predefined lead times for normal deliveries</w:t>
            </w:r>
          </w:p>
          <w:p w14:paraId="4290C7DB" w14:textId="77777777" w:rsidR="007467C0" w:rsidRPr="00FB292A" w:rsidRDefault="007467C0" w:rsidP="00C170CA">
            <w:pPr>
              <w:pStyle w:val="TableListBullet"/>
            </w:pPr>
            <w:r w:rsidRPr="00145A91">
              <w:rPr>
                <w:b/>
                <w:bCs/>
              </w:rPr>
              <w:t>Combined Service –</w:t>
            </w:r>
            <w:r w:rsidRPr="00FB292A">
              <w:t xml:space="preserve"> Delivery costs for normal services when a Delivery and return occur on the same day.</w:t>
            </w:r>
          </w:p>
          <w:p w14:paraId="474FE829" w14:textId="77777777" w:rsidR="007467C0" w:rsidRPr="00FB292A" w:rsidRDefault="007467C0" w:rsidP="00C170CA">
            <w:pPr>
              <w:pStyle w:val="TableListBullet"/>
            </w:pPr>
            <w:r w:rsidRPr="00145A91">
              <w:rPr>
                <w:b/>
                <w:bCs/>
              </w:rPr>
              <w:t>Emergency Delivery/Return –</w:t>
            </w:r>
            <w:r w:rsidRPr="00FB292A">
              <w:t xml:space="preserve"> Deliveries or returns that occur outside the normal lead time.</w:t>
            </w:r>
          </w:p>
          <w:p w14:paraId="5F8A514C" w14:textId="77777777" w:rsidR="007467C0" w:rsidRPr="00FB292A" w:rsidRDefault="007467C0" w:rsidP="00CE2158">
            <w:pPr>
              <w:pStyle w:val="TableBody"/>
            </w:pPr>
            <w:r w:rsidRPr="00FB292A">
              <w:t>The Available Cost elements are:</w:t>
            </w:r>
          </w:p>
          <w:p w14:paraId="585DB9BC" w14:textId="77777777" w:rsidR="007467C0" w:rsidRPr="00FB292A" w:rsidRDefault="007467C0" w:rsidP="00CE2158">
            <w:pPr>
              <w:pStyle w:val="TableListBullet"/>
            </w:pPr>
            <w:r w:rsidRPr="00145A91">
              <w:rPr>
                <w:b/>
                <w:bCs/>
              </w:rPr>
              <w:t>Fixed Costs (Normal/Emergency/Combined Delivery and Returns) –</w:t>
            </w:r>
            <w:r w:rsidRPr="00FB292A">
              <w:t xml:space="preserve"> The fixed prices for service to the Cashpoint. Fixed implies that the cost will occur every time a service is placed for that category regardless of the value of the service.</w:t>
            </w:r>
          </w:p>
          <w:p w14:paraId="1EAB3512" w14:textId="1390665F" w:rsidR="007467C0" w:rsidRPr="00FB292A" w:rsidRDefault="007467C0" w:rsidP="00CE2158">
            <w:pPr>
              <w:pStyle w:val="TableListBullet"/>
            </w:pPr>
            <w:r w:rsidRPr="00145A91">
              <w:rPr>
                <w:b/>
                <w:bCs/>
              </w:rPr>
              <w:t>Per Unit Costs (Normal/Emergency/Combined Delivery and Returns) –</w:t>
            </w:r>
            <w:r w:rsidRPr="00FB292A">
              <w:t xml:space="preserve">In addition to the fixed cost defined above, some carriers may charge </w:t>
            </w:r>
            <w:r w:rsidR="0079469D">
              <w:t xml:space="preserve">a </w:t>
            </w:r>
            <w:r w:rsidRPr="00FB292A">
              <w:t>fixed cost perdefined unit of delivery (</w:t>
            </w:r>
            <w:r w:rsidR="0096741F" w:rsidRPr="00145A91">
              <w:rPr>
                <w:b/>
                <w:bCs/>
                <w:u w:val="single"/>
              </w:rPr>
              <w:t>E</w:t>
            </w:r>
            <w:r w:rsidRPr="00145A91">
              <w:rPr>
                <w:b/>
                <w:bCs/>
                <w:u w:val="single"/>
              </w:rPr>
              <w:t>xample,</w:t>
            </w:r>
            <w:r w:rsidRPr="00FB292A">
              <w:t xml:space="preserve"> </w:t>
            </w:r>
            <w:r w:rsidR="00192401">
              <w:t xml:space="preserve">a </w:t>
            </w:r>
            <w:r w:rsidRPr="00FB292A">
              <w:t xml:space="preserve">bag or box of money transported). In this case, set the unit size, and the cost per unit size. </w:t>
            </w:r>
          </w:p>
          <w:p w14:paraId="291FA9DD" w14:textId="77777777" w:rsidR="007467C0" w:rsidRPr="00FB292A" w:rsidRDefault="007467C0" w:rsidP="00011FE7">
            <w:pPr>
              <w:pStyle w:val="TableListBullet2"/>
            </w:pPr>
            <w:r w:rsidRPr="00FB292A">
              <w:t xml:space="preserve">Formula for total delivery cost:   </w:t>
            </w:r>
          </w:p>
          <w:p w14:paraId="3EC45136" w14:textId="77777777" w:rsidR="007467C0" w:rsidRPr="00FB292A" w:rsidRDefault="007467C0" w:rsidP="00011FE7">
            <w:pPr>
              <w:pStyle w:val="TableListBullet2"/>
            </w:pPr>
            <w:r w:rsidRPr="00FB292A">
              <w:t>Total Delivery Cost = Fixed Cost per Delivery + (Delivery Amount / Unit Size) x Fixed Cost per Defined Unit.</w:t>
            </w:r>
          </w:p>
          <w:p w14:paraId="0C6C5ADD" w14:textId="77777777" w:rsidR="007467C0" w:rsidRPr="00FB292A" w:rsidRDefault="007467C0" w:rsidP="00011FE7">
            <w:pPr>
              <w:pStyle w:val="TableListBullet2"/>
            </w:pPr>
            <w:r w:rsidRPr="00145A91">
              <w:rPr>
                <w:b/>
                <w:bCs/>
                <w:u w:val="single"/>
              </w:rPr>
              <w:t>Example:</w:t>
            </w:r>
            <w:r w:rsidRPr="00FB292A">
              <w:t xml:space="preserve">  Fixed delivery cost = 50, defined unit size = 5000, cost per defined unit = 20. When the delivery = 45000, the total cost of delivery will be:  50 + (45000 / 5000) * 20 = 230.  </w:t>
            </w:r>
          </w:p>
          <w:p w14:paraId="33E68662" w14:textId="77777777" w:rsidR="007467C0" w:rsidRPr="00FB292A" w:rsidRDefault="007467C0" w:rsidP="00011FE7">
            <w:pPr>
              <w:pStyle w:val="TableListBullet"/>
            </w:pPr>
            <w:r w:rsidRPr="00145A91">
              <w:rPr>
                <w:b/>
                <w:bCs/>
              </w:rPr>
              <w:t>Unit Size –</w:t>
            </w:r>
            <w:r w:rsidRPr="00FB292A">
              <w:t xml:space="preserve"> The size that is charged based on the Per Unit Costs</w:t>
            </w:r>
          </w:p>
          <w:p w14:paraId="2DBE3CFD" w14:textId="77777777" w:rsidR="007467C0" w:rsidRPr="00FB292A" w:rsidRDefault="007467C0" w:rsidP="00011FE7">
            <w:pPr>
              <w:pStyle w:val="TableListBullet"/>
            </w:pPr>
            <w:r w:rsidRPr="00145A91">
              <w:rPr>
                <w:b/>
                <w:bCs/>
              </w:rPr>
              <w:t>Per $ Cost –</w:t>
            </w:r>
            <w:r w:rsidRPr="00FB292A">
              <w:t xml:space="preserve"> The cost for each unit of currency.</w:t>
            </w:r>
          </w:p>
        </w:tc>
      </w:tr>
      <w:tr w:rsidR="007467C0" w:rsidRPr="00A875AE" w14:paraId="2A0F2A21" w14:textId="77777777" w:rsidTr="00C170CA">
        <w:tc>
          <w:tcPr>
            <w:tcW w:w="2300" w:type="dxa"/>
          </w:tcPr>
          <w:p w14:paraId="21C61D82" w14:textId="77777777" w:rsidR="007467C0" w:rsidRPr="005870BD" w:rsidRDefault="007467C0" w:rsidP="005870BD">
            <w:pPr>
              <w:pStyle w:val="TableBody"/>
              <w:rPr>
                <w:b/>
                <w:bCs/>
              </w:rPr>
            </w:pPr>
            <w:r w:rsidRPr="005870BD">
              <w:rPr>
                <w:b/>
                <w:bCs/>
              </w:rPr>
              <w:lastRenderedPageBreak/>
              <w:t>Save Button</w:t>
            </w:r>
          </w:p>
        </w:tc>
        <w:tc>
          <w:tcPr>
            <w:tcW w:w="5750" w:type="dxa"/>
          </w:tcPr>
          <w:p w14:paraId="4866C7E3" w14:textId="77777777" w:rsidR="007467C0" w:rsidRPr="00FB292A" w:rsidRDefault="007467C0" w:rsidP="00CE2158">
            <w:pPr>
              <w:pStyle w:val="TableBody"/>
            </w:pPr>
            <w:r w:rsidRPr="00FB292A">
              <w:t>Saves the changes made to the cost page.</w:t>
            </w:r>
          </w:p>
        </w:tc>
      </w:tr>
    </w:tbl>
    <w:p w14:paraId="22D00596" w14:textId="77777777" w:rsidR="007467C0" w:rsidRDefault="007467C0" w:rsidP="007467C0"/>
    <w:p w14:paraId="21731DEA" w14:textId="77777777" w:rsidR="007467C0" w:rsidRPr="00C3506D" w:rsidRDefault="007467C0" w:rsidP="007467C0">
      <w:pPr>
        <w:pStyle w:val="Caption"/>
        <w:rPr>
          <w:lang w:val="en-US"/>
        </w:rPr>
      </w:pPr>
      <w:bookmarkStart w:id="349" w:name="_Toc74556655"/>
      <w:r w:rsidRPr="00C3506D">
        <w:rPr>
          <w:lang w:val="en-US"/>
        </w:rPr>
        <w:t xml:space="preserve">Table </w:t>
      </w:r>
      <w:r>
        <w:fldChar w:fldCharType="begin"/>
      </w:r>
      <w:r w:rsidRPr="00C3506D">
        <w:rPr>
          <w:lang w:val="en-US"/>
        </w:rPr>
        <w:instrText xml:space="preserve"> SEQ Table \* ARABIC </w:instrText>
      </w:r>
      <w:r>
        <w:fldChar w:fldCharType="separate"/>
      </w:r>
      <w:r>
        <w:rPr>
          <w:noProof/>
          <w:lang w:val="en-US"/>
        </w:rPr>
        <w:t>16</w:t>
      </w:r>
      <w:r>
        <w:rPr>
          <w:noProof/>
        </w:rPr>
        <w:fldChar w:fldCharType="end"/>
      </w:r>
      <w:r w:rsidRPr="00C3506D">
        <w:rPr>
          <w:lang w:val="en-US"/>
        </w:rPr>
        <w:t>: Costs (by Currency) Description</w:t>
      </w:r>
      <w:bookmarkEnd w:id="349"/>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D235A2F" w14:textId="77777777" w:rsidTr="006271D1">
        <w:trPr>
          <w:cantSplit/>
          <w:tblHeader/>
        </w:trPr>
        <w:tc>
          <w:tcPr>
            <w:tcW w:w="2300" w:type="dxa"/>
            <w:shd w:val="clear" w:color="auto" w:fill="60C03A"/>
          </w:tcPr>
          <w:p w14:paraId="584F6C5A" w14:textId="77777777" w:rsidR="007467C0" w:rsidRPr="005D315C" w:rsidRDefault="007467C0" w:rsidP="00170D7D">
            <w:pPr>
              <w:pStyle w:val="TableHeader"/>
            </w:pPr>
            <w:r w:rsidRPr="005D315C">
              <w:t>Field Name</w:t>
            </w:r>
          </w:p>
        </w:tc>
        <w:tc>
          <w:tcPr>
            <w:tcW w:w="5750" w:type="dxa"/>
            <w:shd w:val="clear" w:color="auto" w:fill="60C03A"/>
          </w:tcPr>
          <w:p w14:paraId="79FCAA6F" w14:textId="77777777" w:rsidR="007467C0" w:rsidRPr="00A875AE" w:rsidRDefault="007467C0" w:rsidP="00170D7D">
            <w:pPr>
              <w:pStyle w:val="TableHeader"/>
            </w:pPr>
            <w:r w:rsidRPr="00A875AE">
              <w:t>Description</w:t>
            </w:r>
          </w:p>
        </w:tc>
      </w:tr>
      <w:tr w:rsidR="007467C0" w:rsidRPr="00A875AE" w14:paraId="52EA6178" w14:textId="77777777" w:rsidTr="006271D1">
        <w:trPr>
          <w:cantSplit/>
        </w:trPr>
        <w:tc>
          <w:tcPr>
            <w:tcW w:w="2300" w:type="dxa"/>
          </w:tcPr>
          <w:p w14:paraId="0047B2A4" w14:textId="77777777" w:rsidR="007467C0" w:rsidRPr="00145A91" w:rsidRDefault="007467C0" w:rsidP="005870BD">
            <w:pPr>
              <w:pStyle w:val="TableBody"/>
              <w:rPr>
                <w:b/>
                <w:bCs/>
              </w:rPr>
            </w:pPr>
            <w:r w:rsidRPr="00145A91">
              <w:rPr>
                <w:b/>
                <w:bCs/>
              </w:rPr>
              <w:t>Max Holding Amount</w:t>
            </w:r>
          </w:p>
        </w:tc>
        <w:tc>
          <w:tcPr>
            <w:tcW w:w="5750" w:type="dxa"/>
          </w:tcPr>
          <w:p w14:paraId="599CF0E7" w14:textId="45726F1B" w:rsidR="007467C0" w:rsidRPr="00FB292A" w:rsidRDefault="007467C0" w:rsidP="00CE2158">
            <w:pPr>
              <w:pStyle w:val="TableBody"/>
            </w:pPr>
            <w:r w:rsidRPr="00FB292A">
              <w:t xml:space="preserve">This is the maximum total amount that will be recommended to hold in a vault for the total of all denominations and qualities. This generally applies to insurance or capacity limitations of a vault. </w:t>
            </w:r>
          </w:p>
          <w:p w14:paraId="74D2B804" w14:textId="77777777" w:rsidR="007467C0" w:rsidRPr="00FB292A" w:rsidRDefault="007467C0" w:rsidP="00CE2158">
            <w:pPr>
              <w:pStyle w:val="TableBody"/>
            </w:pPr>
            <w:r w:rsidRPr="00FB292A">
              <w:t>Additionally, the denomination maximum capacities ensure that a single denomination does not exceed the maximum capacity during the recommendation process.</w:t>
            </w:r>
          </w:p>
        </w:tc>
      </w:tr>
      <w:tr w:rsidR="007467C0" w:rsidRPr="00A875AE" w14:paraId="50E771F9" w14:textId="77777777" w:rsidTr="006271D1">
        <w:trPr>
          <w:cantSplit/>
        </w:trPr>
        <w:tc>
          <w:tcPr>
            <w:tcW w:w="2300" w:type="dxa"/>
          </w:tcPr>
          <w:p w14:paraId="04AA27B7" w14:textId="77777777" w:rsidR="007467C0" w:rsidRPr="00145A91" w:rsidRDefault="007467C0" w:rsidP="005870BD">
            <w:pPr>
              <w:pStyle w:val="TableBody"/>
              <w:rPr>
                <w:b/>
                <w:bCs/>
              </w:rPr>
            </w:pPr>
            <w:r w:rsidRPr="00145A91">
              <w:rPr>
                <w:b/>
                <w:bCs/>
              </w:rPr>
              <w:t>Currency Insurance Rate %</w:t>
            </w:r>
          </w:p>
        </w:tc>
        <w:tc>
          <w:tcPr>
            <w:tcW w:w="5750" w:type="dxa"/>
          </w:tcPr>
          <w:p w14:paraId="0EC25945" w14:textId="77777777" w:rsidR="007467C0" w:rsidRPr="00FB292A" w:rsidRDefault="007467C0" w:rsidP="00CE2158">
            <w:pPr>
              <w:pStyle w:val="TableBody"/>
            </w:pPr>
            <w:r w:rsidRPr="00FB292A">
              <w:t>The annual insurance rate that is used to calculate the insurance cost for the vault</w:t>
            </w:r>
          </w:p>
        </w:tc>
      </w:tr>
      <w:tr w:rsidR="007467C0" w:rsidRPr="00A875AE" w14:paraId="1C3CC333" w14:textId="77777777" w:rsidTr="006271D1">
        <w:trPr>
          <w:cantSplit/>
        </w:trPr>
        <w:tc>
          <w:tcPr>
            <w:tcW w:w="2300" w:type="dxa"/>
          </w:tcPr>
          <w:p w14:paraId="5A0C495A" w14:textId="77777777" w:rsidR="007467C0" w:rsidRPr="00145A91" w:rsidRDefault="007467C0" w:rsidP="005870BD">
            <w:pPr>
              <w:pStyle w:val="TableBody"/>
              <w:rPr>
                <w:b/>
                <w:bCs/>
              </w:rPr>
            </w:pPr>
            <w:r w:rsidRPr="00145A91">
              <w:rPr>
                <w:b/>
                <w:bCs/>
              </w:rPr>
              <w:t>Delivery Handling Cost</w:t>
            </w:r>
          </w:p>
        </w:tc>
        <w:tc>
          <w:tcPr>
            <w:tcW w:w="5750" w:type="dxa"/>
          </w:tcPr>
          <w:p w14:paraId="2466F11E" w14:textId="77777777" w:rsidR="007467C0" w:rsidRPr="00FB292A" w:rsidRDefault="007467C0" w:rsidP="00CE2158">
            <w:pPr>
              <w:pStyle w:val="TableBody"/>
            </w:pPr>
            <w:r w:rsidRPr="00FB292A">
              <w:t xml:space="preserve">The additional cost associated with the delivery of cash. </w:t>
            </w:r>
          </w:p>
        </w:tc>
      </w:tr>
      <w:tr w:rsidR="007467C0" w:rsidRPr="00A875AE" w14:paraId="3D33F2D1" w14:textId="77777777" w:rsidTr="006271D1">
        <w:trPr>
          <w:cantSplit/>
        </w:trPr>
        <w:tc>
          <w:tcPr>
            <w:tcW w:w="2300" w:type="dxa"/>
          </w:tcPr>
          <w:p w14:paraId="621930F3" w14:textId="77777777" w:rsidR="007467C0" w:rsidRPr="00B53D7F" w:rsidRDefault="007467C0" w:rsidP="005870BD">
            <w:pPr>
              <w:pStyle w:val="TableBody"/>
              <w:rPr>
                <w:b/>
                <w:bCs/>
              </w:rPr>
            </w:pPr>
            <w:r w:rsidRPr="00B53D7F">
              <w:rPr>
                <w:b/>
                <w:bCs/>
              </w:rPr>
              <w:t>Return Handling Cost</w:t>
            </w:r>
          </w:p>
        </w:tc>
        <w:tc>
          <w:tcPr>
            <w:tcW w:w="5750" w:type="dxa"/>
          </w:tcPr>
          <w:p w14:paraId="7B77C7AB" w14:textId="77777777" w:rsidR="007467C0" w:rsidRPr="00FB292A" w:rsidRDefault="007467C0" w:rsidP="00CE2158">
            <w:pPr>
              <w:pStyle w:val="TableBody"/>
            </w:pPr>
            <w:r w:rsidRPr="00FB292A">
              <w:t>The additional cost associated with the return of cash.</w:t>
            </w:r>
          </w:p>
        </w:tc>
      </w:tr>
    </w:tbl>
    <w:bookmarkStart w:id="350" w:name="_Ref245719424"/>
    <w:p w14:paraId="716643A2" w14:textId="77777777" w:rsidR="007467C0" w:rsidRPr="005870BD" w:rsidRDefault="007467C0" w:rsidP="007467C0">
      <w:pPr>
        <w:pStyle w:val="TopofSection"/>
      </w:pPr>
      <w:r w:rsidRPr="005870BD">
        <w:fldChar w:fldCharType="begin"/>
      </w:r>
      <w:r w:rsidRPr="005870BD">
        <w:instrText xml:space="preserve"> HYPERLINK  \l "_General_OptiVault_Pages" </w:instrText>
      </w:r>
      <w:r w:rsidRPr="005870BD">
        <w:fldChar w:fldCharType="separate"/>
      </w:r>
      <w:r w:rsidRPr="005870BD">
        <w:t>Return: OptiVault General Pages</w:t>
      </w:r>
      <w:r w:rsidRPr="005870BD">
        <w:fldChar w:fldCharType="end"/>
      </w:r>
    </w:p>
    <w:p w14:paraId="7B3D9EBA" w14:textId="77777777" w:rsidR="007467C0" w:rsidRDefault="007467C0" w:rsidP="007467C0">
      <w:pPr>
        <w:pStyle w:val="TopofSection"/>
        <w:rPr>
          <w:lang w:val="en-US"/>
        </w:rPr>
      </w:pPr>
    </w:p>
    <w:p w14:paraId="05FF2F99" w14:textId="77777777" w:rsidR="007467C0" w:rsidRDefault="007467C0" w:rsidP="007467C0">
      <w:pPr>
        <w:pStyle w:val="Heading3"/>
      </w:pPr>
      <w:bookmarkStart w:id="351" w:name="_Ref65165206"/>
      <w:bookmarkStart w:id="352" w:name="_Toc74556360"/>
      <w:bookmarkStart w:id="353" w:name="_Toc127491549"/>
      <w:bookmarkStart w:id="354" w:name="_Toc128021082"/>
      <w:r>
        <w:t>Cashpoint</w:t>
      </w:r>
      <w:r>
        <w:rPr>
          <w:rFonts w:ascii="Wingdings" w:hAnsi="Wingdings"/>
        </w:rPr>
        <w:t></w:t>
      </w:r>
      <w:r>
        <w:t>Advanced</w:t>
      </w:r>
      <w:r>
        <w:rPr>
          <w:rFonts w:ascii="Wingdings" w:hAnsi="Wingdings"/>
        </w:rPr>
        <w:t></w:t>
      </w:r>
      <w:r>
        <w:t>Teller Verification</w:t>
      </w:r>
      <w:bookmarkEnd w:id="350"/>
      <w:bookmarkEnd w:id="351"/>
      <w:bookmarkEnd w:id="352"/>
      <w:bookmarkEnd w:id="353"/>
      <w:bookmarkEnd w:id="354"/>
    </w:p>
    <w:p w14:paraId="29D1B4F5" w14:textId="68E93B17" w:rsidR="007467C0" w:rsidRPr="00E075D5" w:rsidRDefault="007467C0" w:rsidP="005870BD">
      <w:pPr>
        <w:pStyle w:val="BodyText"/>
      </w:pPr>
      <w:r>
        <w:t>Cash that is returned to a vault from a Branch/ATM/Commercial Customer is normally not able to be used immediately. The vault must first process the incoming cash to ensure that the amounts are correct before sorting and making it available for withdrawal. Teller verification is an optional process that is used by some banks to capture the true availability of cash in the Vault. This functionality is used in conjunction with sorting to account for delays in the processing of incoming cash. Cash that comes into the Vault as unavailable is processed based on the settings on the Teller Verification page and made available to the sorter process, which then clears the cash to be used by the vault for upcoming demand.</w:t>
      </w:r>
    </w:p>
    <w:p w14:paraId="6D17F391" w14:textId="77777777" w:rsidR="007467C0" w:rsidRDefault="007467C0" w:rsidP="005870BD">
      <w:pPr>
        <w:pStyle w:val="BodyText"/>
      </w:pPr>
      <w:r>
        <w:t>This topic relates to the following Cashpoint types:</w:t>
      </w:r>
    </w:p>
    <w:p w14:paraId="4AE7F657" w14:textId="77777777" w:rsidR="007467C0" w:rsidRDefault="007467C0" w:rsidP="005870BD">
      <w:pPr>
        <w:pStyle w:val="ListBullet"/>
      </w:pPr>
      <w:r>
        <w:fldChar w:fldCharType="begin"/>
      </w:r>
      <w:r>
        <w:instrText xml:space="preserve"> REF _Ref245724195 \h  \* MERGEFORMAT </w:instrText>
      </w:r>
      <w:r>
        <w:fldChar w:fldCharType="separate"/>
      </w:r>
      <w:r>
        <w:t>Vault</w:t>
      </w:r>
      <w:r>
        <w:fldChar w:fldCharType="end"/>
      </w:r>
    </w:p>
    <w:p w14:paraId="64E7503E" w14:textId="77777777" w:rsidR="007467C0" w:rsidRDefault="007467C0" w:rsidP="007467C0">
      <w:pPr>
        <w:pStyle w:val="Caption"/>
      </w:pPr>
      <w:bookmarkStart w:id="355" w:name="_Toc74556656"/>
      <w:r>
        <w:lastRenderedPageBreak/>
        <w:t xml:space="preserve">Table </w:t>
      </w:r>
      <w:r>
        <w:fldChar w:fldCharType="begin"/>
      </w:r>
      <w:r>
        <w:instrText xml:space="preserve"> SEQ Table \* ARABIC </w:instrText>
      </w:r>
      <w:r>
        <w:fldChar w:fldCharType="separate"/>
      </w:r>
      <w:r>
        <w:rPr>
          <w:noProof/>
        </w:rPr>
        <w:t>17</w:t>
      </w:r>
      <w:r>
        <w:rPr>
          <w:noProof/>
        </w:rPr>
        <w:fldChar w:fldCharType="end"/>
      </w:r>
      <w:r>
        <w:t>: Teller Verification</w:t>
      </w:r>
      <w:r w:rsidRPr="002E77C4">
        <w:t xml:space="preserve"> Description</w:t>
      </w:r>
      <w:bookmarkEnd w:id="355"/>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78918614" w14:textId="77777777" w:rsidTr="006271D1">
        <w:trPr>
          <w:cantSplit/>
          <w:tblHeader/>
        </w:trPr>
        <w:tc>
          <w:tcPr>
            <w:tcW w:w="2300" w:type="dxa"/>
            <w:shd w:val="clear" w:color="auto" w:fill="60C03A"/>
          </w:tcPr>
          <w:p w14:paraId="18FE37A9" w14:textId="77777777" w:rsidR="007467C0" w:rsidRPr="00A875AE" w:rsidRDefault="007467C0" w:rsidP="00170D7D">
            <w:pPr>
              <w:pStyle w:val="TableHeader"/>
            </w:pPr>
            <w:r w:rsidRPr="00A875AE">
              <w:t>Field Name</w:t>
            </w:r>
          </w:p>
        </w:tc>
        <w:tc>
          <w:tcPr>
            <w:tcW w:w="5750" w:type="dxa"/>
            <w:shd w:val="clear" w:color="auto" w:fill="60C03A"/>
          </w:tcPr>
          <w:p w14:paraId="6BAA1FC4" w14:textId="77777777" w:rsidR="007467C0" w:rsidRPr="00A875AE" w:rsidRDefault="007467C0" w:rsidP="00170D7D">
            <w:pPr>
              <w:pStyle w:val="TableHeader"/>
            </w:pPr>
            <w:r w:rsidRPr="00A875AE">
              <w:t>Description</w:t>
            </w:r>
          </w:p>
        </w:tc>
      </w:tr>
      <w:tr w:rsidR="007467C0" w:rsidRPr="00A875AE" w14:paraId="10A68D39" w14:textId="77777777" w:rsidTr="006271D1">
        <w:trPr>
          <w:cantSplit/>
        </w:trPr>
        <w:tc>
          <w:tcPr>
            <w:tcW w:w="2300" w:type="dxa"/>
          </w:tcPr>
          <w:p w14:paraId="01D1B26B" w14:textId="77777777" w:rsidR="007467C0" w:rsidRPr="00B53D7F" w:rsidRDefault="007467C0" w:rsidP="005870BD">
            <w:pPr>
              <w:pStyle w:val="TableBody"/>
              <w:rPr>
                <w:b/>
                <w:bCs/>
              </w:rPr>
            </w:pPr>
            <w:r w:rsidRPr="00B53D7F">
              <w:rPr>
                <w:b/>
                <w:bCs/>
              </w:rPr>
              <w:t>% of Unavailable to be Processed</w:t>
            </w:r>
          </w:p>
        </w:tc>
        <w:tc>
          <w:tcPr>
            <w:tcW w:w="5750" w:type="dxa"/>
          </w:tcPr>
          <w:p w14:paraId="64B65DCE" w14:textId="77777777" w:rsidR="007467C0" w:rsidRPr="00FB292A" w:rsidRDefault="007467C0" w:rsidP="005870BD">
            <w:pPr>
              <w:pStyle w:val="TableBody"/>
            </w:pPr>
            <w:r w:rsidRPr="00FB292A">
              <w:t xml:space="preserve">This value indicates the percentage of the balances of quality </w:t>
            </w:r>
            <w:r w:rsidRPr="00B53D7F">
              <w:rPr>
                <w:b/>
                <w:bCs/>
              </w:rPr>
              <w:t>‘Unavailable’</w:t>
            </w:r>
            <w:r w:rsidRPr="00FB292A">
              <w:t xml:space="preserve"> that are processed each day.</w:t>
            </w:r>
          </w:p>
          <w:p w14:paraId="433984C0" w14:textId="7A84512A" w:rsidR="007467C0" w:rsidRPr="00FB292A" w:rsidRDefault="007467C0" w:rsidP="005870BD">
            <w:pPr>
              <w:pStyle w:val="TableBody"/>
            </w:pPr>
            <w:r w:rsidRPr="00FB292A">
              <w:t xml:space="preserve">Cash that is reported in the balances as </w:t>
            </w:r>
            <w:r w:rsidRPr="00B53D7F">
              <w:rPr>
                <w:b/>
                <w:bCs/>
              </w:rPr>
              <w:t>‘Unavailable’</w:t>
            </w:r>
            <w:r w:rsidRPr="00FB292A">
              <w:t xml:space="preserve"> is normally reported on a daily basis in the nightly balance file. This amount usually includes </w:t>
            </w:r>
            <w:r w:rsidR="00BE3AC4">
              <w:t xml:space="preserve">the </w:t>
            </w:r>
            <w:r w:rsidRPr="00FB292A">
              <w:t>previous day’s deposits that were not able to be processed on the day they came in.</w:t>
            </w:r>
          </w:p>
        </w:tc>
      </w:tr>
      <w:tr w:rsidR="007467C0" w:rsidRPr="00A875AE" w14:paraId="6DDA7450" w14:textId="77777777" w:rsidTr="006271D1">
        <w:trPr>
          <w:cantSplit/>
        </w:trPr>
        <w:tc>
          <w:tcPr>
            <w:tcW w:w="2300" w:type="dxa"/>
          </w:tcPr>
          <w:p w14:paraId="60848485" w14:textId="77777777" w:rsidR="007467C0" w:rsidRPr="00B53D7F" w:rsidRDefault="007467C0" w:rsidP="005870BD">
            <w:pPr>
              <w:pStyle w:val="TableBody"/>
              <w:rPr>
                <w:b/>
                <w:bCs/>
              </w:rPr>
            </w:pPr>
            <w:r w:rsidRPr="00B53D7F">
              <w:rPr>
                <w:b/>
                <w:bCs/>
              </w:rPr>
              <w:t>% of Daily Deposits to be Processed</w:t>
            </w:r>
          </w:p>
        </w:tc>
        <w:tc>
          <w:tcPr>
            <w:tcW w:w="5750" w:type="dxa"/>
          </w:tcPr>
          <w:p w14:paraId="56DCC0BA" w14:textId="59249765" w:rsidR="007467C0" w:rsidRPr="00FB292A" w:rsidRDefault="007467C0" w:rsidP="005870BD">
            <w:pPr>
              <w:pStyle w:val="TableBody"/>
            </w:pPr>
            <w:r w:rsidRPr="00FB292A">
              <w:t xml:space="preserve">This value indicates the percentage of incoming deposits from Branches/ATMs/Commercial customers that </w:t>
            </w:r>
            <w:r w:rsidR="00DF646B">
              <w:t>are</w:t>
            </w:r>
            <w:r w:rsidR="00DF646B" w:rsidRPr="00FB292A">
              <w:t xml:space="preserve"> </w:t>
            </w:r>
            <w:r w:rsidRPr="00FB292A">
              <w:t>processed on a given day. Any amount less than 100 indicates to OptiVault that the remainder will be ‘Unavailable’. The Unavailable balances will be processed on the next day that ‘Unavailable’ cash is processed based on the ‘% of Unavailable to be Processed’ setting.</w:t>
            </w:r>
          </w:p>
        </w:tc>
      </w:tr>
      <w:tr w:rsidR="007467C0" w:rsidRPr="00A875AE" w14:paraId="69DABBDE" w14:textId="77777777" w:rsidTr="006271D1">
        <w:trPr>
          <w:cantSplit/>
        </w:trPr>
        <w:tc>
          <w:tcPr>
            <w:tcW w:w="2300" w:type="dxa"/>
          </w:tcPr>
          <w:p w14:paraId="70AD0B9C" w14:textId="77777777" w:rsidR="007467C0" w:rsidRPr="00B53D7F" w:rsidRDefault="007467C0" w:rsidP="005870BD">
            <w:pPr>
              <w:pStyle w:val="TableBody"/>
              <w:rPr>
                <w:b/>
                <w:bCs/>
              </w:rPr>
            </w:pPr>
            <w:r w:rsidRPr="00B53D7F">
              <w:rPr>
                <w:b/>
                <w:bCs/>
              </w:rPr>
              <w:t>Expected Yield of Unverified Balance</w:t>
            </w:r>
          </w:p>
        </w:tc>
        <w:tc>
          <w:tcPr>
            <w:tcW w:w="5750" w:type="dxa"/>
          </w:tcPr>
          <w:p w14:paraId="39A344E7" w14:textId="089347AE" w:rsidR="007467C0" w:rsidRPr="00FB292A" w:rsidRDefault="007467C0" w:rsidP="005870BD">
            <w:pPr>
              <w:pStyle w:val="TableBody"/>
            </w:pPr>
            <w:r w:rsidRPr="00FB292A">
              <w:t>These fields allow the analysts to set up the expected yield of the Teller Verification process. These are used when the sort functionality is not used and allow the software to estimate the expected quality outcome of the Teller Verification process.</w:t>
            </w:r>
          </w:p>
          <w:p w14:paraId="479714AE" w14:textId="77777777" w:rsidR="007467C0" w:rsidRPr="00FB292A" w:rsidRDefault="007467C0" w:rsidP="005870BD">
            <w:pPr>
              <w:pStyle w:val="TableBody"/>
            </w:pPr>
            <w:r w:rsidRPr="00FB292A">
              <w:t>If the Sorting functionality is used by the Cashpoint, then the Expected Yield of Unverified Balance should be set to 100 for Unknown and the other elements should be zero.</w:t>
            </w:r>
          </w:p>
          <w:p w14:paraId="0A012AFC" w14:textId="491426D5" w:rsidR="007467C0" w:rsidRPr="00FB292A" w:rsidRDefault="007467C0" w:rsidP="00B53D7F">
            <w:pPr>
              <w:pStyle w:val="TableNote"/>
            </w:pPr>
            <w:r w:rsidRPr="00B53D7F">
              <w:rPr>
                <w:b/>
                <w:bCs/>
              </w:rPr>
              <w:t>Note</w:t>
            </w:r>
            <w:r w:rsidR="00523395">
              <w:t>:</w:t>
            </w:r>
            <w:r w:rsidRPr="00FB292A">
              <w:t xml:space="preserve"> </w:t>
            </w:r>
            <w:r w:rsidR="00523395">
              <w:t>T</w:t>
            </w:r>
            <w:r w:rsidRPr="00FB292A">
              <w:t xml:space="preserve">he sum of the Expected Yield of </w:t>
            </w:r>
            <w:r w:rsidR="00DF646B">
              <w:t xml:space="preserve">the </w:t>
            </w:r>
            <w:r w:rsidRPr="00FB292A">
              <w:t>Unverified Balance should equal 100%</w:t>
            </w:r>
          </w:p>
        </w:tc>
      </w:tr>
      <w:tr w:rsidR="007467C0" w:rsidRPr="00A875AE" w14:paraId="0D45706D" w14:textId="77777777" w:rsidTr="006271D1">
        <w:trPr>
          <w:cantSplit/>
        </w:trPr>
        <w:tc>
          <w:tcPr>
            <w:tcW w:w="2300" w:type="dxa"/>
          </w:tcPr>
          <w:p w14:paraId="076627F1" w14:textId="77777777" w:rsidR="007467C0" w:rsidRPr="00B53D7F" w:rsidRDefault="007467C0" w:rsidP="005870BD">
            <w:pPr>
              <w:pStyle w:val="TableBody"/>
              <w:rPr>
                <w:b/>
                <w:bCs/>
              </w:rPr>
            </w:pPr>
            <w:r w:rsidRPr="00B53D7F">
              <w:rPr>
                <w:b/>
                <w:bCs/>
              </w:rPr>
              <w:t>Save Button</w:t>
            </w:r>
          </w:p>
        </w:tc>
        <w:tc>
          <w:tcPr>
            <w:tcW w:w="5750" w:type="dxa"/>
          </w:tcPr>
          <w:p w14:paraId="7516F86D" w14:textId="77777777" w:rsidR="007467C0" w:rsidRPr="00FB292A" w:rsidRDefault="007467C0" w:rsidP="005870BD">
            <w:pPr>
              <w:pStyle w:val="TableBody"/>
            </w:pPr>
            <w:r w:rsidRPr="00FB292A">
              <w:t>Saves the changes made to the Teller Verification settings</w:t>
            </w:r>
          </w:p>
        </w:tc>
      </w:tr>
      <w:tr w:rsidR="007467C0" w:rsidRPr="00A875AE" w14:paraId="4243537B" w14:textId="77777777" w:rsidTr="005870BD">
        <w:trPr>
          <w:cantSplit/>
          <w:trHeight w:val="70"/>
        </w:trPr>
        <w:tc>
          <w:tcPr>
            <w:tcW w:w="2300" w:type="dxa"/>
          </w:tcPr>
          <w:p w14:paraId="3BF6BEC5" w14:textId="77777777" w:rsidR="007467C0" w:rsidRPr="00B53D7F" w:rsidRDefault="007467C0" w:rsidP="005870BD">
            <w:pPr>
              <w:pStyle w:val="TableBody"/>
              <w:rPr>
                <w:b/>
                <w:bCs/>
              </w:rPr>
            </w:pPr>
            <w:r w:rsidRPr="00B53D7F">
              <w:rPr>
                <w:b/>
                <w:bCs/>
              </w:rPr>
              <w:t>Cancel Button</w:t>
            </w:r>
          </w:p>
        </w:tc>
        <w:tc>
          <w:tcPr>
            <w:tcW w:w="5750" w:type="dxa"/>
          </w:tcPr>
          <w:p w14:paraId="040155C0" w14:textId="77777777" w:rsidR="007467C0" w:rsidRPr="00FB292A" w:rsidRDefault="007467C0" w:rsidP="005870BD">
            <w:pPr>
              <w:pStyle w:val="TableBody"/>
            </w:pPr>
            <w:r w:rsidRPr="00FB292A">
              <w:t>Cancels any changes made to the Teller Verification settings and reloads the page with the currently saved settings.</w:t>
            </w:r>
          </w:p>
        </w:tc>
      </w:tr>
    </w:tbl>
    <w:p w14:paraId="525296D7" w14:textId="437EE3D8" w:rsidR="007467C0" w:rsidRDefault="007467C0" w:rsidP="007467C0">
      <w:pPr>
        <w:pStyle w:val="TopofSection"/>
        <w:rPr>
          <w:lang w:val="en-US"/>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308C6A02" w14:textId="015BD27C" w:rsidR="007467C0" w:rsidRDefault="007467C0" w:rsidP="007467C0">
      <w:pPr>
        <w:pStyle w:val="TopofSection"/>
      </w:pPr>
      <w:r w:rsidRPr="00AC4E90">
        <w:t>Cashpoints</w:t>
      </w:r>
      <w:r>
        <w:fldChar w:fldCharType="end"/>
      </w:r>
    </w:p>
    <w:p w14:paraId="3AA69DB0" w14:textId="77777777" w:rsidR="00B43FCA" w:rsidRPr="00326CDA" w:rsidRDefault="00B43FCA" w:rsidP="007467C0">
      <w:pPr>
        <w:pStyle w:val="TopofSection"/>
      </w:pPr>
    </w:p>
    <w:p w14:paraId="15CBAF16" w14:textId="77777777" w:rsidR="007467C0" w:rsidRDefault="007467C0" w:rsidP="007467C0">
      <w:pPr>
        <w:pStyle w:val="Heading3"/>
      </w:pPr>
      <w:bookmarkStart w:id="356" w:name="_Ref245719426"/>
      <w:bookmarkStart w:id="357" w:name="_Toc74556361"/>
      <w:bookmarkStart w:id="358" w:name="_Toc127491550"/>
      <w:bookmarkStart w:id="359" w:name="_Toc128021083"/>
      <w:r>
        <w:t>Cashpoint</w:t>
      </w:r>
      <w:r>
        <w:rPr>
          <w:rFonts w:ascii="Wingdings" w:hAnsi="Wingdings"/>
        </w:rPr>
        <w:t></w:t>
      </w:r>
      <w:r>
        <w:t>Advanced</w:t>
      </w:r>
      <w:r>
        <w:rPr>
          <w:rFonts w:ascii="Wingdings" w:hAnsi="Wingdings"/>
        </w:rPr>
        <w:t></w:t>
      </w:r>
      <w:r>
        <w:t>Denomination Yield</w:t>
      </w:r>
      <w:bookmarkEnd w:id="356"/>
      <w:bookmarkEnd w:id="357"/>
      <w:bookmarkEnd w:id="358"/>
      <w:bookmarkEnd w:id="359"/>
    </w:p>
    <w:p w14:paraId="4208A919" w14:textId="1682B2E1" w:rsidR="007467C0" w:rsidRPr="00560A0B" w:rsidRDefault="007467C0" w:rsidP="005870BD">
      <w:pPr>
        <w:pStyle w:val="BodyText"/>
      </w:pPr>
      <w:r>
        <w:t xml:space="preserve">The Denomination Yield applies to the Teller Verification process and is used to indicate the Yield of the Teller Verification process by denomination. This is used in conjunction with the Expected Yield of Unverified Balance setting on the Teller Verification page to determine the expected denominations and qualities of </w:t>
      </w:r>
      <w:r w:rsidR="00374A91">
        <w:t xml:space="preserve">the </w:t>
      </w:r>
      <w:r>
        <w:t>Teller Verification process. The page is automatically populated with each of the denominations that are assigned to the Cashpoint and the analyst must enter the percentage of each denomination (equal to a total of 100%) for each day that processing is performed.</w:t>
      </w:r>
    </w:p>
    <w:p w14:paraId="614BF035" w14:textId="77777777" w:rsidR="007467C0" w:rsidRDefault="007467C0" w:rsidP="005870BD">
      <w:pPr>
        <w:pStyle w:val="BodyText"/>
      </w:pPr>
      <w:r>
        <w:lastRenderedPageBreak/>
        <w:t>This topic relates to the following Cashpoint types:</w:t>
      </w:r>
    </w:p>
    <w:p w14:paraId="394B1013" w14:textId="77777777" w:rsidR="007467C0" w:rsidRDefault="007467C0" w:rsidP="005870BD">
      <w:pPr>
        <w:pStyle w:val="ListBullet"/>
      </w:pPr>
      <w:r>
        <w:fldChar w:fldCharType="begin"/>
      </w:r>
      <w:r>
        <w:instrText xml:space="preserve"> REF _Ref245724195 \h  \* MERGEFORMAT </w:instrText>
      </w:r>
      <w:r>
        <w:fldChar w:fldCharType="separate"/>
      </w:r>
      <w:r>
        <w:t>Vault</w:t>
      </w:r>
      <w:r>
        <w:fldChar w:fldCharType="end"/>
      </w:r>
    </w:p>
    <w:p w14:paraId="19003C1B" w14:textId="77777777" w:rsidR="007467C0" w:rsidRDefault="007467C0" w:rsidP="007467C0">
      <w:pPr>
        <w:pStyle w:val="Caption"/>
        <w:rPr>
          <w:lang w:val="en-US"/>
        </w:rPr>
      </w:pPr>
      <w:bookmarkStart w:id="360" w:name="_Toc74556441"/>
      <w:bookmarkStart w:id="361" w:name="_Toc128022118"/>
      <w:r>
        <w:t xml:space="preserve">Figure </w:t>
      </w:r>
      <w:r>
        <w:fldChar w:fldCharType="begin"/>
      </w:r>
      <w:r>
        <w:instrText xml:space="preserve"> SEQ Figure \* ARABIC </w:instrText>
      </w:r>
      <w:r>
        <w:fldChar w:fldCharType="separate"/>
      </w:r>
      <w:r>
        <w:rPr>
          <w:noProof/>
        </w:rPr>
        <w:t>9</w:t>
      </w:r>
      <w:r>
        <w:fldChar w:fldCharType="end"/>
      </w:r>
      <w:r>
        <w:t>: Denomination Yield Page</w:t>
      </w:r>
      <w:bookmarkEnd w:id="360"/>
      <w:bookmarkEnd w:id="361"/>
    </w:p>
    <w:p w14:paraId="390E9BD8" w14:textId="77777777" w:rsidR="007467C0" w:rsidRDefault="007467C0" w:rsidP="005870BD">
      <w:pPr>
        <w:jc w:val="right"/>
      </w:pPr>
      <w:r>
        <w:rPr>
          <w:noProof/>
        </w:rPr>
        <w:drawing>
          <wp:inline distT="0" distB="0" distL="0" distR="0" wp14:anchorId="485811B9" wp14:editId="64DEF9A9">
            <wp:extent cx="5876926" cy="1993660"/>
            <wp:effectExtent l="76200" t="76200" r="123825" b="140335"/>
            <wp:docPr id="1832452524" name="Picture 183245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876926" cy="199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D849D" w14:textId="77777777" w:rsidR="007467C0" w:rsidRDefault="007467C0" w:rsidP="007467C0">
      <w:pPr>
        <w:pStyle w:val="Caption"/>
      </w:pPr>
      <w:bookmarkStart w:id="362" w:name="_Toc74556657"/>
      <w:r>
        <w:t xml:space="preserve">Table </w:t>
      </w:r>
      <w:r>
        <w:fldChar w:fldCharType="begin"/>
      </w:r>
      <w:r>
        <w:instrText xml:space="preserve"> SEQ Table \* ARABIC </w:instrText>
      </w:r>
      <w:r>
        <w:fldChar w:fldCharType="separate"/>
      </w:r>
      <w:r>
        <w:rPr>
          <w:noProof/>
        </w:rPr>
        <w:t>18</w:t>
      </w:r>
      <w:r>
        <w:rPr>
          <w:noProof/>
        </w:rPr>
        <w:fldChar w:fldCharType="end"/>
      </w:r>
      <w:r>
        <w:t>: Denomination Yield</w:t>
      </w:r>
      <w:r w:rsidRPr="002E4985">
        <w:t xml:space="preserve"> Description</w:t>
      </w:r>
      <w:bookmarkEnd w:id="36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DB85C4F"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6A553806"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625338D6" w14:textId="77777777" w:rsidR="007467C0" w:rsidRPr="00A875AE" w:rsidRDefault="007467C0" w:rsidP="00170D7D">
            <w:pPr>
              <w:pStyle w:val="TableHeader"/>
            </w:pPr>
            <w:r w:rsidRPr="00A875AE">
              <w:t>Description</w:t>
            </w:r>
          </w:p>
        </w:tc>
      </w:tr>
      <w:tr w:rsidR="007467C0" w:rsidRPr="00A875AE" w14:paraId="1FC1586D" w14:textId="77777777" w:rsidTr="006271D1">
        <w:trPr>
          <w:cantSplit/>
        </w:trPr>
        <w:tc>
          <w:tcPr>
            <w:tcW w:w="2300" w:type="dxa"/>
            <w:tcBorders>
              <w:top w:val="nil"/>
              <w:bottom w:val="single" w:sz="6" w:space="0" w:color="auto"/>
              <w:right w:val="single" w:sz="6" w:space="0" w:color="auto"/>
            </w:tcBorders>
          </w:tcPr>
          <w:p w14:paraId="14BA1220" w14:textId="77777777" w:rsidR="007467C0" w:rsidRPr="00B53D7F" w:rsidRDefault="007467C0" w:rsidP="005870BD">
            <w:pPr>
              <w:pStyle w:val="TableBody"/>
              <w:rPr>
                <w:b/>
                <w:bCs/>
              </w:rPr>
            </w:pPr>
            <w:r w:rsidRPr="00B53D7F">
              <w:rPr>
                <w:b/>
                <w:bCs/>
              </w:rPr>
              <w:t>Currency</w:t>
            </w:r>
          </w:p>
        </w:tc>
        <w:tc>
          <w:tcPr>
            <w:tcW w:w="5750" w:type="dxa"/>
            <w:tcBorders>
              <w:top w:val="nil"/>
              <w:left w:val="single" w:sz="6" w:space="0" w:color="auto"/>
              <w:bottom w:val="single" w:sz="6" w:space="0" w:color="auto"/>
            </w:tcBorders>
          </w:tcPr>
          <w:p w14:paraId="41561DC8" w14:textId="77777777" w:rsidR="007467C0" w:rsidRPr="00FB292A" w:rsidRDefault="007467C0" w:rsidP="005870BD">
            <w:pPr>
              <w:pStyle w:val="TableBody"/>
            </w:pPr>
            <w:r>
              <w:t>Gives the currency ISO code for the currency/denomination being defined.</w:t>
            </w:r>
          </w:p>
        </w:tc>
      </w:tr>
      <w:tr w:rsidR="007467C0" w:rsidRPr="00A875AE" w14:paraId="5AE364C4" w14:textId="77777777" w:rsidTr="006271D1">
        <w:trPr>
          <w:cantSplit/>
        </w:trPr>
        <w:tc>
          <w:tcPr>
            <w:tcW w:w="2300" w:type="dxa"/>
            <w:tcBorders>
              <w:top w:val="nil"/>
              <w:bottom w:val="single" w:sz="6" w:space="0" w:color="auto"/>
              <w:right w:val="single" w:sz="6" w:space="0" w:color="auto"/>
            </w:tcBorders>
          </w:tcPr>
          <w:p w14:paraId="576A0E1C" w14:textId="77777777" w:rsidR="007467C0" w:rsidRPr="00B53D7F" w:rsidRDefault="007467C0" w:rsidP="005870BD">
            <w:pPr>
              <w:pStyle w:val="TableBody"/>
              <w:rPr>
                <w:b/>
                <w:bCs/>
              </w:rPr>
            </w:pPr>
            <w:r w:rsidRPr="00B53D7F">
              <w:rPr>
                <w:b/>
                <w:bCs/>
              </w:rPr>
              <w:t>Denomination</w:t>
            </w:r>
          </w:p>
        </w:tc>
        <w:tc>
          <w:tcPr>
            <w:tcW w:w="5750" w:type="dxa"/>
            <w:tcBorders>
              <w:top w:val="nil"/>
              <w:left w:val="single" w:sz="6" w:space="0" w:color="auto"/>
              <w:bottom w:val="single" w:sz="6" w:space="0" w:color="auto"/>
            </w:tcBorders>
          </w:tcPr>
          <w:p w14:paraId="1AAC3113" w14:textId="77777777" w:rsidR="007467C0" w:rsidRPr="00FB292A" w:rsidRDefault="007467C0" w:rsidP="005870BD">
            <w:pPr>
              <w:pStyle w:val="TableBody"/>
            </w:pPr>
            <w:r w:rsidRPr="00FB292A">
              <w:t>The denomination ID that is assigned to the Cashpoint.</w:t>
            </w:r>
          </w:p>
        </w:tc>
      </w:tr>
      <w:tr w:rsidR="007467C0" w:rsidRPr="00A875AE" w14:paraId="66B46150" w14:textId="77777777" w:rsidTr="006271D1">
        <w:trPr>
          <w:cantSplit/>
        </w:trPr>
        <w:tc>
          <w:tcPr>
            <w:tcW w:w="2300" w:type="dxa"/>
            <w:tcBorders>
              <w:top w:val="nil"/>
              <w:bottom w:val="single" w:sz="6" w:space="0" w:color="auto"/>
              <w:right w:val="single" w:sz="6" w:space="0" w:color="auto"/>
            </w:tcBorders>
          </w:tcPr>
          <w:p w14:paraId="609D9C40" w14:textId="77777777" w:rsidR="007467C0" w:rsidRPr="00B53D7F" w:rsidRDefault="007467C0" w:rsidP="005870BD">
            <w:pPr>
              <w:pStyle w:val="TableBody"/>
              <w:rPr>
                <w:b/>
                <w:bCs/>
              </w:rPr>
            </w:pPr>
            <w:r w:rsidRPr="00B53D7F">
              <w:rPr>
                <w:b/>
                <w:bCs/>
              </w:rPr>
              <w:t>Edit Day Button</w:t>
            </w:r>
          </w:p>
        </w:tc>
        <w:tc>
          <w:tcPr>
            <w:tcW w:w="5750" w:type="dxa"/>
            <w:tcBorders>
              <w:top w:val="nil"/>
              <w:left w:val="single" w:sz="6" w:space="0" w:color="auto"/>
              <w:bottom w:val="single" w:sz="6" w:space="0" w:color="auto"/>
            </w:tcBorders>
          </w:tcPr>
          <w:p w14:paraId="1980366B" w14:textId="3E4AE118" w:rsidR="007467C0" w:rsidRPr="00FB292A" w:rsidRDefault="007467C0" w:rsidP="005870BD">
            <w:pPr>
              <w:pStyle w:val="TableBody"/>
            </w:pPr>
            <w:r w:rsidRPr="00FB292A">
              <w:t>Displays a pop</w:t>
            </w:r>
            <w:r w:rsidR="007E2FB0">
              <w:t>-</w:t>
            </w:r>
            <w:r w:rsidRPr="00FB292A">
              <w:t>up corresponding to the day of the week where the denomination yield percentages can be entered or changed.</w:t>
            </w:r>
          </w:p>
        </w:tc>
      </w:tr>
      <w:tr w:rsidR="007467C0" w:rsidRPr="00A875AE" w14:paraId="145CAA33" w14:textId="77777777" w:rsidTr="006271D1">
        <w:trPr>
          <w:cantSplit/>
        </w:trPr>
        <w:tc>
          <w:tcPr>
            <w:tcW w:w="2300" w:type="dxa"/>
            <w:tcBorders>
              <w:top w:val="nil"/>
              <w:bottom w:val="single" w:sz="6" w:space="0" w:color="auto"/>
              <w:right w:val="single" w:sz="6" w:space="0" w:color="auto"/>
            </w:tcBorders>
          </w:tcPr>
          <w:p w14:paraId="31062DFA" w14:textId="77777777" w:rsidR="007467C0" w:rsidRPr="00B53D7F" w:rsidRDefault="007467C0" w:rsidP="005870BD">
            <w:pPr>
              <w:pStyle w:val="TableBody"/>
              <w:rPr>
                <w:b/>
                <w:bCs/>
              </w:rPr>
            </w:pPr>
            <w:r w:rsidRPr="00B53D7F">
              <w:rPr>
                <w:b/>
                <w:bCs/>
              </w:rPr>
              <w:t>Save Button</w:t>
            </w:r>
          </w:p>
        </w:tc>
        <w:tc>
          <w:tcPr>
            <w:tcW w:w="5750" w:type="dxa"/>
            <w:tcBorders>
              <w:top w:val="nil"/>
              <w:left w:val="single" w:sz="6" w:space="0" w:color="auto"/>
              <w:bottom w:val="single" w:sz="6" w:space="0" w:color="auto"/>
            </w:tcBorders>
          </w:tcPr>
          <w:p w14:paraId="551EA995" w14:textId="77777777" w:rsidR="007467C0" w:rsidRPr="00FB292A" w:rsidRDefault="007467C0" w:rsidP="005870BD">
            <w:pPr>
              <w:pStyle w:val="TableBody"/>
            </w:pPr>
            <w:r w:rsidRPr="00FB292A">
              <w:t>Saves the denomination yield percentages for the vault</w:t>
            </w:r>
          </w:p>
        </w:tc>
      </w:tr>
      <w:tr w:rsidR="007467C0" w:rsidRPr="00A875AE" w14:paraId="4F9EF94D" w14:textId="77777777" w:rsidTr="006271D1">
        <w:trPr>
          <w:cantSplit/>
        </w:trPr>
        <w:tc>
          <w:tcPr>
            <w:tcW w:w="2300" w:type="dxa"/>
            <w:tcBorders>
              <w:top w:val="nil"/>
              <w:bottom w:val="single" w:sz="4" w:space="0" w:color="auto"/>
              <w:right w:val="single" w:sz="6" w:space="0" w:color="auto"/>
            </w:tcBorders>
          </w:tcPr>
          <w:p w14:paraId="41FA1DAD" w14:textId="77777777" w:rsidR="007467C0" w:rsidRPr="00B53D7F" w:rsidRDefault="007467C0" w:rsidP="005870BD">
            <w:pPr>
              <w:pStyle w:val="TableBody"/>
              <w:rPr>
                <w:b/>
                <w:bCs/>
              </w:rPr>
            </w:pPr>
            <w:r w:rsidRPr="00B53D7F">
              <w:rPr>
                <w:b/>
                <w:bCs/>
              </w:rPr>
              <w:t>Cancel Button</w:t>
            </w:r>
          </w:p>
        </w:tc>
        <w:tc>
          <w:tcPr>
            <w:tcW w:w="5750" w:type="dxa"/>
            <w:tcBorders>
              <w:top w:val="nil"/>
              <w:left w:val="single" w:sz="6" w:space="0" w:color="auto"/>
              <w:bottom w:val="single" w:sz="4" w:space="0" w:color="auto"/>
            </w:tcBorders>
          </w:tcPr>
          <w:p w14:paraId="335143B3" w14:textId="77777777" w:rsidR="007467C0" w:rsidRPr="00FB292A" w:rsidRDefault="007467C0" w:rsidP="005870BD">
            <w:pPr>
              <w:pStyle w:val="TableBody"/>
            </w:pPr>
            <w:r w:rsidRPr="00FB292A">
              <w:t xml:space="preserve">Cancels all changes made to the yield percentages and exits the screen without making any changes. </w:t>
            </w:r>
          </w:p>
        </w:tc>
      </w:tr>
    </w:tbl>
    <w:p w14:paraId="20CEDF8F" w14:textId="77777777" w:rsidR="007467C0" w:rsidRPr="005870BD" w:rsidRDefault="00EC4396" w:rsidP="007467C0">
      <w:pPr>
        <w:pStyle w:val="TopofSection"/>
      </w:pPr>
      <w:hyperlink w:anchor="_General_OptiVault_Pages" w:history="1">
        <w:r w:rsidR="007467C0" w:rsidRPr="005870BD">
          <w:t>Return: OptiVault General Pages</w:t>
        </w:r>
      </w:hyperlink>
    </w:p>
    <w:p w14:paraId="3B632998" w14:textId="77777777" w:rsidR="007467C0" w:rsidRDefault="007467C0" w:rsidP="007467C0"/>
    <w:p w14:paraId="663F9258" w14:textId="77777777" w:rsidR="007467C0" w:rsidRDefault="007467C0" w:rsidP="007467C0">
      <w:pPr>
        <w:pStyle w:val="Heading3"/>
        <w:rPr>
          <w:lang w:val="en-US"/>
        </w:rPr>
      </w:pPr>
      <w:bookmarkStart w:id="363" w:name="_Toc74556362"/>
      <w:bookmarkStart w:id="364" w:name="_Toc127491551"/>
      <w:bookmarkStart w:id="365" w:name="_Toc128021084"/>
      <w:r>
        <w:t>Cashpoint</w:t>
      </w:r>
      <w:r>
        <w:rPr>
          <w:rFonts w:ascii="Wingdings" w:hAnsi="Wingdings"/>
        </w:rPr>
        <w:t></w:t>
      </w:r>
      <w:r>
        <w:t>Advanced</w:t>
      </w:r>
      <w:r>
        <w:rPr>
          <w:rFonts w:ascii="Wingdings" w:hAnsi="Wingdings"/>
        </w:rPr>
        <w:t></w:t>
      </w:r>
      <w:r>
        <w:t>Denomination Yield</w:t>
      </w:r>
      <w:r>
        <w:rPr>
          <w:rFonts w:ascii="Wingdings" w:hAnsi="Wingdings"/>
        </w:rPr>
        <w:t></w:t>
      </w:r>
      <w:r>
        <w:rPr>
          <w:lang w:val="en-US"/>
        </w:rPr>
        <w:t>Edit</w:t>
      </w:r>
      <w:bookmarkEnd w:id="363"/>
      <w:bookmarkEnd w:id="364"/>
      <w:bookmarkEnd w:id="365"/>
    </w:p>
    <w:p w14:paraId="2FDE29EA" w14:textId="5173BEB7" w:rsidR="007467C0" w:rsidRDefault="007467C0" w:rsidP="00E17643">
      <w:pPr>
        <w:pStyle w:val="BodyText"/>
      </w:pPr>
      <w:r>
        <w:t>By selecting the Edit button on the Denomination Yield page, the user will receive a pop</w:t>
      </w:r>
      <w:r w:rsidR="00C33E0E">
        <w:t>-</w:t>
      </w:r>
      <w:r>
        <w:t>up where they can define the denomination yield expected from the Teller Verification process.</w:t>
      </w:r>
    </w:p>
    <w:p w14:paraId="78FAB7B7" w14:textId="77777777" w:rsidR="007467C0" w:rsidRDefault="007467C0" w:rsidP="007467C0">
      <w:pPr>
        <w:pStyle w:val="Caption"/>
        <w:rPr>
          <w:lang w:val="en-US"/>
        </w:rPr>
      </w:pPr>
      <w:bookmarkStart w:id="366" w:name="_Toc74556442"/>
      <w:bookmarkStart w:id="367" w:name="_Toc128022119"/>
      <w:r w:rsidRPr="60106B9D">
        <w:rPr>
          <w:lang w:val="en-US"/>
        </w:rPr>
        <w:lastRenderedPageBreak/>
        <w:t xml:space="preserve">Figure </w:t>
      </w:r>
      <w:r>
        <w:fldChar w:fldCharType="begin"/>
      </w:r>
      <w:r w:rsidRPr="60106B9D">
        <w:rPr>
          <w:lang w:val="en-US"/>
        </w:rPr>
        <w:instrText xml:space="preserve"> SEQ Figure \* ARABIC </w:instrText>
      </w:r>
      <w:r>
        <w:fldChar w:fldCharType="separate"/>
      </w:r>
      <w:r>
        <w:rPr>
          <w:noProof/>
          <w:lang w:val="en-US"/>
        </w:rPr>
        <w:t>10</w:t>
      </w:r>
      <w:r>
        <w:fldChar w:fldCharType="end"/>
      </w:r>
      <w:r w:rsidRPr="60106B9D">
        <w:rPr>
          <w:lang w:val="en-US"/>
        </w:rPr>
        <w:t>: Edit Denomination Yield Page</w:t>
      </w:r>
      <w:bookmarkEnd w:id="366"/>
      <w:bookmarkEnd w:id="367"/>
    </w:p>
    <w:p w14:paraId="4566F326" w14:textId="77777777" w:rsidR="007467C0" w:rsidRDefault="007467C0" w:rsidP="00A45758">
      <w:pPr>
        <w:spacing w:after="0" w:line="240" w:lineRule="auto"/>
        <w:jc w:val="center"/>
      </w:pPr>
      <w:r>
        <w:rPr>
          <w:noProof/>
        </w:rPr>
        <w:drawing>
          <wp:inline distT="0" distB="0" distL="0" distR="0" wp14:anchorId="7EB804E2" wp14:editId="1A801F88">
            <wp:extent cx="3514725" cy="3705225"/>
            <wp:effectExtent l="76200" t="76200" r="142875" b="142875"/>
            <wp:docPr id="1510808657" name="Picture 151080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514725" cy="3705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8AC276" w14:textId="77777777" w:rsidR="007467C0" w:rsidRPr="00E17643" w:rsidRDefault="00EC4396" w:rsidP="00A45758">
      <w:pPr>
        <w:pStyle w:val="TopofSection"/>
        <w:spacing w:after="0" w:line="240" w:lineRule="auto"/>
      </w:pPr>
      <w:hyperlink w:anchor="_General_OptiVault_Pages" w:history="1">
        <w:r w:rsidR="007467C0" w:rsidRPr="00E17643">
          <w:t>Return: OptiVault General Pages</w:t>
        </w:r>
      </w:hyperlink>
    </w:p>
    <w:p w14:paraId="7B52F18B" w14:textId="77777777" w:rsidR="007467C0" w:rsidRDefault="007467C0" w:rsidP="007467C0"/>
    <w:p w14:paraId="3809690B" w14:textId="77777777" w:rsidR="007467C0" w:rsidRDefault="007467C0" w:rsidP="007467C0">
      <w:pPr>
        <w:pStyle w:val="Heading3"/>
      </w:pPr>
      <w:bookmarkStart w:id="368" w:name="_Ref245719427"/>
      <w:bookmarkStart w:id="369" w:name="_Toc74556363"/>
      <w:bookmarkStart w:id="370" w:name="_Toc127491552"/>
      <w:bookmarkStart w:id="371" w:name="_Toc128021085"/>
      <w:r>
        <w:t>Cashpoint</w:t>
      </w:r>
      <w:r>
        <w:rPr>
          <w:rFonts w:ascii="Wingdings" w:hAnsi="Wingdings"/>
        </w:rPr>
        <w:t></w:t>
      </w:r>
      <w:r>
        <w:t>Advanced</w:t>
      </w:r>
      <w:r>
        <w:rPr>
          <w:rFonts w:ascii="Wingdings" w:hAnsi="Wingdings"/>
        </w:rPr>
        <w:t></w:t>
      </w:r>
      <w:r>
        <w:t>Sorting</w:t>
      </w:r>
      <w:bookmarkEnd w:id="368"/>
      <w:bookmarkEnd w:id="369"/>
      <w:bookmarkEnd w:id="370"/>
      <w:bookmarkEnd w:id="371"/>
    </w:p>
    <w:p w14:paraId="5C0F9519" w14:textId="176FFD83" w:rsidR="007467C0" w:rsidRDefault="007467C0" w:rsidP="008142C6">
      <w:pPr>
        <w:pStyle w:val="BodyText"/>
        <w:rPr>
          <w:rStyle w:val="TopicCrossReference"/>
        </w:rPr>
      </w:pPr>
      <w:r>
        <w:t xml:space="preserve">The Sorting page allows the analyst to assign sorters that are used in the Cashpoint to process incoming cash of the quality </w:t>
      </w:r>
      <w:r w:rsidRPr="00A45758">
        <w:rPr>
          <w:b/>
          <w:bCs/>
        </w:rPr>
        <w:t>‘Unknown’</w:t>
      </w:r>
      <w:r>
        <w:t xml:space="preserve">. Unknown cash is then processed and made available for use by the vault based on the Sorter’s Quality Yield percentages. Sorters are defined on the Network tab; for more information, See: </w:t>
      </w:r>
      <w:r w:rsidRPr="008142C6">
        <w:rPr>
          <w:color w:val="4472C4" w:themeColor="accent1"/>
        </w:rPr>
        <w:fldChar w:fldCharType="begin"/>
      </w:r>
      <w:r w:rsidRPr="008142C6">
        <w:rPr>
          <w:color w:val="4472C4" w:themeColor="accent1"/>
        </w:rPr>
        <w:instrText xml:space="preserve"> REF _Ref246139509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Network</w:t>
      </w:r>
      <w:r w:rsidRPr="008142C6">
        <w:rPr>
          <w:rFonts w:ascii="Wingdings" w:hAnsi="Wingdings"/>
          <w:color w:val="4472C4" w:themeColor="accent1"/>
        </w:rPr>
        <w:t></w:t>
      </w:r>
      <w:r w:rsidRPr="008142C6">
        <w:rPr>
          <w:color w:val="4472C4" w:themeColor="accent1"/>
        </w:rPr>
        <w:t>Sorters</w:t>
      </w:r>
      <w:r w:rsidRPr="008142C6">
        <w:rPr>
          <w:color w:val="4472C4" w:themeColor="accent1"/>
        </w:rPr>
        <w:fldChar w:fldCharType="end"/>
      </w:r>
    </w:p>
    <w:p w14:paraId="5CD7D292" w14:textId="14F2D24C" w:rsidR="007467C0" w:rsidRDefault="007467C0" w:rsidP="00A45758">
      <w:pPr>
        <w:pStyle w:val="BodyText"/>
        <w:spacing w:before="0" w:after="0"/>
        <w:rPr>
          <w:color w:val="4472C4" w:themeColor="accent1"/>
        </w:rPr>
      </w:pPr>
      <w:r>
        <w:t xml:space="preserve">By default, the sorter includes balances of </w:t>
      </w:r>
      <w:r w:rsidRPr="00A45758">
        <w:rPr>
          <w:b/>
          <w:bCs/>
        </w:rPr>
        <w:t>‘Unknown’</w:t>
      </w:r>
      <w:r>
        <w:t xml:space="preserve"> quality. It is possible to include additional qualities in the sorting process by selecting the </w:t>
      </w:r>
      <w:r w:rsidRPr="00A45758">
        <w:rPr>
          <w:b/>
          <w:bCs/>
        </w:rPr>
        <w:t>‘Include in Sorting’</w:t>
      </w:r>
      <w:r>
        <w:t xml:space="preserve"> option for the denomination and quality on the Denominations page; see: </w:t>
      </w:r>
      <w:r w:rsidRPr="008142C6">
        <w:rPr>
          <w:color w:val="4472C4" w:themeColor="accent1"/>
        </w:rPr>
        <w:fldChar w:fldCharType="begin"/>
      </w:r>
      <w:r w:rsidRPr="008142C6">
        <w:rPr>
          <w:color w:val="4472C4" w:themeColor="accent1"/>
        </w:rPr>
        <w:instrText xml:space="preserve"> REF _Ref245719411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Cashpoint</w:t>
      </w:r>
      <w:r w:rsidRPr="008142C6">
        <w:rPr>
          <w:rFonts w:ascii="Wingdings" w:hAnsi="Wingdings"/>
          <w:color w:val="4472C4" w:themeColor="accent1"/>
        </w:rPr>
        <w:t></w:t>
      </w:r>
      <w:r w:rsidRPr="008142C6">
        <w:rPr>
          <w:color w:val="4472C4" w:themeColor="accent1"/>
        </w:rPr>
        <w:t>Basic</w:t>
      </w:r>
      <w:r w:rsidRPr="008142C6">
        <w:rPr>
          <w:rFonts w:ascii="Wingdings" w:hAnsi="Wingdings"/>
          <w:color w:val="4472C4" w:themeColor="accent1"/>
        </w:rPr>
        <w:t></w:t>
      </w:r>
      <w:r w:rsidRPr="008142C6">
        <w:rPr>
          <w:color w:val="4472C4" w:themeColor="accent1"/>
        </w:rPr>
        <w:t>Denominations</w:t>
      </w:r>
      <w:r w:rsidRPr="008142C6">
        <w:rPr>
          <w:color w:val="4472C4" w:themeColor="accent1"/>
        </w:rPr>
        <w:fldChar w:fldCharType="end"/>
      </w:r>
    </w:p>
    <w:p w14:paraId="427A5F23" w14:textId="77777777" w:rsidR="009A049C" w:rsidRPr="00560A0B" w:rsidRDefault="009A049C" w:rsidP="00A45758">
      <w:pPr>
        <w:pStyle w:val="BodyText"/>
        <w:spacing w:before="0" w:after="0"/>
      </w:pPr>
    </w:p>
    <w:p w14:paraId="5EB619DB" w14:textId="77777777" w:rsidR="007467C0" w:rsidRDefault="007467C0" w:rsidP="00A45758">
      <w:pPr>
        <w:pStyle w:val="BodyText"/>
        <w:spacing w:before="0" w:after="0"/>
      </w:pPr>
      <w:r>
        <w:t>This topic relates to the following Cashpoint types:</w:t>
      </w:r>
    </w:p>
    <w:p w14:paraId="0B0AD934"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1075D4C6" w14:textId="77777777" w:rsidR="007467C0" w:rsidRDefault="007467C0" w:rsidP="007467C0">
      <w:pPr>
        <w:pStyle w:val="Caption"/>
      </w:pPr>
      <w:bookmarkStart w:id="372" w:name="_Toc74556658"/>
      <w:r>
        <w:lastRenderedPageBreak/>
        <w:t xml:space="preserve">Table </w:t>
      </w:r>
      <w:r>
        <w:fldChar w:fldCharType="begin"/>
      </w:r>
      <w:r>
        <w:instrText xml:space="preserve"> SEQ Table \* ARABIC </w:instrText>
      </w:r>
      <w:r>
        <w:fldChar w:fldCharType="separate"/>
      </w:r>
      <w:r>
        <w:rPr>
          <w:noProof/>
        </w:rPr>
        <w:t>19</w:t>
      </w:r>
      <w:r>
        <w:rPr>
          <w:noProof/>
        </w:rPr>
        <w:fldChar w:fldCharType="end"/>
      </w:r>
      <w:r>
        <w:t>: Sorting</w:t>
      </w:r>
      <w:r w:rsidRPr="009B4449">
        <w:t xml:space="preserve"> Description</w:t>
      </w:r>
      <w:bookmarkEnd w:id="372"/>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3277D77" w14:textId="77777777" w:rsidTr="006271D1">
        <w:trPr>
          <w:cantSplit/>
          <w:tblHeader/>
        </w:trPr>
        <w:tc>
          <w:tcPr>
            <w:tcW w:w="2300" w:type="dxa"/>
            <w:shd w:val="clear" w:color="auto" w:fill="60C03A"/>
          </w:tcPr>
          <w:p w14:paraId="137060B6" w14:textId="77777777" w:rsidR="007467C0" w:rsidRPr="00A875AE" w:rsidRDefault="007467C0" w:rsidP="00170D7D">
            <w:pPr>
              <w:pStyle w:val="TableHeader"/>
            </w:pPr>
            <w:r w:rsidRPr="00A875AE">
              <w:t>Field Name</w:t>
            </w:r>
          </w:p>
        </w:tc>
        <w:tc>
          <w:tcPr>
            <w:tcW w:w="5750" w:type="dxa"/>
            <w:shd w:val="clear" w:color="auto" w:fill="60C03A"/>
          </w:tcPr>
          <w:p w14:paraId="593AE31C" w14:textId="77777777" w:rsidR="007467C0" w:rsidRPr="00A875AE" w:rsidRDefault="007467C0" w:rsidP="00170D7D">
            <w:pPr>
              <w:pStyle w:val="TableHeader"/>
            </w:pPr>
            <w:r w:rsidRPr="00A875AE">
              <w:t>Description</w:t>
            </w:r>
          </w:p>
        </w:tc>
      </w:tr>
      <w:tr w:rsidR="007467C0" w:rsidRPr="00A875AE" w14:paraId="2FB6F3A8" w14:textId="77777777" w:rsidTr="006271D1">
        <w:trPr>
          <w:cantSplit/>
        </w:trPr>
        <w:tc>
          <w:tcPr>
            <w:tcW w:w="2300" w:type="dxa"/>
          </w:tcPr>
          <w:p w14:paraId="5D052555" w14:textId="77777777" w:rsidR="007467C0" w:rsidRPr="00A45758" w:rsidRDefault="007467C0" w:rsidP="008142C6">
            <w:pPr>
              <w:pStyle w:val="TableBody"/>
              <w:rPr>
                <w:b/>
                <w:bCs/>
              </w:rPr>
            </w:pPr>
            <w:r w:rsidRPr="00A45758">
              <w:rPr>
                <w:b/>
                <w:bCs/>
              </w:rPr>
              <w:t>Sorter Name</w:t>
            </w:r>
          </w:p>
        </w:tc>
        <w:tc>
          <w:tcPr>
            <w:tcW w:w="5750" w:type="dxa"/>
          </w:tcPr>
          <w:p w14:paraId="29760552" w14:textId="50E432FE" w:rsidR="007467C0" w:rsidRPr="00FB292A" w:rsidRDefault="007467C0" w:rsidP="008142C6">
            <w:pPr>
              <w:pStyle w:val="TableBody"/>
            </w:pPr>
            <w:r w:rsidRPr="00FB292A">
              <w:t xml:space="preserve">The Name of the sorter that is assigned to the Cashpoint. This value is defined on the Sorter definition page: See: </w:t>
            </w:r>
            <w:r w:rsidRPr="008142C6">
              <w:rPr>
                <w:color w:val="4472C4" w:themeColor="accent1"/>
              </w:rPr>
              <w:fldChar w:fldCharType="begin"/>
            </w:r>
            <w:r w:rsidRPr="008142C6">
              <w:rPr>
                <w:color w:val="4472C4" w:themeColor="accent1"/>
              </w:rPr>
              <w:instrText xml:space="preserve"> REF _Ref246139509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Network</w:t>
            </w:r>
            <w:r w:rsidRPr="008142C6">
              <w:rPr>
                <w:rFonts w:ascii="Wingdings" w:hAnsi="Wingdings"/>
                <w:color w:val="4472C4" w:themeColor="accent1"/>
              </w:rPr>
              <w:t></w:t>
            </w:r>
            <w:r w:rsidRPr="008142C6">
              <w:rPr>
                <w:color w:val="4472C4" w:themeColor="accent1"/>
              </w:rPr>
              <w:t>Sorters</w:t>
            </w:r>
            <w:r w:rsidRPr="008142C6">
              <w:rPr>
                <w:color w:val="4472C4" w:themeColor="accent1"/>
              </w:rPr>
              <w:fldChar w:fldCharType="end"/>
            </w:r>
          </w:p>
        </w:tc>
      </w:tr>
      <w:tr w:rsidR="007467C0" w:rsidRPr="00A875AE" w14:paraId="35B0B81C" w14:textId="77777777" w:rsidTr="006271D1">
        <w:trPr>
          <w:cantSplit/>
        </w:trPr>
        <w:tc>
          <w:tcPr>
            <w:tcW w:w="2300" w:type="dxa"/>
          </w:tcPr>
          <w:p w14:paraId="18AE37D8" w14:textId="77777777" w:rsidR="007467C0" w:rsidRPr="00A45758" w:rsidRDefault="007467C0" w:rsidP="008142C6">
            <w:pPr>
              <w:pStyle w:val="TableBody"/>
              <w:rPr>
                <w:b/>
                <w:bCs/>
              </w:rPr>
            </w:pPr>
            <w:r w:rsidRPr="00A45758">
              <w:rPr>
                <w:b/>
                <w:bCs/>
              </w:rPr>
              <w:t>Notes Per Hour</w:t>
            </w:r>
          </w:p>
        </w:tc>
        <w:tc>
          <w:tcPr>
            <w:tcW w:w="5750" w:type="dxa"/>
          </w:tcPr>
          <w:p w14:paraId="6EA11BB4" w14:textId="5D8517A2" w:rsidR="007467C0" w:rsidRPr="00FB292A" w:rsidRDefault="007467C0" w:rsidP="008142C6">
            <w:pPr>
              <w:pStyle w:val="TableBody"/>
            </w:pPr>
            <w:r w:rsidRPr="00FB292A">
              <w:t xml:space="preserve">The Number of notes per hour that can be processed by the sorter. This value is defined on the Sorter definition page. See: </w:t>
            </w:r>
            <w:r w:rsidRPr="008142C6">
              <w:rPr>
                <w:color w:val="4472C4" w:themeColor="accent1"/>
              </w:rPr>
              <w:fldChar w:fldCharType="begin"/>
            </w:r>
            <w:r w:rsidRPr="008142C6">
              <w:rPr>
                <w:color w:val="4472C4" w:themeColor="accent1"/>
              </w:rPr>
              <w:instrText xml:space="preserve"> REF _Ref246139509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Network</w:t>
            </w:r>
            <w:r w:rsidRPr="008142C6">
              <w:rPr>
                <w:rFonts w:ascii="Wingdings" w:hAnsi="Wingdings"/>
                <w:color w:val="4472C4" w:themeColor="accent1"/>
              </w:rPr>
              <w:t></w:t>
            </w:r>
            <w:r w:rsidRPr="008142C6">
              <w:rPr>
                <w:color w:val="4472C4" w:themeColor="accent1"/>
              </w:rPr>
              <w:t>Sorters</w:t>
            </w:r>
            <w:r w:rsidRPr="008142C6">
              <w:rPr>
                <w:color w:val="4472C4" w:themeColor="accent1"/>
              </w:rPr>
              <w:fldChar w:fldCharType="end"/>
            </w:r>
          </w:p>
        </w:tc>
      </w:tr>
      <w:tr w:rsidR="007467C0" w:rsidRPr="00A875AE" w14:paraId="0D5163DB" w14:textId="77777777" w:rsidTr="006271D1">
        <w:trPr>
          <w:cantSplit/>
        </w:trPr>
        <w:tc>
          <w:tcPr>
            <w:tcW w:w="2300" w:type="dxa"/>
          </w:tcPr>
          <w:p w14:paraId="5793DD6B" w14:textId="77777777" w:rsidR="007467C0" w:rsidRPr="00A45758" w:rsidRDefault="007467C0" w:rsidP="008142C6">
            <w:pPr>
              <w:pStyle w:val="TableBody"/>
              <w:rPr>
                <w:b/>
                <w:bCs/>
              </w:rPr>
            </w:pPr>
            <w:r w:rsidRPr="00A45758">
              <w:rPr>
                <w:b/>
                <w:bCs/>
              </w:rPr>
              <w:t>Remove Button</w:t>
            </w:r>
          </w:p>
        </w:tc>
        <w:tc>
          <w:tcPr>
            <w:tcW w:w="5750" w:type="dxa"/>
          </w:tcPr>
          <w:p w14:paraId="5EA22424" w14:textId="77777777" w:rsidR="007467C0" w:rsidRPr="00FB292A" w:rsidRDefault="007467C0" w:rsidP="008142C6">
            <w:pPr>
              <w:pStyle w:val="TableBody"/>
            </w:pPr>
            <w:r w:rsidRPr="00FB292A">
              <w:t>Removes the corresponding sorter from the Cashpoint. The Remove function only removes the vault from the Cashpoint; the sorter will still be defined in the system.</w:t>
            </w:r>
          </w:p>
        </w:tc>
      </w:tr>
      <w:tr w:rsidR="007467C0" w:rsidRPr="00A875AE" w14:paraId="669B4003" w14:textId="77777777" w:rsidTr="006271D1">
        <w:trPr>
          <w:cantSplit/>
        </w:trPr>
        <w:tc>
          <w:tcPr>
            <w:tcW w:w="2300" w:type="dxa"/>
          </w:tcPr>
          <w:p w14:paraId="067075D2" w14:textId="77777777" w:rsidR="007467C0" w:rsidRPr="00A45758" w:rsidRDefault="007467C0" w:rsidP="008142C6">
            <w:pPr>
              <w:pStyle w:val="TableBody"/>
              <w:rPr>
                <w:b/>
                <w:bCs/>
              </w:rPr>
            </w:pPr>
            <w:r w:rsidRPr="00A45758">
              <w:rPr>
                <w:b/>
                <w:bCs/>
              </w:rPr>
              <w:t>Edit Day Button</w:t>
            </w:r>
          </w:p>
        </w:tc>
        <w:tc>
          <w:tcPr>
            <w:tcW w:w="5750" w:type="dxa"/>
          </w:tcPr>
          <w:p w14:paraId="2364A1AD" w14:textId="77777777" w:rsidR="007467C0" w:rsidRPr="00FB292A" w:rsidRDefault="007467C0" w:rsidP="008142C6">
            <w:pPr>
              <w:pStyle w:val="TableBody"/>
            </w:pPr>
            <w:r w:rsidRPr="00FB292A">
              <w:t>Allows the analyst to specify the hours of operation for the sorter.</w:t>
            </w:r>
          </w:p>
        </w:tc>
      </w:tr>
      <w:tr w:rsidR="007467C0" w:rsidRPr="00A875AE" w14:paraId="0C8BB41B" w14:textId="77777777" w:rsidTr="006271D1">
        <w:trPr>
          <w:cantSplit/>
        </w:trPr>
        <w:tc>
          <w:tcPr>
            <w:tcW w:w="2300" w:type="dxa"/>
          </w:tcPr>
          <w:p w14:paraId="6CF3AEF2" w14:textId="77777777" w:rsidR="007467C0" w:rsidRPr="00A45758" w:rsidRDefault="007467C0" w:rsidP="008142C6">
            <w:pPr>
              <w:pStyle w:val="TableBody"/>
              <w:rPr>
                <w:b/>
                <w:bCs/>
              </w:rPr>
            </w:pPr>
            <w:r w:rsidRPr="00A45758">
              <w:rPr>
                <w:b/>
                <w:bCs/>
              </w:rPr>
              <w:t>Hours</w:t>
            </w:r>
          </w:p>
        </w:tc>
        <w:tc>
          <w:tcPr>
            <w:tcW w:w="5750" w:type="dxa"/>
          </w:tcPr>
          <w:p w14:paraId="5B8B5D6B" w14:textId="176D1A9D" w:rsidR="007467C0" w:rsidRPr="00FB292A" w:rsidRDefault="007467C0" w:rsidP="008142C6">
            <w:pPr>
              <w:pStyle w:val="TableBody"/>
            </w:pPr>
            <w:r w:rsidRPr="00FB292A">
              <w:t xml:space="preserve">Number of hours that the sorter runs on a particular day. </w:t>
            </w:r>
          </w:p>
        </w:tc>
      </w:tr>
      <w:tr w:rsidR="007467C0" w:rsidRPr="00A875AE" w14:paraId="3372DCDE" w14:textId="77777777" w:rsidTr="006271D1">
        <w:trPr>
          <w:cantSplit/>
        </w:trPr>
        <w:tc>
          <w:tcPr>
            <w:tcW w:w="2300" w:type="dxa"/>
          </w:tcPr>
          <w:p w14:paraId="6689284D" w14:textId="77777777" w:rsidR="007467C0" w:rsidRPr="00A45758" w:rsidRDefault="007467C0" w:rsidP="008142C6">
            <w:pPr>
              <w:pStyle w:val="TableBody"/>
              <w:rPr>
                <w:b/>
                <w:bCs/>
              </w:rPr>
            </w:pPr>
            <w:r w:rsidRPr="00A45758">
              <w:rPr>
                <w:b/>
                <w:bCs/>
              </w:rPr>
              <w:t>Notes</w:t>
            </w:r>
          </w:p>
        </w:tc>
        <w:tc>
          <w:tcPr>
            <w:tcW w:w="5750" w:type="dxa"/>
          </w:tcPr>
          <w:p w14:paraId="36DC1087" w14:textId="63D4C905" w:rsidR="007467C0" w:rsidRPr="00FB292A" w:rsidRDefault="007467C0" w:rsidP="008142C6">
            <w:pPr>
              <w:pStyle w:val="TableBody"/>
            </w:pPr>
            <w:r w:rsidRPr="00FB292A">
              <w:t xml:space="preserve">This field is for informational purposes only and is used to indicate to the analyst the number of notes that are processed based on the number of hours the sorter runs and the Notes per hour that it </w:t>
            </w:r>
            <w:r w:rsidR="00904117">
              <w:t>can</w:t>
            </w:r>
            <w:r w:rsidRPr="00FB292A">
              <w:t xml:space="preserve"> process.</w:t>
            </w:r>
          </w:p>
        </w:tc>
      </w:tr>
      <w:tr w:rsidR="007467C0" w:rsidRPr="00A875AE" w14:paraId="533E14B9" w14:textId="77777777" w:rsidTr="006271D1">
        <w:trPr>
          <w:cantSplit/>
        </w:trPr>
        <w:tc>
          <w:tcPr>
            <w:tcW w:w="2300" w:type="dxa"/>
          </w:tcPr>
          <w:p w14:paraId="588FF19C" w14:textId="77777777" w:rsidR="007467C0" w:rsidRPr="00A45758" w:rsidRDefault="007467C0" w:rsidP="008142C6">
            <w:pPr>
              <w:pStyle w:val="TableBody"/>
              <w:rPr>
                <w:b/>
                <w:bCs/>
              </w:rPr>
            </w:pPr>
            <w:r w:rsidRPr="00A45758">
              <w:rPr>
                <w:b/>
                <w:bCs/>
              </w:rPr>
              <w:t>Add New Button</w:t>
            </w:r>
          </w:p>
        </w:tc>
        <w:tc>
          <w:tcPr>
            <w:tcW w:w="5750" w:type="dxa"/>
          </w:tcPr>
          <w:p w14:paraId="2534DA05" w14:textId="77777777" w:rsidR="007467C0" w:rsidRPr="00FB292A" w:rsidRDefault="007467C0" w:rsidP="008142C6">
            <w:pPr>
              <w:pStyle w:val="TableBody"/>
            </w:pPr>
            <w:r w:rsidRPr="00FB292A">
              <w:t xml:space="preserve">Allows the analyst to add a new Sorter to the Cashpoint. </w:t>
            </w:r>
          </w:p>
          <w:p w14:paraId="779CBE51" w14:textId="77777777" w:rsidR="007467C0" w:rsidRPr="00FB292A" w:rsidRDefault="007467C0" w:rsidP="008142C6">
            <w:pPr>
              <w:pStyle w:val="TableBody"/>
            </w:pPr>
            <w:r w:rsidRPr="00FB292A">
              <w:t xml:space="preserve">Upon clicking the button, the analyst must select the sorter to be added by clicking the </w:t>
            </w:r>
            <w:r w:rsidRPr="00A45758">
              <w:rPr>
                <w:b/>
                <w:bCs/>
              </w:rPr>
              <w:t>‘Select’</w:t>
            </w:r>
            <w:r w:rsidRPr="00FB292A">
              <w:t xml:space="preserve"> button corresponding to the sorter that is in use in the Cashpoint.</w:t>
            </w:r>
          </w:p>
        </w:tc>
      </w:tr>
    </w:tbl>
    <w:p w14:paraId="0FADDB3F" w14:textId="77777777" w:rsidR="007467C0" w:rsidRPr="008142C6" w:rsidRDefault="00EC4396" w:rsidP="007467C0">
      <w:pPr>
        <w:pStyle w:val="TopofSection"/>
      </w:pPr>
      <w:hyperlink w:anchor="_General_OptiVault_Pages" w:history="1">
        <w:r w:rsidR="007467C0" w:rsidRPr="008142C6">
          <w:t>Return: OptiVault General Pages</w:t>
        </w:r>
      </w:hyperlink>
    </w:p>
    <w:p w14:paraId="1BC0B1CB" w14:textId="77777777" w:rsidR="007467C0" w:rsidRDefault="007467C0" w:rsidP="007467C0"/>
    <w:p w14:paraId="4A716B2C" w14:textId="77777777" w:rsidR="007467C0" w:rsidRDefault="007467C0" w:rsidP="007467C0">
      <w:pPr>
        <w:pStyle w:val="Heading3"/>
      </w:pPr>
      <w:bookmarkStart w:id="373" w:name="_Ref245719431"/>
      <w:bookmarkStart w:id="374" w:name="_Toc74556364"/>
      <w:bookmarkStart w:id="375" w:name="_Toc127491553"/>
      <w:bookmarkStart w:id="376" w:name="_Toc128021086"/>
      <w:r>
        <w:t>Cashpoint</w:t>
      </w:r>
      <w:r>
        <w:rPr>
          <w:rFonts w:ascii="Wingdings" w:hAnsi="Wingdings"/>
        </w:rPr>
        <w:t></w:t>
      </w:r>
      <w:r>
        <w:t>Advanced</w:t>
      </w:r>
      <w:r>
        <w:rPr>
          <w:rFonts w:ascii="Wingdings" w:hAnsi="Wingdings"/>
        </w:rPr>
        <w:t></w:t>
      </w:r>
      <w:r>
        <w:t>Sorter Utilization</w:t>
      </w:r>
      <w:bookmarkEnd w:id="373"/>
      <w:bookmarkEnd w:id="374"/>
      <w:bookmarkEnd w:id="375"/>
      <w:bookmarkEnd w:id="376"/>
    </w:p>
    <w:p w14:paraId="7C295A30" w14:textId="77777777" w:rsidR="007467C0" w:rsidRPr="00EA32E5" w:rsidRDefault="007467C0" w:rsidP="008142C6">
      <w:pPr>
        <w:pStyle w:val="BodyText"/>
      </w:pPr>
      <w:r>
        <w:t>The Sorter Utilization page is used to define how the sorter will be utilized each day. In some cases, banks will process certain notes on specific days and therefore can set the percentages of each denomination that will be processed for each denomination on a given day. The combined split percentage must equal 100% or zero.</w:t>
      </w:r>
    </w:p>
    <w:p w14:paraId="5975D028" w14:textId="77777777" w:rsidR="007467C0" w:rsidRDefault="007467C0" w:rsidP="008142C6">
      <w:pPr>
        <w:pStyle w:val="BodyText"/>
      </w:pPr>
      <w:r>
        <w:t>This topic relates to the following Cashpoint types:</w:t>
      </w:r>
    </w:p>
    <w:p w14:paraId="17BF7DF4"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1443C2FA" w14:textId="77777777" w:rsidR="007467C0" w:rsidRDefault="007467C0" w:rsidP="007467C0">
      <w:pPr>
        <w:pStyle w:val="Caption"/>
      </w:pPr>
      <w:bookmarkStart w:id="377" w:name="_Toc74556659"/>
      <w:r>
        <w:t xml:space="preserve">Table </w:t>
      </w:r>
      <w:r>
        <w:fldChar w:fldCharType="begin"/>
      </w:r>
      <w:r>
        <w:instrText xml:space="preserve"> SEQ Table \* ARABIC </w:instrText>
      </w:r>
      <w:r>
        <w:fldChar w:fldCharType="separate"/>
      </w:r>
      <w:r>
        <w:rPr>
          <w:noProof/>
        </w:rPr>
        <w:t>20</w:t>
      </w:r>
      <w:r>
        <w:rPr>
          <w:noProof/>
        </w:rPr>
        <w:fldChar w:fldCharType="end"/>
      </w:r>
      <w:r>
        <w:t>: Sorter Utilization</w:t>
      </w:r>
      <w:r w:rsidRPr="00D04F70">
        <w:t xml:space="preserve"> Description</w:t>
      </w:r>
      <w:bookmarkEnd w:id="37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CD29E02" w14:textId="77777777" w:rsidTr="008142C6">
        <w:trPr>
          <w:tblHeader/>
        </w:trPr>
        <w:tc>
          <w:tcPr>
            <w:tcW w:w="2300" w:type="dxa"/>
            <w:tcBorders>
              <w:top w:val="single" w:sz="6" w:space="0" w:color="auto"/>
              <w:bottom w:val="double" w:sz="6" w:space="0" w:color="auto"/>
              <w:right w:val="single" w:sz="6" w:space="0" w:color="auto"/>
            </w:tcBorders>
            <w:shd w:val="clear" w:color="auto" w:fill="60C03A"/>
          </w:tcPr>
          <w:p w14:paraId="069BB7DB"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1EE90788" w14:textId="77777777" w:rsidR="007467C0" w:rsidRPr="00A875AE" w:rsidRDefault="007467C0" w:rsidP="00170D7D">
            <w:pPr>
              <w:pStyle w:val="TableHeader"/>
            </w:pPr>
            <w:r w:rsidRPr="00A875AE">
              <w:t>Description</w:t>
            </w:r>
          </w:p>
        </w:tc>
      </w:tr>
      <w:tr w:rsidR="007467C0" w:rsidRPr="00A875AE" w14:paraId="1007F5D2" w14:textId="77777777" w:rsidTr="008142C6">
        <w:tc>
          <w:tcPr>
            <w:tcW w:w="2300" w:type="dxa"/>
            <w:tcBorders>
              <w:top w:val="nil"/>
              <w:bottom w:val="single" w:sz="6" w:space="0" w:color="auto"/>
              <w:right w:val="single" w:sz="6" w:space="0" w:color="auto"/>
            </w:tcBorders>
          </w:tcPr>
          <w:p w14:paraId="67049601" w14:textId="77777777" w:rsidR="007467C0" w:rsidRPr="00A45758" w:rsidRDefault="007467C0" w:rsidP="008142C6">
            <w:pPr>
              <w:pStyle w:val="TableBody"/>
              <w:rPr>
                <w:b/>
                <w:bCs/>
              </w:rPr>
            </w:pPr>
            <w:r w:rsidRPr="00A45758">
              <w:rPr>
                <w:b/>
                <w:bCs/>
              </w:rPr>
              <w:t>Currency</w:t>
            </w:r>
          </w:p>
        </w:tc>
        <w:tc>
          <w:tcPr>
            <w:tcW w:w="5750" w:type="dxa"/>
            <w:tcBorders>
              <w:top w:val="nil"/>
              <w:left w:val="single" w:sz="6" w:space="0" w:color="auto"/>
              <w:bottom w:val="single" w:sz="6" w:space="0" w:color="auto"/>
            </w:tcBorders>
          </w:tcPr>
          <w:p w14:paraId="35FB9821" w14:textId="77777777" w:rsidR="007467C0" w:rsidRPr="00FB292A" w:rsidRDefault="007467C0" w:rsidP="008142C6">
            <w:pPr>
              <w:pStyle w:val="TableBody"/>
            </w:pPr>
            <w:r>
              <w:t>Shows the various currencies that are assigned to the cashpoint.</w:t>
            </w:r>
          </w:p>
        </w:tc>
      </w:tr>
      <w:tr w:rsidR="007467C0" w:rsidRPr="00A875AE" w14:paraId="185058D4" w14:textId="77777777" w:rsidTr="008142C6">
        <w:tc>
          <w:tcPr>
            <w:tcW w:w="2300" w:type="dxa"/>
            <w:tcBorders>
              <w:top w:val="nil"/>
              <w:bottom w:val="single" w:sz="6" w:space="0" w:color="auto"/>
              <w:right w:val="single" w:sz="6" w:space="0" w:color="auto"/>
            </w:tcBorders>
          </w:tcPr>
          <w:p w14:paraId="1C6E25E0" w14:textId="77777777" w:rsidR="007467C0" w:rsidRPr="00A45758" w:rsidRDefault="007467C0" w:rsidP="008142C6">
            <w:pPr>
              <w:pStyle w:val="TableBody"/>
              <w:rPr>
                <w:b/>
                <w:bCs/>
              </w:rPr>
            </w:pPr>
            <w:r w:rsidRPr="00A45758">
              <w:rPr>
                <w:b/>
                <w:bCs/>
              </w:rPr>
              <w:t xml:space="preserve">Denomination </w:t>
            </w:r>
          </w:p>
        </w:tc>
        <w:tc>
          <w:tcPr>
            <w:tcW w:w="5750" w:type="dxa"/>
            <w:tcBorders>
              <w:top w:val="nil"/>
              <w:left w:val="single" w:sz="6" w:space="0" w:color="auto"/>
              <w:bottom w:val="single" w:sz="6" w:space="0" w:color="auto"/>
            </w:tcBorders>
          </w:tcPr>
          <w:p w14:paraId="48AFB8C6" w14:textId="77777777" w:rsidR="007467C0" w:rsidRPr="00FB292A" w:rsidRDefault="007467C0" w:rsidP="008142C6">
            <w:pPr>
              <w:pStyle w:val="TableBody"/>
            </w:pPr>
            <w:r w:rsidRPr="00FB292A">
              <w:t>The denomination ID of the denomination that is assigned to the Cashpoint.</w:t>
            </w:r>
          </w:p>
        </w:tc>
      </w:tr>
      <w:tr w:rsidR="007467C0" w:rsidRPr="00A875AE" w14:paraId="44B34B11" w14:textId="77777777" w:rsidTr="008142C6">
        <w:tc>
          <w:tcPr>
            <w:tcW w:w="2300" w:type="dxa"/>
            <w:tcBorders>
              <w:top w:val="nil"/>
              <w:bottom w:val="single" w:sz="6" w:space="0" w:color="auto"/>
              <w:right w:val="single" w:sz="6" w:space="0" w:color="auto"/>
            </w:tcBorders>
          </w:tcPr>
          <w:p w14:paraId="5D6C68C6" w14:textId="77777777" w:rsidR="007467C0" w:rsidRPr="00A45758" w:rsidRDefault="007467C0" w:rsidP="008142C6">
            <w:pPr>
              <w:pStyle w:val="TableBody"/>
              <w:rPr>
                <w:b/>
                <w:bCs/>
              </w:rPr>
            </w:pPr>
            <w:r w:rsidRPr="00A45758">
              <w:rPr>
                <w:b/>
                <w:bCs/>
              </w:rPr>
              <w:lastRenderedPageBreak/>
              <w:t>Edit Day Button</w:t>
            </w:r>
          </w:p>
        </w:tc>
        <w:tc>
          <w:tcPr>
            <w:tcW w:w="5750" w:type="dxa"/>
            <w:tcBorders>
              <w:top w:val="nil"/>
              <w:left w:val="single" w:sz="6" w:space="0" w:color="auto"/>
              <w:bottom w:val="single" w:sz="6" w:space="0" w:color="auto"/>
            </w:tcBorders>
          </w:tcPr>
          <w:p w14:paraId="22FC50C5" w14:textId="77777777" w:rsidR="007467C0" w:rsidRPr="00FB292A" w:rsidRDefault="007467C0" w:rsidP="008142C6">
            <w:pPr>
              <w:pStyle w:val="TableBody"/>
            </w:pPr>
            <w:r w:rsidRPr="00FB292A">
              <w:t>Allows the user to edit the Capacity splits for the selected sorter for the corresponding day.</w:t>
            </w:r>
          </w:p>
        </w:tc>
      </w:tr>
      <w:tr w:rsidR="007467C0" w:rsidRPr="00A875AE" w14:paraId="3AED14B7" w14:textId="77777777" w:rsidTr="008142C6">
        <w:tc>
          <w:tcPr>
            <w:tcW w:w="2300" w:type="dxa"/>
            <w:tcBorders>
              <w:top w:val="nil"/>
              <w:bottom w:val="single" w:sz="6" w:space="0" w:color="auto"/>
              <w:right w:val="single" w:sz="6" w:space="0" w:color="auto"/>
            </w:tcBorders>
          </w:tcPr>
          <w:p w14:paraId="2D53992D" w14:textId="77777777" w:rsidR="007467C0" w:rsidRPr="00A45758" w:rsidRDefault="007467C0" w:rsidP="008142C6">
            <w:pPr>
              <w:pStyle w:val="TableBody"/>
              <w:rPr>
                <w:b/>
                <w:bCs/>
              </w:rPr>
            </w:pPr>
            <w:r w:rsidRPr="00A45758">
              <w:rPr>
                <w:b/>
                <w:bCs/>
              </w:rPr>
              <w:t>Sorter</w:t>
            </w:r>
          </w:p>
        </w:tc>
        <w:tc>
          <w:tcPr>
            <w:tcW w:w="5750" w:type="dxa"/>
            <w:tcBorders>
              <w:top w:val="nil"/>
              <w:left w:val="single" w:sz="6" w:space="0" w:color="auto"/>
              <w:bottom w:val="single" w:sz="6" w:space="0" w:color="auto"/>
            </w:tcBorders>
          </w:tcPr>
          <w:p w14:paraId="4FDBB64A" w14:textId="448F13B6" w:rsidR="007467C0" w:rsidRPr="00FB292A" w:rsidRDefault="007467C0" w:rsidP="00F34874">
            <w:pPr>
              <w:pStyle w:val="TableBody"/>
            </w:pPr>
            <w:r w:rsidRPr="00FB292A">
              <w:t xml:space="preserve">The drop-down </w:t>
            </w:r>
            <w:r w:rsidR="00B82ED1" w:rsidRPr="00FB292A">
              <w:t>List box</w:t>
            </w:r>
            <w:r w:rsidRPr="00FB292A">
              <w:t xml:space="preserve"> at the top of the page allows the analyst to select the sorter for which the capacity splits will be set.</w:t>
            </w:r>
            <w:r w:rsidR="00B82ED1">
              <w:t xml:space="preserve"> </w:t>
            </w:r>
            <w:r w:rsidRPr="00FB292A">
              <w:t>Choosing a sorter from the list will load the values associated with that sorter.</w:t>
            </w:r>
          </w:p>
        </w:tc>
      </w:tr>
    </w:tbl>
    <w:p w14:paraId="2CDBC862" w14:textId="77777777" w:rsidR="007467C0" w:rsidRPr="008142C6" w:rsidRDefault="007467C0" w:rsidP="007467C0">
      <w:pPr>
        <w:pStyle w:val="TopofSection"/>
      </w:pPr>
      <w:r w:rsidRPr="00326CDA">
        <w:t xml:space="preserve"> </w:t>
      </w:r>
      <w:hyperlink w:anchor="_General_OptiVault_Pages" w:history="1">
        <w:r w:rsidRPr="008142C6">
          <w:t>Return: OptiVault General Pages</w:t>
        </w:r>
      </w:hyperlink>
    </w:p>
    <w:p w14:paraId="06A31D70" w14:textId="77777777" w:rsidR="007467C0" w:rsidRDefault="007467C0" w:rsidP="007467C0">
      <w:pPr>
        <w:pStyle w:val="TopofSection"/>
      </w:pPr>
    </w:p>
    <w:p w14:paraId="1188D4AC" w14:textId="77777777" w:rsidR="007467C0" w:rsidRDefault="007467C0" w:rsidP="007467C0">
      <w:pPr>
        <w:pStyle w:val="Heading3"/>
      </w:pPr>
      <w:bookmarkStart w:id="378" w:name="_Ref245719432"/>
      <w:bookmarkStart w:id="379" w:name="_Toc74556365"/>
      <w:bookmarkStart w:id="380" w:name="_Toc127491554"/>
      <w:bookmarkStart w:id="381" w:name="_Toc128021087"/>
      <w:r>
        <w:t>Cashpoint</w:t>
      </w:r>
      <w:r>
        <w:rPr>
          <w:rFonts w:ascii="Wingdings" w:hAnsi="Wingdings"/>
        </w:rPr>
        <w:t></w:t>
      </w:r>
      <w:r>
        <w:t>Advanced</w:t>
      </w:r>
      <w:r>
        <w:rPr>
          <w:rFonts w:ascii="Wingdings" w:hAnsi="Wingdings"/>
        </w:rPr>
        <w:t></w:t>
      </w:r>
      <w:r>
        <w:t>Quality Yield</w:t>
      </w:r>
      <w:bookmarkEnd w:id="378"/>
      <w:bookmarkEnd w:id="379"/>
      <w:bookmarkEnd w:id="380"/>
      <w:bookmarkEnd w:id="381"/>
    </w:p>
    <w:p w14:paraId="4953836E" w14:textId="69E2726C" w:rsidR="007467C0" w:rsidRPr="00741ECC" w:rsidRDefault="007467C0" w:rsidP="008142C6">
      <w:pPr>
        <w:pStyle w:val="BodyText"/>
      </w:pPr>
      <w:r>
        <w:t>The Quality Yield is used to indicate the percentage of each quality that will result from the notes processed.  Based on the output of the sorting process, the sorter will process the notes and determine the yield of the sort</w:t>
      </w:r>
      <w:r w:rsidR="00AC2BD9">
        <w:t>ing</w:t>
      </w:r>
      <w:r>
        <w:t xml:space="preserve"> process based on the Sorter Utilization settings (See: </w:t>
      </w:r>
      <w:r w:rsidRPr="008142C6">
        <w:rPr>
          <w:color w:val="4472C4" w:themeColor="accent1"/>
        </w:rPr>
        <w:fldChar w:fldCharType="begin"/>
      </w:r>
      <w:r w:rsidRPr="008142C6">
        <w:rPr>
          <w:color w:val="4472C4" w:themeColor="accent1"/>
        </w:rPr>
        <w:instrText xml:space="preserve"> REF _Ref245719431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Cashpoint</w:t>
      </w:r>
      <w:r w:rsidRPr="008142C6">
        <w:rPr>
          <w:rFonts w:ascii="Wingdings" w:hAnsi="Wingdings"/>
          <w:color w:val="4472C4" w:themeColor="accent1"/>
        </w:rPr>
        <w:t></w:t>
      </w:r>
      <w:r w:rsidRPr="008142C6">
        <w:rPr>
          <w:color w:val="4472C4" w:themeColor="accent1"/>
        </w:rPr>
        <w:t>Advanced</w:t>
      </w:r>
      <w:r w:rsidRPr="008142C6">
        <w:rPr>
          <w:rFonts w:ascii="Wingdings" w:hAnsi="Wingdings"/>
          <w:color w:val="4472C4" w:themeColor="accent1"/>
        </w:rPr>
        <w:t></w:t>
      </w:r>
      <w:r w:rsidRPr="008142C6">
        <w:rPr>
          <w:color w:val="4472C4" w:themeColor="accent1"/>
        </w:rPr>
        <w:t>Sorter Utilization</w:t>
      </w:r>
      <w:r w:rsidRPr="008142C6">
        <w:rPr>
          <w:color w:val="4472C4" w:themeColor="accent1"/>
        </w:rPr>
        <w:fldChar w:fldCharType="end"/>
      </w:r>
      <w:r>
        <w:rPr>
          <w:rStyle w:val="TopicCrossReference"/>
        </w:rPr>
        <w:t xml:space="preserve">). </w:t>
      </w:r>
      <w:r>
        <w:t>The results of the sorting will further be split into the note quality based on the Quality Yield settings.</w:t>
      </w:r>
    </w:p>
    <w:p w14:paraId="23E5EE9A" w14:textId="77777777" w:rsidR="007467C0" w:rsidRDefault="007467C0" w:rsidP="008142C6">
      <w:pPr>
        <w:pStyle w:val="BodyText"/>
      </w:pPr>
      <w:r>
        <w:t>This topic relates to the following Cashpoint types:</w:t>
      </w:r>
    </w:p>
    <w:p w14:paraId="46FF430A"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49BBC035" w14:textId="77777777" w:rsidR="007467C0" w:rsidRDefault="007467C0" w:rsidP="007467C0">
      <w:pPr>
        <w:pStyle w:val="Caption"/>
      </w:pPr>
      <w:bookmarkStart w:id="382" w:name="_Toc74556660"/>
      <w:r>
        <w:t xml:space="preserve">Table </w:t>
      </w:r>
      <w:r>
        <w:fldChar w:fldCharType="begin"/>
      </w:r>
      <w:r>
        <w:instrText xml:space="preserve"> SEQ Table \* ARABIC </w:instrText>
      </w:r>
      <w:r>
        <w:fldChar w:fldCharType="separate"/>
      </w:r>
      <w:r>
        <w:rPr>
          <w:noProof/>
        </w:rPr>
        <w:t>21</w:t>
      </w:r>
      <w:r>
        <w:rPr>
          <w:noProof/>
        </w:rPr>
        <w:fldChar w:fldCharType="end"/>
      </w:r>
      <w:r>
        <w:t>: Quality Yield</w:t>
      </w:r>
      <w:r w:rsidRPr="0097371F">
        <w:t xml:space="preserve"> Description</w:t>
      </w:r>
      <w:bookmarkEnd w:id="38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D0B008B"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42C98878"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48854DEB" w14:textId="77777777" w:rsidR="007467C0" w:rsidRPr="00A875AE" w:rsidRDefault="007467C0" w:rsidP="00170D7D">
            <w:pPr>
              <w:pStyle w:val="TableHeader"/>
            </w:pPr>
            <w:r w:rsidRPr="00A875AE">
              <w:t>Description</w:t>
            </w:r>
          </w:p>
        </w:tc>
      </w:tr>
      <w:tr w:rsidR="007467C0" w:rsidRPr="00A875AE" w14:paraId="706C347F" w14:textId="77777777" w:rsidTr="006271D1">
        <w:trPr>
          <w:cantSplit/>
        </w:trPr>
        <w:tc>
          <w:tcPr>
            <w:tcW w:w="2300" w:type="dxa"/>
            <w:tcBorders>
              <w:top w:val="nil"/>
              <w:bottom w:val="single" w:sz="6" w:space="0" w:color="auto"/>
              <w:right w:val="single" w:sz="6" w:space="0" w:color="auto"/>
            </w:tcBorders>
          </w:tcPr>
          <w:p w14:paraId="6A20BBF8" w14:textId="77777777" w:rsidR="007467C0" w:rsidRPr="00A45758" w:rsidRDefault="007467C0" w:rsidP="008142C6">
            <w:pPr>
              <w:pStyle w:val="TableBody"/>
              <w:rPr>
                <w:b/>
                <w:bCs/>
              </w:rPr>
            </w:pPr>
            <w:r w:rsidRPr="00A45758">
              <w:rPr>
                <w:b/>
                <w:bCs/>
              </w:rPr>
              <w:t>Currency</w:t>
            </w:r>
          </w:p>
        </w:tc>
        <w:tc>
          <w:tcPr>
            <w:tcW w:w="5750" w:type="dxa"/>
            <w:tcBorders>
              <w:top w:val="nil"/>
              <w:left w:val="single" w:sz="6" w:space="0" w:color="auto"/>
              <w:bottom w:val="single" w:sz="6" w:space="0" w:color="auto"/>
            </w:tcBorders>
          </w:tcPr>
          <w:p w14:paraId="04D81361" w14:textId="77777777" w:rsidR="007467C0" w:rsidRPr="00FB292A" w:rsidRDefault="007467C0" w:rsidP="008142C6">
            <w:pPr>
              <w:pStyle w:val="TableBody"/>
            </w:pPr>
            <w:r>
              <w:t>Shows the various currencies that are assigned to the cashpoint.</w:t>
            </w:r>
          </w:p>
        </w:tc>
      </w:tr>
      <w:tr w:rsidR="007467C0" w:rsidRPr="00A875AE" w14:paraId="6AD1D356" w14:textId="77777777" w:rsidTr="006271D1">
        <w:trPr>
          <w:cantSplit/>
        </w:trPr>
        <w:tc>
          <w:tcPr>
            <w:tcW w:w="2300" w:type="dxa"/>
            <w:tcBorders>
              <w:top w:val="nil"/>
              <w:bottom w:val="single" w:sz="6" w:space="0" w:color="auto"/>
              <w:right w:val="single" w:sz="6" w:space="0" w:color="auto"/>
            </w:tcBorders>
          </w:tcPr>
          <w:p w14:paraId="0226D830" w14:textId="77777777" w:rsidR="007467C0" w:rsidRPr="00A45758" w:rsidRDefault="007467C0" w:rsidP="008142C6">
            <w:pPr>
              <w:pStyle w:val="TableBody"/>
              <w:rPr>
                <w:b/>
                <w:bCs/>
              </w:rPr>
            </w:pPr>
            <w:r w:rsidRPr="00A45758">
              <w:rPr>
                <w:b/>
                <w:bCs/>
              </w:rPr>
              <w:t>Denomination</w:t>
            </w:r>
          </w:p>
        </w:tc>
        <w:tc>
          <w:tcPr>
            <w:tcW w:w="5750" w:type="dxa"/>
            <w:tcBorders>
              <w:top w:val="nil"/>
              <w:left w:val="single" w:sz="6" w:space="0" w:color="auto"/>
              <w:bottom w:val="single" w:sz="6" w:space="0" w:color="auto"/>
            </w:tcBorders>
          </w:tcPr>
          <w:p w14:paraId="27405A38" w14:textId="77777777" w:rsidR="007467C0" w:rsidRPr="00FB292A" w:rsidRDefault="007467C0" w:rsidP="008142C6">
            <w:pPr>
              <w:pStyle w:val="TableBody"/>
            </w:pPr>
            <w:r w:rsidRPr="00FB292A">
              <w:t>The denomination ID of the denomination assigned to the Cashpoint</w:t>
            </w:r>
          </w:p>
        </w:tc>
      </w:tr>
      <w:tr w:rsidR="007467C0" w:rsidRPr="00A875AE" w14:paraId="42AF62B1" w14:textId="77777777" w:rsidTr="006271D1">
        <w:trPr>
          <w:cantSplit/>
        </w:trPr>
        <w:tc>
          <w:tcPr>
            <w:tcW w:w="2300" w:type="dxa"/>
            <w:tcBorders>
              <w:top w:val="nil"/>
              <w:bottom w:val="single" w:sz="6" w:space="0" w:color="auto"/>
              <w:right w:val="single" w:sz="6" w:space="0" w:color="auto"/>
            </w:tcBorders>
          </w:tcPr>
          <w:p w14:paraId="0EA5758B" w14:textId="77777777" w:rsidR="007467C0" w:rsidRPr="00A45758" w:rsidRDefault="007467C0" w:rsidP="008142C6">
            <w:pPr>
              <w:pStyle w:val="TableBody"/>
              <w:rPr>
                <w:rFonts w:cs="Arial"/>
                <w:b/>
                <w:bCs/>
                <w:lang w:val="en-US" w:bidi="en-US"/>
              </w:rPr>
            </w:pPr>
            <w:r w:rsidRPr="00A45758">
              <w:rPr>
                <w:rFonts w:cs="Arial"/>
                <w:b/>
                <w:bCs/>
                <w:lang w:val="en-US" w:bidi="en-US"/>
              </w:rPr>
              <w:t>Quality</w:t>
            </w:r>
          </w:p>
        </w:tc>
        <w:tc>
          <w:tcPr>
            <w:tcW w:w="5750" w:type="dxa"/>
            <w:tcBorders>
              <w:top w:val="nil"/>
              <w:left w:val="single" w:sz="6" w:space="0" w:color="auto"/>
              <w:bottom w:val="single" w:sz="6" w:space="0" w:color="auto"/>
            </w:tcBorders>
          </w:tcPr>
          <w:p w14:paraId="7C9B0D2A" w14:textId="3A0480FC" w:rsidR="007467C0" w:rsidRPr="00FB292A" w:rsidRDefault="007467C0" w:rsidP="008142C6">
            <w:pPr>
              <w:pStyle w:val="TableBody"/>
            </w:pPr>
            <w:r w:rsidRPr="00FB292A">
              <w:t>The quality of the denomination that will be output by the sorter.</w:t>
            </w:r>
          </w:p>
          <w:p w14:paraId="635502E3" w14:textId="77777777" w:rsidR="007467C0" w:rsidRPr="00FB292A" w:rsidRDefault="007467C0" w:rsidP="008142C6">
            <w:pPr>
              <w:pStyle w:val="TableBody"/>
            </w:pPr>
            <w:r w:rsidRPr="00FB292A">
              <w:t>The only options available are:</w:t>
            </w:r>
          </w:p>
          <w:p w14:paraId="4F5C9767" w14:textId="77777777" w:rsidR="007467C0" w:rsidRPr="00FB292A" w:rsidRDefault="007467C0" w:rsidP="008142C6">
            <w:pPr>
              <w:pStyle w:val="TableListBullet"/>
            </w:pPr>
            <w:r w:rsidRPr="00A45758">
              <w:rPr>
                <w:b/>
                <w:bCs/>
              </w:rPr>
              <w:t>Fit –</w:t>
            </w:r>
            <w:r w:rsidRPr="00FB292A">
              <w:t xml:space="preserve"> Used for ATM and is the highest quality</w:t>
            </w:r>
          </w:p>
          <w:p w14:paraId="2E293B90" w14:textId="77777777" w:rsidR="007467C0" w:rsidRPr="00FB292A" w:rsidRDefault="007467C0" w:rsidP="008142C6">
            <w:pPr>
              <w:pStyle w:val="TableListBullet"/>
            </w:pPr>
            <w:r w:rsidRPr="00A45758">
              <w:rPr>
                <w:b/>
                <w:bCs/>
              </w:rPr>
              <w:t>Normal –</w:t>
            </w:r>
            <w:r w:rsidRPr="00FB292A">
              <w:t xml:space="preserve"> Used for branches and commercial customers </w:t>
            </w:r>
          </w:p>
          <w:p w14:paraId="7EDEC16D" w14:textId="77777777" w:rsidR="007467C0" w:rsidRPr="00FB292A" w:rsidRDefault="007467C0" w:rsidP="008142C6">
            <w:pPr>
              <w:pStyle w:val="TableListBullet"/>
            </w:pPr>
            <w:r w:rsidRPr="00A45758">
              <w:rPr>
                <w:b/>
                <w:bCs/>
              </w:rPr>
              <w:t xml:space="preserve">Soiled – </w:t>
            </w:r>
            <w:r w:rsidRPr="00FB292A">
              <w:t>Unusable cash that must be returned to the central bank.</w:t>
            </w:r>
          </w:p>
        </w:tc>
      </w:tr>
      <w:tr w:rsidR="007467C0" w:rsidRPr="00A875AE" w14:paraId="2B2A4603" w14:textId="77777777" w:rsidTr="006271D1">
        <w:trPr>
          <w:cantSplit/>
        </w:trPr>
        <w:tc>
          <w:tcPr>
            <w:tcW w:w="2300" w:type="dxa"/>
            <w:tcBorders>
              <w:top w:val="nil"/>
              <w:bottom w:val="single" w:sz="6" w:space="0" w:color="auto"/>
              <w:right w:val="single" w:sz="6" w:space="0" w:color="auto"/>
            </w:tcBorders>
          </w:tcPr>
          <w:p w14:paraId="5D69EFF3" w14:textId="77777777" w:rsidR="007467C0" w:rsidRPr="00A45758" w:rsidRDefault="007467C0" w:rsidP="008142C6">
            <w:pPr>
              <w:pStyle w:val="TableBody"/>
              <w:rPr>
                <w:rFonts w:cs="Arial"/>
                <w:b/>
                <w:bCs/>
                <w:lang w:val="en-US" w:bidi="en-US"/>
              </w:rPr>
            </w:pPr>
            <w:r w:rsidRPr="00A45758">
              <w:rPr>
                <w:rFonts w:cs="Arial"/>
                <w:b/>
                <w:bCs/>
                <w:lang w:val="en-US" w:bidi="en-US"/>
              </w:rPr>
              <w:t>Edit Day Button</w:t>
            </w:r>
          </w:p>
        </w:tc>
        <w:tc>
          <w:tcPr>
            <w:tcW w:w="5750" w:type="dxa"/>
            <w:tcBorders>
              <w:top w:val="nil"/>
              <w:left w:val="single" w:sz="6" w:space="0" w:color="auto"/>
              <w:bottom w:val="single" w:sz="6" w:space="0" w:color="auto"/>
            </w:tcBorders>
          </w:tcPr>
          <w:p w14:paraId="44271A57" w14:textId="3A7AE348" w:rsidR="007467C0" w:rsidRPr="00FB292A" w:rsidRDefault="007467C0" w:rsidP="008142C6">
            <w:pPr>
              <w:pStyle w:val="TableBody"/>
            </w:pPr>
            <w:r w:rsidRPr="00FB292A">
              <w:t>Displays a pop</w:t>
            </w:r>
            <w:r w:rsidR="00D07387">
              <w:t>-</w:t>
            </w:r>
            <w:r w:rsidRPr="00FB292A">
              <w:t xml:space="preserve">up window to allow the analyst to define the quality percentage for each denomination. The total split should equal 100% or zero for each denomination in the list. Click on the </w:t>
            </w:r>
            <w:r w:rsidRPr="00A45758">
              <w:rPr>
                <w:b/>
                <w:bCs/>
              </w:rPr>
              <w:t>‘Submit’</w:t>
            </w:r>
            <w:r w:rsidRPr="00FB292A">
              <w:t xml:space="preserve"> button at the bottom of the page to save the changes.</w:t>
            </w:r>
          </w:p>
        </w:tc>
      </w:tr>
    </w:tbl>
    <w:p w14:paraId="0FCCA2BB" w14:textId="77777777" w:rsidR="007467C0" w:rsidRPr="008142C6" w:rsidRDefault="00EC4396" w:rsidP="007467C0">
      <w:pPr>
        <w:pStyle w:val="TopofSection"/>
      </w:pPr>
      <w:hyperlink w:anchor="_General_OptiVault_Pages" w:history="1">
        <w:r w:rsidR="007467C0" w:rsidRPr="008142C6">
          <w:t>Return: OptiVault General Pages</w:t>
        </w:r>
      </w:hyperlink>
    </w:p>
    <w:p w14:paraId="388B97E8" w14:textId="77777777" w:rsidR="007467C0" w:rsidRDefault="007467C0" w:rsidP="007467C0"/>
    <w:p w14:paraId="5E4F6D0E" w14:textId="77777777" w:rsidR="007467C0" w:rsidRDefault="007467C0" w:rsidP="007467C0">
      <w:pPr>
        <w:pStyle w:val="Heading3"/>
      </w:pPr>
      <w:bookmarkStart w:id="383" w:name="_Ref245719437"/>
      <w:bookmarkStart w:id="384" w:name="_Toc74556366"/>
      <w:bookmarkStart w:id="385" w:name="_Toc127491555"/>
      <w:bookmarkStart w:id="386" w:name="_Toc128021088"/>
      <w:r>
        <w:lastRenderedPageBreak/>
        <w:t>Cashpoint</w:t>
      </w:r>
      <w:r>
        <w:rPr>
          <w:rFonts w:ascii="Wingdings" w:hAnsi="Wingdings"/>
        </w:rPr>
        <w:t></w:t>
      </w:r>
      <w:r>
        <w:t>Advanced</w:t>
      </w:r>
      <w:r>
        <w:rPr>
          <w:rFonts w:ascii="Wingdings" w:hAnsi="Wingdings"/>
        </w:rPr>
        <w:t></w:t>
      </w:r>
      <w:r>
        <w:t>Cross-Ship Fit Split</w:t>
      </w:r>
      <w:bookmarkEnd w:id="383"/>
      <w:bookmarkEnd w:id="384"/>
      <w:bookmarkEnd w:id="385"/>
      <w:bookmarkEnd w:id="386"/>
    </w:p>
    <w:p w14:paraId="2817A0C2" w14:textId="2508C021" w:rsidR="007467C0" w:rsidRDefault="00AC2BD9" w:rsidP="008142C6">
      <w:pPr>
        <w:pStyle w:val="BodyText"/>
      </w:pPr>
      <w:r>
        <w:t>Cross-</w:t>
      </w:r>
      <w:r w:rsidR="007467C0">
        <w:t xml:space="preserve">shipping happens when Fit denominations are ordered and returned at the same time. In certain countries, this is not allowed by the central bank and if it occurs, the bank must pay a penalty for the error. This can become extremely costly and therefore OptiVault attempts to eliminate the possibilities of such costs. </w:t>
      </w:r>
    </w:p>
    <w:p w14:paraId="2D7EF0D2" w14:textId="57C07A33" w:rsidR="007467C0" w:rsidRDefault="007467C0" w:rsidP="008142C6">
      <w:pPr>
        <w:pStyle w:val="BodyText"/>
      </w:pPr>
      <w:r>
        <w:t>Though the Cross</w:t>
      </w:r>
      <w:r w:rsidR="003746D5">
        <w:t>-</w:t>
      </w:r>
      <w:r>
        <w:t xml:space="preserve">Shipping penalties apply to Fit cash, it is possible that Normal cash will also contain some Fit cash. Because of this, it is necessary to define an average percentage for each denomination that will be considered fit. In this way, OptiVault can manage the deliveries and return of cash to the Central Bank without having penalties while still maintaining enough cash to service customers. </w:t>
      </w:r>
    </w:p>
    <w:p w14:paraId="79E9608F" w14:textId="46271F99" w:rsidR="007467C0" w:rsidRDefault="0024100C" w:rsidP="008142C6">
      <w:pPr>
        <w:pStyle w:val="BodyText"/>
      </w:pPr>
      <w:r>
        <w:t>T</w:t>
      </w:r>
      <w:r w:rsidR="007467C0">
        <w:t>o define the Cross</w:t>
      </w:r>
      <w:r w:rsidR="00221222">
        <w:t>-</w:t>
      </w:r>
      <w:r w:rsidR="007467C0">
        <w:t xml:space="preserve">Ship Fit Split for denominations, a </w:t>
      </w:r>
      <w:r w:rsidR="00221222">
        <w:t>Z</w:t>
      </w:r>
      <w:r w:rsidR="007467C0">
        <w:t>one must be assigned to the Vault and the Normal denomination must have the Cross</w:t>
      </w:r>
      <w:r w:rsidR="00221222">
        <w:t>-</w:t>
      </w:r>
      <w:r w:rsidR="007467C0">
        <w:t>Ship option enabled to access the Cross-Ship Fit Split page. See the following topics for more information:</w:t>
      </w:r>
    </w:p>
    <w:p w14:paraId="092A379A" w14:textId="77777777" w:rsidR="007467C0" w:rsidRDefault="007467C0" w:rsidP="008142C6">
      <w:pPr>
        <w:pStyle w:val="ListBullet"/>
      </w:pPr>
      <w:r>
        <w:rPr>
          <w:lang w:val="en-US"/>
        </w:rPr>
        <w:t xml:space="preserve"> </w:t>
      </w: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p>
    <w:p w14:paraId="2D12F326" w14:textId="77777777" w:rsidR="007467C0" w:rsidRDefault="007467C0" w:rsidP="00A45758">
      <w:pPr>
        <w:pStyle w:val="BodyText"/>
      </w:pPr>
      <w:r>
        <w:t>This topic relates to the following Cashpoint types:</w:t>
      </w:r>
    </w:p>
    <w:p w14:paraId="4B06C11C"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5D2B33E0" w14:textId="77777777" w:rsidR="007467C0" w:rsidRPr="001E2FA2" w:rsidRDefault="007467C0" w:rsidP="007467C0">
      <w:pPr>
        <w:pStyle w:val="Caption"/>
        <w:rPr>
          <w:lang w:val="en-US"/>
        </w:rPr>
      </w:pPr>
      <w:bookmarkStart w:id="387" w:name="_Toc74556661"/>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22</w:t>
      </w:r>
      <w:r>
        <w:fldChar w:fldCharType="end"/>
      </w:r>
      <w:r w:rsidRPr="001E2FA2">
        <w:rPr>
          <w:lang w:val="en-US"/>
        </w:rPr>
        <w:t>: Cross-Ship Fit Split Description</w:t>
      </w:r>
      <w:bookmarkEnd w:id="38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FC1CE1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5D71F702"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81DF15F" w14:textId="77777777" w:rsidR="007467C0" w:rsidRPr="00A875AE" w:rsidRDefault="007467C0" w:rsidP="00170D7D">
            <w:pPr>
              <w:pStyle w:val="TableHeader"/>
            </w:pPr>
            <w:r w:rsidRPr="00A875AE">
              <w:t>Description</w:t>
            </w:r>
          </w:p>
        </w:tc>
      </w:tr>
      <w:tr w:rsidR="007467C0" w:rsidRPr="00A875AE" w14:paraId="2DF2B9D4" w14:textId="77777777" w:rsidTr="006271D1">
        <w:trPr>
          <w:cantSplit/>
        </w:trPr>
        <w:tc>
          <w:tcPr>
            <w:tcW w:w="2300" w:type="dxa"/>
            <w:tcBorders>
              <w:top w:val="nil"/>
              <w:bottom w:val="single" w:sz="6" w:space="0" w:color="auto"/>
              <w:right w:val="single" w:sz="6" w:space="0" w:color="auto"/>
            </w:tcBorders>
          </w:tcPr>
          <w:p w14:paraId="390AFBBA" w14:textId="77777777" w:rsidR="007467C0" w:rsidRPr="00A45758" w:rsidRDefault="007467C0" w:rsidP="008142C6">
            <w:pPr>
              <w:pStyle w:val="TableBody"/>
              <w:rPr>
                <w:b/>
                <w:bCs/>
              </w:rPr>
            </w:pPr>
            <w:r w:rsidRPr="00A45758">
              <w:rPr>
                <w:b/>
                <w:bCs/>
              </w:rPr>
              <w:t>Denomination</w:t>
            </w:r>
          </w:p>
        </w:tc>
        <w:tc>
          <w:tcPr>
            <w:tcW w:w="5750" w:type="dxa"/>
            <w:tcBorders>
              <w:top w:val="nil"/>
              <w:left w:val="single" w:sz="6" w:space="0" w:color="auto"/>
              <w:bottom w:val="single" w:sz="6" w:space="0" w:color="auto"/>
            </w:tcBorders>
          </w:tcPr>
          <w:p w14:paraId="6AB7DB5E" w14:textId="7B0304E9" w:rsidR="0026158F" w:rsidRDefault="007467C0" w:rsidP="008142C6">
            <w:pPr>
              <w:pStyle w:val="TableBody"/>
            </w:pPr>
            <w:r w:rsidRPr="00FB292A">
              <w:t xml:space="preserve">The denomination ID for the denomination assigned to the Cashpoint that </w:t>
            </w:r>
            <w:r w:rsidR="00AA413A" w:rsidRPr="00FB292A">
              <w:t>ha</w:t>
            </w:r>
            <w:r w:rsidR="00AA413A">
              <w:t>s</w:t>
            </w:r>
            <w:r w:rsidR="00AA413A" w:rsidRPr="00FB292A">
              <w:t xml:space="preserve"> </w:t>
            </w:r>
            <w:r w:rsidRPr="00FB292A">
              <w:t xml:space="preserve">the </w:t>
            </w:r>
            <w:r w:rsidRPr="00A45758">
              <w:rPr>
                <w:b/>
                <w:bCs/>
              </w:rPr>
              <w:t>‘Cross Ship’</w:t>
            </w:r>
            <w:r w:rsidRPr="00FB292A">
              <w:t xml:space="preserve"> option enabled. </w:t>
            </w:r>
          </w:p>
          <w:p w14:paraId="7567E615" w14:textId="10B5F2F6" w:rsidR="007467C0" w:rsidRPr="00FB292A" w:rsidRDefault="007467C0" w:rsidP="00A45758">
            <w:pPr>
              <w:pStyle w:val="TableNote"/>
            </w:pPr>
            <w:r w:rsidRPr="00A45758">
              <w:rPr>
                <w:b/>
                <w:bCs/>
              </w:rPr>
              <w:t>Note</w:t>
            </w:r>
            <w:r w:rsidR="0026158F">
              <w:t xml:space="preserve">: </w:t>
            </w:r>
            <w:r w:rsidRPr="00FB292A">
              <w:t>Cross Shipping can only apply to ‘</w:t>
            </w:r>
            <w:r w:rsidRPr="00A45758">
              <w:rPr>
                <w:b/>
                <w:bCs/>
              </w:rPr>
              <w:t>Normal’</w:t>
            </w:r>
            <w:r w:rsidRPr="00FB292A">
              <w:t xml:space="preserve"> quality cash.</w:t>
            </w:r>
          </w:p>
        </w:tc>
      </w:tr>
      <w:tr w:rsidR="007467C0" w:rsidRPr="00A875AE" w14:paraId="3C837051" w14:textId="77777777" w:rsidTr="008142C6">
        <w:trPr>
          <w:cantSplit/>
          <w:trHeight w:val="65"/>
        </w:trPr>
        <w:tc>
          <w:tcPr>
            <w:tcW w:w="2300" w:type="dxa"/>
            <w:tcBorders>
              <w:top w:val="nil"/>
              <w:bottom w:val="single" w:sz="6" w:space="0" w:color="auto"/>
              <w:right w:val="single" w:sz="6" w:space="0" w:color="auto"/>
            </w:tcBorders>
          </w:tcPr>
          <w:p w14:paraId="53CFB9C7" w14:textId="77777777" w:rsidR="007467C0" w:rsidRPr="00A45758" w:rsidRDefault="007467C0" w:rsidP="008142C6">
            <w:pPr>
              <w:pStyle w:val="TableBody"/>
              <w:rPr>
                <w:b/>
                <w:bCs/>
              </w:rPr>
            </w:pPr>
            <w:r w:rsidRPr="00A45758">
              <w:rPr>
                <w:b/>
                <w:bCs/>
              </w:rPr>
              <w:t>Edit Day button</w:t>
            </w:r>
          </w:p>
        </w:tc>
        <w:tc>
          <w:tcPr>
            <w:tcW w:w="5750" w:type="dxa"/>
            <w:tcBorders>
              <w:top w:val="nil"/>
              <w:left w:val="single" w:sz="6" w:space="0" w:color="auto"/>
              <w:bottom w:val="single" w:sz="6" w:space="0" w:color="auto"/>
            </w:tcBorders>
          </w:tcPr>
          <w:p w14:paraId="6316F73C" w14:textId="77777777" w:rsidR="007467C0" w:rsidRPr="00FB292A" w:rsidRDefault="007467C0" w:rsidP="008142C6">
            <w:pPr>
              <w:pStyle w:val="TableBody"/>
            </w:pPr>
            <w:r w:rsidRPr="00FB292A">
              <w:t>Indicates the percentage of fit cash to Normal cash that can be Cross shipped in on a particular day.</w:t>
            </w:r>
          </w:p>
          <w:p w14:paraId="0317A0E0" w14:textId="6E575FBE" w:rsidR="007467C0" w:rsidRPr="00FB292A" w:rsidRDefault="007467C0" w:rsidP="008142C6">
            <w:pPr>
              <w:pStyle w:val="TableBody"/>
            </w:pPr>
            <w:r w:rsidRPr="00FB292A">
              <w:t>Clicking on this button will produce a pop</w:t>
            </w:r>
            <w:r w:rsidR="0083524E">
              <w:t>-</w:t>
            </w:r>
            <w:r w:rsidRPr="00FB292A">
              <w:t xml:space="preserve">up window where the analyst can set the Fit percentage for each denomination. Clicking on the </w:t>
            </w:r>
            <w:r w:rsidRPr="00A45758">
              <w:rPr>
                <w:b/>
                <w:bCs/>
              </w:rPr>
              <w:t>‘Submit’</w:t>
            </w:r>
            <w:r w:rsidRPr="00FB292A">
              <w:t xml:space="preserve"> button will save the changes for the selected entry.</w:t>
            </w:r>
          </w:p>
        </w:tc>
      </w:tr>
    </w:tbl>
    <w:p w14:paraId="19789D16" w14:textId="77777777" w:rsidR="007467C0" w:rsidRPr="008142C6" w:rsidRDefault="00EC4396" w:rsidP="007467C0">
      <w:pPr>
        <w:pStyle w:val="TopofSection"/>
      </w:pPr>
      <w:hyperlink w:anchor="_General_OptiVault_Pages" w:history="1">
        <w:r w:rsidR="007467C0" w:rsidRPr="008142C6">
          <w:t>Return: OptiVault General Pages</w:t>
        </w:r>
      </w:hyperlink>
    </w:p>
    <w:p w14:paraId="7F44EB2D" w14:textId="36DE3EB3" w:rsidR="007467C0" w:rsidRDefault="007467C0">
      <w:pPr>
        <w:pStyle w:val="TopofSection"/>
        <w:spacing w:after="0" w:line="240" w:lineRule="auto"/>
        <w:jc w:val="center"/>
        <w:rPr>
          <w:noProof/>
        </w:rPr>
        <w:pPrChange w:id="388" w:author="Moses, Robbie" w:date="2023-02-14T03:00:00Z">
          <w:pPr>
            <w:pStyle w:val="TopofSection"/>
            <w:jc w:val="center"/>
          </w:pPr>
        </w:pPrChange>
      </w:pPr>
      <w:commentRangeStart w:id="389"/>
      <w:del w:id="390" w:author="Moses, Robinson" w:date="2023-04-05T03:38:00Z">
        <w:r w:rsidDel="00EC4396">
          <w:rPr>
            <w:noProof/>
          </w:rPr>
          <w:drawing>
            <wp:inline distT="0" distB="0" distL="0" distR="0" wp14:anchorId="43B0A109" wp14:editId="071823BC">
              <wp:extent cx="5553075" cy="3022441"/>
              <wp:effectExtent l="76200" t="76200" r="123825" b="140335"/>
              <wp:docPr id="646030274" name="Picture 64603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553075" cy="30224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commentRangeEnd w:id="389"/>
      <w:r w:rsidR="00C5717F">
        <w:rPr>
          <w:rStyle w:val="CommentReference"/>
          <w:color w:val="auto"/>
          <w:lang w:val="en-US" w:eastAsia="en-US" w:bidi="en-US"/>
        </w:rPr>
        <w:commentReference w:id="389"/>
      </w:r>
      <w:r>
        <w:fldChar w:fldCharType="begin"/>
      </w:r>
      <w:r>
        <w:instrText xml:space="preserve"> REF _Ref245707304 \h  \* MERGEFORMAT </w:instrText>
      </w:r>
      <w:r>
        <w:fldChar w:fldCharType="separate"/>
      </w:r>
    </w:p>
    <w:p w14:paraId="00DE95D7" w14:textId="77777777" w:rsidR="007467C0" w:rsidRDefault="007467C0">
      <w:pPr>
        <w:pStyle w:val="TopofSection"/>
        <w:spacing w:after="0" w:line="240" w:lineRule="auto"/>
        <w:rPr>
          <w:lang w:val="en-US"/>
        </w:rPr>
        <w:pPrChange w:id="391" w:author="Moses, Robbie" w:date="2023-02-14T03:00:00Z">
          <w:pPr>
            <w:pStyle w:val="TopofSection"/>
          </w:pPr>
        </w:pPrChange>
      </w:pPr>
      <w:r>
        <w:t>Return To</w:t>
      </w:r>
      <w:r w:rsidRPr="00C43002">
        <w:t xml:space="preserve">:  </w:t>
      </w:r>
      <w:r w:rsidRPr="00A875AE">
        <w:t xml:space="preserve">General </w:t>
      </w:r>
      <w:r>
        <w:t>OptiVault</w:t>
      </w:r>
      <w:r w:rsidRPr="00A875AE">
        <w:t xml:space="preserve"> Pages</w:t>
      </w:r>
    </w:p>
    <w:p w14:paraId="511DB8B1" w14:textId="4D192390" w:rsidR="007467C0" w:rsidRDefault="007467C0" w:rsidP="007467C0">
      <w:pPr>
        <w:pStyle w:val="TopofSection"/>
        <w:rPr>
          <w:ins w:id="392" w:author="Moses, Robbie" w:date="2023-02-14T03:01:00Z"/>
        </w:rPr>
      </w:pPr>
      <w:r w:rsidRPr="00AC4E90">
        <w:t>Cashpoints</w:t>
      </w:r>
      <w:r>
        <w:fldChar w:fldCharType="end"/>
      </w:r>
    </w:p>
    <w:p w14:paraId="5876248D" w14:textId="77777777" w:rsidR="0083524E" w:rsidRDefault="0083524E" w:rsidP="007467C0">
      <w:pPr>
        <w:pStyle w:val="TopofSection"/>
      </w:pPr>
    </w:p>
    <w:p w14:paraId="7C4343D3" w14:textId="77777777" w:rsidR="007467C0" w:rsidRDefault="007467C0" w:rsidP="007467C0">
      <w:pPr>
        <w:pStyle w:val="Heading3"/>
      </w:pPr>
      <w:bookmarkStart w:id="393" w:name="_Ref245719439"/>
      <w:bookmarkStart w:id="394" w:name="_Toc74556367"/>
      <w:bookmarkStart w:id="395" w:name="_Toc127491556"/>
      <w:bookmarkStart w:id="396" w:name="_Toc128021089"/>
      <w:r>
        <w:t>Cashpoint</w:t>
      </w:r>
      <w:r>
        <w:rPr>
          <w:rFonts w:ascii="Wingdings" w:hAnsi="Wingdings"/>
        </w:rPr>
        <w:t></w:t>
      </w:r>
      <w:r>
        <w:t>Orders</w:t>
      </w:r>
      <w:r>
        <w:rPr>
          <w:rFonts w:ascii="Wingdings" w:hAnsi="Wingdings"/>
        </w:rPr>
        <w:t></w:t>
      </w:r>
      <w:r>
        <w:t>Recommendations</w:t>
      </w:r>
      <w:bookmarkEnd w:id="393"/>
      <w:bookmarkEnd w:id="394"/>
      <w:bookmarkEnd w:id="395"/>
      <w:bookmarkEnd w:id="396"/>
    </w:p>
    <w:p w14:paraId="50D2BC3B" w14:textId="77777777" w:rsidR="007467C0" w:rsidRDefault="007467C0" w:rsidP="008142C6">
      <w:pPr>
        <w:pStyle w:val="BodyText"/>
      </w:pPr>
      <w:r>
        <w:t>This topic relates to the following Cashpoint types:</w:t>
      </w:r>
    </w:p>
    <w:p w14:paraId="3F8C13AD"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7BDBB16E" w14:textId="77777777" w:rsidR="007467C0" w:rsidRDefault="007467C0" w:rsidP="007467C0">
      <w:pPr>
        <w:pStyle w:val="Caption"/>
      </w:pPr>
      <w:bookmarkStart w:id="397" w:name="_Toc74556662"/>
      <w:r>
        <w:lastRenderedPageBreak/>
        <w:t xml:space="preserve">Table </w:t>
      </w:r>
      <w:r>
        <w:fldChar w:fldCharType="begin"/>
      </w:r>
      <w:r>
        <w:instrText xml:space="preserve"> SEQ Table \* ARABIC </w:instrText>
      </w:r>
      <w:r>
        <w:fldChar w:fldCharType="separate"/>
      </w:r>
      <w:r>
        <w:rPr>
          <w:noProof/>
        </w:rPr>
        <w:t>23</w:t>
      </w:r>
      <w:r>
        <w:rPr>
          <w:noProof/>
        </w:rPr>
        <w:fldChar w:fldCharType="end"/>
      </w:r>
      <w:r>
        <w:t xml:space="preserve">: Recommendations </w:t>
      </w:r>
      <w:r w:rsidRPr="00D42CD0">
        <w:t>Description</w:t>
      </w:r>
      <w:bookmarkEnd w:id="39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E20CA2C"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632C425" w14:textId="77777777" w:rsidR="007467C0" w:rsidRPr="00D2769E" w:rsidRDefault="007467C0" w:rsidP="00170D7D">
            <w:pPr>
              <w:pStyle w:val="TableHeader"/>
            </w:pPr>
            <w:r w:rsidRPr="00D2769E">
              <w:t>Field</w:t>
            </w:r>
          </w:p>
        </w:tc>
        <w:tc>
          <w:tcPr>
            <w:tcW w:w="5458" w:type="dxa"/>
            <w:tcBorders>
              <w:top w:val="single" w:sz="4" w:space="0" w:color="auto"/>
              <w:left w:val="nil"/>
              <w:bottom w:val="single" w:sz="4" w:space="0" w:color="auto"/>
              <w:right w:val="single" w:sz="4" w:space="0" w:color="auto"/>
            </w:tcBorders>
            <w:shd w:val="clear" w:color="auto" w:fill="60C03A"/>
          </w:tcPr>
          <w:p w14:paraId="549B8A98" w14:textId="77777777" w:rsidR="007467C0" w:rsidRPr="00D2769E" w:rsidRDefault="007467C0" w:rsidP="00170D7D">
            <w:pPr>
              <w:pStyle w:val="TableHeader"/>
            </w:pPr>
            <w:r w:rsidRPr="00D2769E">
              <w:t>Description</w:t>
            </w:r>
          </w:p>
        </w:tc>
      </w:tr>
      <w:tr w:rsidR="007467C0" w:rsidRPr="00A875AE" w14:paraId="6CE7CCC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AF8FBD5" w14:textId="77777777" w:rsidR="007467C0" w:rsidRPr="008142C6" w:rsidRDefault="007467C0" w:rsidP="008142C6">
            <w:pPr>
              <w:pStyle w:val="TableBody"/>
              <w:rPr>
                <w:b/>
                <w:bCs/>
              </w:rPr>
            </w:pPr>
            <w:r w:rsidRPr="008142C6">
              <w:rPr>
                <w:b/>
                <w:bCs/>
              </w:rPr>
              <w:t>View Button</w:t>
            </w:r>
          </w:p>
        </w:tc>
        <w:tc>
          <w:tcPr>
            <w:tcW w:w="5458" w:type="dxa"/>
            <w:tcBorders>
              <w:top w:val="single" w:sz="4" w:space="0" w:color="auto"/>
              <w:left w:val="single" w:sz="4" w:space="0" w:color="auto"/>
              <w:bottom w:val="single" w:sz="4" w:space="0" w:color="auto"/>
              <w:right w:val="single" w:sz="4" w:space="0" w:color="auto"/>
            </w:tcBorders>
          </w:tcPr>
          <w:p w14:paraId="3CE21257" w14:textId="77777777" w:rsidR="007467C0" w:rsidRPr="00FB292A" w:rsidRDefault="007467C0" w:rsidP="008142C6">
            <w:pPr>
              <w:pStyle w:val="TableBody"/>
            </w:pPr>
            <w:r w:rsidRPr="00FB292A">
              <w:t>Allows the user to view the recommendation and invoke the appropriate action to Accept, Deny, or Override the order.</w:t>
            </w:r>
          </w:p>
          <w:p w14:paraId="47E6661A" w14:textId="77777777" w:rsidR="007467C0" w:rsidRPr="00FB292A" w:rsidRDefault="007467C0" w:rsidP="008142C6">
            <w:pPr>
              <w:pStyle w:val="TableBody"/>
            </w:pPr>
            <w:r w:rsidRPr="00FB292A">
              <w:t>If the order has already been placed, the analyst will see an overview of the order and will have the ability to edit the order.</w:t>
            </w:r>
          </w:p>
        </w:tc>
      </w:tr>
      <w:tr w:rsidR="007467C0" w:rsidRPr="00A875AE" w14:paraId="06F3EEE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A71C1A" w14:textId="77777777" w:rsidR="007467C0" w:rsidRPr="008142C6" w:rsidRDefault="007467C0" w:rsidP="008142C6">
            <w:pPr>
              <w:pStyle w:val="TableBody"/>
              <w:rPr>
                <w:b/>
                <w:bCs/>
              </w:rPr>
            </w:pPr>
            <w:r w:rsidRPr="008142C6">
              <w:rPr>
                <w:b/>
                <w:bCs/>
              </w:rPr>
              <w:t>Action</w:t>
            </w:r>
          </w:p>
        </w:tc>
        <w:tc>
          <w:tcPr>
            <w:tcW w:w="5458" w:type="dxa"/>
            <w:tcBorders>
              <w:top w:val="single" w:sz="4" w:space="0" w:color="auto"/>
              <w:left w:val="single" w:sz="4" w:space="0" w:color="auto"/>
              <w:bottom w:val="single" w:sz="4" w:space="0" w:color="auto"/>
              <w:right w:val="single" w:sz="4" w:space="0" w:color="auto"/>
            </w:tcBorders>
          </w:tcPr>
          <w:p w14:paraId="172CF47B" w14:textId="0DEF5775" w:rsidR="007467C0" w:rsidRPr="00FB292A" w:rsidRDefault="007467C0" w:rsidP="008142C6">
            <w:pPr>
              <w:pStyle w:val="TableBody"/>
            </w:pPr>
            <w:r w:rsidRPr="00FB292A">
              <w:t>The type of service that will take place for the corresponding recommendation.</w:t>
            </w:r>
            <w:r w:rsidR="00840C4F">
              <w:t xml:space="preserve"> </w:t>
            </w:r>
            <w:r w:rsidRPr="00FB292A">
              <w:t>The possible Actions would be:</w:t>
            </w:r>
          </w:p>
          <w:p w14:paraId="32ABCC9B" w14:textId="77777777" w:rsidR="007467C0" w:rsidRPr="00FB292A" w:rsidRDefault="007467C0" w:rsidP="008142C6">
            <w:pPr>
              <w:pStyle w:val="TableListBullet"/>
            </w:pPr>
            <w:r w:rsidRPr="00FB292A">
              <w:t>Planned Delivery</w:t>
            </w:r>
          </w:p>
          <w:p w14:paraId="03D51973" w14:textId="77777777" w:rsidR="007467C0" w:rsidRPr="00FB292A" w:rsidRDefault="007467C0" w:rsidP="008142C6">
            <w:pPr>
              <w:pStyle w:val="TableListBullet"/>
            </w:pPr>
            <w:r w:rsidRPr="00FB292A">
              <w:t>Planned Return</w:t>
            </w:r>
          </w:p>
          <w:p w14:paraId="213DFAAA" w14:textId="77777777" w:rsidR="007467C0" w:rsidRPr="00FB292A" w:rsidRDefault="007467C0" w:rsidP="008142C6">
            <w:pPr>
              <w:pStyle w:val="TableListBullet"/>
            </w:pPr>
            <w:r w:rsidRPr="00FB292A">
              <w:t>Emergency Delivery</w:t>
            </w:r>
          </w:p>
          <w:p w14:paraId="61C613D6" w14:textId="77777777" w:rsidR="007467C0" w:rsidRPr="00FB292A" w:rsidRDefault="007467C0" w:rsidP="008142C6">
            <w:pPr>
              <w:pStyle w:val="TableListBullet"/>
            </w:pPr>
            <w:r w:rsidRPr="00FB292A">
              <w:t>Emergency Return</w:t>
            </w:r>
          </w:p>
        </w:tc>
      </w:tr>
      <w:tr w:rsidR="007467C0" w:rsidRPr="00A875AE" w14:paraId="60F22D2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720FEEA" w14:textId="77777777" w:rsidR="007467C0" w:rsidRPr="008142C6" w:rsidRDefault="007467C0" w:rsidP="008142C6">
            <w:pPr>
              <w:pStyle w:val="TableBody"/>
              <w:rPr>
                <w:b/>
                <w:bCs/>
              </w:rPr>
            </w:pPr>
            <w:r w:rsidRPr="008142C6">
              <w:rPr>
                <w:b/>
                <w:bCs/>
              </w:rPr>
              <w:t>Due Date</w:t>
            </w:r>
          </w:p>
        </w:tc>
        <w:tc>
          <w:tcPr>
            <w:tcW w:w="5458" w:type="dxa"/>
            <w:tcBorders>
              <w:top w:val="single" w:sz="4" w:space="0" w:color="auto"/>
              <w:left w:val="single" w:sz="4" w:space="0" w:color="auto"/>
              <w:bottom w:val="single" w:sz="4" w:space="0" w:color="auto"/>
              <w:right w:val="single" w:sz="4" w:space="0" w:color="auto"/>
            </w:tcBorders>
          </w:tcPr>
          <w:p w14:paraId="27E03F89" w14:textId="77777777" w:rsidR="007467C0" w:rsidRPr="00FB292A" w:rsidRDefault="007467C0" w:rsidP="008142C6">
            <w:pPr>
              <w:pStyle w:val="TableBody"/>
            </w:pPr>
            <w:r w:rsidRPr="00FB292A">
              <w:t>The date the order is due to be performed.</w:t>
            </w:r>
          </w:p>
        </w:tc>
      </w:tr>
      <w:tr w:rsidR="007467C0" w:rsidRPr="00A875AE" w14:paraId="54C8632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BB2ED3" w14:textId="77777777" w:rsidR="007467C0" w:rsidRPr="008142C6" w:rsidRDefault="007467C0" w:rsidP="008142C6">
            <w:pPr>
              <w:pStyle w:val="TableBody"/>
              <w:rPr>
                <w:b/>
                <w:bCs/>
              </w:rPr>
            </w:pPr>
            <w:r w:rsidRPr="008142C6">
              <w:rPr>
                <w:b/>
                <w:bCs/>
              </w:rPr>
              <w:t>Funding Source</w:t>
            </w:r>
          </w:p>
        </w:tc>
        <w:tc>
          <w:tcPr>
            <w:tcW w:w="5458" w:type="dxa"/>
            <w:tcBorders>
              <w:top w:val="single" w:sz="4" w:space="0" w:color="auto"/>
              <w:left w:val="single" w:sz="4" w:space="0" w:color="auto"/>
              <w:bottom w:val="single" w:sz="4" w:space="0" w:color="auto"/>
              <w:right w:val="single" w:sz="4" w:space="0" w:color="auto"/>
            </w:tcBorders>
          </w:tcPr>
          <w:p w14:paraId="39001F95" w14:textId="77777777" w:rsidR="007467C0" w:rsidRPr="00FB292A" w:rsidRDefault="007467C0" w:rsidP="008142C6">
            <w:pPr>
              <w:pStyle w:val="TableBody"/>
            </w:pPr>
            <w:r w:rsidRPr="00FB292A">
              <w:t>The source Cashpoint that will send/receive the order</w:t>
            </w:r>
          </w:p>
        </w:tc>
      </w:tr>
      <w:tr w:rsidR="007467C0" w:rsidRPr="00A875AE" w14:paraId="73E78B2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691C390" w14:textId="77777777" w:rsidR="007467C0" w:rsidRPr="008142C6" w:rsidRDefault="007467C0" w:rsidP="008142C6">
            <w:pPr>
              <w:pStyle w:val="TableBody"/>
              <w:rPr>
                <w:b/>
                <w:bCs/>
              </w:rPr>
            </w:pPr>
            <w:r w:rsidRPr="008142C6">
              <w:rPr>
                <w:b/>
                <w:bCs/>
              </w:rPr>
              <w:t>Funding Source Type</w:t>
            </w:r>
          </w:p>
        </w:tc>
        <w:tc>
          <w:tcPr>
            <w:tcW w:w="5458" w:type="dxa"/>
            <w:tcBorders>
              <w:top w:val="single" w:sz="4" w:space="0" w:color="auto"/>
              <w:left w:val="single" w:sz="4" w:space="0" w:color="auto"/>
              <w:bottom w:val="single" w:sz="4" w:space="0" w:color="auto"/>
              <w:right w:val="single" w:sz="4" w:space="0" w:color="auto"/>
            </w:tcBorders>
          </w:tcPr>
          <w:p w14:paraId="41083BB6" w14:textId="77777777" w:rsidR="007467C0" w:rsidRPr="00FB292A" w:rsidRDefault="007467C0" w:rsidP="008142C6">
            <w:pPr>
              <w:pStyle w:val="TableBody"/>
            </w:pPr>
            <w:r w:rsidRPr="00FB292A">
              <w:t>The type of funding source corresponding to the Funding Source column</w:t>
            </w:r>
          </w:p>
        </w:tc>
      </w:tr>
      <w:tr w:rsidR="007467C0" w:rsidRPr="00A875AE" w14:paraId="292053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4D18546" w14:textId="77777777" w:rsidR="007467C0" w:rsidRPr="008142C6" w:rsidRDefault="007467C0" w:rsidP="008142C6">
            <w:pPr>
              <w:pStyle w:val="TableBody"/>
              <w:rPr>
                <w:b/>
                <w:bCs/>
              </w:rPr>
            </w:pPr>
            <w:r w:rsidRPr="008142C6">
              <w:rPr>
                <w:b/>
                <w:bCs/>
              </w:rPr>
              <w:t>Status</w:t>
            </w:r>
          </w:p>
        </w:tc>
        <w:tc>
          <w:tcPr>
            <w:tcW w:w="5458" w:type="dxa"/>
            <w:tcBorders>
              <w:top w:val="single" w:sz="4" w:space="0" w:color="auto"/>
              <w:left w:val="single" w:sz="4" w:space="0" w:color="auto"/>
              <w:bottom w:val="single" w:sz="4" w:space="0" w:color="auto"/>
              <w:right w:val="single" w:sz="4" w:space="0" w:color="auto"/>
            </w:tcBorders>
          </w:tcPr>
          <w:p w14:paraId="44F293E3" w14:textId="77777777" w:rsidR="007467C0" w:rsidRPr="00FB292A" w:rsidRDefault="007467C0" w:rsidP="008142C6">
            <w:pPr>
              <w:pStyle w:val="TableBody"/>
            </w:pPr>
            <w:r w:rsidRPr="00FB292A">
              <w:t>The status of the recommendation. This indicates if the recommendation has been completed or if it is still open</w:t>
            </w:r>
          </w:p>
        </w:tc>
      </w:tr>
      <w:tr w:rsidR="007467C0" w:rsidRPr="00A875AE" w14:paraId="245E9DA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4019CA" w14:textId="77777777" w:rsidR="007467C0" w:rsidRPr="008142C6" w:rsidRDefault="007467C0" w:rsidP="008142C6">
            <w:pPr>
              <w:pStyle w:val="TableBody"/>
              <w:rPr>
                <w:b/>
                <w:bCs/>
              </w:rPr>
            </w:pPr>
            <w:r w:rsidRPr="008142C6">
              <w:rPr>
                <w:b/>
                <w:bCs/>
              </w:rPr>
              <w:t>Total Amount</w:t>
            </w:r>
          </w:p>
        </w:tc>
        <w:tc>
          <w:tcPr>
            <w:tcW w:w="5458" w:type="dxa"/>
            <w:tcBorders>
              <w:top w:val="single" w:sz="4" w:space="0" w:color="auto"/>
              <w:left w:val="single" w:sz="4" w:space="0" w:color="auto"/>
              <w:bottom w:val="single" w:sz="4" w:space="0" w:color="auto"/>
              <w:right w:val="single" w:sz="4" w:space="0" w:color="auto"/>
            </w:tcBorders>
          </w:tcPr>
          <w:p w14:paraId="2E2A35CC" w14:textId="77777777" w:rsidR="007467C0" w:rsidRPr="00FB292A" w:rsidRDefault="007467C0" w:rsidP="008142C6">
            <w:pPr>
              <w:pStyle w:val="TableBody"/>
            </w:pPr>
            <w:r w:rsidRPr="00FB292A">
              <w:t>The total amount of the recommendation or order.</w:t>
            </w:r>
          </w:p>
        </w:tc>
      </w:tr>
      <w:tr w:rsidR="007467C0" w:rsidRPr="00A875AE" w14:paraId="00E9A6D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CD35255" w14:textId="77777777" w:rsidR="007467C0" w:rsidRPr="008142C6" w:rsidRDefault="007467C0" w:rsidP="008142C6">
            <w:pPr>
              <w:pStyle w:val="TableBody"/>
              <w:rPr>
                <w:b/>
                <w:bCs/>
              </w:rPr>
            </w:pPr>
            <w:r w:rsidRPr="008142C6">
              <w:rPr>
                <w:b/>
                <w:bCs/>
              </w:rPr>
              <w:t>View Order Button</w:t>
            </w:r>
          </w:p>
        </w:tc>
        <w:tc>
          <w:tcPr>
            <w:tcW w:w="5458" w:type="dxa"/>
            <w:tcBorders>
              <w:top w:val="single" w:sz="4" w:space="0" w:color="auto"/>
              <w:left w:val="single" w:sz="4" w:space="0" w:color="auto"/>
              <w:bottom w:val="single" w:sz="4" w:space="0" w:color="auto"/>
              <w:right w:val="single" w:sz="4" w:space="0" w:color="auto"/>
            </w:tcBorders>
          </w:tcPr>
          <w:p w14:paraId="529D8AFB" w14:textId="106951F2" w:rsidR="007467C0" w:rsidRPr="00FB292A" w:rsidRDefault="007467C0" w:rsidP="00DB2282">
            <w:pPr>
              <w:pStyle w:val="TableBody"/>
            </w:pPr>
            <w:r w:rsidRPr="00FB292A">
              <w:t>The View Order button is visible when viewing a recommendation that has already been committed into an order. Clicking on this View Order button will allow the analyst to see the order and delete or edit it.</w:t>
            </w:r>
          </w:p>
        </w:tc>
      </w:tr>
      <w:tr w:rsidR="007467C0" w:rsidRPr="00A875AE" w14:paraId="211599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B1350F" w14:textId="77777777" w:rsidR="007467C0" w:rsidRPr="008142C6" w:rsidRDefault="007467C0" w:rsidP="008142C6">
            <w:pPr>
              <w:pStyle w:val="TableBody"/>
              <w:rPr>
                <w:b/>
                <w:bCs/>
              </w:rPr>
            </w:pPr>
            <w:r w:rsidRPr="008142C6">
              <w:rPr>
                <w:b/>
                <w:bCs/>
              </w:rPr>
              <w:t>Denomination</w:t>
            </w:r>
          </w:p>
        </w:tc>
        <w:tc>
          <w:tcPr>
            <w:tcW w:w="5458" w:type="dxa"/>
            <w:tcBorders>
              <w:top w:val="single" w:sz="4" w:space="0" w:color="auto"/>
              <w:left w:val="single" w:sz="4" w:space="0" w:color="auto"/>
              <w:bottom w:val="single" w:sz="4" w:space="0" w:color="auto"/>
              <w:right w:val="single" w:sz="4" w:space="0" w:color="auto"/>
            </w:tcBorders>
          </w:tcPr>
          <w:p w14:paraId="0F4D3C79" w14:textId="77777777" w:rsidR="007467C0" w:rsidRPr="00FB292A" w:rsidRDefault="007467C0" w:rsidP="008142C6">
            <w:pPr>
              <w:pStyle w:val="TableBody"/>
            </w:pPr>
            <w:r w:rsidRPr="00FB292A">
              <w:t>Lists the denomination and quality of the denominations that are assigned to the Cashpoint that can be ordered.</w:t>
            </w:r>
          </w:p>
        </w:tc>
      </w:tr>
      <w:tr w:rsidR="007467C0" w:rsidRPr="00A875AE" w14:paraId="08420D58"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54AFAEA4" w14:textId="77777777" w:rsidR="007467C0" w:rsidRPr="008142C6" w:rsidRDefault="007467C0" w:rsidP="008142C6">
            <w:pPr>
              <w:pStyle w:val="TableBody"/>
              <w:rPr>
                <w:b/>
                <w:bCs/>
              </w:rPr>
            </w:pPr>
            <w:r w:rsidRPr="008142C6">
              <w:rPr>
                <w:b/>
                <w:bCs/>
              </w:rPr>
              <w:t>Amount</w:t>
            </w:r>
          </w:p>
        </w:tc>
        <w:tc>
          <w:tcPr>
            <w:tcW w:w="5458" w:type="dxa"/>
            <w:tcBorders>
              <w:top w:val="single" w:sz="4" w:space="0" w:color="auto"/>
              <w:left w:val="single" w:sz="4" w:space="0" w:color="auto"/>
              <w:bottom w:val="single" w:sz="4" w:space="0" w:color="auto"/>
              <w:right w:val="single" w:sz="4" w:space="0" w:color="auto"/>
            </w:tcBorders>
          </w:tcPr>
          <w:p w14:paraId="72CB9C8F" w14:textId="77777777" w:rsidR="007467C0" w:rsidRPr="00FB292A" w:rsidRDefault="007467C0" w:rsidP="008142C6">
            <w:pPr>
              <w:pStyle w:val="TableBody"/>
            </w:pPr>
            <w:r w:rsidRPr="00FB292A">
              <w:t>The recommendation amount of the order for the denomination.</w:t>
            </w:r>
          </w:p>
        </w:tc>
      </w:tr>
      <w:tr w:rsidR="007467C0" w:rsidRPr="00A875AE" w14:paraId="5211A3B0" w14:textId="77777777" w:rsidTr="006271D1">
        <w:trPr>
          <w:cantSplit/>
          <w:trHeight w:val="650"/>
        </w:trPr>
        <w:tc>
          <w:tcPr>
            <w:tcW w:w="2592" w:type="dxa"/>
            <w:tcBorders>
              <w:top w:val="single" w:sz="4" w:space="0" w:color="auto"/>
              <w:left w:val="single" w:sz="4" w:space="0" w:color="auto"/>
              <w:bottom w:val="single" w:sz="4" w:space="0" w:color="auto"/>
              <w:right w:val="single" w:sz="4" w:space="0" w:color="auto"/>
            </w:tcBorders>
          </w:tcPr>
          <w:p w14:paraId="690691F4" w14:textId="77777777" w:rsidR="007467C0" w:rsidRPr="008142C6" w:rsidRDefault="007467C0" w:rsidP="008142C6">
            <w:pPr>
              <w:pStyle w:val="TableBody"/>
              <w:rPr>
                <w:b/>
                <w:bCs/>
              </w:rPr>
            </w:pPr>
            <w:r w:rsidRPr="008142C6">
              <w:rPr>
                <w:b/>
                <w:bCs/>
              </w:rPr>
              <w:t>Unit Size</w:t>
            </w:r>
          </w:p>
        </w:tc>
        <w:tc>
          <w:tcPr>
            <w:tcW w:w="5458" w:type="dxa"/>
            <w:tcBorders>
              <w:top w:val="single" w:sz="4" w:space="0" w:color="auto"/>
              <w:left w:val="single" w:sz="4" w:space="0" w:color="auto"/>
              <w:bottom w:val="single" w:sz="4" w:space="0" w:color="auto"/>
              <w:right w:val="single" w:sz="4" w:space="0" w:color="auto"/>
            </w:tcBorders>
          </w:tcPr>
          <w:p w14:paraId="3C1A2531" w14:textId="77777777" w:rsidR="007467C0" w:rsidRPr="00FB292A" w:rsidRDefault="007467C0" w:rsidP="008142C6">
            <w:pPr>
              <w:pStyle w:val="TableBody"/>
            </w:pPr>
            <w:r w:rsidRPr="00FB292A">
              <w:t>The Unit Size refers to the size of the order units. Orders must be placed in multiples of the unit size. For instance, if the unit size is 100,000, the order must be 100,000, 200,000, 300,000 etc.</w:t>
            </w:r>
          </w:p>
        </w:tc>
      </w:tr>
      <w:tr w:rsidR="007467C0" w:rsidRPr="00A875AE" w14:paraId="22EDEBA5" w14:textId="77777777" w:rsidTr="006271D1">
        <w:trPr>
          <w:cantSplit/>
          <w:trHeight w:val="332"/>
        </w:trPr>
        <w:tc>
          <w:tcPr>
            <w:tcW w:w="2592" w:type="dxa"/>
            <w:tcBorders>
              <w:top w:val="single" w:sz="4" w:space="0" w:color="auto"/>
              <w:left w:val="single" w:sz="4" w:space="0" w:color="auto"/>
              <w:bottom w:val="single" w:sz="4" w:space="0" w:color="auto"/>
              <w:right w:val="single" w:sz="4" w:space="0" w:color="auto"/>
            </w:tcBorders>
          </w:tcPr>
          <w:p w14:paraId="09C17D71" w14:textId="77777777" w:rsidR="007467C0" w:rsidRPr="008142C6" w:rsidRDefault="007467C0" w:rsidP="008142C6">
            <w:pPr>
              <w:pStyle w:val="TableBody"/>
              <w:rPr>
                <w:b/>
                <w:bCs/>
              </w:rPr>
            </w:pPr>
            <w:r w:rsidRPr="008142C6">
              <w:rPr>
                <w:b/>
                <w:bCs/>
              </w:rPr>
              <w:t>Reason</w:t>
            </w:r>
          </w:p>
        </w:tc>
        <w:tc>
          <w:tcPr>
            <w:tcW w:w="5458" w:type="dxa"/>
            <w:tcBorders>
              <w:top w:val="single" w:sz="4" w:space="0" w:color="auto"/>
              <w:left w:val="single" w:sz="4" w:space="0" w:color="auto"/>
              <w:bottom w:val="single" w:sz="4" w:space="0" w:color="auto"/>
              <w:right w:val="single" w:sz="4" w:space="0" w:color="auto"/>
            </w:tcBorders>
          </w:tcPr>
          <w:p w14:paraId="5EF61E1B" w14:textId="77777777" w:rsidR="007467C0" w:rsidRPr="00FB292A" w:rsidRDefault="007467C0" w:rsidP="008142C6">
            <w:pPr>
              <w:pStyle w:val="TableBody"/>
            </w:pPr>
            <w:r w:rsidRPr="00FB292A">
              <w:t>When an order is set up as a manual order or an overridden recommendation, the analyst must select an override reason to allow the analysts to later understand why the recommendations were not followed and take corrective action so future recommendations are correct.</w:t>
            </w:r>
          </w:p>
        </w:tc>
      </w:tr>
      <w:tr w:rsidR="007467C0" w:rsidRPr="00A875AE" w14:paraId="6E07AC6C"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1C75D9C2" w14:textId="77777777" w:rsidR="007467C0" w:rsidRPr="008142C6" w:rsidRDefault="007467C0" w:rsidP="008142C6">
            <w:pPr>
              <w:pStyle w:val="TableBody"/>
              <w:rPr>
                <w:b/>
                <w:bCs/>
              </w:rPr>
            </w:pPr>
            <w:r w:rsidRPr="008142C6">
              <w:rPr>
                <w:b/>
                <w:bCs/>
              </w:rPr>
              <w:lastRenderedPageBreak/>
              <w:t>Submit Button</w:t>
            </w:r>
          </w:p>
        </w:tc>
        <w:tc>
          <w:tcPr>
            <w:tcW w:w="5458" w:type="dxa"/>
            <w:tcBorders>
              <w:top w:val="single" w:sz="4" w:space="0" w:color="auto"/>
              <w:left w:val="single" w:sz="4" w:space="0" w:color="auto"/>
              <w:bottom w:val="single" w:sz="4" w:space="0" w:color="auto"/>
              <w:right w:val="single" w:sz="4" w:space="0" w:color="auto"/>
            </w:tcBorders>
          </w:tcPr>
          <w:p w14:paraId="702F9F85" w14:textId="77777777" w:rsidR="007467C0" w:rsidRPr="00FB292A" w:rsidRDefault="007467C0" w:rsidP="008142C6">
            <w:pPr>
              <w:pStyle w:val="TableBody"/>
            </w:pPr>
            <w:r w:rsidRPr="00FB292A">
              <w:t>Submits the changes made to the recommendation and converts the recommendation into an order.</w:t>
            </w:r>
          </w:p>
        </w:tc>
      </w:tr>
      <w:tr w:rsidR="007467C0" w:rsidRPr="00A875AE" w14:paraId="19A6972C" w14:textId="77777777" w:rsidTr="006271D1">
        <w:trPr>
          <w:cantSplit/>
          <w:trHeight w:val="269"/>
        </w:trPr>
        <w:tc>
          <w:tcPr>
            <w:tcW w:w="2592" w:type="dxa"/>
            <w:tcBorders>
              <w:top w:val="single" w:sz="4" w:space="0" w:color="auto"/>
              <w:left w:val="single" w:sz="4" w:space="0" w:color="auto"/>
              <w:bottom w:val="single" w:sz="4" w:space="0" w:color="auto"/>
              <w:right w:val="single" w:sz="4" w:space="0" w:color="auto"/>
            </w:tcBorders>
          </w:tcPr>
          <w:p w14:paraId="376E95DC" w14:textId="77777777" w:rsidR="007467C0" w:rsidRPr="008142C6" w:rsidRDefault="007467C0" w:rsidP="008142C6">
            <w:pPr>
              <w:pStyle w:val="TableBody"/>
              <w:rPr>
                <w:b/>
                <w:bCs/>
              </w:rPr>
            </w:pPr>
            <w:r w:rsidRPr="008142C6">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2877DEAF" w14:textId="4907038D" w:rsidR="007467C0" w:rsidRPr="00FB292A" w:rsidRDefault="007467C0" w:rsidP="008142C6">
            <w:pPr>
              <w:pStyle w:val="TableBody"/>
            </w:pPr>
            <w:r w:rsidRPr="00FB292A">
              <w:t>Cancels the changes made on the page and returns to the previous menu.</w:t>
            </w:r>
          </w:p>
        </w:tc>
      </w:tr>
      <w:tr w:rsidR="007467C0" w:rsidRPr="00A875AE" w14:paraId="7E6C7E01" w14:textId="77777777" w:rsidTr="006271D1">
        <w:trPr>
          <w:cantSplit/>
          <w:trHeight w:val="332"/>
        </w:trPr>
        <w:tc>
          <w:tcPr>
            <w:tcW w:w="2592" w:type="dxa"/>
            <w:tcBorders>
              <w:top w:val="single" w:sz="4" w:space="0" w:color="auto"/>
              <w:left w:val="single" w:sz="4" w:space="0" w:color="auto"/>
              <w:bottom w:val="single" w:sz="4" w:space="0" w:color="auto"/>
              <w:right w:val="single" w:sz="4" w:space="0" w:color="auto"/>
            </w:tcBorders>
          </w:tcPr>
          <w:p w14:paraId="27024449" w14:textId="77777777" w:rsidR="007467C0" w:rsidRPr="008142C6" w:rsidRDefault="007467C0" w:rsidP="008142C6">
            <w:pPr>
              <w:pStyle w:val="TableBody"/>
              <w:rPr>
                <w:b/>
                <w:bCs/>
              </w:rPr>
            </w:pPr>
            <w:r w:rsidRPr="008142C6">
              <w:rPr>
                <w:b/>
                <w:bCs/>
              </w:rPr>
              <w:t>View Horizon link</w:t>
            </w:r>
          </w:p>
        </w:tc>
        <w:tc>
          <w:tcPr>
            <w:tcW w:w="5458" w:type="dxa"/>
            <w:tcBorders>
              <w:top w:val="single" w:sz="4" w:space="0" w:color="auto"/>
              <w:left w:val="single" w:sz="4" w:space="0" w:color="auto"/>
              <w:bottom w:val="single" w:sz="4" w:space="0" w:color="auto"/>
              <w:right w:val="single" w:sz="4" w:space="0" w:color="auto"/>
            </w:tcBorders>
          </w:tcPr>
          <w:p w14:paraId="1D025B12" w14:textId="77777777" w:rsidR="007467C0" w:rsidRPr="00FB292A" w:rsidRDefault="007467C0" w:rsidP="008142C6">
            <w:pPr>
              <w:pStyle w:val="TableBody"/>
            </w:pPr>
            <w:r w:rsidRPr="00FB292A">
              <w:t xml:space="preserve">Changes the view to the Horizon Report for the selected Cashpoint to allow the analyst to see the future horizon for the Cashpoint. This is helpful to allow the analyst to understand the recommendations </w:t>
            </w:r>
          </w:p>
        </w:tc>
      </w:tr>
      <w:tr w:rsidR="007467C0" w:rsidRPr="00A875AE" w14:paraId="37CDFCC1"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232ADC9C" w14:textId="77777777" w:rsidR="007467C0" w:rsidRPr="008142C6" w:rsidRDefault="007467C0" w:rsidP="008142C6">
            <w:pPr>
              <w:pStyle w:val="TableBody"/>
              <w:rPr>
                <w:b/>
                <w:bCs/>
              </w:rPr>
            </w:pPr>
            <w:r w:rsidRPr="008142C6">
              <w:rPr>
                <w:b/>
                <w:bCs/>
              </w:rPr>
              <w:t>Accept Button</w:t>
            </w:r>
          </w:p>
        </w:tc>
        <w:tc>
          <w:tcPr>
            <w:tcW w:w="5458" w:type="dxa"/>
            <w:tcBorders>
              <w:top w:val="single" w:sz="4" w:space="0" w:color="auto"/>
              <w:left w:val="single" w:sz="4" w:space="0" w:color="auto"/>
              <w:bottom w:val="single" w:sz="4" w:space="0" w:color="auto"/>
              <w:right w:val="single" w:sz="4" w:space="0" w:color="auto"/>
            </w:tcBorders>
          </w:tcPr>
          <w:p w14:paraId="3E5E040B" w14:textId="77777777" w:rsidR="007467C0" w:rsidRPr="00FB292A" w:rsidRDefault="007467C0" w:rsidP="008142C6">
            <w:pPr>
              <w:pStyle w:val="TableBody"/>
            </w:pPr>
            <w:r w:rsidRPr="00FB292A">
              <w:t>Accepts the recommendation into an order without making changes to the recommended amounts</w:t>
            </w:r>
          </w:p>
        </w:tc>
      </w:tr>
      <w:tr w:rsidR="007467C0" w:rsidRPr="00A875AE" w14:paraId="17179752"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74663B05" w14:textId="77777777" w:rsidR="007467C0" w:rsidRPr="008142C6" w:rsidRDefault="007467C0" w:rsidP="008142C6">
            <w:pPr>
              <w:pStyle w:val="TableBody"/>
              <w:rPr>
                <w:b/>
                <w:bCs/>
              </w:rPr>
            </w:pPr>
            <w:r w:rsidRPr="008142C6">
              <w:rPr>
                <w:b/>
                <w:bCs/>
              </w:rPr>
              <w:t>Override Button</w:t>
            </w:r>
          </w:p>
        </w:tc>
        <w:tc>
          <w:tcPr>
            <w:tcW w:w="5458" w:type="dxa"/>
            <w:tcBorders>
              <w:top w:val="single" w:sz="4" w:space="0" w:color="auto"/>
              <w:left w:val="single" w:sz="4" w:space="0" w:color="auto"/>
              <w:bottom w:val="single" w:sz="4" w:space="0" w:color="auto"/>
              <w:right w:val="single" w:sz="4" w:space="0" w:color="auto"/>
            </w:tcBorders>
          </w:tcPr>
          <w:p w14:paraId="10F336E4" w14:textId="77777777" w:rsidR="007467C0" w:rsidRPr="00FB292A" w:rsidRDefault="007467C0" w:rsidP="008142C6">
            <w:pPr>
              <w:pStyle w:val="TableBody"/>
            </w:pPr>
            <w:r w:rsidRPr="00FB292A">
              <w:t xml:space="preserve">Allows the analyst to change the recommended amounts and commit the recommendation into an order. </w:t>
            </w:r>
          </w:p>
          <w:p w14:paraId="5D8D76E8" w14:textId="77777777" w:rsidR="007467C0" w:rsidRPr="00FB292A" w:rsidRDefault="007467C0" w:rsidP="00867931">
            <w:pPr>
              <w:pStyle w:val="TableNote"/>
            </w:pPr>
            <w:r w:rsidRPr="00867931">
              <w:rPr>
                <w:b/>
                <w:bCs/>
              </w:rPr>
              <w:t>Note:</w:t>
            </w:r>
            <w:r w:rsidRPr="00FB292A">
              <w:t xml:space="preserve"> When overriding a recommendation, the analyst must select an override reason. This allows the analyst to understand why the recommendation is being overridden and make corrective action to avoid overrides in the future.</w:t>
            </w:r>
          </w:p>
        </w:tc>
      </w:tr>
    </w:tbl>
    <w:p w14:paraId="7F14F3FC" w14:textId="77777777" w:rsidR="007467C0" w:rsidRPr="007756E2" w:rsidRDefault="00EC4396" w:rsidP="007467C0">
      <w:pPr>
        <w:pStyle w:val="TopofSection"/>
      </w:pPr>
      <w:hyperlink w:anchor="_General_OptiVault_Pages" w:history="1">
        <w:r w:rsidR="007467C0" w:rsidRPr="007756E2">
          <w:t>Return: OptiVault General Pages</w:t>
        </w:r>
      </w:hyperlink>
    </w:p>
    <w:p w14:paraId="61E10A86" w14:textId="77777777" w:rsidR="007467C0" w:rsidRDefault="007467C0" w:rsidP="007467C0">
      <w:pPr>
        <w:pStyle w:val="TopofSection"/>
      </w:pPr>
    </w:p>
    <w:p w14:paraId="115D99D0" w14:textId="77777777" w:rsidR="007467C0" w:rsidRDefault="007467C0" w:rsidP="007467C0">
      <w:pPr>
        <w:pStyle w:val="Heading3"/>
      </w:pPr>
      <w:bookmarkStart w:id="398" w:name="_Ref245719440"/>
      <w:bookmarkStart w:id="399" w:name="_Toc74556368"/>
      <w:bookmarkStart w:id="400" w:name="_Toc127491557"/>
      <w:bookmarkStart w:id="401" w:name="_Toc128021090"/>
      <w:r>
        <w:t>Cashpoint</w:t>
      </w:r>
      <w:r>
        <w:rPr>
          <w:rFonts w:ascii="Wingdings" w:hAnsi="Wingdings"/>
        </w:rPr>
        <w:t></w:t>
      </w:r>
      <w:r>
        <w:t>Orders</w:t>
      </w:r>
      <w:r>
        <w:rPr>
          <w:rFonts w:ascii="Wingdings" w:hAnsi="Wingdings"/>
        </w:rPr>
        <w:t></w:t>
      </w:r>
      <w:r>
        <w:t>Orders</w:t>
      </w:r>
      <w:bookmarkEnd w:id="398"/>
      <w:bookmarkEnd w:id="399"/>
      <w:bookmarkEnd w:id="400"/>
      <w:bookmarkEnd w:id="401"/>
    </w:p>
    <w:p w14:paraId="4EE27FF4" w14:textId="77777777" w:rsidR="007467C0" w:rsidRDefault="007467C0" w:rsidP="007756E2">
      <w:pPr>
        <w:pStyle w:val="BodyText"/>
      </w:pPr>
      <w:r>
        <w:t xml:space="preserve">The Orders page allows the analyst to see all the orders that have been created for the current day and view and take corrective action if necessary. This page also allows the analyst to create new Orders once all recommendations have been processed. </w:t>
      </w:r>
    </w:p>
    <w:p w14:paraId="625380BD" w14:textId="3FCAFEDA" w:rsidR="007467C0" w:rsidRPr="007756E2" w:rsidRDefault="007467C0" w:rsidP="007756E2">
      <w:pPr>
        <w:pStyle w:val="BodyText"/>
        <w:rPr>
          <w:color w:val="4472C4" w:themeColor="accent1"/>
        </w:rPr>
      </w:pPr>
      <w:r>
        <w:t xml:space="preserve">Most of the descriptions for the orders are covered in the </w:t>
      </w:r>
      <w:r w:rsidRPr="007756E2">
        <w:rPr>
          <w:color w:val="4472C4" w:themeColor="accent1"/>
        </w:rPr>
        <w:fldChar w:fldCharType="begin"/>
      </w:r>
      <w:r w:rsidRPr="007756E2">
        <w:rPr>
          <w:color w:val="4472C4" w:themeColor="accent1"/>
        </w:rPr>
        <w:instrText xml:space="preserve"> REF _Ref245719439 \h </w:instrText>
      </w:r>
      <w:r w:rsidR="007756E2" w:rsidRPr="007756E2">
        <w:rPr>
          <w:color w:val="4472C4" w:themeColor="accent1"/>
        </w:rPr>
        <w:instrText xml:space="preserve"> \* MERGEFORMAT </w:instrText>
      </w:r>
      <w:r w:rsidRPr="007756E2">
        <w:rPr>
          <w:color w:val="4472C4" w:themeColor="accent1"/>
        </w:rPr>
      </w:r>
      <w:r w:rsidRPr="007756E2">
        <w:rPr>
          <w:color w:val="4472C4" w:themeColor="accent1"/>
        </w:rPr>
        <w:fldChar w:fldCharType="separate"/>
      </w:r>
      <w:r w:rsidRPr="007756E2">
        <w:rPr>
          <w:color w:val="4472C4" w:themeColor="accent1"/>
        </w:rPr>
        <w:t>Cashpoint</w:t>
      </w:r>
      <w:r w:rsidRPr="007756E2">
        <w:rPr>
          <w:rFonts w:ascii="Wingdings" w:hAnsi="Wingdings"/>
          <w:color w:val="4472C4" w:themeColor="accent1"/>
        </w:rPr>
        <w:t></w:t>
      </w:r>
      <w:r w:rsidRPr="007756E2">
        <w:rPr>
          <w:color w:val="4472C4" w:themeColor="accent1"/>
        </w:rPr>
        <w:t>Orders</w:t>
      </w:r>
      <w:r w:rsidRPr="007756E2">
        <w:rPr>
          <w:rFonts w:ascii="Wingdings" w:hAnsi="Wingdings"/>
          <w:color w:val="4472C4" w:themeColor="accent1"/>
        </w:rPr>
        <w:t></w:t>
      </w:r>
      <w:r w:rsidRPr="007756E2">
        <w:rPr>
          <w:color w:val="4472C4" w:themeColor="accent1"/>
        </w:rPr>
        <w:t>Recommendations</w:t>
      </w:r>
      <w:r w:rsidRPr="007756E2">
        <w:rPr>
          <w:color w:val="4472C4" w:themeColor="accent1"/>
        </w:rPr>
        <w:fldChar w:fldCharType="end"/>
      </w:r>
    </w:p>
    <w:p w14:paraId="387ECF57" w14:textId="77777777" w:rsidR="007467C0" w:rsidRDefault="007467C0" w:rsidP="007756E2">
      <w:pPr>
        <w:pStyle w:val="BodyText"/>
      </w:pPr>
      <w:r>
        <w:t>This topic relates to the following Cashpoint types:</w:t>
      </w:r>
    </w:p>
    <w:p w14:paraId="73E52008" w14:textId="77777777" w:rsidR="007467C0" w:rsidRDefault="007467C0" w:rsidP="007756E2">
      <w:pPr>
        <w:pStyle w:val="ListBullet"/>
      </w:pPr>
      <w:r>
        <w:fldChar w:fldCharType="begin"/>
      </w:r>
      <w:r>
        <w:instrText xml:space="preserve"> REF _Ref245724195 \h  \* MERGEFORMAT </w:instrText>
      </w:r>
      <w:r>
        <w:fldChar w:fldCharType="separate"/>
      </w:r>
      <w:r>
        <w:t>Vault</w:t>
      </w:r>
      <w:r>
        <w:fldChar w:fldCharType="end"/>
      </w:r>
    </w:p>
    <w:p w14:paraId="380AD488" w14:textId="77777777" w:rsidR="007467C0" w:rsidRDefault="007467C0" w:rsidP="007467C0">
      <w:pPr>
        <w:pStyle w:val="Caption"/>
      </w:pPr>
      <w:bookmarkStart w:id="402" w:name="_Toc74556663"/>
      <w:r>
        <w:lastRenderedPageBreak/>
        <w:t xml:space="preserve">Table </w:t>
      </w:r>
      <w:r>
        <w:fldChar w:fldCharType="begin"/>
      </w:r>
      <w:r>
        <w:instrText xml:space="preserve"> SEQ Table \* ARABIC </w:instrText>
      </w:r>
      <w:r>
        <w:fldChar w:fldCharType="separate"/>
      </w:r>
      <w:r>
        <w:rPr>
          <w:noProof/>
        </w:rPr>
        <w:t>24</w:t>
      </w:r>
      <w:r>
        <w:rPr>
          <w:noProof/>
        </w:rPr>
        <w:fldChar w:fldCharType="end"/>
      </w:r>
      <w:r>
        <w:t>: Orders</w:t>
      </w:r>
      <w:r w:rsidRPr="00E07703">
        <w:t xml:space="preserve"> Description</w:t>
      </w:r>
      <w:bookmarkEnd w:id="40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E9C02C8"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1288488A"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11539586" w14:textId="77777777" w:rsidR="007467C0" w:rsidRPr="00A875AE" w:rsidRDefault="007467C0" w:rsidP="00170D7D">
            <w:pPr>
              <w:pStyle w:val="TableHeader"/>
            </w:pPr>
            <w:r w:rsidRPr="00A875AE">
              <w:t>Description</w:t>
            </w:r>
          </w:p>
        </w:tc>
      </w:tr>
      <w:tr w:rsidR="007467C0" w:rsidRPr="00A875AE" w14:paraId="7CB99109" w14:textId="77777777" w:rsidTr="006271D1">
        <w:trPr>
          <w:cantSplit/>
        </w:trPr>
        <w:tc>
          <w:tcPr>
            <w:tcW w:w="2300" w:type="dxa"/>
            <w:tcBorders>
              <w:top w:val="nil"/>
              <w:bottom w:val="single" w:sz="6" w:space="0" w:color="auto"/>
              <w:right w:val="single" w:sz="6" w:space="0" w:color="auto"/>
            </w:tcBorders>
          </w:tcPr>
          <w:p w14:paraId="522388F9" w14:textId="77777777" w:rsidR="007467C0" w:rsidRPr="007756E2" w:rsidRDefault="007467C0" w:rsidP="007756E2">
            <w:pPr>
              <w:pStyle w:val="TableBody"/>
              <w:rPr>
                <w:b/>
                <w:bCs/>
              </w:rPr>
            </w:pPr>
            <w:r w:rsidRPr="007756E2">
              <w:rPr>
                <w:b/>
                <w:bCs/>
              </w:rPr>
              <w:t>Process New Order Button</w:t>
            </w:r>
          </w:p>
        </w:tc>
        <w:tc>
          <w:tcPr>
            <w:tcW w:w="5750" w:type="dxa"/>
            <w:tcBorders>
              <w:top w:val="nil"/>
              <w:left w:val="single" w:sz="6" w:space="0" w:color="auto"/>
              <w:bottom w:val="single" w:sz="6" w:space="0" w:color="auto"/>
            </w:tcBorders>
          </w:tcPr>
          <w:p w14:paraId="384A9BE3" w14:textId="77777777" w:rsidR="007467C0" w:rsidRPr="00FB292A" w:rsidRDefault="007467C0" w:rsidP="007756E2">
            <w:pPr>
              <w:pStyle w:val="TableBody"/>
            </w:pPr>
            <w:r w:rsidRPr="00FB292A">
              <w:t xml:space="preserve">Creates a new order for the Cashpoint. </w:t>
            </w:r>
          </w:p>
          <w:p w14:paraId="214B2EBB" w14:textId="3AEFF5CB" w:rsidR="007467C0" w:rsidRPr="00FB292A" w:rsidRDefault="00324A3D" w:rsidP="007756E2">
            <w:pPr>
              <w:pStyle w:val="TableBody"/>
            </w:pPr>
            <w:r>
              <w:t>T</w:t>
            </w:r>
            <w:r w:rsidR="007467C0" w:rsidRPr="00FB292A">
              <w:t xml:space="preserve">o place a new order, the recommendations for the Cashpoint should first be completed. </w:t>
            </w:r>
          </w:p>
          <w:p w14:paraId="5C4C788D" w14:textId="77777777" w:rsidR="007467C0" w:rsidRPr="00FB292A" w:rsidRDefault="007467C0" w:rsidP="007756E2">
            <w:pPr>
              <w:pStyle w:val="TableBody"/>
            </w:pPr>
            <w:r w:rsidRPr="00FB292A">
              <w:t>Upon entering the order page, the user must first select the Due Date, Funding Source, Action, and Override Reason. Once the options are selected, the order may then be placed for the desired denominations.</w:t>
            </w:r>
          </w:p>
        </w:tc>
      </w:tr>
      <w:tr w:rsidR="007467C0" w:rsidRPr="00A875AE" w14:paraId="5DD80562" w14:textId="77777777" w:rsidTr="006271D1">
        <w:trPr>
          <w:cantSplit/>
        </w:trPr>
        <w:tc>
          <w:tcPr>
            <w:tcW w:w="2300" w:type="dxa"/>
            <w:tcBorders>
              <w:top w:val="nil"/>
              <w:bottom w:val="single" w:sz="6" w:space="0" w:color="auto"/>
              <w:right w:val="single" w:sz="6" w:space="0" w:color="auto"/>
            </w:tcBorders>
          </w:tcPr>
          <w:p w14:paraId="75FE01F9" w14:textId="77777777" w:rsidR="007467C0" w:rsidRPr="00FB292A" w:rsidRDefault="007467C0" w:rsidP="007756E2">
            <w:pPr>
              <w:pStyle w:val="TableBody"/>
              <w:rPr>
                <w:b/>
              </w:rPr>
            </w:pPr>
            <w:r w:rsidRPr="00FB292A">
              <w:rPr>
                <w:b/>
              </w:rPr>
              <w:t>Submit Button</w:t>
            </w:r>
          </w:p>
        </w:tc>
        <w:tc>
          <w:tcPr>
            <w:tcW w:w="5750" w:type="dxa"/>
            <w:tcBorders>
              <w:top w:val="nil"/>
              <w:left w:val="single" w:sz="6" w:space="0" w:color="auto"/>
              <w:bottom w:val="single" w:sz="6" w:space="0" w:color="auto"/>
            </w:tcBorders>
          </w:tcPr>
          <w:p w14:paraId="2C9EA977" w14:textId="77777777" w:rsidR="007467C0" w:rsidRPr="00FB292A" w:rsidRDefault="007467C0" w:rsidP="007756E2">
            <w:pPr>
              <w:pStyle w:val="TableBody"/>
            </w:pPr>
            <w:r w:rsidRPr="00FB292A">
              <w:t>Submits the changes made to the order and saves the completed order.</w:t>
            </w:r>
          </w:p>
        </w:tc>
      </w:tr>
      <w:tr w:rsidR="007467C0" w:rsidRPr="00A875AE" w14:paraId="577C4835" w14:textId="77777777" w:rsidTr="006271D1">
        <w:trPr>
          <w:cantSplit/>
        </w:trPr>
        <w:tc>
          <w:tcPr>
            <w:tcW w:w="2300" w:type="dxa"/>
            <w:tcBorders>
              <w:top w:val="nil"/>
              <w:bottom w:val="single" w:sz="6" w:space="0" w:color="auto"/>
              <w:right w:val="single" w:sz="6" w:space="0" w:color="auto"/>
            </w:tcBorders>
          </w:tcPr>
          <w:p w14:paraId="4353618F" w14:textId="77777777" w:rsidR="007467C0" w:rsidRPr="0009129F" w:rsidRDefault="007467C0" w:rsidP="0009129F">
            <w:pPr>
              <w:pStyle w:val="TableBody"/>
              <w:rPr>
                <w:b/>
                <w:bCs/>
              </w:rPr>
            </w:pPr>
            <w:r w:rsidRPr="0009129F">
              <w:rPr>
                <w:b/>
                <w:bCs/>
              </w:rPr>
              <w:t>Cancel Button</w:t>
            </w:r>
          </w:p>
        </w:tc>
        <w:tc>
          <w:tcPr>
            <w:tcW w:w="5750" w:type="dxa"/>
            <w:tcBorders>
              <w:top w:val="nil"/>
              <w:left w:val="single" w:sz="6" w:space="0" w:color="auto"/>
              <w:bottom w:val="single" w:sz="6" w:space="0" w:color="auto"/>
            </w:tcBorders>
          </w:tcPr>
          <w:p w14:paraId="70D2866F" w14:textId="77777777" w:rsidR="007467C0" w:rsidRPr="00FB292A" w:rsidRDefault="007467C0" w:rsidP="007756E2">
            <w:pPr>
              <w:pStyle w:val="TableBody"/>
            </w:pPr>
            <w:r w:rsidRPr="00FB292A">
              <w:t>Cancels the changes made to on the page and returns to the previous menu</w:t>
            </w:r>
            <w:r>
              <w:t>.</w:t>
            </w:r>
          </w:p>
        </w:tc>
      </w:tr>
      <w:tr w:rsidR="007467C0" w:rsidRPr="00A875AE" w14:paraId="6FB27FBA" w14:textId="77777777" w:rsidTr="006271D1">
        <w:trPr>
          <w:cantSplit/>
        </w:trPr>
        <w:tc>
          <w:tcPr>
            <w:tcW w:w="2300" w:type="dxa"/>
            <w:tcBorders>
              <w:top w:val="nil"/>
              <w:bottom w:val="single" w:sz="6" w:space="0" w:color="auto"/>
              <w:right w:val="single" w:sz="6" w:space="0" w:color="auto"/>
            </w:tcBorders>
          </w:tcPr>
          <w:p w14:paraId="55EB0B12" w14:textId="77777777" w:rsidR="007467C0" w:rsidRPr="0009129F" w:rsidRDefault="007467C0" w:rsidP="0009129F">
            <w:pPr>
              <w:pStyle w:val="TableBody"/>
              <w:rPr>
                <w:b/>
                <w:bCs/>
              </w:rPr>
            </w:pPr>
            <w:r w:rsidRPr="0009129F">
              <w:rPr>
                <w:b/>
                <w:bCs/>
              </w:rPr>
              <w:t>Currency</w:t>
            </w:r>
          </w:p>
        </w:tc>
        <w:tc>
          <w:tcPr>
            <w:tcW w:w="5750" w:type="dxa"/>
            <w:tcBorders>
              <w:top w:val="nil"/>
              <w:left w:val="single" w:sz="6" w:space="0" w:color="auto"/>
              <w:bottom w:val="single" w:sz="6" w:space="0" w:color="auto"/>
            </w:tcBorders>
          </w:tcPr>
          <w:p w14:paraId="773106B0" w14:textId="23B2D605" w:rsidR="0009129F" w:rsidRDefault="007467C0" w:rsidP="007756E2">
            <w:pPr>
              <w:pStyle w:val="TableBody"/>
            </w:pPr>
            <w:r>
              <w:t xml:space="preserve">Filters </w:t>
            </w:r>
            <w:r w:rsidR="005B3A38">
              <w:t xml:space="preserve">in </w:t>
            </w:r>
            <w:r>
              <w:t xml:space="preserve">which currencies are displayed. Checked currencies are visible while unchecked are hidden. </w:t>
            </w:r>
          </w:p>
          <w:p w14:paraId="35148802" w14:textId="6220385D" w:rsidR="007467C0" w:rsidRPr="00FB292A" w:rsidRDefault="007467C0" w:rsidP="0009129F">
            <w:pPr>
              <w:pStyle w:val="TableNote"/>
            </w:pPr>
            <w:r w:rsidRPr="00527F0A">
              <w:rPr>
                <w:b/>
              </w:rPr>
              <w:t>NOTE</w:t>
            </w:r>
            <w:r>
              <w:t xml:space="preserve">: Hidden currencies are still part of the order. If you uncheck a currency </w:t>
            </w:r>
            <w:r w:rsidR="005B3A38">
              <w:t xml:space="preserve">and </w:t>
            </w:r>
            <w:r>
              <w:t>then select Save, the order will be saved including any hidden amounts.</w:t>
            </w:r>
          </w:p>
        </w:tc>
      </w:tr>
    </w:tbl>
    <w:p w14:paraId="2DDAFBF5" w14:textId="77777777" w:rsidR="007467C0" w:rsidRPr="00527F0A" w:rsidRDefault="007467C0" w:rsidP="007467C0">
      <w:pPr>
        <w:pStyle w:val="TopofSection"/>
        <w:rPr>
          <w:color w:val="auto"/>
          <w:sz w:val="22"/>
        </w:rPr>
      </w:pPr>
      <w:r w:rsidRPr="00326CDA">
        <w:t xml:space="preserve"> </w:t>
      </w:r>
    </w:p>
    <w:p w14:paraId="4500A35F" w14:textId="77777777" w:rsidR="007467C0" w:rsidRDefault="007467C0" w:rsidP="007467C0">
      <w:pPr>
        <w:pStyle w:val="TopofSection"/>
        <w:rPr>
          <w:color w:val="auto"/>
          <w:sz w:val="22"/>
          <w:lang w:val="en-US"/>
        </w:rPr>
      </w:pPr>
      <w:bookmarkStart w:id="403" w:name="_Toc74556443"/>
      <w:bookmarkStart w:id="404" w:name="_Toc128022120"/>
      <w:r w:rsidRPr="60106B9D">
        <w:rPr>
          <w:color w:val="auto"/>
          <w:sz w:val="22"/>
          <w:szCs w:val="22"/>
        </w:rPr>
        <w:t xml:space="preserve">Figure </w:t>
      </w:r>
      <w:r w:rsidRPr="60106B9D">
        <w:rPr>
          <w:color w:val="auto"/>
          <w:sz w:val="22"/>
          <w:szCs w:val="22"/>
        </w:rPr>
        <w:fldChar w:fldCharType="begin"/>
      </w:r>
      <w:r w:rsidRPr="60106B9D">
        <w:rPr>
          <w:color w:val="auto"/>
          <w:sz w:val="22"/>
          <w:szCs w:val="22"/>
        </w:rPr>
        <w:instrText xml:space="preserve"> SEQ Figure \* ARABIC </w:instrText>
      </w:r>
      <w:r w:rsidRPr="60106B9D">
        <w:rPr>
          <w:color w:val="auto"/>
          <w:sz w:val="22"/>
          <w:szCs w:val="22"/>
        </w:rPr>
        <w:fldChar w:fldCharType="separate"/>
      </w:r>
      <w:r>
        <w:rPr>
          <w:noProof/>
          <w:color w:val="auto"/>
          <w:sz w:val="22"/>
          <w:szCs w:val="22"/>
        </w:rPr>
        <w:t>11</w:t>
      </w:r>
      <w:r w:rsidRPr="60106B9D">
        <w:rPr>
          <w:color w:val="auto"/>
          <w:sz w:val="22"/>
          <w:szCs w:val="22"/>
        </w:rPr>
        <w:fldChar w:fldCharType="end"/>
      </w:r>
      <w:r w:rsidRPr="60106B9D">
        <w:rPr>
          <w:color w:val="auto"/>
          <w:sz w:val="22"/>
          <w:szCs w:val="22"/>
        </w:rPr>
        <w:t xml:space="preserve">: </w:t>
      </w:r>
      <w:r w:rsidRPr="60106B9D">
        <w:rPr>
          <w:color w:val="auto"/>
          <w:sz w:val="22"/>
          <w:szCs w:val="22"/>
          <w:lang w:val="en-US"/>
        </w:rPr>
        <w:t>Vault Order</w:t>
      </w:r>
      <w:bookmarkEnd w:id="403"/>
      <w:bookmarkEnd w:id="404"/>
    </w:p>
    <w:p w14:paraId="44884449" w14:textId="77777777" w:rsidR="007467C0" w:rsidRDefault="007467C0" w:rsidP="004C602B">
      <w:pPr>
        <w:pStyle w:val="TopofSection"/>
        <w:spacing w:after="0" w:line="240" w:lineRule="auto"/>
        <w:jc w:val="center"/>
      </w:pPr>
      <w:r>
        <w:rPr>
          <w:noProof/>
        </w:rPr>
        <w:drawing>
          <wp:inline distT="0" distB="0" distL="0" distR="0" wp14:anchorId="33E4500A" wp14:editId="64C44FFA">
            <wp:extent cx="5162552" cy="2686899"/>
            <wp:effectExtent l="76200" t="76200" r="133350" b="132715"/>
            <wp:docPr id="1976967371" name="Picture 197696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162552" cy="2686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07704" w14:textId="77777777" w:rsidR="007467C0" w:rsidRPr="0009129F" w:rsidRDefault="00EC4396" w:rsidP="004C602B">
      <w:pPr>
        <w:pStyle w:val="TopofSection"/>
        <w:spacing w:after="0" w:line="240" w:lineRule="auto"/>
      </w:pPr>
      <w:hyperlink w:anchor="_General_OptiVault_Pages" w:history="1">
        <w:r w:rsidR="007467C0" w:rsidRPr="0009129F">
          <w:t>Return: OptiVault General Pages</w:t>
        </w:r>
      </w:hyperlink>
    </w:p>
    <w:p w14:paraId="1ED2ADC5" w14:textId="77777777" w:rsidR="007467C0" w:rsidRDefault="007467C0" w:rsidP="007467C0">
      <w:pPr>
        <w:pStyle w:val="TopofSection"/>
      </w:pPr>
    </w:p>
    <w:p w14:paraId="136125D4" w14:textId="77777777" w:rsidR="007467C0" w:rsidRDefault="007467C0" w:rsidP="007467C0">
      <w:pPr>
        <w:pStyle w:val="Heading3"/>
      </w:pPr>
      <w:bookmarkStart w:id="405" w:name="_Cashpoint(Orders(Orders_workflow"/>
      <w:bookmarkStart w:id="406" w:name="_Toc74556369"/>
      <w:bookmarkStart w:id="407" w:name="_Toc127491558"/>
      <w:bookmarkStart w:id="408" w:name="_Toc128021091"/>
      <w:bookmarkEnd w:id="405"/>
      <w:r>
        <w:lastRenderedPageBreak/>
        <w:t>Cashpoint</w:t>
      </w:r>
      <w:r>
        <w:rPr>
          <w:rFonts w:ascii="Wingdings" w:hAnsi="Wingdings"/>
        </w:rPr>
        <w:t></w:t>
      </w:r>
      <w:r>
        <w:t>Orders</w:t>
      </w:r>
      <w:r>
        <w:rPr>
          <w:rFonts w:ascii="Wingdings" w:hAnsi="Wingdings"/>
        </w:rPr>
        <w:t></w:t>
      </w:r>
      <w:r>
        <w:t>Orders workflow</w:t>
      </w:r>
      <w:bookmarkEnd w:id="406"/>
      <w:bookmarkEnd w:id="407"/>
      <w:bookmarkEnd w:id="408"/>
    </w:p>
    <w:p w14:paraId="10F4DF87" w14:textId="77777777" w:rsidR="007467C0" w:rsidRDefault="007467C0" w:rsidP="0009129F">
      <w:pPr>
        <w:pStyle w:val="BodyText"/>
      </w:pPr>
      <w:r>
        <w:t xml:space="preserve">Order Workflow is a separately licensed functionality that is used to help analysts manage the State of an order from the time it is created until the time it is delivered. Workflow rules can be set up by an administrator to manage the different States of an order. Additionally, analysts can keep a Blog history of notes about the order to be able to share information about the orders and improve communication between analysts and users. </w:t>
      </w:r>
    </w:p>
    <w:p w14:paraId="56EEE358" w14:textId="164896BE" w:rsidR="007467C0" w:rsidRDefault="007467C0" w:rsidP="004C602B">
      <w:pPr>
        <w:spacing w:after="160" w:line="259" w:lineRule="auto"/>
      </w:pPr>
      <w:bookmarkStart w:id="409" w:name="_Toc74556444"/>
      <w:bookmarkStart w:id="410" w:name="_Toc128022121"/>
      <w:r>
        <w:t xml:space="preserve">Figure </w:t>
      </w:r>
      <w:r w:rsidRPr="60106B9D">
        <w:rPr>
          <w:noProof/>
        </w:rPr>
        <w:fldChar w:fldCharType="begin"/>
      </w:r>
      <w:r w:rsidRPr="60106B9D">
        <w:rPr>
          <w:noProof/>
        </w:rPr>
        <w:instrText xml:space="preserve"> SEQ Figure \* ARABIC </w:instrText>
      </w:r>
      <w:r w:rsidRPr="60106B9D">
        <w:rPr>
          <w:noProof/>
        </w:rPr>
        <w:fldChar w:fldCharType="separate"/>
      </w:r>
      <w:r>
        <w:rPr>
          <w:noProof/>
        </w:rPr>
        <w:t>12</w:t>
      </w:r>
      <w:r w:rsidRPr="60106B9D">
        <w:rPr>
          <w:noProof/>
        </w:rPr>
        <w:fldChar w:fldCharType="end"/>
      </w:r>
      <w:r>
        <w:t>: Order Workflow Page</w:t>
      </w:r>
      <w:bookmarkEnd w:id="409"/>
      <w:bookmarkEnd w:id="410"/>
    </w:p>
    <w:p w14:paraId="25949018" w14:textId="77777777" w:rsidR="007467C0" w:rsidRDefault="007467C0" w:rsidP="0023670C">
      <w:pPr>
        <w:jc w:val="center"/>
      </w:pPr>
      <w:r>
        <w:rPr>
          <w:noProof/>
        </w:rPr>
        <w:drawing>
          <wp:inline distT="0" distB="0" distL="0" distR="0" wp14:anchorId="0A743FF3" wp14:editId="3E9945C9">
            <wp:extent cx="4257675" cy="2598956"/>
            <wp:effectExtent l="76200" t="76200" r="123825" b="125730"/>
            <wp:docPr id="1524468002" name="Picture 152446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58979" cy="25997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13E41A" w14:textId="77777777" w:rsidR="007467C0" w:rsidRDefault="007467C0" w:rsidP="007467C0">
      <w:pPr>
        <w:pStyle w:val="Caption"/>
      </w:pPr>
      <w:bookmarkStart w:id="411" w:name="_Toc288754374"/>
      <w:bookmarkStart w:id="412" w:name="_Toc74556664"/>
      <w:r>
        <w:t xml:space="preserve">Table </w:t>
      </w:r>
      <w:r>
        <w:fldChar w:fldCharType="begin"/>
      </w:r>
      <w:r>
        <w:instrText xml:space="preserve"> SEQ "Table" \*Arabic </w:instrText>
      </w:r>
      <w:r>
        <w:fldChar w:fldCharType="separate"/>
      </w:r>
      <w:r>
        <w:rPr>
          <w:noProof/>
        </w:rPr>
        <w:t>25</w:t>
      </w:r>
      <w:r>
        <w:rPr>
          <w:noProof/>
        </w:rPr>
        <w:fldChar w:fldCharType="end"/>
      </w:r>
      <w:r>
        <w:t>: Order Workflow Description</w:t>
      </w:r>
      <w:bookmarkEnd w:id="411"/>
      <w:bookmarkEnd w:id="41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039E9737" w14:textId="77777777" w:rsidTr="004C602B">
        <w:trPr>
          <w:tblHeader/>
        </w:trPr>
        <w:tc>
          <w:tcPr>
            <w:tcW w:w="2592" w:type="dxa"/>
            <w:tcBorders>
              <w:top w:val="single" w:sz="4" w:space="0" w:color="000000"/>
              <w:left w:val="single" w:sz="4" w:space="0" w:color="000000"/>
              <w:bottom w:val="single" w:sz="4" w:space="0" w:color="000000"/>
            </w:tcBorders>
            <w:shd w:val="clear" w:color="auto" w:fill="60C03A"/>
          </w:tcPr>
          <w:p w14:paraId="16226103" w14:textId="77777777" w:rsidR="007467C0" w:rsidRDefault="007467C0" w:rsidP="00170D7D">
            <w:pPr>
              <w:pStyle w:val="TableHeader"/>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FF05FF9" w14:textId="77777777" w:rsidR="007467C0" w:rsidRDefault="007467C0" w:rsidP="00170D7D">
            <w:pPr>
              <w:pStyle w:val="TableHeader"/>
            </w:pPr>
            <w:r>
              <w:t>Description</w:t>
            </w:r>
          </w:p>
        </w:tc>
      </w:tr>
      <w:tr w:rsidR="007467C0" w14:paraId="7D9F0BEB" w14:textId="77777777" w:rsidTr="004C602B">
        <w:tc>
          <w:tcPr>
            <w:tcW w:w="2592" w:type="dxa"/>
            <w:tcBorders>
              <w:top w:val="single" w:sz="4" w:space="0" w:color="000000"/>
              <w:left w:val="single" w:sz="4" w:space="0" w:color="000000"/>
              <w:bottom w:val="single" w:sz="4" w:space="0" w:color="000000"/>
            </w:tcBorders>
          </w:tcPr>
          <w:p w14:paraId="761BCC61" w14:textId="77777777" w:rsidR="007467C0" w:rsidRPr="0023670C" w:rsidRDefault="007467C0" w:rsidP="0023670C">
            <w:pPr>
              <w:pStyle w:val="TableBody"/>
              <w:rPr>
                <w:b/>
                <w:bCs/>
              </w:rPr>
            </w:pPr>
            <w:r w:rsidRPr="0023670C">
              <w:rPr>
                <w:b/>
                <w:bCs/>
              </w:rPr>
              <w:t>Vault ID</w:t>
            </w:r>
          </w:p>
        </w:tc>
        <w:tc>
          <w:tcPr>
            <w:tcW w:w="5483" w:type="dxa"/>
            <w:tcBorders>
              <w:top w:val="single" w:sz="4" w:space="0" w:color="000000"/>
              <w:left w:val="single" w:sz="4" w:space="0" w:color="000000"/>
              <w:bottom w:val="single" w:sz="4" w:space="0" w:color="000000"/>
              <w:right w:val="single" w:sz="4" w:space="0" w:color="000000"/>
            </w:tcBorders>
          </w:tcPr>
          <w:p w14:paraId="237C964F" w14:textId="77777777" w:rsidR="007467C0" w:rsidRPr="00FB292A" w:rsidRDefault="007467C0" w:rsidP="0023670C">
            <w:pPr>
              <w:pStyle w:val="TableBody"/>
            </w:pPr>
            <w:r w:rsidRPr="00FB292A">
              <w:t>Unique alphanumeric code that identifies the Vault.</w:t>
            </w:r>
          </w:p>
        </w:tc>
      </w:tr>
      <w:tr w:rsidR="007467C0" w14:paraId="06AA369F" w14:textId="77777777" w:rsidTr="004C602B">
        <w:tc>
          <w:tcPr>
            <w:tcW w:w="2592" w:type="dxa"/>
            <w:tcBorders>
              <w:top w:val="single" w:sz="4" w:space="0" w:color="000000"/>
              <w:left w:val="single" w:sz="4" w:space="0" w:color="000000"/>
              <w:bottom w:val="single" w:sz="4" w:space="0" w:color="000000"/>
            </w:tcBorders>
          </w:tcPr>
          <w:p w14:paraId="5999318D" w14:textId="77777777" w:rsidR="007467C0" w:rsidRPr="0023670C" w:rsidRDefault="007467C0" w:rsidP="0023670C">
            <w:pPr>
              <w:pStyle w:val="TableBody"/>
              <w:rPr>
                <w:b/>
                <w:bCs/>
              </w:rPr>
            </w:pPr>
            <w:r w:rsidRPr="0023670C">
              <w:rPr>
                <w:b/>
                <w:bCs/>
              </w:rPr>
              <w:t>Order Date</w:t>
            </w:r>
          </w:p>
        </w:tc>
        <w:tc>
          <w:tcPr>
            <w:tcW w:w="5483" w:type="dxa"/>
            <w:tcBorders>
              <w:top w:val="single" w:sz="4" w:space="0" w:color="000000"/>
              <w:left w:val="single" w:sz="4" w:space="0" w:color="000000"/>
              <w:bottom w:val="single" w:sz="4" w:space="0" w:color="000000"/>
              <w:right w:val="single" w:sz="4" w:space="0" w:color="000000"/>
            </w:tcBorders>
          </w:tcPr>
          <w:p w14:paraId="650EDFBD" w14:textId="77777777" w:rsidR="007467C0" w:rsidRPr="00FB292A" w:rsidRDefault="007467C0" w:rsidP="0023670C">
            <w:pPr>
              <w:pStyle w:val="TableBody"/>
            </w:pPr>
            <w:r w:rsidRPr="00FB292A">
              <w:t>Typically represents today’s date or the date the cash is being ordered.</w:t>
            </w:r>
          </w:p>
        </w:tc>
      </w:tr>
      <w:tr w:rsidR="007467C0" w14:paraId="4C6DEC5D" w14:textId="77777777" w:rsidTr="004C602B">
        <w:tc>
          <w:tcPr>
            <w:tcW w:w="2592" w:type="dxa"/>
            <w:tcBorders>
              <w:top w:val="single" w:sz="4" w:space="0" w:color="000000"/>
              <w:left w:val="single" w:sz="4" w:space="0" w:color="000000"/>
              <w:bottom w:val="single" w:sz="4" w:space="0" w:color="000000"/>
            </w:tcBorders>
          </w:tcPr>
          <w:p w14:paraId="4AFE26E3" w14:textId="77777777" w:rsidR="007467C0" w:rsidRPr="0023670C" w:rsidRDefault="007467C0" w:rsidP="0023670C">
            <w:pPr>
              <w:pStyle w:val="TableBody"/>
              <w:rPr>
                <w:b/>
                <w:bCs/>
              </w:rPr>
            </w:pPr>
            <w:r w:rsidRPr="0023670C">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1326A3FD" w14:textId="3422F441" w:rsidR="007467C0" w:rsidRPr="00FB292A" w:rsidRDefault="007467C0" w:rsidP="0023670C">
            <w:pPr>
              <w:pStyle w:val="TableBody"/>
            </w:pPr>
            <w:r w:rsidRPr="00FB292A">
              <w:t xml:space="preserve">Due date indicates the date when the order will be completed. Normally, the due date </w:t>
            </w:r>
            <w:r w:rsidR="003606EB" w:rsidRPr="00FB292A">
              <w:t>considers</w:t>
            </w:r>
            <w:r w:rsidRPr="00FB292A">
              <w:t xml:space="preserve"> the lead-time of the Cashpoint, the service days available, the holiday and other constraints defined in the application.  </w:t>
            </w:r>
          </w:p>
        </w:tc>
      </w:tr>
      <w:tr w:rsidR="007467C0" w14:paraId="733CFA6B" w14:textId="77777777" w:rsidTr="004C602B">
        <w:tc>
          <w:tcPr>
            <w:tcW w:w="2592" w:type="dxa"/>
            <w:tcBorders>
              <w:top w:val="single" w:sz="4" w:space="0" w:color="000000"/>
              <w:left w:val="single" w:sz="4" w:space="0" w:color="000000"/>
              <w:bottom w:val="single" w:sz="4" w:space="0" w:color="000000"/>
            </w:tcBorders>
          </w:tcPr>
          <w:p w14:paraId="30118241" w14:textId="77777777" w:rsidR="007467C0" w:rsidRPr="0023670C" w:rsidRDefault="007467C0" w:rsidP="0023670C">
            <w:pPr>
              <w:pStyle w:val="TableBody"/>
              <w:rPr>
                <w:b/>
                <w:bCs/>
              </w:rPr>
            </w:pPr>
            <w:r w:rsidRPr="0023670C">
              <w:rPr>
                <w:b/>
                <w:bCs/>
              </w:rPr>
              <w:t>Funding Source</w:t>
            </w:r>
          </w:p>
        </w:tc>
        <w:tc>
          <w:tcPr>
            <w:tcW w:w="5483" w:type="dxa"/>
            <w:tcBorders>
              <w:top w:val="single" w:sz="4" w:space="0" w:color="000000"/>
              <w:left w:val="single" w:sz="4" w:space="0" w:color="000000"/>
              <w:bottom w:val="single" w:sz="4" w:space="0" w:color="000000"/>
              <w:right w:val="single" w:sz="4" w:space="0" w:color="000000"/>
            </w:tcBorders>
          </w:tcPr>
          <w:p w14:paraId="2ABEC29E" w14:textId="77777777" w:rsidR="007467C0" w:rsidRPr="00FB292A" w:rsidRDefault="007467C0" w:rsidP="0023670C">
            <w:pPr>
              <w:pStyle w:val="TableBody"/>
            </w:pPr>
            <w:r w:rsidRPr="00FB292A">
              <w:t>Indicates the source of the currency to fill this Order such as the parent vault</w:t>
            </w:r>
          </w:p>
        </w:tc>
      </w:tr>
      <w:tr w:rsidR="007467C0" w14:paraId="747F4735" w14:textId="77777777" w:rsidTr="004C602B">
        <w:tc>
          <w:tcPr>
            <w:tcW w:w="2592" w:type="dxa"/>
            <w:tcBorders>
              <w:top w:val="single" w:sz="4" w:space="0" w:color="000000"/>
              <w:left w:val="single" w:sz="4" w:space="0" w:color="000000"/>
              <w:bottom w:val="single" w:sz="4" w:space="0" w:color="000000"/>
            </w:tcBorders>
          </w:tcPr>
          <w:p w14:paraId="055FBE9B" w14:textId="77777777" w:rsidR="007467C0" w:rsidRPr="0023670C" w:rsidRDefault="007467C0" w:rsidP="0023670C">
            <w:pPr>
              <w:pStyle w:val="TableBody"/>
              <w:rPr>
                <w:b/>
                <w:bCs/>
              </w:rPr>
            </w:pPr>
            <w:r w:rsidRPr="0023670C">
              <w:rPr>
                <w:b/>
                <w:bCs/>
              </w:rPr>
              <w:t>Funding Source Type</w:t>
            </w:r>
          </w:p>
        </w:tc>
        <w:tc>
          <w:tcPr>
            <w:tcW w:w="5483" w:type="dxa"/>
            <w:tcBorders>
              <w:top w:val="single" w:sz="4" w:space="0" w:color="000000"/>
              <w:left w:val="single" w:sz="4" w:space="0" w:color="000000"/>
              <w:bottom w:val="single" w:sz="4" w:space="0" w:color="000000"/>
              <w:right w:val="single" w:sz="4" w:space="0" w:color="000000"/>
            </w:tcBorders>
          </w:tcPr>
          <w:p w14:paraId="451FEACB" w14:textId="77777777" w:rsidR="007467C0" w:rsidRPr="00FB292A" w:rsidRDefault="007467C0" w:rsidP="0023670C">
            <w:pPr>
              <w:pStyle w:val="TableBody"/>
            </w:pPr>
            <w:r w:rsidRPr="00FB292A">
              <w:t>Indicates the type of source such as External Vault, Central Bank, Vault</w:t>
            </w:r>
          </w:p>
        </w:tc>
      </w:tr>
      <w:tr w:rsidR="007467C0" w14:paraId="04BE2064" w14:textId="77777777" w:rsidTr="004C602B">
        <w:tc>
          <w:tcPr>
            <w:tcW w:w="2592" w:type="dxa"/>
            <w:tcBorders>
              <w:top w:val="single" w:sz="4" w:space="0" w:color="000000"/>
              <w:left w:val="single" w:sz="4" w:space="0" w:color="000000"/>
              <w:bottom w:val="single" w:sz="4" w:space="0" w:color="000000"/>
            </w:tcBorders>
          </w:tcPr>
          <w:p w14:paraId="51DBB7CF" w14:textId="77777777" w:rsidR="007467C0" w:rsidRPr="0023670C" w:rsidRDefault="007467C0" w:rsidP="0023670C">
            <w:pPr>
              <w:pStyle w:val="TableBody"/>
              <w:rPr>
                <w:b/>
                <w:bCs/>
              </w:rPr>
            </w:pPr>
            <w:r w:rsidRPr="0023670C">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75276E44" w14:textId="42F32E7F" w:rsidR="007467C0" w:rsidRPr="00FB292A" w:rsidRDefault="007467C0" w:rsidP="0023670C">
            <w:pPr>
              <w:pStyle w:val="TableBody"/>
            </w:pPr>
            <w:r w:rsidRPr="00FB292A">
              <w:t xml:space="preserve">Describes the </w:t>
            </w:r>
            <w:r w:rsidR="00E016AE">
              <w:t>t</w:t>
            </w:r>
            <w:r w:rsidR="00E016AE" w:rsidRPr="00FB292A">
              <w:t xml:space="preserve">ype </w:t>
            </w:r>
            <w:r w:rsidRPr="00FB292A">
              <w:t>of service that will be performed (Planned Delivery/Planned Return/Emergency Delivery/Emergency Return)</w:t>
            </w:r>
          </w:p>
        </w:tc>
      </w:tr>
      <w:tr w:rsidR="007467C0" w14:paraId="4E91FC7D" w14:textId="77777777" w:rsidTr="004C602B">
        <w:tc>
          <w:tcPr>
            <w:tcW w:w="2592" w:type="dxa"/>
            <w:tcBorders>
              <w:top w:val="single" w:sz="4" w:space="0" w:color="000000"/>
              <w:left w:val="single" w:sz="4" w:space="0" w:color="000000"/>
              <w:bottom w:val="single" w:sz="4" w:space="0" w:color="000000"/>
            </w:tcBorders>
          </w:tcPr>
          <w:p w14:paraId="0CED4F35" w14:textId="77777777" w:rsidR="007467C0" w:rsidRPr="0023670C" w:rsidRDefault="007467C0" w:rsidP="0023670C">
            <w:pPr>
              <w:pStyle w:val="TableBody"/>
              <w:rPr>
                <w:b/>
                <w:bCs/>
              </w:rPr>
            </w:pPr>
            <w:r w:rsidRPr="0023670C">
              <w:rPr>
                <w:b/>
                <w:bCs/>
              </w:rPr>
              <w:lastRenderedPageBreak/>
              <w:t>State</w:t>
            </w:r>
          </w:p>
        </w:tc>
        <w:tc>
          <w:tcPr>
            <w:tcW w:w="5483" w:type="dxa"/>
            <w:tcBorders>
              <w:top w:val="single" w:sz="4" w:space="0" w:color="000000"/>
              <w:left w:val="single" w:sz="4" w:space="0" w:color="000000"/>
              <w:bottom w:val="single" w:sz="4" w:space="0" w:color="000000"/>
              <w:right w:val="single" w:sz="4" w:space="0" w:color="000000"/>
            </w:tcBorders>
          </w:tcPr>
          <w:p w14:paraId="0704648C" w14:textId="03073B9C" w:rsidR="007467C0" w:rsidRPr="00FB292A" w:rsidRDefault="007467C0" w:rsidP="0023670C">
            <w:pPr>
              <w:pStyle w:val="TableBody"/>
              <w:rPr>
                <w:b/>
                <w:bCs/>
              </w:rPr>
            </w:pPr>
            <w:r w:rsidRPr="00FB292A">
              <w:t xml:space="preserve">Indicates the current state of the order. The State of the order is determined by the workflow setup at the System </w:t>
            </w:r>
            <w:r w:rsidRPr="00FB292A">
              <w:rPr>
                <w:rFonts w:ascii="Wingdings" w:hAnsi="Wingdings"/>
              </w:rPr>
              <w:t></w:t>
            </w:r>
            <w:r w:rsidRPr="00FB292A">
              <w:t xml:space="preserve">Order Settings level. For more information </w:t>
            </w:r>
            <w:commentRangeStart w:id="413"/>
            <w:r w:rsidRPr="00FB292A">
              <w:t>see</w:t>
            </w:r>
            <w:commentRangeEnd w:id="413"/>
            <w:r w:rsidR="009F1E1A">
              <w:rPr>
                <w:rStyle w:val="CommentReference"/>
                <w:rFonts w:ascii="Calibri" w:hAnsi="Calibri"/>
                <w:lang w:val="en-US" w:bidi="en-US"/>
              </w:rPr>
              <w:commentReference w:id="413"/>
            </w:r>
            <w:r w:rsidRPr="00FB292A">
              <w:t xml:space="preserve">: </w:t>
            </w:r>
          </w:p>
        </w:tc>
      </w:tr>
      <w:tr w:rsidR="007467C0" w14:paraId="647C0776" w14:textId="77777777" w:rsidTr="004C602B">
        <w:tc>
          <w:tcPr>
            <w:tcW w:w="2592" w:type="dxa"/>
            <w:tcBorders>
              <w:top w:val="single" w:sz="4" w:space="0" w:color="000000"/>
              <w:left w:val="single" w:sz="4" w:space="0" w:color="000000"/>
              <w:bottom w:val="single" w:sz="4" w:space="0" w:color="000000"/>
            </w:tcBorders>
          </w:tcPr>
          <w:p w14:paraId="51903900" w14:textId="77777777" w:rsidR="007467C0" w:rsidRPr="0023670C" w:rsidRDefault="007467C0" w:rsidP="0023670C">
            <w:pPr>
              <w:pStyle w:val="TableBody"/>
              <w:rPr>
                <w:b/>
                <w:bCs/>
              </w:rPr>
            </w:pPr>
            <w:r w:rsidRPr="0023670C">
              <w:rPr>
                <w:b/>
                <w:bCs/>
              </w:rPr>
              <w:t>Source</w:t>
            </w:r>
          </w:p>
        </w:tc>
        <w:tc>
          <w:tcPr>
            <w:tcW w:w="5483" w:type="dxa"/>
            <w:tcBorders>
              <w:top w:val="single" w:sz="4" w:space="0" w:color="000000"/>
              <w:left w:val="single" w:sz="4" w:space="0" w:color="000000"/>
              <w:bottom w:val="single" w:sz="4" w:space="0" w:color="000000"/>
              <w:right w:val="single" w:sz="4" w:space="0" w:color="000000"/>
            </w:tcBorders>
          </w:tcPr>
          <w:p w14:paraId="24E79CED" w14:textId="40DCDC38" w:rsidR="007467C0" w:rsidRPr="00FB292A" w:rsidRDefault="007467C0" w:rsidP="0023670C">
            <w:pPr>
              <w:pStyle w:val="TableBody"/>
            </w:pPr>
            <w:r w:rsidRPr="00FB292A">
              <w:t xml:space="preserve">Indicates </w:t>
            </w:r>
            <w:r w:rsidR="005232FD">
              <w:t xml:space="preserve">an </w:t>
            </w:r>
            <w:r w:rsidRPr="00FB292A">
              <w:t>action that led to the order such as Manual Order or System Recommendation</w:t>
            </w:r>
          </w:p>
        </w:tc>
      </w:tr>
      <w:tr w:rsidR="007467C0" w14:paraId="6CDC3875" w14:textId="77777777" w:rsidTr="004C602B">
        <w:tc>
          <w:tcPr>
            <w:tcW w:w="2592" w:type="dxa"/>
            <w:tcBorders>
              <w:top w:val="single" w:sz="4" w:space="0" w:color="000000"/>
              <w:left w:val="single" w:sz="4" w:space="0" w:color="000000"/>
              <w:bottom w:val="single" w:sz="4" w:space="0" w:color="000000"/>
            </w:tcBorders>
          </w:tcPr>
          <w:p w14:paraId="05373222" w14:textId="77777777" w:rsidR="007467C0" w:rsidRPr="0023670C" w:rsidRDefault="007467C0" w:rsidP="0023670C">
            <w:pPr>
              <w:pStyle w:val="TableBody"/>
              <w:rPr>
                <w:b/>
                <w:bCs/>
              </w:rPr>
            </w:pPr>
            <w:r w:rsidRPr="0023670C">
              <w:rPr>
                <w:b/>
                <w:bCs/>
              </w:rPr>
              <w:t xml:space="preserve"> Reason </w:t>
            </w:r>
          </w:p>
          <w:p w14:paraId="318AE3EC" w14:textId="77777777" w:rsidR="007467C0" w:rsidRPr="0023670C" w:rsidRDefault="007467C0" w:rsidP="0023670C">
            <w:pPr>
              <w:pStyle w:val="TableBody"/>
              <w:rPr>
                <w:b/>
                <w:bCs/>
              </w:rPr>
            </w:pPr>
            <w:r w:rsidRPr="0023670C">
              <w:rPr>
                <w:b/>
                <w:bCs/>
              </w:rPr>
              <w:t>(if applicable)</w:t>
            </w:r>
          </w:p>
        </w:tc>
        <w:tc>
          <w:tcPr>
            <w:tcW w:w="5483" w:type="dxa"/>
            <w:tcBorders>
              <w:top w:val="single" w:sz="4" w:space="0" w:color="000000"/>
              <w:left w:val="single" w:sz="4" w:space="0" w:color="000000"/>
              <w:bottom w:val="single" w:sz="4" w:space="0" w:color="000000"/>
              <w:right w:val="single" w:sz="4" w:space="0" w:color="000000"/>
            </w:tcBorders>
          </w:tcPr>
          <w:p w14:paraId="38569699" w14:textId="77E6F9DD" w:rsidR="007467C0" w:rsidRPr="00FB292A" w:rsidRDefault="007467C0" w:rsidP="0023670C">
            <w:pPr>
              <w:pStyle w:val="TableBody"/>
            </w:pPr>
            <w:r w:rsidRPr="00FB292A">
              <w:t xml:space="preserve">This field is required when the order is a manual order or an overridden recommendation.  The override reason is a status indicator that is used to describe the reason for changing a recommendation or creating a manual order. See </w:t>
            </w:r>
            <w:ins w:id="414" w:author="Moses, Robbie" w:date="2023-02-22T06:14:00Z">
              <w:r w:rsidR="00A163D8">
                <w:fldChar w:fldCharType="begin"/>
              </w:r>
              <w:r w:rsidR="00A163D8">
                <w:instrText xml:space="preserve"> REF _Ref246140003 \h </w:instrText>
              </w:r>
            </w:ins>
            <w:r w:rsidR="00A163D8">
              <w:fldChar w:fldCharType="separate"/>
            </w:r>
            <w:ins w:id="415" w:author="Moses, Robbie" w:date="2023-02-22T06:14:00Z">
              <w:r w:rsidR="00A163D8" w:rsidRPr="009F1E1A">
                <w:rPr>
                  <w:color w:val="4472C4" w:themeColor="accent1"/>
                </w:rPr>
                <w:t>System</w:t>
              </w:r>
              <w:r w:rsidR="00A163D8" w:rsidRPr="009F1E1A">
                <w:rPr>
                  <w:rFonts w:ascii="Wingdings" w:hAnsi="Wingdings"/>
                  <w:color w:val="4472C4" w:themeColor="accent1"/>
                </w:rPr>
                <w:t></w:t>
              </w:r>
              <w:r w:rsidR="00A163D8" w:rsidRPr="009F1E1A">
                <w:rPr>
                  <w:color w:val="4472C4" w:themeColor="accent1"/>
                </w:rPr>
                <w:t>Override Reason</w:t>
              </w:r>
              <w:r w:rsidR="00A163D8">
                <w:t>s</w:t>
              </w:r>
              <w:r w:rsidR="00A163D8">
                <w:fldChar w:fldCharType="end"/>
              </w:r>
            </w:ins>
          </w:p>
        </w:tc>
      </w:tr>
      <w:tr w:rsidR="007467C0" w14:paraId="7F5F7849" w14:textId="77777777" w:rsidTr="004C602B">
        <w:tc>
          <w:tcPr>
            <w:tcW w:w="2592" w:type="dxa"/>
            <w:tcBorders>
              <w:top w:val="single" w:sz="4" w:space="0" w:color="000000"/>
              <w:left w:val="single" w:sz="4" w:space="0" w:color="000000"/>
              <w:bottom w:val="single" w:sz="4" w:space="0" w:color="000000"/>
            </w:tcBorders>
          </w:tcPr>
          <w:p w14:paraId="576EC847" w14:textId="77777777" w:rsidR="007467C0" w:rsidRPr="0023670C" w:rsidRDefault="007467C0" w:rsidP="0023670C">
            <w:pPr>
              <w:pStyle w:val="TableBody"/>
              <w:rPr>
                <w:b/>
                <w:bCs/>
              </w:rPr>
            </w:pPr>
            <w:r w:rsidRPr="0023670C">
              <w:rPr>
                <w:b/>
                <w:bCs/>
              </w:rPr>
              <w:t xml:space="preserve">Total Amount </w:t>
            </w:r>
          </w:p>
          <w:p w14:paraId="50063BA9" w14:textId="77777777" w:rsidR="007467C0" w:rsidRPr="0023670C" w:rsidRDefault="007467C0" w:rsidP="0023670C">
            <w:pPr>
              <w:pStyle w:val="TableBody"/>
              <w:rPr>
                <w:b/>
                <w:bCs/>
              </w:rPr>
            </w:pPr>
            <w:r w:rsidRPr="0023670C">
              <w:rPr>
                <w:b/>
                <w:bCs/>
              </w:rPr>
              <w:t>(Ordered Denominations Panel)</w:t>
            </w:r>
          </w:p>
        </w:tc>
        <w:tc>
          <w:tcPr>
            <w:tcW w:w="5483" w:type="dxa"/>
            <w:tcBorders>
              <w:top w:val="single" w:sz="4" w:space="0" w:color="000000"/>
              <w:left w:val="single" w:sz="4" w:space="0" w:color="000000"/>
              <w:bottom w:val="single" w:sz="4" w:space="0" w:color="000000"/>
              <w:right w:val="single" w:sz="4" w:space="0" w:color="000000"/>
            </w:tcBorders>
          </w:tcPr>
          <w:p w14:paraId="1A2BA381" w14:textId="77777777" w:rsidR="007467C0" w:rsidRPr="00FB292A" w:rsidRDefault="007467C0" w:rsidP="0023670C">
            <w:pPr>
              <w:pStyle w:val="TableBody"/>
            </w:pPr>
            <w:r w:rsidRPr="00FB292A">
              <w:t xml:space="preserve">This entry must be performed on the right side of the window, in the Ordered Denominations window. </w:t>
            </w:r>
          </w:p>
          <w:p w14:paraId="172C4EED" w14:textId="336C51AA" w:rsidR="007467C0" w:rsidRPr="00FB292A" w:rsidRDefault="007467C0" w:rsidP="0023670C">
            <w:pPr>
              <w:pStyle w:val="TableBody"/>
            </w:pPr>
            <w:r w:rsidRPr="00FB292A">
              <w:t xml:space="preserve">Enter </w:t>
            </w:r>
            <w:r w:rsidR="005232FD">
              <w:t xml:space="preserve">the </w:t>
            </w:r>
            <w:r w:rsidRPr="00FB292A">
              <w:t>amount of Cash by denomination and currency that need to be ordered. When amounts are entered the following validations are taken into consideration:</w:t>
            </w:r>
          </w:p>
          <w:p w14:paraId="19DCA361" w14:textId="77777777" w:rsidR="007467C0" w:rsidRPr="00AE21CB" w:rsidRDefault="007467C0" w:rsidP="00AE21CB">
            <w:pPr>
              <w:pStyle w:val="BodyText"/>
              <w:ind w:left="0"/>
              <w:rPr>
                <w:b/>
                <w:bCs/>
              </w:rPr>
            </w:pPr>
            <w:r w:rsidRPr="00AE21CB">
              <w:rPr>
                <w:b/>
                <w:bCs/>
              </w:rPr>
              <w:t xml:space="preserve">Delivery Validation: </w:t>
            </w:r>
          </w:p>
          <w:p w14:paraId="40748C71" w14:textId="02351C1B" w:rsidR="007467C0" w:rsidRPr="00FB292A" w:rsidRDefault="007467C0" w:rsidP="0023670C">
            <w:pPr>
              <w:pStyle w:val="TableListNumber"/>
            </w:pPr>
            <w:r w:rsidRPr="00FB292A">
              <w:t xml:space="preserve"> Denomination Ordered Amount should not be less than Small or Large Order Unit Size for that denomination (Unit sizes are defined at System </w:t>
            </w:r>
            <w:r w:rsidRPr="00FB292A">
              <w:rPr>
                <w:rFonts w:ascii="Wingdings" w:hAnsi="Wingdings"/>
              </w:rPr>
              <w:t></w:t>
            </w:r>
            <w:r w:rsidRPr="00FB292A">
              <w:t xml:space="preserve"> Currencies/Denominations </w:t>
            </w:r>
            <w:r w:rsidRPr="00FB292A">
              <w:rPr>
                <w:rFonts w:ascii="Wingdings" w:hAnsi="Wingdings"/>
              </w:rPr>
              <w:t></w:t>
            </w:r>
            <w:r w:rsidRPr="00FB292A">
              <w:t xml:space="preserve"> Denominations; large or small order unit is assigned at the Cashpoint level Basic </w:t>
            </w:r>
            <w:r w:rsidRPr="00FB292A">
              <w:rPr>
                <w:rFonts w:ascii="Wingdings" w:hAnsi="Wingdings"/>
              </w:rPr>
              <w:t></w:t>
            </w:r>
            <w:r w:rsidRPr="00FB292A">
              <w:t xml:space="preserve"> Denominations). </w:t>
            </w:r>
          </w:p>
          <w:p w14:paraId="523C9A79" w14:textId="58365B7D" w:rsidR="007467C0" w:rsidRPr="00FB292A" w:rsidRDefault="007467C0" w:rsidP="0023670C">
            <w:pPr>
              <w:pStyle w:val="TableListNumber"/>
            </w:pPr>
            <w:r w:rsidRPr="00FB292A">
              <w:t xml:space="preserve">The total ordered amount should not exceed </w:t>
            </w:r>
            <w:r w:rsidR="00416D7D">
              <w:t xml:space="preserve">the </w:t>
            </w:r>
            <w:r w:rsidRPr="00FB292A">
              <w:t xml:space="preserve">maximum capacity of the Cashpoint. </w:t>
            </w:r>
          </w:p>
          <w:p w14:paraId="79FF0279" w14:textId="77777777" w:rsidR="007467C0" w:rsidRPr="00AE21CB" w:rsidRDefault="007467C0" w:rsidP="00AE21CB">
            <w:pPr>
              <w:pStyle w:val="BodyText"/>
              <w:ind w:left="0"/>
              <w:rPr>
                <w:b/>
                <w:bCs/>
              </w:rPr>
            </w:pPr>
            <w:r w:rsidRPr="00AE21CB">
              <w:rPr>
                <w:b/>
                <w:bCs/>
              </w:rPr>
              <w:t xml:space="preserve">Return Validation: </w:t>
            </w:r>
          </w:p>
          <w:p w14:paraId="470ED916" w14:textId="20983EA3" w:rsidR="007467C0" w:rsidRPr="00FB292A" w:rsidRDefault="007467C0" w:rsidP="009F1E1A">
            <w:pPr>
              <w:pStyle w:val="TableListNumber"/>
              <w:numPr>
                <w:ilvl w:val="0"/>
                <w:numId w:val="47"/>
              </w:numPr>
            </w:pPr>
            <w:r w:rsidRPr="00FB292A">
              <w:t xml:space="preserve">Denomination Ordered Amount should not be less than Small or Large Order Unit Size for that denomination (Unit sizes are defined at System </w:t>
            </w:r>
            <w:r w:rsidRPr="00591763">
              <w:rPr>
                <w:rFonts w:ascii="Wingdings" w:hAnsi="Wingdings"/>
              </w:rPr>
              <w:t></w:t>
            </w:r>
            <w:r w:rsidRPr="00FB292A">
              <w:t xml:space="preserve"> Currencies/Denominations </w:t>
            </w:r>
            <w:r w:rsidRPr="00591763">
              <w:rPr>
                <w:rFonts w:ascii="Wingdings" w:hAnsi="Wingdings"/>
              </w:rPr>
              <w:t></w:t>
            </w:r>
            <w:r w:rsidRPr="00FB292A">
              <w:t xml:space="preserve"> Denominations; large or small unit size is assigned at the Cashpoint level Basic </w:t>
            </w:r>
            <w:r w:rsidRPr="00591763">
              <w:rPr>
                <w:rFonts w:ascii="Wingdings" w:hAnsi="Wingdings"/>
              </w:rPr>
              <w:t></w:t>
            </w:r>
            <w:r w:rsidRPr="00FB292A">
              <w:t xml:space="preserve"> Denominations).</w:t>
            </w:r>
          </w:p>
          <w:p w14:paraId="1FAB0805" w14:textId="0D325324" w:rsidR="007467C0" w:rsidRPr="00FB292A" w:rsidRDefault="007467C0" w:rsidP="0023670C">
            <w:pPr>
              <w:pStyle w:val="TableNote"/>
            </w:pPr>
            <w:r w:rsidRPr="00FB292A">
              <w:rPr>
                <w:b/>
              </w:rPr>
              <w:t>Note:</w:t>
            </w:r>
            <w:r w:rsidRPr="00FB292A">
              <w:t xml:space="preserve"> In OptiNet, </w:t>
            </w:r>
            <w:r w:rsidR="00416D7D">
              <w:t xml:space="preserve">the </w:t>
            </w:r>
            <w:r w:rsidRPr="00FB292A">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7467C0" w14:paraId="118DBA69" w14:textId="77777777" w:rsidTr="004C602B">
        <w:tc>
          <w:tcPr>
            <w:tcW w:w="2592" w:type="dxa"/>
            <w:tcBorders>
              <w:top w:val="single" w:sz="4" w:space="0" w:color="000000"/>
              <w:left w:val="single" w:sz="4" w:space="0" w:color="000000"/>
              <w:bottom w:val="single" w:sz="4" w:space="0" w:color="000000"/>
            </w:tcBorders>
          </w:tcPr>
          <w:p w14:paraId="0C968BDF" w14:textId="77777777" w:rsidR="007467C0" w:rsidRPr="0023670C" w:rsidRDefault="007467C0" w:rsidP="0023670C">
            <w:pPr>
              <w:pStyle w:val="TableBody"/>
              <w:rPr>
                <w:b/>
                <w:bCs/>
              </w:rPr>
            </w:pPr>
            <w:r w:rsidRPr="0023670C">
              <w:rPr>
                <w:b/>
                <w:bCs/>
              </w:rPr>
              <w:t>Blog History</w:t>
            </w:r>
          </w:p>
        </w:tc>
        <w:tc>
          <w:tcPr>
            <w:tcW w:w="5483" w:type="dxa"/>
            <w:tcBorders>
              <w:top w:val="single" w:sz="4" w:space="0" w:color="000000"/>
              <w:left w:val="single" w:sz="4" w:space="0" w:color="000000"/>
              <w:bottom w:val="single" w:sz="4" w:space="0" w:color="000000"/>
              <w:right w:val="single" w:sz="4" w:space="0" w:color="000000"/>
            </w:tcBorders>
          </w:tcPr>
          <w:p w14:paraId="0680AD87" w14:textId="77777777" w:rsidR="007467C0" w:rsidRPr="0023670C" w:rsidRDefault="007467C0" w:rsidP="0023670C">
            <w:pPr>
              <w:pStyle w:val="TableBody"/>
            </w:pPr>
            <w:r w:rsidRPr="0023670C">
              <w:t>Details the History of Blog Notes placed for the order</w:t>
            </w:r>
          </w:p>
        </w:tc>
      </w:tr>
      <w:tr w:rsidR="007467C0" w14:paraId="5F4635B6" w14:textId="77777777" w:rsidTr="004C602B">
        <w:tc>
          <w:tcPr>
            <w:tcW w:w="2592" w:type="dxa"/>
            <w:tcBorders>
              <w:top w:val="single" w:sz="4" w:space="0" w:color="000000"/>
              <w:left w:val="single" w:sz="4" w:space="0" w:color="000000"/>
              <w:bottom w:val="single" w:sz="4" w:space="0" w:color="000000"/>
            </w:tcBorders>
          </w:tcPr>
          <w:p w14:paraId="053501A0" w14:textId="77777777" w:rsidR="007467C0" w:rsidRPr="0023670C" w:rsidRDefault="007467C0" w:rsidP="0023670C">
            <w:pPr>
              <w:pStyle w:val="TableBody"/>
              <w:rPr>
                <w:b/>
                <w:bCs/>
              </w:rPr>
            </w:pPr>
            <w:r w:rsidRPr="0023670C">
              <w:rPr>
                <w:b/>
                <w:bCs/>
              </w:rPr>
              <w:lastRenderedPageBreak/>
              <w:t>New Blog Message</w:t>
            </w:r>
          </w:p>
        </w:tc>
        <w:tc>
          <w:tcPr>
            <w:tcW w:w="5483" w:type="dxa"/>
            <w:tcBorders>
              <w:top w:val="single" w:sz="4" w:space="0" w:color="000000"/>
              <w:left w:val="single" w:sz="4" w:space="0" w:color="000000"/>
              <w:bottom w:val="single" w:sz="4" w:space="0" w:color="000000"/>
              <w:right w:val="single" w:sz="4" w:space="0" w:color="000000"/>
            </w:tcBorders>
          </w:tcPr>
          <w:p w14:paraId="5D8C026F" w14:textId="77777777" w:rsidR="007467C0" w:rsidRPr="0023670C" w:rsidRDefault="007467C0" w:rsidP="0023670C">
            <w:pPr>
              <w:pStyle w:val="TableBody"/>
            </w:pPr>
            <w:r w:rsidRPr="0023670C">
              <w:t>Users can enter a new message for the order that will be placed in the Blog History. Analysts can review these notes so all analysts can view them when reviewing the order.</w:t>
            </w:r>
          </w:p>
        </w:tc>
      </w:tr>
    </w:tbl>
    <w:p w14:paraId="44A7773D" w14:textId="77777777" w:rsidR="006131BC" w:rsidRDefault="006131BC" w:rsidP="00E37CC1">
      <w:pPr>
        <w:pStyle w:val="BodyText"/>
      </w:pPr>
      <w:bookmarkStart w:id="416" w:name="_Toc300651972"/>
      <w:bookmarkStart w:id="417" w:name="_Toc74556370"/>
    </w:p>
    <w:p w14:paraId="1FA19A82" w14:textId="5AE9567A" w:rsidR="007467C0" w:rsidRDefault="007467C0" w:rsidP="007467C0">
      <w:pPr>
        <w:pStyle w:val="Heading3"/>
        <w:tabs>
          <w:tab w:val="left" w:pos="0"/>
        </w:tabs>
      </w:pPr>
      <w:bookmarkStart w:id="418" w:name="_Toc127491559"/>
      <w:bookmarkStart w:id="419" w:name="_Toc128021092"/>
      <w:r>
        <w:t>Cashpoint</w:t>
      </w:r>
      <w:r>
        <w:rPr>
          <w:rFonts w:ascii="Wingdings" w:hAnsi="Wingdings"/>
        </w:rPr>
        <w:t></w:t>
      </w:r>
      <w:r>
        <w:t>Orders</w:t>
      </w:r>
      <w:r>
        <w:rPr>
          <w:rFonts w:ascii="Wingdings" w:hAnsi="Wingdings"/>
        </w:rPr>
        <w:t></w:t>
      </w:r>
      <w:r>
        <w:t>Order Overview</w:t>
      </w:r>
      <w:bookmarkEnd w:id="416"/>
      <w:bookmarkEnd w:id="417"/>
      <w:bookmarkEnd w:id="418"/>
      <w:bookmarkEnd w:id="419"/>
    </w:p>
    <w:p w14:paraId="15B13935" w14:textId="77777777" w:rsidR="007467C0" w:rsidRDefault="007467C0" w:rsidP="00AE21CB">
      <w:pPr>
        <w:pStyle w:val="BodyText"/>
      </w:pPr>
      <w:r>
        <w:t>The Order Overview page gives detailed information about the status of the orders as well as the ability to view all information relating to orders. This section also reviews the following pages that are accessible from the Order Overview page:</w:t>
      </w:r>
    </w:p>
    <w:p w14:paraId="4AEC60C6" w14:textId="77777777" w:rsidR="007467C0" w:rsidRPr="00F876C9" w:rsidRDefault="007467C0" w:rsidP="00AE21CB">
      <w:pPr>
        <w:pStyle w:val="ListBullet"/>
      </w:pPr>
      <w:r>
        <w:t>Vault Orders</w:t>
      </w:r>
    </w:p>
    <w:p w14:paraId="69496072" w14:textId="77777777" w:rsidR="007467C0" w:rsidRPr="00327B09" w:rsidRDefault="007467C0" w:rsidP="00AE21CB">
      <w:pPr>
        <w:pStyle w:val="ListBullet"/>
      </w:pPr>
      <w:r>
        <w:t>Vault Recommendations</w:t>
      </w:r>
    </w:p>
    <w:p w14:paraId="3F05F16C" w14:textId="77777777" w:rsidR="007467C0" w:rsidRDefault="007467C0" w:rsidP="00AE21CB">
      <w:pPr>
        <w:pStyle w:val="ListBullet"/>
      </w:pPr>
      <w:r>
        <w:t>Override Vault Recommendations</w:t>
      </w:r>
    </w:p>
    <w:p w14:paraId="620B8750" w14:textId="77777777" w:rsidR="007467C0" w:rsidRDefault="007467C0" w:rsidP="00AE21CB">
      <w:pPr>
        <w:pStyle w:val="ListBullet"/>
      </w:pPr>
      <w:r>
        <w:t>Manual Order Page</w:t>
      </w:r>
      <w:r>
        <w:tab/>
      </w:r>
    </w:p>
    <w:p w14:paraId="6F52E20C" w14:textId="77777777" w:rsidR="007467C0" w:rsidRPr="00C035E9" w:rsidRDefault="007467C0" w:rsidP="00AE21CB">
      <w:pPr>
        <w:pStyle w:val="ListBullet"/>
      </w:pPr>
      <w:r>
        <w:t>Order Confirmation</w:t>
      </w:r>
    </w:p>
    <w:p w14:paraId="59B6EC54" w14:textId="77777777" w:rsidR="007467C0" w:rsidRPr="0006520E" w:rsidRDefault="007467C0" w:rsidP="007467C0">
      <w:pPr>
        <w:pStyle w:val="BulletSectionReference"/>
        <w:numPr>
          <w:ilvl w:val="0"/>
          <w:numId w:val="0"/>
        </w:numPr>
        <w:ind w:left="720" w:hanging="360"/>
      </w:pPr>
    </w:p>
    <w:p w14:paraId="59954A06" w14:textId="06BEA85D" w:rsidR="007467C0" w:rsidRPr="003528F9" w:rsidRDefault="007467C0" w:rsidP="007467C0">
      <w:pPr>
        <w:pStyle w:val="Heading3"/>
      </w:pPr>
      <w:bookmarkStart w:id="420" w:name="_CashpointOrdersOrder_Overview"/>
      <w:bookmarkStart w:id="421" w:name="_Toc74556371"/>
      <w:bookmarkStart w:id="422" w:name="_Toc127491560"/>
      <w:bookmarkStart w:id="423" w:name="_Toc128021093"/>
      <w:bookmarkEnd w:id="420"/>
      <w:r>
        <w:t>Vault Orders</w:t>
      </w:r>
      <w:bookmarkEnd w:id="421"/>
      <w:bookmarkEnd w:id="422"/>
      <w:bookmarkEnd w:id="423"/>
    </w:p>
    <w:p w14:paraId="4F45BD84" w14:textId="77777777" w:rsidR="007467C0" w:rsidRDefault="007467C0" w:rsidP="00AE21CB">
      <w:pPr>
        <w:pStyle w:val="BodyText"/>
      </w:pPr>
      <w:r>
        <w:t>The Vault Orders page gives detailed information about the status of the orders as well as the ability to view all information relating to the orders. Additionally, the Orders page shows OptiVault Recommendations as well as Child Vault Orders. The detail fields in each of the three sections report the same information for each order/recommendation type.</w:t>
      </w:r>
    </w:p>
    <w:p w14:paraId="41845C07" w14:textId="77777777" w:rsidR="007467C0" w:rsidRDefault="007467C0" w:rsidP="007467C0">
      <w:pPr>
        <w:pStyle w:val="Caption"/>
        <w:rPr>
          <w:lang w:val="en-US"/>
        </w:rPr>
      </w:pPr>
      <w:bookmarkStart w:id="424" w:name="_Toc74556445"/>
      <w:bookmarkStart w:id="425" w:name="_Toc128022122"/>
      <w:r>
        <w:lastRenderedPageBreak/>
        <w:t xml:space="preserve">Figure </w:t>
      </w:r>
      <w:r>
        <w:fldChar w:fldCharType="begin"/>
      </w:r>
      <w:r>
        <w:instrText xml:space="preserve"> SEQ Figure \* ARABIC </w:instrText>
      </w:r>
      <w:r>
        <w:fldChar w:fldCharType="separate"/>
      </w:r>
      <w:r>
        <w:rPr>
          <w:noProof/>
        </w:rPr>
        <w:t>13</w:t>
      </w:r>
      <w:r>
        <w:fldChar w:fldCharType="end"/>
      </w:r>
      <w:r>
        <w:t>: Orders Overview Page</w:t>
      </w:r>
      <w:bookmarkEnd w:id="424"/>
      <w:bookmarkEnd w:id="425"/>
    </w:p>
    <w:p w14:paraId="0DCB41AD" w14:textId="77777777" w:rsidR="007467C0" w:rsidRDefault="007467C0">
      <w:pPr>
        <w:spacing w:after="0" w:line="240" w:lineRule="auto"/>
        <w:jc w:val="center"/>
        <w:pPrChange w:id="426" w:author="Moses, Robbie" w:date="2023-02-14T03:16:00Z">
          <w:pPr>
            <w:jc w:val="center"/>
          </w:pPr>
        </w:pPrChange>
      </w:pPr>
      <w:r>
        <w:rPr>
          <w:noProof/>
        </w:rPr>
        <w:drawing>
          <wp:inline distT="0" distB="0" distL="0" distR="0" wp14:anchorId="4D0C9552" wp14:editId="62FE500F">
            <wp:extent cx="4924424" cy="2838450"/>
            <wp:effectExtent l="76200" t="76200" r="124460" b="133350"/>
            <wp:docPr id="2134583480" name="Picture 213458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24424" cy="2838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125834" w14:textId="77777777" w:rsidR="007467C0" w:rsidRPr="00D8579C" w:rsidRDefault="00A86615">
      <w:pPr>
        <w:pStyle w:val="BulletSectionReference"/>
        <w:numPr>
          <w:ilvl w:val="0"/>
          <w:numId w:val="0"/>
        </w:numPr>
        <w:spacing w:line="240" w:lineRule="auto"/>
        <w:rPr>
          <w:color w:val="9BBB59"/>
          <w:lang w:val="en-US"/>
        </w:rPr>
        <w:pPrChange w:id="427" w:author="Moses, Robbie" w:date="2023-02-14T03:16:00Z">
          <w:pPr>
            <w:pStyle w:val="BulletSectionReference"/>
            <w:numPr>
              <w:numId w:val="0"/>
            </w:numPr>
            <w:ind w:left="0" w:firstLine="0"/>
          </w:pPr>
        </w:pPrChange>
      </w:pPr>
      <w:r>
        <w:fldChar w:fldCharType="begin"/>
      </w:r>
      <w:r>
        <w:instrText xml:space="preserve"> HYPERLINK \l "_Cashpoint</w:instrText>
      </w:r>
      <w:r>
        <w:instrText>Orders</w:instrText>
      </w:r>
      <w:r>
        <w:instrText xml:space="preserve">Order_Overview" </w:instrText>
      </w:r>
      <w:r>
        <w:fldChar w:fldCharType="separate"/>
      </w:r>
      <w:r w:rsidR="007467C0" w:rsidRPr="00D8579C">
        <w:rPr>
          <w:rStyle w:val="Hyperlink"/>
          <w:rFonts w:eastAsiaTheme="majorEastAsia"/>
          <w:color w:val="9BBB59"/>
          <w:lang w:val="en-US"/>
        </w:rPr>
        <w:t>Return to: Cashpoint Orders</w:t>
      </w:r>
      <w:r>
        <w:rPr>
          <w:rStyle w:val="Hyperlink"/>
          <w:rFonts w:eastAsiaTheme="majorEastAsia"/>
          <w:color w:val="9BBB59"/>
          <w:lang w:val="en-US"/>
        </w:rPr>
        <w:fldChar w:fldCharType="end"/>
      </w:r>
    </w:p>
    <w:p w14:paraId="12CE8A4D" w14:textId="77777777" w:rsidR="007467C0" w:rsidRDefault="007467C0" w:rsidP="007467C0">
      <w:pPr>
        <w:pStyle w:val="BulletSectionReference"/>
        <w:numPr>
          <w:ilvl w:val="0"/>
          <w:numId w:val="0"/>
        </w:numPr>
        <w:rPr>
          <w:lang w:val="en-US"/>
        </w:rPr>
      </w:pPr>
    </w:p>
    <w:p w14:paraId="189C636C" w14:textId="77777777" w:rsidR="007467C0" w:rsidRPr="002D47C4" w:rsidRDefault="007467C0" w:rsidP="007467C0">
      <w:pPr>
        <w:pStyle w:val="Caption"/>
        <w:rPr>
          <w:lang w:val="en-US"/>
        </w:rPr>
      </w:pPr>
      <w:bookmarkStart w:id="428" w:name="_Toc74556665"/>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26</w:t>
      </w:r>
      <w:r>
        <w:rPr>
          <w:noProof/>
        </w:rPr>
        <w:fldChar w:fldCharType="end"/>
      </w:r>
      <w:r w:rsidRPr="002D47C4">
        <w:rPr>
          <w:lang w:val="en-US"/>
        </w:rPr>
        <w:t>: Order Details Description</w:t>
      </w:r>
      <w:bookmarkEnd w:id="42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3A628B98"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429EE998" w14:textId="77777777" w:rsidR="007467C0" w:rsidRDefault="007467C0" w:rsidP="00170D7D">
            <w:pPr>
              <w:pStyle w:val="TableHeader"/>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574515F" w14:textId="77777777" w:rsidR="007467C0" w:rsidRDefault="007467C0" w:rsidP="00170D7D">
            <w:pPr>
              <w:pStyle w:val="TableHeader"/>
            </w:pPr>
            <w:r>
              <w:t>Description</w:t>
            </w:r>
          </w:p>
        </w:tc>
      </w:tr>
      <w:tr w:rsidR="007467C0" w14:paraId="4EFA2BA2" w14:textId="77777777" w:rsidTr="006271D1">
        <w:trPr>
          <w:cantSplit/>
        </w:trPr>
        <w:tc>
          <w:tcPr>
            <w:tcW w:w="2592" w:type="dxa"/>
            <w:tcBorders>
              <w:top w:val="single" w:sz="4" w:space="0" w:color="000000"/>
              <w:left w:val="single" w:sz="4" w:space="0" w:color="000000"/>
              <w:bottom w:val="single" w:sz="4" w:space="0" w:color="000000"/>
            </w:tcBorders>
          </w:tcPr>
          <w:p w14:paraId="71921723" w14:textId="77777777" w:rsidR="007467C0" w:rsidRPr="00BB4BAE" w:rsidRDefault="007467C0" w:rsidP="00BB4BAE">
            <w:pPr>
              <w:pStyle w:val="TableBody"/>
              <w:rPr>
                <w:b/>
                <w:bCs/>
              </w:rPr>
            </w:pPr>
            <w:r w:rsidRPr="00BB4BAE">
              <w:rPr>
                <w:b/>
                <w:bCs/>
              </w:rPr>
              <w:t xml:space="preserve">Vault ID </w:t>
            </w:r>
          </w:p>
          <w:p w14:paraId="0C8EA084" w14:textId="77777777" w:rsidR="007467C0" w:rsidRPr="00BB4BAE" w:rsidRDefault="007467C0" w:rsidP="00BB4BAE">
            <w:pPr>
              <w:pStyle w:val="TableBody"/>
            </w:pPr>
            <w:r w:rsidRPr="00BB4BAE">
              <w:t>(only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56B092BC" w14:textId="17A5DA67" w:rsidR="007467C0" w:rsidRPr="0006520E" w:rsidRDefault="00591763" w:rsidP="00BB4BAE">
            <w:pPr>
              <w:pStyle w:val="TableBody"/>
            </w:pPr>
            <w:r>
              <w:t>A u</w:t>
            </w:r>
            <w:r w:rsidR="007467C0">
              <w:t>nique Vault ID</w:t>
            </w:r>
          </w:p>
        </w:tc>
      </w:tr>
      <w:tr w:rsidR="007467C0" w14:paraId="156E50B2" w14:textId="77777777" w:rsidTr="006271D1">
        <w:trPr>
          <w:cantSplit/>
        </w:trPr>
        <w:tc>
          <w:tcPr>
            <w:tcW w:w="2592" w:type="dxa"/>
            <w:tcBorders>
              <w:top w:val="single" w:sz="4" w:space="0" w:color="000000"/>
              <w:left w:val="single" w:sz="4" w:space="0" w:color="000000"/>
              <w:bottom w:val="single" w:sz="4" w:space="0" w:color="000000"/>
            </w:tcBorders>
          </w:tcPr>
          <w:p w14:paraId="6E68D0EC" w14:textId="77777777" w:rsidR="007467C0" w:rsidRPr="00BB4BAE" w:rsidRDefault="007467C0" w:rsidP="00BB4BAE">
            <w:pPr>
              <w:pStyle w:val="TableBody"/>
              <w:rPr>
                <w:b/>
                <w:bCs/>
              </w:rPr>
            </w:pPr>
            <w:r w:rsidRPr="00BB4BAE">
              <w:rPr>
                <w:b/>
                <w:bCs/>
              </w:rPr>
              <w:t>Action</w:t>
            </w:r>
          </w:p>
          <w:p w14:paraId="4623DD3A" w14:textId="77777777" w:rsidR="007467C0" w:rsidRPr="00BB4BAE" w:rsidRDefault="007467C0" w:rsidP="00BB4BAE">
            <w:pPr>
              <w:pStyle w:val="TableBody"/>
            </w:pPr>
            <w:r w:rsidRPr="00BB4BAE">
              <w:t>(not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68EADEB2" w14:textId="77777777" w:rsidR="007467C0" w:rsidRDefault="007467C0" w:rsidP="00BB4BAE">
            <w:pPr>
              <w:pStyle w:val="TableBody"/>
            </w:pPr>
            <w:r>
              <w:t>Indicates if this is a cash delivery or return from the branch.</w:t>
            </w:r>
          </w:p>
        </w:tc>
      </w:tr>
      <w:tr w:rsidR="007467C0" w14:paraId="4767340E" w14:textId="77777777" w:rsidTr="006271D1">
        <w:trPr>
          <w:cantSplit/>
        </w:trPr>
        <w:tc>
          <w:tcPr>
            <w:tcW w:w="2592" w:type="dxa"/>
            <w:tcBorders>
              <w:top w:val="single" w:sz="4" w:space="0" w:color="000000"/>
              <w:left w:val="single" w:sz="4" w:space="0" w:color="000000"/>
              <w:bottom w:val="single" w:sz="4" w:space="0" w:color="000000"/>
            </w:tcBorders>
          </w:tcPr>
          <w:p w14:paraId="441A8412" w14:textId="77777777" w:rsidR="007467C0" w:rsidRPr="00BB4BAE" w:rsidRDefault="007467C0" w:rsidP="00BB4BAE">
            <w:pPr>
              <w:pStyle w:val="TableBody"/>
              <w:rPr>
                <w:b/>
                <w:bCs/>
              </w:rPr>
            </w:pPr>
            <w:r w:rsidRPr="00BB4BAE">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48498459" w14:textId="1208E112" w:rsidR="007467C0" w:rsidRDefault="007467C0" w:rsidP="00BB4BAE">
            <w:pPr>
              <w:pStyle w:val="TableBody"/>
            </w:pPr>
            <w:r>
              <w:t xml:space="preserve">Due date indicates the date when the ordered cash will be delivered </w:t>
            </w:r>
            <w:r w:rsidR="00591763">
              <w:t>considering</w:t>
            </w:r>
            <w:r>
              <w:t xml:space="preserve"> the lead</w:t>
            </w:r>
            <w:r w:rsidR="003B27C9">
              <w:t xml:space="preserve"> </w:t>
            </w:r>
            <w:r>
              <w:t xml:space="preserve">time. </w:t>
            </w:r>
          </w:p>
        </w:tc>
      </w:tr>
      <w:tr w:rsidR="007467C0" w14:paraId="6AE9BB72" w14:textId="77777777" w:rsidTr="006271D1">
        <w:trPr>
          <w:cantSplit/>
        </w:trPr>
        <w:tc>
          <w:tcPr>
            <w:tcW w:w="2592" w:type="dxa"/>
            <w:tcBorders>
              <w:top w:val="single" w:sz="4" w:space="0" w:color="000000"/>
              <w:left w:val="single" w:sz="4" w:space="0" w:color="000000"/>
              <w:bottom w:val="single" w:sz="4" w:space="0" w:color="000000"/>
            </w:tcBorders>
          </w:tcPr>
          <w:p w14:paraId="5D44E23D" w14:textId="77777777" w:rsidR="007467C0" w:rsidRPr="00BB4BAE" w:rsidRDefault="007467C0" w:rsidP="00BB4BAE">
            <w:pPr>
              <w:pStyle w:val="TableBody"/>
              <w:rPr>
                <w:b/>
                <w:bCs/>
              </w:rPr>
            </w:pPr>
            <w:r w:rsidRPr="00BB4BAE">
              <w:rPr>
                <w:b/>
                <w:bCs/>
              </w:rPr>
              <w:t>Funding Source</w:t>
            </w:r>
          </w:p>
        </w:tc>
        <w:tc>
          <w:tcPr>
            <w:tcW w:w="5483" w:type="dxa"/>
            <w:tcBorders>
              <w:top w:val="single" w:sz="4" w:space="0" w:color="000000"/>
              <w:left w:val="single" w:sz="4" w:space="0" w:color="000000"/>
              <w:bottom w:val="single" w:sz="4" w:space="0" w:color="000000"/>
              <w:right w:val="single" w:sz="4" w:space="0" w:color="000000"/>
            </w:tcBorders>
          </w:tcPr>
          <w:p w14:paraId="36A8203E" w14:textId="77777777" w:rsidR="007467C0" w:rsidRPr="0006520E" w:rsidRDefault="007467C0" w:rsidP="00BB4BAE">
            <w:pPr>
              <w:pStyle w:val="TableBody"/>
            </w:pPr>
            <w:r>
              <w:t>Displays the Funding Source that has been selected to send cash to or receive cash from the cashpoint in question</w:t>
            </w:r>
          </w:p>
        </w:tc>
      </w:tr>
      <w:tr w:rsidR="007467C0" w14:paraId="42D156C1" w14:textId="77777777" w:rsidTr="006271D1">
        <w:trPr>
          <w:cantSplit/>
        </w:trPr>
        <w:tc>
          <w:tcPr>
            <w:tcW w:w="2592" w:type="dxa"/>
            <w:tcBorders>
              <w:top w:val="single" w:sz="4" w:space="0" w:color="000000"/>
              <w:left w:val="single" w:sz="4" w:space="0" w:color="000000"/>
              <w:bottom w:val="single" w:sz="4" w:space="0" w:color="000000"/>
            </w:tcBorders>
          </w:tcPr>
          <w:p w14:paraId="23C8E4D9" w14:textId="77777777" w:rsidR="007467C0" w:rsidRPr="00BB4BAE" w:rsidRDefault="007467C0" w:rsidP="00BB4BAE">
            <w:pPr>
              <w:pStyle w:val="TableBody"/>
              <w:rPr>
                <w:b/>
                <w:bCs/>
              </w:rPr>
            </w:pPr>
            <w:r w:rsidRPr="00BB4BAE">
              <w:rPr>
                <w:b/>
                <w:bCs/>
              </w:rPr>
              <w:t>Funding Source Type</w:t>
            </w:r>
          </w:p>
          <w:p w14:paraId="6D0029FA" w14:textId="77777777" w:rsidR="007467C0" w:rsidRPr="00BB4BAE" w:rsidRDefault="007467C0" w:rsidP="00BB4BAE">
            <w:pPr>
              <w:pStyle w:val="TableBody"/>
            </w:pPr>
            <w:r w:rsidRPr="00BB4BAE">
              <w:t>(not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3A575129" w14:textId="77777777" w:rsidR="007467C0" w:rsidRDefault="007467C0" w:rsidP="00BB4BAE">
            <w:pPr>
              <w:pStyle w:val="TableBody"/>
            </w:pPr>
            <w:r>
              <w:t>Displays the type of funding source options being Vault, External Funding Source, or Custodial Inventory.</w:t>
            </w:r>
          </w:p>
        </w:tc>
      </w:tr>
      <w:tr w:rsidR="007467C0" w14:paraId="40EB7D93" w14:textId="77777777" w:rsidTr="006271D1">
        <w:trPr>
          <w:cantSplit/>
        </w:trPr>
        <w:tc>
          <w:tcPr>
            <w:tcW w:w="2592" w:type="dxa"/>
            <w:tcBorders>
              <w:top w:val="single" w:sz="4" w:space="0" w:color="000000"/>
              <w:left w:val="single" w:sz="4" w:space="0" w:color="000000"/>
              <w:bottom w:val="single" w:sz="4" w:space="0" w:color="000000"/>
            </w:tcBorders>
          </w:tcPr>
          <w:p w14:paraId="73FA012D" w14:textId="77777777" w:rsidR="007467C0" w:rsidRPr="00BB4BAE" w:rsidRDefault="007467C0" w:rsidP="00BB4BAE">
            <w:pPr>
              <w:pStyle w:val="TableBody"/>
              <w:rPr>
                <w:b/>
                <w:bCs/>
              </w:rPr>
            </w:pPr>
            <w:r w:rsidRPr="00BB4BAE">
              <w:rPr>
                <w:b/>
                <w:bCs/>
              </w:rPr>
              <w:t>Order State</w:t>
            </w:r>
          </w:p>
        </w:tc>
        <w:tc>
          <w:tcPr>
            <w:tcW w:w="5483" w:type="dxa"/>
            <w:tcBorders>
              <w:top w:val="single" w:sz="4" w:space="0" w:color="000000"/>
              <w:left w:val="single" w:sz="4" w:space="0" w:color="000000"/>
              <w:bottom w:val="single" w:sz="4" w:space="0" w:color="000000"/>
              <w:right w:val="single" w:sz="4" w:space="0" w:color="000000"/>
            </w:tcBorders>
          </w:tcPr>
          <w:p w14:paraId="590C1E19" w14:textId="77777777" w:rsidR="007467C0" w:rsidRPr="0006520E" w:rsidRDefault="007467C0" w:rsidP="00BB4BAE">
            <w:pPr>
              <w:pStyle w:val="TableBody"/>
            </w:pPr>
            <w:r>
              <w:t>Gives the current state of the order which is referring to Orders Workflow.  Examples include Ordered, Approved, In Transit, et al.</w:t>
            </w:r>
          </w:p>
        </w:tc>
      </w:tr>
      <w:tr w:rsidR="007467C0" w14:paraId="07157290" w14:textId="77777777" w:rsidTr="006271D1">
        <w:trPr>
          <w:cantSplit/>
        </w:trPr>
        <w:tc>
          <w:tcPr>
            <w:tcW w:w="2592" w:type="dxa"/>
            <w:tcBorders>
              <w:top w:val="single" w:sz="4" w:space="0" w:color="000000"/>
              <w:left w:val="single" w:sz="4" w:space="0" w:color="000000"/>
              <w:bottom w:val="single" w:sz="4" w:space="0" w:color="000000"/>
            </w:tcBorders>
          </w:tcPr>
          <w:p w14:paraId="253D37BC" w14:textId="77777777" w:rsidR="007467C0" w:rsidRPr="00BB4BAE" w:rsidRDefault="007467C0" w:rsidP="00BB4BAE">
            <w:pPr>
              <w:pStyle w:val="TableBody"/>
              <w:rPr>
                <w:b/>
                <w:bCs/>
              </w:rPr>
            </w:pPr>
            <w:r w:rsidRPr="00BB4BAE">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388FFE24" w14:textId="77777777" w:rsidR="007467C0" w:rsidRDefault="007467C0" w:rsidP="00BB4BAE">
            <w:pPr>
              <w:pStyle w:val="TableBody"/>
            </w:pPr>
            <w:r>
              <w:t>Displays the currency for which the Order is for</w:t>
            </w:r>
          </w:p>
        </w:tc>
      </w:tr>
      <w:tr w:rsidR="007467C0" w14:paraId="54524227" w14:textId="77777777" w:rsidTr="006271D1">
        <w:trPr>
          <w:cantSplit/>
        </w:trPr>
        <w:tc>
          <w:tcPr>
            <w:tcW w:w="2592" w:type="dxa"/>
            <w:tcBorders>
              <w:top w:val="single" w:sz="4" w:space="0" w:color="000000"/>
              <w:left w:val="single" w:sz="4" w:space="0" w:color="000000"/>
              <w:bottom w:val="single" w:sz="4" w:space="0" w:color="000000"/>
            </w:tcBorders>
          </w:tcPr>
          <w:p w14:paraId="5CD8BCBA" w14:textId="77777777" w:rsidR="007467C0" w:rsidRPr="00BB4BAE" w:rsidRDefault="007467C0" w:rsidP="00BB4BAE">
            <w:pPr>
              <w:pStyle w:val="TableBody"/>
              <w:rPr>
                <w:b/>
                <w:bCs/>
              </w:rPr>
            </w:pPr>
            <w:r w:rsidRPr="00BB4BAE">
              <w:rPr>
                <w:b/>
                <w:bCs/>
              </w:rPr>
              <w:lastRenderedPageBreak/>
              <w:t>Recommended Amount</w:t>
            </w:r>
          </w:p>
          <w:p w14:paraId="01CD112D" w14:textId="77777777" w:rsidR="007467C0" w:rsidRPr="00BB4BAE" w:rsidRDefault="007467C0" w:rsidP="00BB4BAE">
            <w:pPr>
              <w:pStyle w:val="TableBody"/>
            </w:pPr>
            <w:r w:rsidRPr="00BB4BAE">
              <w:t>(not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3318AA83" w14:textId="6F2B9384" w:rsidR="007467C0" w:rsidRDefault="003B27C9" w:rsidP="00BB4BAE">
            <w:pPr>
              <w:pStyle w:val="TableBody"/>
            </w:pPr>
            <w:r>
              <w:t xml:space="preserve">The amount </w:t>
            </w:r>
            <w:r w:rsidR="007467C0">
              <w:t>recommended by OptiVault</w:t>
            </w:r>
          </w:p>
        </w:tc>
      </w:tr>
      <w:tr w:rsidR="007467C0" w14:paraId="13A91809" w14:textId="77777777" w:rsidTr="006271D1">
        <w:trPr>
          <w:cantSplit/>
        </w:trPr>
        <w:tc>
          <w:tcPr>
            <w:tcW w:w="2592" w:type="dxa"/>
            <w:tcBorders>
              <w:top w:val="single" w:sz="4" w:space="0" w:color="000000"/>
              <w:left w:val="single" w:sz="4" w:space="0" w:color="000000"/>
              <w:bottom w:val="single" w:sz="4" w:space="0" w:color="000000"/>
            </w:tcBorders>
          </w:tcPr>
          <w:p w14:paraId="72C0A57C" w14:textId="77777777" w:rsidR="007467C0" w:rsidRPr="00BB4BAE" w:rsidRDefault="007467C0" w:rsidP="00BB4BAE">
            <w:pPr>
              <w:pStyle w:val="TableBody"/>
              <w:rPr>
                <w:b/>
                <w:bCs/>
              </w:rPr>
            </w:pPr>
            <w:r w:rsidRPr="00BB4BAE">
              <w:rPr>
                <w:b/>
                <w:bCs/>
              </w:rPr>
              <w:t>Ordered Amount</w:t>
            </w:r>
          </w:p>
        </w:tc>
        <w:tc>
          <w:tcPr>
            <w:tcW w:w="5483" w:type="dxa"/>
            <w:tcBorders>
              <w:top w:val="single" w:sz="4" w:space="0" w:color="000000"/>
              <w:left w:val="single" w:sz="4" w:space="0" w:color="000000"/>
              <w:bottom w:val="single" w:sz="4" w:space="0" w:color="000000"/>
              <w:right w:val="single" w:sz="4" w:space="0" w:color="000000"/>
            </w:tcBorders>
          </w:tcPr>
          <w:p w14:paraId="639985A6" w14:textId="24CB8B89" w:rsidR="007467C0" w:rsidRPr="0006520E" w:rsidRDefault="003B27C9" w:rsidP="00BB4BAE">
            <w:pPr>
              <w:pStyle w:val="TableBody"/>
            </w:pPr>
            <w:r>
              <w:t xml:space="preserve">The current </w:t>
            </w:r>
            <w:r w:rsidR="007467C0">
              <w:t>total amount of the Order</w:t>
            </w:r>
          </w:p>
        </w:tc>
      </w:tr>
      <w:tr w:rsidR="007467C0" w14:paraId="6BF43E32" w14:textId="77777777" w:rsidTr="006271D1">
        <w:trPr>
          <w:cantSplit/>
        </w:trPr>
        <w:tc>
          <w:tcPr>
            <w:tcW w:w="2592" w:type="dxa"/>
            <w:tcBorders>
              <w:top w:val="single" w:sz="4" w:space="0" w:color="000000"/>
              <w:left w:val="single" w:sz="4" w:space="0" w:color="000000"/>
              <w:bottom w:val="single" w:sz="4" w:space="0" w:color="000000"/>
            </w:tcBorders>
          </w:tcPr>
          <w:p w14:paraId="590BC5DE" w14:textId="77777777" w:rsidR="007467C0" w:rsidRPr="00BB4BAE" w:rsidRDefault="007467C0" w:rsidP="00BB4BAE">
            <w:pPr>
              <w:pStyle w:val="TableBody"/>
              <w:rPr>
                <w:b/>
                <w:bCs/>
              </w:rPr>
            </w:pPr>
            <w:r w:rsidRPr="00BB4BAE">
              <w:rPr>
                <w:b/>
                <w:bCs/>
              </w:rPr>
              <w:t>Order Status</w:t>
            </w:r>
          </w:p>
        </w:tc>
        <w:tc>
          <w:tcPr>
            <w:tcW w:w="5483" w:type="dxa"/>
            <w:tcBorders>
              <w:top w:val="single" w:sz="4" w:space="0" w:color="000000"/>
              <w:left w:val="single" w:sz="4" w:space="0" w:color="000000"/>
              <w:bottom w:val="single" w:sz="4" w:space="0" w:color="000000"/>
              <w:right w:val="single" w:sz="4" w:space="0" w:color="000000"/>
            </w:tcBorders>
          </w:tcPr>
          <w:p w14:paraId="33B2C31F" w14:textId="77777777" w:rsidR="007467C0" w:rsidRDefault="007467C0" w:rsidP="00BB4BAE">
            <w:pPr>
              <w:pStyle w:val="TableBody"/>
            </w:pPr>
            <w:r>
              <w:t>Refers to the current status of the Order. (Open Recommendation, Overridden, Manual Order, Declined, et al).</w:t>
            </w:r>
          </w:p>
        </w:tc>
      </w:tr>
    </w:tbl>
    <w:p w14:paraId="51E5663E" w14:textId="7B648EF7" w:rsidR="007467C0" w:rsidRDefault="00EC4396"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5BCD94C3" w14:textId="77777777" w:rsidR="009707ED" w:rsidRPr="00D8579C" w:rsidRDefault="009707ED" w:rsidP="007467C0">
      <w:pPr>
        <w:pStyle w:val="BulletSectionReference"/>
        <w:numPr>
          <w:ilvl w:val="0"/>
          <w:numId w:val="0"/>
        </w:numPr>
        <w:rPr>
          <w:color w:val="9BBB59"/>
          <w:lang w:val="en-US"/>
        </w:rPr>
      </w:pPr>
    </w:p>
    <w:p w14:paraId="6890294B" w14:textId="77777777" w:rsidR="007467C0" w:rsidRPr="000668CE" w:rsidRDefault="007467C0" w:rsidP="007467C0">
      <w:pPr>
        <w:pStyle w:val="Heading3"/>
      </w:pPr>
      <w:bookmarkStart w:id="429" w:name="_Toc74556372"/>
      <w:bookmarkStart w:id="430" w:name="_Toc127491561"/>
      <w:bookmarkStart w:id="431" w:name="_Toc128021094"/>
      <w:r>
        <w:t>Vault Recommendations</w:t>
      </w:r>
      <w:bookmarkEnd w:id="429"/>
      <w:bookmarkEnd w:id="430"/>
      <w:bookmarkEnd w:id="431"/>
    </w:p>
    <w:p w14:paraId="7D8D1B1A" w14:textId="77777777" w:rsidR="007467C0" w:rsidRDefault="007467C0" w:rsidP="00BB4BAE">
      <w:pPr>
        <w:pStyle w:val="BodyText"/>
      </w:pPr>
      <w:r>
        <w:t>Vault Recommendations provides the user with detail about cash order/shipment recommendations made by OptiVault.</w:t>
      </w:r>
    </w:p>
    <w:p w14:paraId="2955B420" w14:textId="77777777" w:rsidR="007467C0" w:rsidRDefault="007467C0" w:rsidP="007467C0">
      <w:pPr>
        <w:pStyle w:val="Caption"/>
      </w:pPr>
      <w:bookmarkStart w:id="432" w:name="_Toc74556446"/>
      <w:bookmarkStart w:id="433" w:name="_Toc128022123"/>
      <w:r>
        <w:t xml:space="preserve">Figure </w:t>
      </w:r>
      <w:r>
        <w:fldChar w:fldCharType="begin"/>
      </w:r>
      <w:r>
        <w:instrText xml:space="preserve"> SEQ Figure \* ARABIC </w:instrText>
      </w:r>
      <w:r>
        <w:fldChar w:fldCharType="separate"/>
      </w:r>
      <w:r>
        <w:rPr>
          <w:noProof/>
        </w:rPr>
        <w:t>14</w:t>
      </w:r>
      <w:r>
        <w:fldChar w:fldCharType="end"/>
      </w:r>
      <w:r>
        <w:t>: Vault Recommendations Page</w:t>
      </w:r>
      <w:bookmarkEnd w:id="432"/>
      <w:bookmarkEnd w:id="433"/>
    </w:p>
    <w:p w14:paraId="57EBF6E1" w14:textId="77777777" w:rsidR="007467C0" w:rsidRDefault="007467C0">
      <w:pPr>
        <w:spacing w:after="0" w:line="240" w:lineRule="auto"/>
        <w:jc w:val="center"/>
        <w:pPrChange w:id="434" w:author="Moses, Robbie" w:date="2023-02-14T03:18:00Z">
          <w:pPr>
            <w:jc w:val="center"/>
          </w:pPr>
        </w:pPrChange>
      </w:pPr>
      <w:r>
        <w:rPr>
          <w:noProof/>
        </w:rPr>
        <w:drawing>
          <wp:inline distT="0" distB="0" distL="0" distR="0" wp14:anchorId="25740278" wp14:editId="71E5AA49">
            <wp:extent cx="5057775" cy="2107406"/>
            <wp:effectExtent l="76200" t="76200" r="123825" b="140970"/>
            <wp:docPr id="1512635298" name="Picture 151263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057775" cy="2107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6B0BFA" w14:textId="77777777" w:rsidR="007467C0" w:rsidRPr="00D8579C" w:rsidRDefault="00A86615">
      <w:pPr>
        <w:pStyle w:val="BulletSectionReference"/>
        <w:numPr>
          <w:ilvl w:val="0"/>
          <w:numId w:val="0"/>
        </w:numPr>
        <w:spacing w:line="240" w:lineRule="auto"/>
        <w:rPr>
          <w:color w:val="9BBB59"/>
          <w:lang w:val="en-US"/>
        </w:rPr>
        <w:pPrChange w:id="435" w:author="Moses, Robbie" w:date="2023-02-14T03:18:00Z">
          <w:pPr>
            <w:pStyle w:val="BulletSectionReference"/>
            <w:numPr>
              <w:numId w:val="0"/>
            </w:numPr>
            <w:ind w:left="0" w:firstLine="0"/>
          </w:pPr>
        </w:pPrChange>
      </w:pPr>
      <w:r>
        <w:fldChar w:fldCharType="begin"/>
      </w:r>
      <w:r>
        <w:instrText xml:space="preserve"> HYPERLINK \l "_Cashpoint</w:instrText>
      </w:r>
      <w:r>
        <w:instrText>Orders</w:instrText>
      </w:r>
      <w:r>
        <w:instrText xml:space="preserve">Order_Overview" </w:instrText>
      </w:r>
      <w:r>
        <w:fldChar w:fldCharType="separate"/>
      </w:r>
      <w:r w:rsidR="007467C0" w:rsidRPr="00D8579C">
        <w:rPr>
          <w:rStyle w:val="Hyperlink"/>
          <w:rFonts w:eastAsiaTheme="majorEastAsia"/>
          <w:color w:val="9BBB59"/>
          <w:lang w:val="en-US"/>
        </w:rPr>
        <w:t>Return to: Cashpoint Orders</w:t>
      </w:r>
      <w:r>
        <w:rPr>
          <w:rStyle w:val="Hyperlink"/>
          <w:rFonts w:eastAsiaTheme="majorEastAsia"/>
          <w:color w:val="9BBB59"/>
          <w:lang w:val="en-US"/>
        </w:rPr>
        <w:fldChar w:fldCharType="end"/>
      </w:r>
    </w:p>
    <w:p w14:paraId="2FB7416D" w14:textId="77777777" w:rsidR="007467C0" w:rsidRPr="005923D2" w:rsidRDefault="007467C0" w:rsidP="007467C0"/>
    <w:p w14:paraId="2455B0A4" w14:textId="77777777" w:rsidR="007467C0" w:rsidRPr="002D47C4" w:rsidRDefault="007467C0" w:rsidP="007467C0">
      <w:pPr>
        <w:pStyle w:val="Caption"/>
        <w:rPr>
          <w:lang w:val="en-US"/>
        </w:rPr>
      </w:pPr>
      <w:bookmarkStart w:id="436" w:name="_Toc74556666"/>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27</w:t>
      </w:r>
      <w:r>
        <w:rPr>
          <w:noProof/>
        </w:rPr>
        <w:fldChar w:fldCharType="end"/>
      </w:r>
      <w:r w:rsidRPr="002D47C4">
        <w:rPr>
          <w:lang w:val="en-US"/>
        </w:rPr>
        <w:t xml:space="preserve">: </w:t>
      </w:r>
      <w:r>
        <w:rPr>
          <w:lang w:val="en-US"/>
        </w:rPr>
        <w:t xml:space="preserve">Vault Recommendation </w:t>
      </w:r>
      <w:r w:rsidRPr="002D47C4">
        <w:rPr>
          <w:lang w:val="en-US"/>
        </w:rPr>
        <w:t>Description</w:t>
      </w:r>
      <w:bookmarkEnd w:id="436"/>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14:paraId="0C497E91"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06664658" w14:textId="77777777" w:rsidR="007467C0" w:rsidRDefault="007467C0">
            <w:pPr>
              <w:pStyle w:val="TableHeader"/>
              <w:pPrChange w:id="437" w:author="Pinnu, Sainath" w:date="2023-03-29T11:36:00Z">
                <w:pPr>
                  <w:pStyle w:val="TableHeader"/>
                  <w:snapToGrid w:val="0"/>
                </w:pPr>
              </w:pPrChange>
            </w:pPr>
            <w:r>
              <w:t xml:space="preserve">Field </w:t>
            </w:r>
          </w:p>
        </w:tc>
        <w:tc>
          <w:tcPr>
            <w:tcW w:w="5390" w:type="dxa"/>
            <w:tcBorders>
              <w:top w:val="single" w:sz="4" w:space="0" w:color="000000"/>
              <w:left w:val="single" w:sz="4" w:space="0" w:color="000000"/>
              <w:bottom w:val="double" w:sz="1" w:space="0" w:color="000000"/>
              <w:right w:val="single" w:sz="4" w:space="0" w:color="000000"/>
            </w:tcBorders>
            <w:shd w:val="clear" w:color="auto" w:fill="60C03A"/>
          </w:tcPr>
          <w:p w14:paraId="1CA54B61" w14:textId="77777777" w:rsidR="007467C0" w:rsidRDefault="007467C0">
            <w:pPr>
              <w:pStyle w:val="TableHeader"/>
              <w:pPrChange w:id="438" w:author="Pinnu, Sainath" w:date="2023-03-29T11:36:00Z">
                <w:pPr>
                  <w:pStyle w:val="TableHeader"/>
                  <w:snapToGrid w:val="0"/>
                </w:pPr>
              </w:pPrChange>
            </w:pPr>
            <w:r>
              <w:t>Description</w:t>
            </w:r>
          </w:p>
        </w:tc>
      </w:tr>
      <w:tr w:rsidR="007467C0" w14:paraId="056C85F5" w14:textId="77777777" w:rsidTr="006271D1">
        <w:trPr>
          <w:cantSplit/>
        </w:trPr>
        <w:tc>
          <w:tcPr>
            <w:tcW w:w="2592" w:type="dxa"/>
            <w:tcBorders>
              <w:top w:val="single" w:sz="4" w:space="0" w:color="000000"/>
              <w:left w:val="single" w:sz="4" w:space="0" w:color="000000"/>
              <w:bottom w:val="single" w:sz="4" w:space="0" w:color="000000"/>
            </w:tcBorders>
          </w:tcPr>
          <w:p w14:paraId="7A89283C" w14:textId="77777777" w:rsidR="007467C0" w:rsidRPr="00BB4BAE" w:rsidRDefault="007467C0" w:rsidP="00BB4BAE">
            <w:pPr>
              <w:pStyle w:val="TableBody"/>
              <w:rPr>
                <w:b/>
                <w:bCs/>
              </w:rPr>
            </w:pPr>
            <w:r w:rsidRPr="00BB4BAE">
              <w:rPr>
                <w:b/>
                <w:bCs/>
              </w:rPr>
              <w:t>Vault ID</w:t>
            </w:r>
          </w:p>
        </w:tc>
        <w:tc>
          <w:tcPr>
            <w:tcW w:w="5390" w:type="dxa"/>
            <w:tcBorders>
              <w:top w:val="single" w:sz="4" w:space="0" w:color="000000"/>
              <w:left w:val="single" w:sz="4" w:space="0" w:color="000000"/>
              <w:bottom w:val="single" w:sz="4" w:space="0" w:color="000000"/>
              <w:right w:val="single" w:sz="4" w:space="0" w:color="000000"/>
            </w:tcBorders>
          </w:tcPr>
          <w:p w14:paraId="7AD98266" w14:textId="0C074D4E" w:rsidR="007467C0" w:rsidRPr="001126F6" w:rsidRDefault="00F25C77" w:rsidP="00BB4BAE">
            <w:pPr>
              <w:pStyle w:val="TableBody"/>
              <w:rPr>
                <w:lang w:val="en-US"/>
              </w:rPr>
            </w:pPr>
            <w:r>
              <w:t>A u</w:t>
            </w:r>
            <w:r w:rsidR="007467C0">
              <w:t>nique alpha</w:t>
            </w:r>
            <w:r w:rsidR="007371AC">
              <w:t>-</w:t>
            </w:r>
            <w:r w:rsidR="007467C0">
              <w:t xml:space="preserve">numeric code that identifies the </w:t>
            </w:r>
            <w:r w:rsidR="007467C0">
              <w:rPr>
                <w:lang w:val="en-US"/>
              </w:rPr>
              <w:t>Vault</w:t>
            </w:r>
          </w:p>
        </w:tc>
      </w:tr>
      <w:tr w:rsidR="007467C0" w14:paraId="643F0D14" w14:textId="77777777" w:rsidTr="006271D1">
        <w:trPr>
          <w:cantSplit/>
        </w:trPr>
        <w:tc>
          <w:tcPr>
            <w:tcW w:w="2592" w:type="dxa"/>
            <w:tcBorders>
              <w:top w:val="single" w:sz="4" w:space="0" w:color="000000"/>
              <w:left w:val="single" w:sz="4" w:space="0" w:color="000000"/>
              <w:bottom w:val="single" w:sz="4" w:space="0" w:color="000000"/>
            </w:tcBorders>
          </w:tcPr>
          <w:p w14:paraId="2F5BC812" w14:textId="77777777" w:rsidR="007467C0" w:rsidRPr="00BB4BAE" w:rsidRDefault="007467C0" w:rsidP="00BB4BAE">
            <w:pPr>
              <w:pStyle w:val="TableBody"/>
              <w:rPr>
                <w:b/>
                <w:bCs/>
              </w:rPr>
            </w:pPr>
            <w:r w:rsidRPr="00BB4BAE">
              <w:rPr>
                <w:b/>
                <w:bCs/>
              </w:rPr>
              <w:t>Funding Source</w:t>
            </w:r>
          </w:p>
        </w:tc>
        <w:tc>
          <w:tcPr>
            <w:tcW w:w="5390" w:type="dxa"/>
            <w:tcBorders>
              <w:top w:val="single" w:sz="4" w:space="0" w:color="000000"/>
              <w:left w:val="single" w:sz="4" w:space="0" w:color="000000"/>
              <w:bottom w:val="single" w:sz="4" w:space="0" w:color="000000"/>
              <w:right w:val="single" w:sz="4" w:space="0" w:color="000000"/>
            </w:tcBorders>
          </w:tcPr>
          <w:p w14:paraId="6F1719A0" w14:textId="6277F420" w:rsidR="007467C0" w:rsidRPr="00440A1E" w:rsidRDefault="00EC1637" w:rsidP="00BB4BAE">
            <w:pPr>
              <w:pStyle w:val="TableBody"/>
              <w:rPr>
                <w:lang w:val="en-US"/>
              </w:rPr>
            </w:pPr>
            <w:r>
              <w:rPr>
                <w:lang w:val="en-US"/>
              </w:rPr>
              <w:t xml:space="preserve">The default </w:t>
            </w:r>
            <w:r w:rsidR="007467C0">
              <w:rPr>
                <w:lang w:val="en-US"/>
              </w:rPr>
              <w:t>will be to Default Funding Source</w:t>
            </w:r>
          </w:p>
        </w:tc>
      </w:tr>
      <w:tr w:rsidR="007467C0" w14:paraId="07EDB16A" w14:textId="77777777" w:rsidTr="006271D1">
        <w:trPr>
          <w:cantSplit/>
        </w:trPr>
        <w:tc>
          <w:tcPr>
            <w:tcW w:w="2592" w:type="dxa"/>
            <w:tcBorders>
              <w:top w:val="single" w:sz="4" w:space="0" w:color="000000"/>
              <w:left w:val="single" w:sz="4" w:space="0" w:color="000000"/>
              <w:bottom w:val="single" w:sz="4" w:space="0" w:color="000000"/>
            </w:tcBorders>
          </w:tcPr>
          <w:p w14:paraId="61E59F24" w14:textId="77777777" w:rsidR="007467C0" w:rsidRPr="00BB4BAE" w:rsidRDefault="007467C0" w:rsidP="00BB4BAE">
            <w:pPr>
              <w:pStyle w:val="TableBody"/>
              <w:rPr>
                <w:b/>
                <w:bCs/>
              </w:rPr>
            </w:pPr>
            <w:r w:rsidRPr="00BB4BAE">
              <w:rPr>
                <w:b/>
                <w:bCs/>
              </w:rPr>
              <w:t>Recommendation Date</w:t>
            </w:r>
          </w:p>
          <w:p w14:paraId="411710FA" w14:textId="77777777" w:rsidR="007467C0" w:rsidRPr="00BB4BAE" w:rsidRDefault="007467C0" w:rsidP="00BB4BAE">
            <w:pPr>
              <w:pStyle w:val="TableBody"/>
              <w:rPr>
                <w:b/>
                <w:bCs/>
              </w:rPr>
            </w:pPr>
          </w:p>
        </w:tc>
        <w:tc>
          <w:tcPr>
            <w:tcW w:w="5390" w:type="dxa"/>
            <w:tcBorders>
              <w:top w:val="single" w:sz="4" w:space="0" w:color="000000"/>
              <w:left w:val="single" w:sz="4" w:space="0" w:color="000000"/>
              <w:bottom w:val="single" w:sz="4" w:space="0" w:color="000000"/>
              <w:right w:val="single" w:sz="4" w:space="0" w:color="000000"/>
            </w:tcBorders>
          </w:tcPr>
          <w:p w14:paraId="2CF32C0D" w14:textId="3CBC2E43" w:rsidR="007467C0" w:rsidRPr="00F876C9" w:rsidRDefault="007467C0" w:rsidP="00BB4BAE">
            <w:pPr>
              <w:pStyle w:val="TableBody"/>
              <w:rPr>
                <w:lang w:val="en-US"/>
              </w:rPr>
            </w:pPr>
            <w:r>
              <w:rPr>
                <w:lang w:val="en-US"/>
              </w:rPr>
              <w:t>Date the recommendation generated by OptiVault</w:t>
            </w:r>
          </w:p>
        </w:tc>
      </w:tr>
      <w:tr w:rsidR="007467C0" w14:paraId="1F030751" w14:textId="77777777" w:rsidTr="006271D1">
        <w:trPr>
          <w:cantSplit/>
        </w:trPr>
        <w:tc>
          <w:tcPr>
            <w:tcW w:w="2592" w:type="dxa"/>
            <w:tcBorders>
              <w:top w:val="single" w:sz="4" w:space="0" w:color="000000"/>
              <w:left w:val="single" w:sz="4" w:space="0" w:color="000000"/>
              <w:bottom w:val="single" w:sz="4" w:space="0" w:color="000000"/>
            </w:tcBorders>
          </w:tcPr>
          <w:p w14:paraId="44BBD5F2" w14:textId="77777777" w:rsidR="007467C0" w:rsidRPr="00BB4BAE" w:rsidRDefault="007467C0" w:rsidP="00BB4BAE">
            <w:pPr>
              <w:pStyle w:val="TableBody"/>
              <w:rPr>
                <w:b/>
                <w:bCs/>
              </w:rPr>
            </w:pPr>
            <w:r w:rsidRPr="00BB4BAE">
              <w:rPr>
                <w:b/>
                <w:bCs/>
              </w:rPr>
              <w:lastRenderedPageBreak/>
              <w:t>Due Date</w:t>
            </w:r>
          </w:p>
        </w:tc>
        <w:tc>
          <w:tcPr>
            <w:tcW w:w="5390" w:type="dxa"/>
            <w:tcBorders>
              <w:top w:val="single" w:sz="4" w:space="0" w:color="000000"/>
              <w:left w:val="single" w:sz="4" w:space="0" w:color="000000"/>
              <w:bottom w:val="single" w:sz="4" w:space="0" w:color="000000"/>
              <w:right w:val="single" w:sz="4" w:space="0" w:color="000000"/>
            </w:tcBorders>
          </w:tcPr>
          <w:p w14:paraId="750B85B8" w14:textId="0D60BE0B" w:rsidR="007467C0" w:rsidRDefault="007467C0" w:rsidP="00BB4BAE">
            <w:pPr>
              <w:pStyle w:val="TableBody"/>
            </w:pPr>
            <w:r>
              <w:t xml:space="preserve">Due date indicates the date when the ordered cash will be available. Normally, the due date </w:t>
            </w:r>
            <w:r w:rsidR="007371AC">
              <w:t>considers</w:t>
            </w:r>
            <w:r>
              <w:t xml:space="preserve"> the lead</w:t>
            </w:r>
            <w:r w:rsidR="00EC1637">
              <w:t xml:space="preserve"> </w:t>
            </w:r>
            <w:r>
              <w:t xml:space="preserve">time of the Cashpoint, the service days available, the holiday and other constraints defined in the application.  </w:t>
            </w:r>
          </w:p>
          <w:p w14:paraId="5615D7C2" w14:textId="64040EE8" w:rsidR="007467C0" w:rsidRDefault="007467C0" w:rsidP="00BB4BAE">
            <w:pPr>
              <w:pStyle w:val="TableBody"/>
            </w:pPr>
            <w:r>
              <w:rPr>
                <w:lang w:val="en-US"/>
              </w:rPr>
              <w:t xml:space="preserve">OptiVault </w:t>
            </w:r>
            <w:r>
              <w:t>use</w:t>
            </w:r>
            <w:r>
              <w:rPr>
                <w:lang w:val="en-US"/>
              </w:rPr>
              <w:t>s</w:t>
            </w:r>
            <w:r>
              <w:t xml:space="preserve"> the smart calendar to control the dates. Only those dates viable for delivery/return under the </w:t>
            </w:r>
            <w:r>
              <w:rPr>
                <w:lang w:val="en-US"/>
              </w:rPr>
              <w:t>Vault</w:t>
            </w:r>
            <w:r>
              <w:t xml:space="preserve"> definition will be allowed. As an example, if a Cashpoint has a service lead time of 1 day, and the only available d</w:t>
            </w:r>
            <w:r w:rsidR="00705804">
              <w:t>ays</w:t>
            </w:r>
            <w:r>
              <w:t xml:space="preserve"> for delivery </w:t>
            </w:r>
            <w:r w:rsidR="001D51FB">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7467C0" w14:paraId="22B6A82F" w14:textId="77777777" w:rsidTr="006271D1">
        <w:trPr>
          <w:cantSplit/>
        </w:trPr>
        <w:tc>
          <w:tcPr>
            <w:tcW w:w="2592" w:type="dxa"/>
            <w:tcBorders>
              <w:top w:val="single" w:sz="4" w:space="0" w:color="000000"/>
              <w:left w:val="single" w:sz="4" w:space="0" w:color="000000"/>
              <w:bottom w:val="single" w:sz="4" w:space="0" w:color="000000"/>
            </w:tcBorders>
          </w:tcPr>
          <w:p w14:paraId="523C8019" w14:textId="77777777" w:rsidR="007467C0" w:rsidRPr="00BB4BAE" w:rsidRDefault="007467C0" w:rsidP="00BB4BAE">
            <w:pPr>
              <w:pStyle w:val="TableBody"/>
              <w:rPr>
                <w:b/>
                <w:bCs/>
              </w:rPr>
            </w:pPr>
            <w:r w:rsidRPr="00BB4BAE">
              <w:rPr>
                <w:b/>
                <w:bCs/>
              </w:rPr>
              <w:t>Funding Source Type</w:t>
            </w:r>
          </w:p>
        </w:tc>
        <w:tc>
          <w:tcPr>
            <w:tcW w:w="5390" w:type="dxa"/>
            <w:tcBorders>
              <w:top w:val="single" w:sz="4" w:space="0" w:color="000000"/>
              <w:left w:val="single" w:sz="4" w:space="0" w:color="000000"/>
              <w:bottom w:val="single" w:sz="4" w:space="0" w:color="000000"/>
              <w:right w:val="single" w:sz="4" w:space="0" w:color="000000"/>
            </w:tcBorders>
          </w:tcPr>
          <w:p w14:paraId="760B1878" w14:textId="13FDECB6" w:rsidR="007467C0" w:rsidRPr="002403E0" w:rsidRDefault="0050763A" w:rsidP="00BB4BAE">
            <w:pPr>
              <w:pStyle w:val="TableBody"/>
              <w:rPr>
                <w:lang w:val="en-US"/>
              </w:rPr>
            </w:pPr>
            <w:r>
              <w:rPr>
                <w:lang w:val="en-US"/>
              </w:rPr>
              <w:t>R</w:t>
            </w:r>
            <w:r w:rsidR="007467C0">
              <w:rPr>
                <w:lang w:val="en-US"/>
              </w:rPr>
              <w:t>efer</w:t>
            </w:r>
            <w:r>
              <w:rPr>
                <w:lang w:val="en-US"/>
              </w:rPr>
              <w:t>s</w:t>
            </w:r>
            <w:r w:rsidR="007467C0">
              <w:rPr>
                <w:lang w:val="en-US"/>
              </w:rPr>
              <w:t xml:space="preserve"> to the type of cash source</w:t>
            </w:r>
            <w:r w:rsidR="00585B1D">
              <w:rPr>
                <w:lang w:val="en-US"/>
              </w:rPr>
              <w:t>.</w:t>
            </w:r>
            <w:r w:rsidR="007467C0">
              <w:rPr>
                <w:lang w:val="en-US"/>
              </w:rPr>
              <w:t xml:space="preserve"> </w:t>
            </w:r>
            <w:r w:rsidR="00585B1D">
              <w:rPr>
                <w:lang w:val="en-US"/>
              </w:rPr>
              <w:t>T</w:t>
            </w:r>
            <w:r w:rsidR="007467C0">
              <w:rPr>
                <w:lang w:val="en-US"/>
              </w:rPr>
              <w:t xml:space="preserve">he funding source </w:t>
            </w:r>
            <w:r w:rsidR="00585B1D">
              <w:rPr>
                <w:lang w:val="en-US"/>
              </w:rPr>
              <w:t>o</w:t>
            </w:r>
            <w:r w:rsidR="007467C0">
              <w:rPr>
                <w:lang w:val="en-US"/>
              </w:rPr>
              <w:t>ptions are Vault, Commercial, Custodial Inventory, and External Funding Source</w:t>
            </w:r>
          </w:p>
        </w:tc>
      </w:tr>
      <w:tr w:rsidR="007467C0" w14:paraId="02258F29" w14:textId="77777777" w:rsidTr="006271D1">
        <w:trPr>
          <w:cantSplit/>
        </w:trPr>
        <w:tc>
          <w:tcPr>
            <w:tcW w:w="2592" w:type="dxa"/>
            <w:tcBorders>
              <w:top w:val="single" w:sz="4" w:space="0" w:color="000000"/>
              <w:left w:val="single" w:sz="4" w:space="0" w:color="000000"/>
              <w:bottom w:val="single" w:sz="4" w:space="0" w:color="000000"/>
            </w:tcBorders>
          </w:tcPr>
          <w:p w14:paraId="545EDED3" w14:textId="77777777" w:rsidR="007467C0" w:rsidRPr="00BB4BAE" w:rsidRDefault="007467C0" w:rsidP="00BB4BAE">
            <w:pPr>
              <w:pStyle w:val="TableBody"/>
              <w:rPr>
                <w:b/>
                <w:bCs/>
              </w:rPr>
            </w:pPr>
            <w:r w:rsidRPr="00BB4BAE">
              <w:rPr>
                <w:b/>
                <w:bCs/>
              </w:rPr>
              <w:t>Action</w:t>
            </w:r>
          </w:p>
        </w:tc>
        <w:tc>
          <w:tcPr>
            <w:tcW w:w="5390" w:type="dxa"/>
            <w:tcBorders>
              <w:top w:val="single" w:sz="4" w:space="0" w:color="000000"/>
              <w:left w:val="single" w:sz="4" w:space="0" w:color="000000"/>
              <w:bottom w:val="single" w:sz="4" w:space="0" w:color="000000"/>
              <w:right w:val="single" w:sz="4" w:space="0" w:color="000000"/>
            </w:tcBorders>
          </w:tcPr>
          <w:p w14:paraId="569736FE" w14:textId="77777777" w:rsidR="007467C0" w:rsidRPr="00A430C1" w:rsidRDefault="007467C0" w:rsidP="00BB4BAE">
            <w:pPr>
              <w:pStyle w:val="TableBody"/>
              <w:rPr>
                <w:lang w:val="en-US"/>
              </w:rPr>
            </w:pPr>
            <w:r>
              <w:rPr>
                <w:lang w:val="en-US"/>
              </w:rPr>
              <w:t>Shows the action recommended by OptiVault.</w:t>
            </w:r>
          </w:p>
        </w:tc>
      </w:tr>
      <w:tr w:rsidR="007467C0" w14:paraId="752C163A" w14:textId="77777777" w:rsidTr="006271D1">
        <w:trPr>
          <w:cantSplit/>
        </w:trPr>
        <w:tc>
          <w:tcPr>
            <w:tcW w:w="2592" w:type="dxa"/>
            <w:tcBorders>
              <w:top w:val="single" w:sz="4" w:space="0" w:color="000000"/>
              <w:left w:val="single" w:sz="4" w:space="0" w:color="000000"/>
              <w:bottom w:val="single" w:sz="4" w:space="0" w:color="000000"/>
            </w:tcBorders>
          </w:tcPr>
          <w:p w14:paraId="75F1C60C" w14:textId="77777777" w:rsidR="007467C0" w:rsidRPr="00BB4BAE" w:rsidRDefault="007467C0" w:rsidP="00BB4BAE">
            <w:pPr>
              <w:pStyle w:val="TableBody"/>
              <w:rPr>
                <w:b/>
                <w:bCs/>
              </w:rPr>
            </w:pPr>
            <w:r w:rsidRPr="00BB4BAE">
              <w:rPr>
                <w:b/>
                <w:bCs/>
              </w:rPr>
              <w:t>Custom 1-10</w:t>
            </w:r>
          </w:p>
        </w:tc>
        <w:tc>
          <w:tcPr>
            <w:tcW w:w="5390" w:type="dxa"/>
            <w:tcBorders>
              <w:top w:val="single" w:sz="4" w:space="0" w:color="000000"/>
              <w:left w:val="single" w:sz="4" w:space="0" w:color="000000"/>
              <w:bottom w:val="single" w:sz="4" w:space="0" w:color="000000"/>
              <w:right w:val="single" w:sz="4" w:space="0" w:color="000000"/>
            </w:tcBorders>
          </w:tcPr>
          <w:p w14:paraId="5747B65E" w14:textId="2BF59D60" w:rsidR="007467C0" w:rsidRPr="008A42EA" w:rsidRDefault="007467C0" w:rsidP="00BB4BAE">
            <w:pPr>
              <w:pStyle w:val="TableBody"/>
              <w:rPr>
                <w:lang w:val="en-US"/>
              </w:rPr>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59489FD8" w14:textId="77777777" w:rsidTr="006271D1">
        <w:trPr>
          <w:cantSplit/>
        </w:trPr>
        <w:tc>
          <w:tcPr>
            <w:tcW w:w="2592" w:type="dxa"/>
            <w:tcBorders>
              <w:top w:val="single" w:sz="4" w:space="0" w:color="000000"/>
              <w:left w:val="single" w:sz="4" w:space="0" w:color="000000"/>
              <w:bottom w:val="single" w:sz="4" w:space="0" w:color="000000"/>
            </w:tcBorders>
          </w:tcPr>
          <w:p w14:paraId="375DA65B" w14:textId="77777777" w:rsidR="007467C0" w:rsidRPr="00BB4BAE" w:rsidRDefault="007467C0" w:rsidP="00BB4BAE">
            <w:pPr>
              <w:pStyle w:val="TableBody"/>
              <w:rPr>
                <w:b/>
                <w:bCs/>
              </w:rPr>
            </w:pPr>
            <w:r w:rsidRPr="00BB4BAE">
              <w:rPr>
                <w:b/>
                <w:bCs/>
              </w:rPr>
              <w:t xml:space="preserve">Amount </w:t>
            </w:r>
            <w:r w:rsidRPr="00BB4BAE">
              <w:t>(Recommended Denominations Panel)</w:t>
            </w:r>
          </w:p>
        </w:tc>
        <w:tc>
          <w:tcPr>
            <w:tcW w:w="5390" w:type="dxa"/>
            <w:tcBorders>
              <w:top w:val="single" w:sz="4" w:space="0" w:color="000000"/>
              <w:left w:val="single" w:sz="4" w:space="0" w:color="000000"/>
              <w:bottom w:val="single" w:sz="4" w:space="0" w:color="000000"/>
              <w:right w:val="single" w:sz="4" w:space="0" w:color="000000"/>
            </w:tcBorders>
          </w:tcPr>
          <w:p w14:paraId="1EC3D17E" w14:textId="77777777" w:rsidR="007467C0" w:rsidRPr="00A430C1" w:rsidRDefault="007467C0" w:rsidP="00BB4BAE">
            <w:pPr>
              <w:pStyle w:val="TableBody"/>
              <w:rPr>
                <w:lang w:val="en-US"/>
              </w:rPr>
            </w:pPr>
            <w:r>
              <w:rPr>
                <w:lang w:val="en-US"/>
              </w:rPr>
              <w:t>OptiVault shows the Currency, Denomination, and Amount being recommended for inclusion in the action.</w:t>
            </w:r>
          </w:p>
        </w:tc>
      </w:tr>
      <w:tr w:rsidR="007467C0" w14:paraId="2BD986F2" w14:textId="77777777" w:rsidTr="006271D1">
        <w:trPr>
          <w:cantSplit/>
        </w:trPr>
        <w:tc>
          <w:tcPr>
            <w:tcW w:w="2592" w:type="dxa"/>
            <w:tcBorders>
              <w:top w:val="single" w:sz="4" w:space="0" w:color="000000"/>
              <w:left w:val="single" w:sz="4" w:space="0" w:color="000000"/>
              <w:bottom w:val="single" w:sz="4" w:space="0" w:color="000000"/>
            </w:tcBorders>
          </w:tcPr>
          <w:p w14:paraId="52290FD6" w14:textId="77777777" w:rsidR="007467C0" w:rsidRPr="00BB4BAE" w:rsidRDefault="007467C0" w:rsidP="00BB4BAE">
            <w:pPr>
              <w:pStyle w:val="TableBody"/>
              <w:rPr>
                <w:b/>
                <w:bCs/>
              </w:rPr>
            </w:pPr>
            <w:r w:rsidRPr="00BB4BAE">
              <w:rPr>
                <w:b/>
                <w:bCs/>
              </w:rPr>
              <w:t>Accept Button</w:t>
            </w:r>
          </w:p>
        </w:tc>
        <w:tc>
          <w:tcPr>
            <w:tcW w:w="5390" w:type="dxa"/>
            <w:tcBorders>
              <w:top w:val="single" w:sz="4" w:space="0" w:color="000000"/>
              <w:left w:val="single" w:sz="4" w:space="0" w:color="000000"/>
              <w:bottom w:val="single" w:sz="4" w:space="0" w:color="000000"/>
              <w:right w:val="single" w:sz="4" w:space="0" w:color="000000"/>
            </w:tcBorders>
          </w:tcPr>
          <w:p w14:paraId="0C5173F0" w14:textId="245E1A7C" w:rsidR="007467C0" w:rsidRPr="00A430C1" w:rsidRDefault="007467C0" w:rsidP="00BB4BAE">
            <w:pPr>
              <w:pStyle w:val="TableBody"/>
              <w:rPr>
                <w:lang w:val="en-US"/>
              </w:rPr>
            </w:pPr>
            <w:r>
              <w:rPr>
                <w:lang w:val="en-US"/>
              </w:rPr>
              <w:t>User</w:t>
            </w:r>
            <w:r w:rsidR="00473705">
              <w:rPr>
                <w:lang w:val="en-US"/>
              </w:rPr>
              <w:t>s</w:t>
            </w:r>
            <w:r>
              <w:rPr>
                <w:lang w:val="en-US"/>
              </w:rPr>
              <w:t xml:space="preserve"> can select this to convert the Recommendation to an Order as OptiVault has recommended it</w:t>
            </w:r>
          </w:p>
        </w:tc>
      </w:tr>
      <w:tr w:rsidR="007467C0" w14:paraId="62003D81" w14:textId="77777777" w:rsidTr="006271D1">
        <w:trPr>
          <w:cantSplit/>
        </w:trPr>
        <w:tc>
          <w:tcPr>
            <w:tcW w:w="2592" w:type="dxa"/>
            <w:tcBorders>
              <w:top w:val="single" w:sz="4" w:space="0" w:color="000000"/>
              <w:left w:val="single" w:sz="4" w:space="0" w:color="000000"/>
              <w:bottom w:val="single" w:sz="4" w:space="0" w:color="000000"/>
            </w:tcBorders>
          </w:tcPr>
          <w:p w14:paraId="531AB3B3" w14:textId="77777777" w:rsidR="007467C0" w:rsidRPr="00BB4BAE" w:rsidRDefault="007467C0" w:rsidP="00BB4BAE">
            <w:pPr>
              <w:pStyle w:val="TableBody"/>
              <w:rPr>
                <w:b/>
                <w:bCs/>
              </w:rPr>
            </w:pPr>
            <w:r w:rsidRPr="00BB4BAE">
              <w:rPr>
                <w:b/>
                <w:bCs/>
              </w:rPr>
              <w:t>Override</w:t>
            </w:r>
          </w:p>
        </w:tc>
        <w:tc>
          <w:tcPr>
            <w:tcW w:w="5390" w:type="dxa"/>
            <w:tcBorders>
              <w:top w:val="single" w:sz="4" w:space="0" w:color="000000"/>
              <w:left w:val="single" w:sz="4" w:space="0" w:color="000000"/>
              <w:bottom w:val="single" w:sz="4" w:space="0" w:color="000000"/>
              <w:right w:val="single" w:sz="4" w:space="0" w:color="000000"/>
            </w:tcBorders>
          </w:tcPr>
          <w:p w14:paraId="426CC64D" w14:textId="122B3D91" w:rsidR="007467C0" w:rsidRPr="00A430C1" w:rsidRDefault="00473705" w:rsidP="00BB4BAE">
            <w:pPr>
              <w:pStyle w:val="TableBody"/>
              <w:rPr>
                <w:lang w:val="en-US"/>
              </w:rPr>
            </w:pPr>
            <w:r>
              <w:rPr>
                <w:lang w:val="en-US"/>
              </w:rPr>
              <w:t xml:space="preserve">The user </w:t>
            </w:r>
            <w:r w:rsidR="007467C0">
              <w:rPr>
                <w:lang w:val="en-US"/>
              </w:rPr>
              <w:t xml:space="preserve">selects to advance to the Override Recommendations screen to alter the </w:t>
            </w:r>
            <w:r>
              <w:rPr>
                <w:lang w:val="en-US"/>
              </w:rPr>
              <w:t>system-</w:t>
            </w:r>
            <w:r w:rsidR="007467C0">
              <w:rPr>
                <w:lang w:val="en-US"/>
              </w:rPr>
              <w:t>generated recommendation (see below)</w:t>
            </w:r>
          </w:p>
        </w:tc>
      </w:tr>
      <w:tr w:rsidR="007467C0" w14:paraId="30C06DB7" w14:textId="77777777" w:rsidTr="006271D1">
        <w:trPr>
          <w:cantSplit/>
        </w:trPr>
        <w:tc>
          <w:tcPr>
            <w:tcW w:w="2592" w:type="dxa"/>
            <w:tcBorders>
              <w:top w:val="single" w:sz="4" w:space="0" w:color="000000"/>
              <w:left w:val="single" w:sz="4" w:space="0" w:color="000000"/>
              <w:bottom w:val="single" w:sz="4" w:space="0" w:color="000000"/>
            </w:tcBorders>
          </w:tcPr>
          <w:p w14:paraId="3E446D48" w14:textId="77777777" w:rsidR="007467C0" w:rsidRPr="00BB4BAE" w:rsidRDefault="007467C0" w:rsidP="00BB4BAE">
            <w:pPr>
              <w:pStyle w:val="TableBody"/>
              <w:rPr>
                <w:b/>
                <w:bCs/>
              </w:rPr>
            </w:pPr>
            <w:r w:rsidRPr="00BB4BAE">
              <w:rPr>
                <w:b/>
                <w:bCs/>
              </w:rPr>
              <w:t>Cancel Button</w:t>
            </w:r>
          </w:p>
        </w:tc>
        <w:tc>
          <w:tcPr>
            <w:tcW w:w="5390" w:type="dxa"/>
            <w:tcBorders>
              <w:top w:val="single" w:sz="4" w:space="0" w:color="000000"/>
              <w:left w:val="single" w:sz="4" w:space="0" w:color="000000"/>
              <w:bottom w:val="single" w:sz="4" w:space="0" w:color="000000"/>
              <w:right w:val="single" w:sz="4" w:space="0" w:color="000000"/>
            </w:tcBorders>
          </w:tcPr>
          <w:p w14:paraId="622140D1" w14:textId="77777777" w:rsidR="007467C0" w:rsidRDefault="007467C0" w:rsidP="00BB4BAE">
            <w:pPr>
              <w:pStyle w:val="TableBody"/>
            </w:pPr>
            <w:r>
              <w:t>Cancels the transaction and no information is saved.</w:t>
            </w:r>
          </w:p>
        </w:tc>
      </w:tr>
    </w:tbl>
    <w:p w14:paraId="613DCC83" w14:textId="77777777" w:rsidR="007467C0" w:rsidRDefault="00EC4396"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1ADB9EED" w14:textId="77777777" w:rsidR="007467C0" w:rsidRDefault="007467C0" w:rsidP="007467C0">
      <w:pPr>
        <w:pStyle w:val="BulletSectionReference"/>
        <w:numPr>
          <w:ilvl w:val="0"/>
          <w:numId w:val="0"/>
        </w:numPr>
        <w:rPr>
          <w:rStyle w:val="Hyperlink"/>
          <w:rFonts w:eastAsiaTheme="majorEastAsia"/>
          <w:color w:val="9BBB59"/>
          <w:lang w:val="en-US"/>
        </w:rPr>
      </w:pPr>
    </w:p>
    <w:p w14:paraId="766C9BB2" w14:textId="77777777" w:rsidR="007467C0" w:rsidRPr="000668CE" w:rsidRDefault="007467C0" w:rsidP="007467C0">
      <w:pPr>
        <w:pStyle w:val="Heading3"/>
      </w:pPr>
      <w:bookmarkStart w:id="439" w:name="_Toc74556373"/>
      <w:bookmarkStart w:id="440" w:name="_Toc127491562"/>
      <w:bookmarkStart w:id="441" w:name="_Toc128021095"/>
      <w:r>
        <w:t>Override Vault Recommendations</w:t>
      </w:r>
      <w:bookmarkEnd w:id="439"/>
      <w:bookmarkEnd w:id="440"/>
      <w:bookmarkEnd w:id="441"/>
    </w:p>
    <w:p w14:paraId="3F9E054F" w14:textId="77777777" w:rsidR="007467C0" w:rsidRDefault="007467C0" w:rsidP="00BB4BAE">
      <w:pPr>
        <w:pStyle w:val="BodyText"/>
      </w:pPr>
      <w:r>
        <w:t>Users can accept OptiVault-recommended deliveries and shipments via the Vault Recommendations.  They can also edit the recommendations via the Override Vault Recommendations page.</w:t>
      </w:r>
    </w:p>
    <w:p w14:paraId="2C3E751A" w14:textId="77777777" w:rsidR="007467C0" w:rsidRDefault="007467C0" w:rsidP="007467C0">
      <w:pPr>
        <w:pStyle w:val="Caption"/>
        <w:rPr>
          <w:noProof/>
          <w:lang w:val="en-US" w:bidi="ar-SA"/>
        </w:rPr>
      </w:pPr>
      <w:bookmarkStart w:id="442" w:name="_Toc74556447"/>
      <w:bookmarkStart w:id="443" w:name="_Toc128022124"/>
      <w:r w:rsidRPr="005923D2">
        <w:rPr>
          <w:lang w:val="en-US"/>
        </w:rPr>
        <w:t xml:space="preserve">Figure </w:t>
      </w:r>
      <w:r>
        <w:fldChar w:fldCharType="begin"/>
      </w:r>
      <w:r w:rsidRPr="005923D2">
        <w:rPr>
          <w:lang w:val="en-US"/>
        </w:rPr>
        <w:instrText xml:space="preserve"> SEQ Figure \* ARABIC </w:instrText>
      </w:r>
      <w:r>
        <w:fldChar w:fldCharType="separate"/>
      </w:r>
      <w:r>
        <w:rPr>
          <w:noProof/>
          <w:lang w:val="en-US"/>
        </w:rPr>
        <w:t>15</w:t>
      </w:r>
      <w:r>
        <w:fldChar w:fldCharType="end"/>
      </w:r>
      <w:r>
        <w:rPr>
          <w:lang w:val="en-US"/>
        </w:rPr>
        <w:t>: Override Vault Re</w:t>
      </w:r>
      <w:r w:rsidRPr="005923D2">
        <w:rPr>
          <w:lang w:val="en-US"/>
        </w:rPr>
        <w:t>commendations Page</w:t>
      </w:r>
      <w:bookmarkEnd w:id="442"/>
      <w:bookmarkEnd w:id="443"/>
    </w:p>
    <w:p w14:paraId="731F3245" w14:textId="7DFE69FD" w:rsidR="007467C0" w:rsidRDefault="007467C0">
      <w:pPr>
        <w:spacing w:after="0" w:line="240" w:lineRule="auto"/>
        <w:jc w:val="right"/>
        <w:rPr>
          <w:ins w:id="444" w:author="Moses, Robinson" w:date="2023-03-23T07:23:00Z"/>
          <w:lang w:bidi="ar-SA"/>
        </w:rPr>
      </w:pPr>
      <w:del w:id="445" w:author="Moses, Robinson" w:date="2023-03-23T07:24:00Z">
        <w:r w:rsidDel="003D1603">
          <w:rPr>
            <w:noProof/>
            <w:lang w:bidi="ar-SA"/>
          </w:rPr>
          <w:drawing>
            <wp:inline distT="0" distB="0" distL="0" distR="0" wp14:anchorId="10B89274" wp14:editId="2435066C">
              <wp:extent cx="5476240" cy="2059940"/>
              <wp:effectExtent l="76200" t="76200" r="124460" b="130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6240" cy="2059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0DA5843F" w14:textId="30CAB4B8" w:rsidR="003D1603" w:rsidRPr="008D3C44" w:rsidRDefault="003D1603">
      <w:pPr>
        <w:spacing w:after="0" w:line="240" w:lineRule="auto"/>
        <w:jc w:val="right"/>
        <w:rPr>
          <w:lang w:bidi="ar-SA"/>
        </w:rPr>
        <w:pPrChange w:id="446" w:author="Moses, Robbie" w:date="2023-02-14T03:22:00Z">
          <w:pPr/>
        </w:pPrChange>
      </w:pPr>
      <w:ins w:id="447" w:author="Moses, Robinson" w:date="2023-03-23T07:23:00Z">
        <w:r>
          <w:rPr>
            <w:noProof/>
          </w:rPr>
          <w:lastRenderedPageBreak/>
          <w:drawing>
            <wp:inline distT="0" distB="0" distL="0" distR="0" wp14:anchorId="74CF4B04" wp14:editId="7DBC088B">
              <wp:extent cx="5873931" cy="2204908"/>
              <wp:effectExtent l="76200" t="76200" r="127000" b="138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74933" cy="2205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1DB91B7" w14:textId="5B46ACFF" w:rsidR="007467C0" w:rsidRDefault="00EC4396" w:rsidP="00CE3935">
      <w:pPr>
        <w:pStyle w:val="BulletSectionReference"/>
        <w:numPr>
          <w:ilvl w:val="0"/>
          <w:numId w:val="0"/>
        </w:numPr>
        <w:spacing w:line="240" w:lineRule="auto"/>
        <w:rPr>
          <w:ins w:id="448" w:author="Moses, Robbie" w:date="2023-02-14T03:22:00Z"/>
          <w:rStyle w:val="Hyperlink"/>
          <w:rFonts w:eastAsiaTheme="majorEastAsia"/>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4167AB7F" w14:textId="77777777" w:rsidR="00CE3935" w:rsidRPr="00D8579C" w:rsidRDefault="00CE3935">
      <w:pPr>
        <w:pStyle w:val="BulletSectionReference"/>
        <w:numPr>
          <w:ilvl w:val="0"/>
          <w:numId w:val="0"/>
        </w:numPr>
        <w:spacing w:line="240" w:lineRule="auto"/>
        <w:rPr>
          <w:color w:val="9BBB59"/>
          <w:lang w:val="en-US"/>
        </w:rPr>
        <w:pPrChange w:id="449" w:author="Moses, Robbie" w:date="2023-02-14T03:22:00Z">
          <w:pPr>
            <w:pStyle w:val="BulletSectionReference"/>
            <w:numPr>
              <w:numId w:val="0"/>
            </w:numPr>
            <w:ind w:left="0" w:firstLine="0"/>
          </w:pPr>
        </w:pPrChange>
      </w:pPr>
    </w:p>
    <w:p w14:paraId="7F71CEFA" w14:textId="77777777" w:rsidR="007467C0" w:rsidRPr="002D47C4" w:rsidRDefault="007467C0" w:rsidP="007467C0">
      <w:pPr>
        <w:pStyle w:val="Caption"/>
        <w:rPr>
          <w:lang w:val="en-US"/>
        </w:rPr>
      </w:pPr>
      <w:bookmarkStart w:id="450" w:name="_Toc74556667"/>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28</w:t>
      </w:r>
      <w:r>
        <w:rPr>
          <w:noProof/>
        </w:rPr>
        <w:fldChar w:fldCharType="end"/>
      </w:r>
      <w:r w:rsidRPr="002D47C4">
        <w:rPr>
          <w:lang w:val="en-US"/>
        </w:rPr>
        <w:t xml:space="preserve">: </w:t>
      </w:r>
      <w:r>
        <w:rPr>
          <w:lang w:val="en-US"/>
        </w:rPr>
        <w:t xml:space="preserve">Override Vault Recommendation </w:t>
      </w:r>
      <w:r w:rsidRPr="002D47C4">
        <w:rPr>
          <w:lang w:val="en-US"/>
        </w:rPr>
        <w:t>Description</w:t>
      </w:r>
      <w:bookmarkEnd w:id="450"/>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14:paraId="7E83F9BA"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4C1E412F" w14:textId="77777777" w:rsidR="007467C0" w:rsidRDefault="007467C0">
            <w:pPr>
              <w:pStyle w:val="TableHeader"/>
              <w:pPrChange w:id="451" w:author="Pinnu, Sainath" w:date="2023-03-29T11:36:00Z">
                <w:pPr>
                  <w:pStyle w:val="TableHeader"/>
                  <w:snapToGrid w:val="0"/>
                </w:pPr>
              </w:pPrChange>
            </w:pPr>
            <w:r>
              <w:t xml:space="preserve">Field </w:t>
            </w:r>
          </w:p>
        </w:tc>
        <w:tc>
          <w:tcPr>
            <w:tcW w:w="5390" w:type="dxa"/>
            <w:tcBorders>
              <w:top w:val="single" w:sz="4" w:space="0" w:color="000000"/>
              <w:left w:val="single" w:sz="4" w:space="0" w:color="000000"/>
              <w:bottom w:val="double" w:sz="1" w:space="0" w:color="000000"/>
              <w:right w:val="single" w:sz="4" w:space="0" w:color="000000"/>
            </w:tcBorders>
            <w:shd w:val="clear" w:color="auto" w:fill="60C03A"/>
          </w:tcPr>
          <w:p w14:paraId="3FB7855C" w14:textId="77777777" w:rsidR="007467C0" w:rsidRDefault="007467C0">
            <w:pPr>
              <w:pStyle w:val="TableHeader"/>
              <w:pPrChange w:id="452" w:author="Pinnu, Sainath" w:date="2023-03-29T11:36:00Z">
                <w:pPr>
                  <w:pStyle w:val="TableHeader"/>
                  <w:snapToGrid w:val="0"/>
                </w:pPr>
              </w:pPrChange>
            </w:pPr>
            <w:r>
              <w:t>Description</w:t>
            </w:r>
          </w:p>
        </w:tc>
      </w:tr>
      <w:tr w:rsidR="007467C0" w14:paraId="4D941795" w14:textId="77777777" w:rsidTr="006271D1">
        <w:trPr>
          <w:cantSplit/>
        </w:trPr>
        <w:tc>
          <w:tcPr>
            <w:tcW w:w="2592" w:type="dxa"/>
            <w:tcBorders>
              <w:top w:val="single" w:sz="4" w:space="0" w:color="000000"/>
              <w:left w:val="single" w:sz="4" w:space="0" w:color="000000"/>
              <w:bottom w:val="single" w:sz="4" w:space="0" w:color="000000"/>
            </w:tcBorders>
          </w:tcPr>
          <w:p w14:paraId="28105693" w14:textId="77777777" w:rsidR="007467C0" w:rsidRPr="00BB4BAE" w:rsidRDefault="007467C0" w:rsidP="00BB4BAE">
            <w:pPr>
              <w:pStyle w:val="TableBody"/>
              <w:rPr>
                <w:b/>
                <w:bCs/>
              </w:rPr>
            </w:pPr>
            <w:r w:rsidRPr="00BB4BAE">
              <w:rPr>
                <w:b/>
                <w:bCs/>
              </w:rPr>
              <w:t>Vault ID</w:t>
            </w:r>
          </w:p>
        </w:tc>
        <w:tc>
          <w:tcPr>
            <w:tcW w:w="5390" w:type="dxa"/>
            <w:tcBorders>
              <w:top w:val="single" w:sz="4" w:space="0" w:color="000000"/>
              <w:left w:val="single" w:sz="4" w:space="0" w:color="000000"/>
              <w:bottom w:val="single" w:sz="4" w:space="0" w:color="000000"/>
              <w:right w:val="single" w:sz="4" w:space="0" w:color="000000"/>
            </w:tcBorders>
          </w:tcPr>
          <w:p w14:paraId="15D5FE93" w14:textId="247610C7" w:rsidR="007467C0" w:rsidRPr="001126F6" w:rsidRDefault="00526116" w:rsidP="00BB4BAE">
            <w:pPr>
              <w:pStyle w:val="TableBody"/>
              <w:rPr>
                <w:lang w:val="en-US"/>
              </w:rPr>
            </w:pPr>
            <w:r>
              <w:t>A u</w:t>
            </w:r>
            <w:r w:rsidR="007467C0">
              <w:t>nique alpha</w:t>
            </w:r>
            <w:r>
              <w:t>-</w:t>
            </w:r>
            <w:r w:rsidR="007467C0">
              <w:t xml:space="preserve">numeric code that identifies the </w:t>
            </w:r>
            <w:r w:rsidR="007467C0">
              <w:rPr>
                <w:lang w:val="en-US"/>
              </w:rPr>
              <w:t>Vault</w:t>
            </w:r>
          </w:p>
        </w:tc>
      </w:tr>
      <w:tr w:rsidR="007467C0" w14:paraId="2786F56F" w14:textId="77777777" w:rsidTr="006271D1">
        <w:trPr>
          <w:cantSplit/>
        </w:trPr>
        <w:tc>
          <w:tcPr>
            <w:tcW w:w="2592" w:type="dxa"/>
            <w:tcBorders>
              <w:top w:val="single" w:sz="4" w:space="0" w:color="000000"/>
              <w:left w:val="single" w:sz="4" w:space="0" w:color="000000"/>
              <w:bottom w:val="single" w:sz="4" w:space="0" w:color="000000"/>
            </w:tcBorders>
          </w:tcPr>
          <w:p w14:paraId="45598239" w14:textId="77777777" w:rsidR="007467C0" w:rsidRPr="00BB4BAE" w:rsidRDefault="007467C0" w:rsidP="00BB4BAE">
            <w:pPr>
              <w:pStyle w:val="TableBody"/>
              <w:rPr>
                <w:b/>
                <w:bCs/>
              </w:rPr>
            </w:pPr>
            <w:r w:rsidRPr="00BB4BAE">
              <w:rPr>
                <w:b/>
                <w:bCs/>
              </w:rPr>
              <w:t>Funding Source</w:t>
            </w:r>
          </w:p>
        </w:tc>
        <w:tc>
          <w:tcPr>
            <w:tcW w:w="5390" w:type="dxa"/>
            <w:tcBorders>
              <w:top w:val="single" w:sz="4" w:space="0" w:color="000000"/>
              <w:left w:val="single" w:sz="4" w:space="0" w:color="000000"/>
              <w:bottom w:val="single" w:sz="4" w:space="0" w:color="000000"/>
              <w:right w:val="single" w:sz="4" w:space="0" w:color="000000"/>
            </w:tcBorders>
          </w:tcPr>
          <w:p w14:paraId="15E5AF68" w14:textId="77C427FB" w:rsidR="007467C0" w:rsidRPr="00440A1E" w:rsidRDefault="00CE171A" w:rsidP="00BB4BAE">
            <w:pPr>
              <w:pStyle w:val="TableBody"/>
              <w:rPr>
                <w:lang w:val="en-US"/>
              </w:rPr>
            </w:pPr>
            <w:r>
              <w:rPr>
                <w:lang w:val="en-US"/>
              </w:rPr>
              <w:t xml:space="preserve">The default </w:t>
            </w:r>
            <w:r w:rsidR="007467C0">
              <w:rPr>
                <w:lang w:val="en-US"/>
              </w:rPr>
              <w:t>will be to Default Funding Source</w:t>
            </w:r>
          </w:p>
        </w:tc>
      </w:tr>
      <w:tr w:rsidR="007467C0" w14:paraId="346A3A6F" w14:textId="77777777" w:rsidTr="006271D1">
        <w:trPr>
          <w:cantSplit/>
        </w:trPr>
        <w:tc>
          <w:tcPr>
            <w:tcW w:w="2592" w:type="dxa"/>
            <w:tcBorders>
              <w:top w:val="single" w:sz="4" w:space="0" w:color="000000"/>
              <w:left w:val="single" w:sz="4" w:space="0" w:color="000000"/>
              <w:bottom w:val="single" w:sz="4" w:space="0" w:color="000000"/>
            </w:tcBorders>
          </w:tcPr>
          <w:p w14:paraId="7F827631" w14:textId="77777777" w:rsidR="007467C0" w:rsidRPr="00BB4BAE" w:rsidRDefault="007467C0" w:rsidP="00BB4BAE">
            <w:pPr>
              <w:pStyle w:val="TableBody"/>
              <w:rPr>
                <w:b/>
                <w:bCs/>
              </w:rPr>
            </w:pPr>
            <w:r w:rsidRPr="00BB4BAE">
              <w:rPr>
                <w:b/>
                <w:bCs/>
              </w:rPr>
              <w:t>Recommendation Date</w:t>
            </w:r>
          </w:p>
          <w:p w14:paraId="4AFD31F5" w14:textId="77777777" w:rsidR="007467C0" w:rsidRPr="00BB4BAE" w:rsidRDefault="007467C0" w:rsidP="00BB4BAE">
            <w:pPr>
              <w:pStyle w:val="TableBody"/>
              <w:rPr>
                <w:b/>
                <w:bCs/>
              </w:rPr>
            </w:pPr>
          </w:p>
        </w:tc>
        <w:tc>
          <w:tcPr>
            <w:tcW w:w="5390" w:type="dxa"/>
            <w:tcBorders>
              <w:top w:val="single" w:sz="4" w:space="0" w:color="000000"/>
              <w:left w:val="single" w:sz="4" w:space="0" w:color="000000"/>
              <w:bottom w:val="single" w:sz="4" w:space="0" w:color="000000"/>
              <w:right w:val="single" w:sz="4" w:space="0" w:color="000000"/>
            </w:tcBorders>
          </w:tcPr>
          <w:p w14:paraId="6E725D17" w14:textId="7C271852" w:rsidR="007467C0" w:rsidRPr="00F876C9" w:rsidRDefault="007467C0" w:rsidP="00BB4BAE">
            <w:pPr>
              <w:pStyle w:val="TableBody"/>
              <w:rPr>
                <w:lang w:val="en-US"/>
              </w:rPr>
            </w:pPr>
            <w:r>
              <w:rPr>
                <w:lang w:val="en-US"/>
              </w:rPr>
              <w:t>Date the recommendation generated by OptiVault</w:t>
            </w:r>
          </w:p>
        </w:tc>
      </w:tr>
      <w:tr w:rsidR="007467C0" w14:paraId="66F8D8E8" w14:textId="77777777" w:rsidTr="006271D1">
        <w:trPr>
          <w:cantSplit/>
        </w:trPr>
        <w:tc>
          <w:tcPr>
            <w:tcW w:w="2592" w:type="dxa"/>
            <w:tcBorders>
              <w:top w:val="single" w:sz="4" w:space="0" w:color="000000"/>
              <w:left w:val="single" w:sz="4" w:space="0" w:color="000000"/>
              <w:bottom w:val="single" w:sz="4" w:space="0" w:color="000000"/>
            </w:tcBorders>
          </w:tcPr>
          <w:p w14:paraId="6A50908F" w14:textId="77777777" w:rsidR="007467C0" w:rsidRPr="00BB4BAE" w:rsidRDefault="007467C0" w:rsidP="00BB4BAE">
            <w:pPr>
              <w:pStyle w:val="TableBody"/>
              <w:rPr>
                <w:b/>
                <w:bCs/>
              </w:rPr>
            </w:pPr>
            <w:r w:rsidRPr="00BB4BAE">
              <w:rPr>
                <w:b/>
                <w:bCs/>
              </w:rPr>
              <w:t>Due Date</w:t>
            </w:r>
          </w:p>
        </w:tc>
        <w:tc>
          <w:tcPr>
            <w:tcW w:w="5390" w:type="dxa"/>
            <w:tcBorders>
              <w:top w:val="single" w:sz="4" w:space="0" w:color="000000"/>
              <w:left w:val="single" w:sz="4" w:space="0" w:color="000000"/>
              <w:bottom w:val="single" w:sz="4" w:space="0" w:color="000000"/>
              <w:right w:val="single" w:sz="4" w:space="0" w:color="000000"/>
            </w:tcBorders>
          </w:tcPr>
          <w:p w14:paraId="2FC6AECB" w14:textId="3CAA75D3" w:rsidR="007467C0" w:rsidRDefault="007467C0" w:rsidP="00BB4BAE">
            <w:pPr>
              <w:pStyle w:val="TableBody"/>
            </w:pPr>
            <w:r>
              <w:t xml:space="preserve">Due date indicates the date when the ordered cash will be available. Normally, the due date </w:t>
            </w:r>
            <w:r w:rsidR="00526116">
              <w:t>considers</w:t>
            </w:r>
            <w:r>
              <w:t xml:space="preserve"> the lead</w:t>
            </w:r>
            <w:r w:rsidR="00CE171A">
              <w:t xml:space="preserve"> </w:t>
            </w:r>
            <w:r>
              <w:t xml:space="preserve">time of the Cashpoint, the service days available, the holiday and other constraints defined in the application.  </w:t>
            </w:r>
          </w:p>
          <w:p w14:paraId="742C6A59" w14:textId="1E92AD28" w:rsidR="007467C0" w:rsidRDefault="007467C0" w:rsidP="00BB4BAE">
            <w:pPr>
              <w:pStyle w:val="TableBody"/>
            </w:pPr>
            <w:r>
              <w:rPr>
                <w:lang w:val="en-US"/>
              </w:rPr>
              <w:t xml:space="preserve">OptiVault </w:t>
            </w:r>
            <w:r>
              <w:t>use</w:t>
            </w:r>
            <w:r>
              <w:rPr>
                <w:lang w:val="en-US"/>
              </w:rPr>
              <w:t>s</w:t>
            </w:r>
            <w:r>
              <w:t xml:space="preserve"> the smart calendar to control the dates. Only those dates viable for delivery/return under the </w:t>
            </w:r>
            <w:r>
              <w:rPr>
                <w:lang w:val="en-US"/>
              </w:rPr>
              <w:t>Vault</w:t>
            </w:r>
            <w:r>
              <w:t xml:space="preserve"> definition will be allowed. As an example, if a Cashpoint has a service lead time of 1 day, and the only available dates for delivery </w:t>
            </w:r>
            <w:r w:rsidR="00E5267E">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7467C0" w14:paraId="379D0F71" w14:textId="77777777" w:rsidTr="006271D1">
        <w:trPr>
          <w:cantSplit/>
        </w:trPr>
        <w:tc>
          <w:tcPr>
            <w:tcW w:w="2592" w:type="dxa"/>
            <w:tcBorders>
              <w:top w:val="single" w:sz="4" w:space="0" w:color="000000"/>
              <w:left w:val="single" w:sz="4" w:space="0" w:color="000000"/>
              <w:bottom w:val="single" w:sz="4" w:space="0" w:color="000000"/>
            </w:tcBorders>
          </w:tcPr>
          <w:p w14:paraId="73A630CB" w14:textId="77777777" w:rsidR="007467C0" w:rsidRPr="00BB4BAE" w:rsidRDefault="007467C0" w:rsidP="00BB4BAE">
            <w:pPr>
              <w:pStyle w:val="TableBody"/>
              <w:rPr>
                <w:b/>
                <w:bCs/>
              </w:rPr>
            </w:pPr>
            <w:r w:rsidRPr="00BB4BAE">
              <w:rPr>
                <w:b/>
                <w:bCs/>
              </w:rPr>
              <w:t>Funding Source Type</w:t>
            </w:r>
          </w:p>
        </w:tc>
        <w:tc>
          <w:tcPr>
            <w:tcW w:w="5390" w:type="dxa"/>
            <w:tcBorders>
              <w:top w:val="single" w:sz="4" w:space="0" w:color="000000"/>
              <w:left w:val="single" w:sz="4" w:space="0" w:color="000000"/>
              <w:bottom w:val="single" w:sz="4" w:space="0" w:color="000000"/>
              <w:right w:val="single" w:sz="4" w:space="0" w:color="000000"/>
            </w:tcBorders>
          </w:tcPr>
          <w:p w14:paraId="49AAC6E5" w14:textId="282833A8" w:rsidR="007467C0" w:rsidRPr="002403E0" w:rsidRDefault="00526116" w:rsidP="00BB4BAE">
            <w:pPr>
              <w:pStyle w:val="TableBody"/>
              <w:rPr>
                <w:lang w:val="en-US"/>
              </w:rPr>
            </w:pPr>
            <w:r>
              <w:rPr>
                <w:lang w:val="en-US"/>
              </w:rPr>
              <w:t>R</w:t>
            </w:r>
            <w:r w:rsidR="007467C0">
              <w:rPr>
                <w:lang w:val="en-US"/>
              </w:rPr>
              <w:t>efer</w:t>
            </w:r>
            <w:r>
              <w:rPr>
                <w:lang w:val="en-US"/>
              </w:rPr>
              <w:t>s</w:t>
            </w:r>
            <w:r w:rsidR="007467C0">
              <w:rPr>
                <w:lang w:val="en-US"/>
              </w:rPr>
              <w:t xml:space="preserve"> to the type of cash source</w:t>
            </w:r>
            <w:r>
              <w:rPr>
                <w:lang w:val="en-US"/>
              </w:rPr>
              <w:t>.</w:t>
            </w:r>
            <w:r w:rsidR="007467C0">
              <w:rPr>
                <w:lang w:val="en-US"/>
              </w:rPr>
              <w:t xml:space="preserve"> </w:t>
            </w:r>
            <w:r>
              <w:rPr>
                <w:lang w:val="en-US"/>
              </w:rPr>
              <w:t>T</w:t>
            </w:r>
            <w:r w:rsidR="007467C0">
              <w:rPr>
                <w:lang w:val="en-US"/>
              </w:rPr>
              <w:t>he funding source</w:t>
            </w:r>
            <w:r>
              <w:rPr>
                <w:lang w:val="en-US"/>
              </w:rPr>
              <w:t xml:space="preserve"> o</w:t>
            </w:r>
            <w:r w:rsidR="007467C0">
              <w:rPr>
                <w:lang w:val="en-US"/>
              </w:rPr>
              <w:t>ptions are Vault, Commercial, Custodial Inventory, and External Funding Source</w:t>
            </w:r>
          </w:p>
        </w:tc>
      </w:tr>
      <w:tr w:rsidR="007467C0" w14:paraId="033CDECE" w14:textId="77777777" w:rsidTr="006271D1">
        <w:trPr>
          <w:cantSplit/>
        </w:trPr>
        <w:tc>
          <w:tcPr>
            <w:tcW w:w="2592" w:type="dxa"/>
            <w:tcBorders>
              <w:top w:val="single" w:sz="4" w:space="0" w:color="000000"/>
              <w:left w:val="single" w:sz="4" w:space="0" w:color="000000"/>
              <w:bottom w:val="single" w:sz="4" w:space="0" w:color="000000"/>
            </w:tcBorders>
          </w:tcPr>
          <w:p w14:paraId="1F662A22" w14:textId="77777777" w:rsidR="007467C0" w:rsidRPr="00BB4BAE" w:rsidRDefault="007467C0" w:rsidP="00BB4BAE">
            <w:pPr>
              <w:pStyle w:val="TableBody"/>
              <w:rPr>
                <w:b/>
                <w:bCs/>
              </w:rPr>
            </w:pPr>
            <w:r w:rsidRPr="00BB4BAE">
              <w:rPr>
                <w:b/>
                <w:bCs/>
              </w:rPr>
              <w:t>Action</w:t>
            </w:r>
          </w:p>
        </w:tc>
        <w:tc>
          <w:tcPr>
            <w:tcW w:w="5390" w:type="dxa"/>
            <w:tcBorders>
              <w:top w:val="single" w:sz="4" w:space="0" w:color="000000"/>
              <w:left w:val="single" w:sz="4" w:space="0" w:color="000000"/>
              <w:bottom w:val="single" w:sz="4" w:space="0" w:color="000000"/>
              <w:right w:val="single" w:sz="4" w:space="0" w:color="000000"/>
            </w:tcBorders>
          </w:tcPr>
          <w:p w14:paraId="2D6B2A27" w14:textId="77777777" w:rsidR="007467C0" w:rsidRPr="00A430C1" w:rsidRDefault="007467C0" w:rsidP="00BB4BAE">
            <w:pPr>
              <w:pStyle w:val="TableBody"/>
              <w:rPr>
                <w:lang w:val="en-US"/>
              </w:rPr>
            </w:pPr>
            <w:r>
              <w:rPr>
                <w:lang w:val="en-US"/>
              </w:rPr>
              <w:t>Shows the action recommended by OptiVault.</w:t>
            </w:r>
          </w:p>
        </w:tc>
      </w:tr>
      <w:tr w:rsidR="007467C0" w14:paraId="1548FD43" w14:textId="77777777" w:rsidTr="006271D1">
        <w:trPr>
          <w:cantSplit/>
        </w:trPr>
        <w:tc>
          <w:tcPr>
            <w:tcW w:w="2592" w:type="dxa"/>
            <w:tcBorders>
              <w:top w:val="single" w:sz="4" w:space="0" w:color="000000"/>
              <w:left w:val="single" w:sz="4" w:space="0" w:color="000000"/>
              <w:bottom w:val="single" w:sz="4" w:space="0" w:color="000000"/>
            </w:tcBorders>
          </w:tcPr>
          <w:p w14:paraId="513C46FF" w14:textId="77777777" w:rsidR="007467C0" w:rsidRPr="00BB4BAE" w:rsidRDefault="007467C0" w:rsidP="00BB4BAE">
            <w:pPr>
              <w:pStyle w:val="TableBody"/>
              <w:rPr>
                <w:b/>
                <w:bCs/>
              </w:rPr>
            </w:pPr>
            <w:r w:rsidRPr="00BB4BAE">
              <w:rPr>
                <w:b/>
                <w:bCs/>
              </w:rPr>
              <w:t>Reason</w:t>
            </w:r>
          </w:p>
        </w:tc>
        <w:tc>
          <w:tcPr>
            <w:tcW w:w="5390" w:type="dxa"/>
            <w:tcBorders>
              <w:top w:val="single" w:sz="4" w:space="0" w:color="000000"/>
              <w:left w:val="single" w:sz="4" w:space="0" w:color="000000"/>
              <w:bottom w:val="single" w:sz="4" w:space="0" w:color="000000"/>
              <w:right w:val="single" w:sz="4" w:space="0" w:color="000000"/>
            </w:tcBorders>
          </w:tcPr>
          <w:p w14:paraId="107C8D64" w14:textId="190EF5D9" w:rsidR="007467C0" w:rsidRDefault="007467C0" w:rsidP="00BB4BAE">
            <w:pPr>
              <w:pStyle w:val="TableBody"/>
              <w:rPr>
                <w:lang w:val="en-US"/>
              </w:rPr>
            </w:pPr>
            <w:r>
              <w:rPr>
                <w:lang w:val="en-US"/>
              </w:rPr>
              <w:t>Users select the reason the recommendation is being overridden from a pre-defined list of reasons.</w:t>
            </w:r>
          </w:p>
        </w:tc>
      </w:tr>
      <w:tr w:rsidR="007467C0" w14:paraId="44A63EFB" w14:textId="77777777" w:rsidTr="006271D1">
        <w:trPr>
          <w:cantSplit/>
        </w:trPr>
        <w:tc>
          <w:tcPr>
            <w:tcW w:w="2592" w:type="dxa"/>
            <w:tcBorders>
              <w:top w:val="single" w:sz="4" w:space="0" w:color="000000"/>
              <w:left w:val="single" w:sz="4" w:space="0" w:color="000000"/>
              <w:bottom w:val="single" w:sz="4" w:space="0" w:color="000000"/>
            </w:tcBorders>
          </w:tcPr>
          <w:p w14:paraId="2C28B534" w14:textId="77777777" w:rsidR="007467C0" w:rsidRPr="00BB4BAE" w:rsidRDefault="007467C0" w:rsidP="00BB4BAE">
            <w:pPr>
              <w:pStyle w:val="TableBody"/>
              <w:rPr>
                <w:b/>
                <w:bCs/>
              </w:rPr>
            </w:pPr>
            <w:r w:rsidRPr="00BB4BAE">
              <w:rPr>
                <w:b/>
                <w:bCs/>
              </w:rPr>
              <w:lastRenderedPageBreak/>
              <w:t>Custom 1-10</w:t>
            </w:r>
          </w:p>
        </w:tc>
        <w:tc>
          <w:tcPr>
            <w:tcW w:w="5390" w:type="dxa"/>
            <w:tcBorders>
              <w:top w:val="single" w:sz="4" w:space="0" w:color="000000"/>
              <w:left w:val="single" w:sz="4" w:space="0" w:color="000000"/>
              <w:bottom w:val="single" w:sz="4" w:space="0" w:color="000000"/>
              <w:right w:val="single" w:sz="4" w:space="0" w:color="000000"/>
            </w:tcBorders>
          </w:tcPr>
          <w:p w14:paraId="30BC58C5" w14:textId="302861EA" w:rsidR="007467C0" w:rsidRPr="008A42EA" w:rsidRDefault="007467C0" w:rsidP="00BB4BAE">
            <w:pPr>
              <w:pStyle w:val="TableBody"/>
              <w:rPr>
                <w:lang w:val="en-US"/>
              </w:rPr>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59400E87" w14:textId="77777777" w:rsidTr="006271D1">
        <w:trPr>
          <w:cantSplit/>
        </w:trPr>
        <w:tc>
          <w:tcPr>
            <w:tcW w:w="2592" w:type="dxa"/>
            <w:tcBorders>
              <w:top w:val="single" w:sz="4" w:space="0" w:color="000000"/>
              <w:left w:val="single" w:sz="4" w:space="0" w:color="000000"/>
              <w:bottom w:val="single" w:sz="4" w:space="0" w:color="000000"/>
            </w:tcBorders>
          </w:tcPr>
          <w:p w14:paraId="38CAEC9D" w14:textId="77777777" w:rsidR="007467C0" w:rsidRPr="00BB4BAE" w:rsidRDefault="007467C0" w:rsidP="00BB4BAE">
            <w:pPr>
              <w:pStyle w:val="TableBody"/>
              <w:rPr>
                <w:b/>
                <w:bCs/>
              </w:rPr>
            </w:pPr>
            <w:r w:rsidRPr="00BB4BAE">
              <w:rPr>
                <w:b/>
                <w:bCs/>
              </w:rPr>
              <w:t>Amount (Recommended Denominations Panel)</w:t>
            </w:r>
          </w:p>
        </w:tc>
        <w:tc>
          <w:tcPr>
            <w:tcW w:w="5390" w:type="dxa"/>
            <w:tcBorders>
              <w:top w:val="single" w:sz="4" w:space="0" w:color="000000"/>
              <w:left w:val="single" w:sz="4" w:space="0" w:color="000000"/>
              <w:bottom w:val="single" w:sz="4" w:space="0" w:color="000000"/>
              <w:right w:val="single" w:sz="4" w:space="0" w:color="000000"/>
            </w:tcBorders>
          </w:tcPr>
          <w:p w14:paraId="5BE41D2C" w14:textId="7D8DE2BA" w:rsidR="007467C0" w:rsidRPr="00A430C1" w:rsidRDefault="007467C0" w:rsidP="00BB4BAE">
            <w:pPr>
              <w:pStyle w:val="TableBody"/>
              <w:rPr>
                <w:lang w:val="en-US"/>
              </w:rPr>
            </w:pPr>
            <w:r>
              <w:rPr>
                <w:lang w:val="en-US"/>
              </w:rPr>
              <w:t xml:space="preserve">Users can enter new amounts by </w:t>
            </w:r>
            <w:r w:rsidR="000E3B65">
              <w:rPr>
                <w:lang w:val="en-US"/>
              </w:rPr>
              <w:t xml:space="preserve">the </w:t>
            </w:r>
            <w:r>
              <w:rPr>
                <w:lang w:val="en-US"/>
              </w:rPr>
              <w:t>denomination to alter the recommended total, denomination split, or both.</w:t>
            </w:r>
          </w:p>
        </w:tc>
      </w:tr>
      <w:tr w:rsidR="007467C0" w14:paraId="13B15F0D" w14:textId="77777777" w:rsidTr="006271D1">
        <w:trPr>
          <w:cantSplit/>
        </w:trPr>
        <w:tc>
          <w:tcPr>
            <w:tcW w:w="2592" w:type="dxa"/>
            <w:tcBorders>
              <w:top w:val="single" w:sz="4" w:space="0" w:color="000000"/>
              <w:left w:val="single" w:sz="4" w:space="0" w:color="000000"/>
              <w:bottom w:val="single" w:sz="4" w:space="0" w:color="000000"/>
            </w:tcBorders>
          </w:tcPr>
          <w:p w14:paraId="097A4051" w14:textId="77777777" w:rsidR="007467C0" w:rsidRPr="00BB4BAE" w:rsidRDefault="007467C0" w:rsidP="00BB4BAE">
            <w:pPr>
              <w:pStyle w:val="TableBody"/>
              <w:rPr>
                <w:b/>
                <w:bCs/>
              </w:rPr>
            </w:pPr>
            <w:r w:rsidRPr="00BB4BAE">
              <w:rPr>
                <w:b/>
                <w:bCs/>
              </w:rPr>
              <w:t>Unit Size</w:t>
            </w:r>
          </w:p>
        </w:tc>
        <w:tc>
          <w:tcPr>
            <w:tcW w:w="5390" w:type="dxa"/>
            <w:tcBorders>
              <w:top w:val="single" w:sz="4" w:space="0" w:color="000000"/>
              <w:left w:val="single" w:sz="4" w:space="0" w:color="000000"/>
              <w:bottom w:val="single" w:sz="4" w:space="0" w:color="000000"/>
              <w:right w:val="single" w:sz="4" w:space="0" w:color="000000"/>
            </w:tcBorders>
          </w:tcPr>
          <w:p w14:paraId="32020CCA" w14:textId="77777777" w:rsidR="007467C0" w:rsidRDefault="007467C0" w:rsidP="00BB4BAE">
            <w:pPr>
              <w:pStyle w:val="TableBody"/>
              <w:rPr>
                <w:lang w:val="en-US"/>
              </w:rPr>
            </w:pPr>
            <w:r>
              <w:rPr>
                <w:lang w:val="en-US"/>
              </w:rPr>
              <w:t>Shows the increments by which each denomination is required to be ordered</w:t>
            </w:r>
          </w:p>
        </w:tc>
      </w:tr>
      <w:tr w:rsidR="007467C0" w14:paraId="44CE5F79" w14:textId="77777777" w:rsidTr="006271D1">
        <w:trPr>
          <w:cantSplit/>
        </w:trPr>
        <w:tc>
          <w:tcPr>
            <w:tcW w:w="2592" w:type="dxa"/>
            <w:tcBorders>
              <w:top w:val="single" w:sz="4" w:space="0" w:color="000000"/>
              <w:left w:val="single" w:sz="4" w:space="0" w:color="000000"/>
              <w:bottom w:val="single" w:sz="4" w:space="0" w:color="000000"/>
            </w:tcBorders>
          </w:tcPr>
          <w:p w14:paraId="16983C02" w14:textId="77777777" w:rsidR="007467C0" w:rsidRPr="00BB4BAE" w:rsidRDefault="007467C0" w:rsidP="00BB4BAE">
            <w:pPr>
              <w:pStyle w:val="TableBody"/>
              <w:rPr>
                <w:b/>
                <w:bCs/>
              </w:rPr>
            </w:pPr>
            <w:r w:rsidRPr="00BB4BAE">
              <w:rPr>
                <w:b/>
                <w:bCs/>
              </w:rPr>
              <w:t>Submit</w:t>
            </w:r>
          </w:p>
        </w:tc>
        <w:tc>
          <w:tcPr>
            <w:tcW w:w="5390" w:type="dxa"/>
            <w:tcBorders>
              <w:top w:val="single" w:sz="4" w:space="0" w:color="000000"/>
              <w:left w:val="single" w:sz="4" w:space="0" w:color="000000"/>
              <w:bottom w:val="single" w:sz="4" w:space="0" w:color="000000"/>
              <w:right w:val="single" w:sz="4" w:space="0" w:color="000000"/>
            </w:tcBorders>
          </w:tcPr>
          <w:p w14:paraId="6942DABC" w14:textId="2481F2BA" w:rsidR="007467C0" w:rsidRPr="00A430C1" w:rsidRDefault="007467C0" w:rsidP="00BB4BAE">
            <w:pPr>
              <w:pStyle w:val="TableBody"/>
              <w:rPr>
                <w:lang w:val="en-US"/>
              </w:rPr>
            </w:pPr>
            <w:r>
              <w:rPr>
                <w:lang w:val="en-US"/>
              </w:rPr>
              <w:t xml:space="preserve">Once the user has made the necessary updates to the </w:t>
            </w:r>
            <w:r w:rsidR="001F7E9A">
              <w:rPr>
                <w:lang w:val="en-US"/>
              </w:rPr>
              <w:t>recommendation,</w:t>
            </w:r>
            <w:r>
              <w:rPr>
                <w:lang w:val="en-US"/>
              </w:rPr>
              <w:t xml:space="preserve"> they can click Submit to convert it to an order.</w:t>
            </w:r>
          </w:p>
        </w:tc>
      </w:tr>
      <w:tr w:rsidR="007467C0" w14:paraId="766926BC" w14:textId="77777777" w:rsidTr="006271D1">
        <w:trPr>
          <w:cantSplit/>
        </w:trPr>
        <w:tc>
          <w:tcPr>
            <w:tcW w:w="2592" w:type="dxa"/>
            <w:tcBorders>
              <w:top w:val="single" w:sz="4" w:space="0" w:color="000000"/>
              <w:left w:val="single" w:sz="4" w:space="0" w:color="000000"/>
              <w:bottom w:val="single" w:sz="4" w:space="0" w:color="000000"/>
            </w:tcBorders>
          </w:tcPr>
          <w:p w14:paraId="3C31847E" w14:textId="77777777" w:rsidR="007467C0" w:rsidRPr="00BB4BAE" w:rsidRDefault="007467C0" w:rsidP="00BB4BAE">
            <w:pPr>
              <w:pStyle w:val="TableBody"/>
              <w:rPr>
                <w:b/>
                <w:bCs/>
              </w:rPr>
            </w:pPr>
            <w:r w:rsidRPr="00BB4BAE">
              <w:rPr>
                <w:b/>
                <w:bCs/>
              </w:rPr>
              <w:t>Cancel Button</w:t>
            </w:r>
          </w:p>
        </w:tc>
        <w:tc>
          <w:tcPr>
            <w:tcW w:w="5390" w:type="dxa"/>
            <w:tcBorders>
              <w:top w:val="single" w:sz="4" w:space="0" w:color="000000"/>
              <w:left w:val="single" w:sz="4" w:space="0" w:color="000000"/>
              <w:bottom w:val="single" w:sz="4" w:space="0" w:color="000000"/>
              <w:right w:val="single" w:sz="4" w:space="0" w:color="000000"/>
            </w:tcBorders>
          </w:tcPr>
          <w:p w14:paraId="52B49FF4" w14:textId="77777777" w:rsidR="007467C0" w:rsidRDefault="007467C0" w:rsidP="00BB4BAE">
            <w:pPr>
              <w:pStyle w:val="TableBody"/>
            </w:pPr>
            <w:r>
              <w:t>Cancels the transaction and no information is saved.</w:t>
            </w:r>
          </w:p>
        </w:tc>
      </w:tr>
    </w:tbl>
    <w:p w14:paraId="3AFFE4FF" w14:textId="1F376DDF" w:rsidR="007467C0" w:rsidRDefault="00EC4396"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2C7EB47E" w14:textId="77777777" w:rsidR="001F7E9A" w:rsidRDefault="001F7E9A" w:rsidP="007467C0">
      <w:pPr>
        <w:pStyle w:val="BulletSectionReference"/>
        <w:numPr>
          <w:ilvl w:val="0"/>
          <w:numId w:val="0"/>
        </w:numPr>
        <w:rPr>
          <w:rStyle w:val="Hyperlink"/>
          <w:rFonts w:eastAsiaTheme="majorEastAsia"/>
          <w:color w:val="9BBB59"/>
          <w:lang w:val="en-US"/>
        </w:rPr>
      </w:pPr>
    </w:p>
    <w:p w14:paraId="0600D74B" w14:textId="77777777" w:rsidR="007467C0" w:rsidRPr="000668CE" w:rsidRDefault="007467C0" w:rsidP="007467C0">
      <w:pPr>
        <w:pStyle w:val="Heading3"/>
      </w:pPr>
      <w:bookmarkStart w:id="453" w:name="_Toc74556374"/>
      <w:bookmarkStart w:id="454" w:name="_Toc127491563"/>
      <w:bookmarkStart w:id="455" w:name="_Toc128021096"/>
      <w:r>
        <w:t>Manual Orders</w:t>
      </w:r>
      <w:bookmarkEnd w:id="453"/>
      <w:bookmarkEnd w:id="454"/>
      <w:bookmarkEnd w:id="455"/>
    </w:p>
    <w:p w14:paraId="695004C0" w14:textId="77777777" w:rsidR="007467C0" w:rsidRDefault="007467C0" w:rsidP="00BB4BAE">
      <w:pPr>
        <w:pStyle w:val="BodyText"/>
      </w:pPr>
      <w:r>
        <w:t>The Manual Orders page provides the ability to enter a Vault order for either cash delivery or cash return when an Open system-generated Recommendation does not exist.</w:t>
      </w:r>
    </w:p>
    <w:p w14:paraId="3DD335E8" w14:textId="77777777" w:rsidR="007467C0" w:rsidRDefault="007467C0" w:rsidP="007467C0">
      <w:pPr>
        <w:pStyle w:val="Caption"/>
        <w:rPr>
          <w:lang w:val="en-US"/>
        </w:rPr>
      </w:pPr>
      <w:bookmarkStart w:id="456" w:name="_Toc74556448"/>
      <w:bookmarkStart w:id="457" w:name="_Toc128022125"/>
      <w:r>
        <w:t xml:space="preserve">Figure </w:t>
      </w:r>
      <w:r>
        <w:fldChar w:fldCharType="begin"/>
      </w:r>
      <w:r>
        <w:instrText xml:space="preserve"> SEQ Figure \* ARABIC </w:instrText>
      </w:r>
      <w:r>
        <w:fldChar w:fldCharType="separate"/>
      </w:r>
      <w:r>
        <w:rPr>
          <w:noProof/>
        </w:rPr>
        <w:t>16</w:t>
      </w:r>
      <w:r>
        <w:fldChar w:fldCharType="end"/>
      </w:r>
      <w:r>
        <w:t>: Cashpoint manual Orders Page</w:t>
      </w:r>
      <w:bookmarkEnd w:id="456"/>
      <w:bookmarkEnd w:id="457"/>
    </w:p>
    <w:p w14:paraId="6AC7DE4B" w14:textId="77777777" w:rsidR="007467C0" w:rsidRPr="0006520E" w:rsidRDefault="007467C0">
      <w:pPr>
        <w:pStyle w:val="ListParagraph"/>
        <w:spacing w:after="0" w:line="240" w:lineRule="auto"/>
        <w:jc w:val="center"/>
        <w:rPr>
          <w:rFonts w:eastAsia="Calibri" w:cs="Calibri"/>
          <w:color w:val="2F5496" w:themeColor="accent1" w:themeShade="BF"/>
          <w:sz w:val="20"/>
          <w:szCs w:val="20"/>
        </w:rPr>
        <w:pPrChange w:id="458" w:author="Moses, Robbie" w:date="2023-02-14T03:24:00Z">
          <w:pPr>
            <w:pStyle w:val="ListParagraph"/>
            <w:jc w:val="center"/>
          </w:pPr>
        </w:pPrChange>
      </w:pPr>
      <w:r>
        <w:rPr>
          <w:noProof/>
        </w:rPr>
        <w:drawing>
          <wp:inline distT="0" distB="0" distL="0" distR="0" wp14:anchorId="3F633C61" wp14:editId="69822302">
            <wp:extent cx="4572000" cy="2390775"/>
            <wp:effectExtent l="76200" t="76200" r="133350" b="142875"/>
            <wp:docPr id="409279192" name="Picture 40927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A7DB5C" w14:textId="7AB11803" w:rsidR="007467C0" w:rsidRDefault="00EC4396" w:rsidP="00CA7A35">
      <w:pPr>
        <w:pStyle w:val="BulletSectionReference"/>
        <w:numPr>
          <w:ilvl w:val="0"/>
          <w:numId w:val="0"/>
        </w:numPr>
        <w:spacing w:line="240" w:lineRule="auto"/>
        <w:rPr>
          <w:ins w:id="459" w:author="Moses, Robbie" w:date="2023-02-14T03:24:00Z"/>
          <w:rStyle w:val="Hyperlink"/>
          <w:rFonts w:eastAsiaTheme="majorEastAsia"/>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76F318A2" w14:textId="77777777" w:rsidR="00CA7A35" w:rsidRPr="00D8579C" w:rsidRDefault="00CA7A35">
      <w:pPr>
        <w:pStyle w:val="BulletSectionReference"/>
        <w:numPr>
          <w:ilvl w:val="0"/>
          <w:numId w:val="0"/>
        </w:numPr>
        <w:spacing w:line="240" w:lineRule="auto"/>
        <w:rPr>
          <w:color w:val="9BBB59"/>
          <w:lang w:val="en-US"/>
        </w:rPr>
        <w:pPrChange w:id="460" w:author="Moses, Robbie" w:date="2023-02-14T03:24:00Z">
          <w:pPr>
            <w:pStyle w:val="BulletSectionReference"/>
            <w:numPr>
              <w:numId w:val="0"/>
            </w:numPr>
            <w:ind w:left="0" w:firstLine="0"/>
          </w:pPr>
        </w:pPrChange>
      </w:pPr>
    </w:p>
    <w:p w14:paraId="48AD3CD8" w14:textId="77777777" w:rsidR="007467C0" w:rsidRPr="002D47C4" w:rsidRDefault="007467C0" w:rsidP="007467C0">
      <w:pPr>
        <w:pStyle w:val="Caption"/>
        <w:rPr>
          <w:lang w:val="en-US"/>
        </w:rPr>
      </w:pPr>
      <w:bookmarkStart w:id="461" w:name="_Toc300309651"/>
      <w:bookmarkStart w:id="462" w:name="_Toc74556668"/>
      <w:r w:rsidRPr="002D47C4">
        <w:rPr>
          <w:lang w:val="en-US"/>
        </w:rPr>
        <w:lastRenderedPageBreak/>
        <w:t xml:space="preserve">Table </w:t>
      </w:r>
      <w:r>
        <w:fldChar w:fldCharType="begin"/>
      </w:r>
      <w:r w:rsidRPr="002D47C4">
        <w:rPr>
          <w:lang w:val="en-US"/>
        </w:rPr>
        <w:instrText xml:space="preserve"> SEQ "Table" \*Arabic </w:instrText>
      </w:r>
      <w:r>
        <w:fldChar w:fldCharType="separate"/>
      </w:r>
      <w:r>
        <w:rPr>
          <w:noProof/>
          <w:lang w:val="en-US"/>
        </w:rPr>
        <w:t>29</w:t>
      </w:r>
      <w:r>
        <w:rPr>
          <w:noProof/>
        </w:rPr>
        <w:fldChar w:fldCharType="end"/>
      </w:r>
      <w:r w:rsidRPr="002D47C4">
        <w:rPr>
          <w:lang w:val="en-US"/>
        </w:rPr>
        <w:t>: Manual Order Description</w:t>
      </w:r>
      <w:bookmarkEnd w:id="461"/>
      <w:bookmarkEnd w:id="462"/>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14:paraId="5A7897F1" w14:textId="77777777" w:rsidTr="004A0113">
        <w:trPr>
          <w:tblHeader/>
        </w:trPr>
        <w:tc>
          <w:tcPr>
            <w:tcW w:w="2592" w:type="dxa"/>
            <w:tcBorders>
              <w:top w:val="single" w:sz="4" w:space="0" w:color="000000"/>
              <w:left w:val="single" w:sz="4" w:space="0" w:color="000000"/>
              <w:bottom w:val="double" w:sz="1" w:space="0" w:color="000000"/>
            </w:tcBorders>
            <w:shd w:val="clear" w:color="auto" w:fill="60C03A"/>
          </w:tcPr>
          <w:p w14:paraId="390418D7" w14:textId="77777777" w:rsidR="007467C0" w:rsidRDefault="007467C0">
            <w:pPr>
              <w:pStyle w:val="TableHeader"/>
              <w:pPrChange w:id="463" w:author="Pinnu, Sainath" w:date="2023-03-29T11:36:00Z">
                <w:pPr>
                  <w:pStyle w:val="TableHeader"/>
                  <w:snapToGrid w:val="0"/>
                </w:pPr>
              </w:pPrChange>
            </w:pPr>
            <w:r>
              <w:t xml:space="preserve">Field </w:t>
            </w:r>
          </w:p>
        </w:tc>
        <w:tc>
          <w:tcPr>
            <w:tcW w:w="5390" w:type="dxa"/>
            <w:tcBorders>
              <w:top w:val="single" w:sz="4" w:space="0" w:color="000000"/>
              <w:left w:val="single" w:sz="4" w:space="0" w:color="000000"/>
              <w:bottom w:val="double" w:sz="1" w:space="0" w:color="000000"/>
              <w:right w:val="single" w:sz="4" w:space="0" w:color="000000"/>
            </w:tcBorders>
            <w:shd w:val="clear" w:color="auto" w:fill="60C03A"/>
          </w:tcPr>
          <w:p w14:paraId="6D39B8EF" w14:textId="77777777" w:rsidR="007467C0" w:rsidRDefault="007467C0">
            <w:pPr>
              <w:pStyle w:val="TableHeader"/>
              <w:pPrChange w:id="464" w:author="Pinnu, Sainath" w:date="2023-03-29T11:36:00Z">
                <w:pPr>
                  <w:pStyle w:val="TableHeader"/>
                  <w:snapToGrid w:val="0"/>
                </w:pPr>
              </w:pPrChange>
            </w:pPr>
            <w:r>
              <w:t>Description</w:t>
            </w:r>
          </w:p>
        </w:tc>
      </w:tr>
      <w:tr w:rsidR="007467C0" w14:paraId="01A9FC67" w14:textId="77777777" w:rsidTr="004A0113">
        <w:tc>
          <w:tcPr>
            <w:tcW w:w="2592" w:type="dxa"/>
            <w:tcBorders>
              <w:top w:val="single" w:sz="4" w:space="0" w:color="000000"/>
              <w:left w:val="single" w:sz="4" w:space="0" w:color="000000"/>
              <w:bottom w:val="single" w:sz="4" w:space="0" w:color="000000"/>
            </w:tcBorders>
          </w:tcPr>
          <w:p w14:paraId="5F69E0C6" w14:textId="77777777" w:rsidR="007467C0" w:rsidRPr="004A0113" w:rsidRDefault="007467C0" w:rsidP="004A0113">
            <w:pPr>
              <w:pStyle w:val="TableBody"/>
              <w:rPr>
                <w:b/>
                <w:bCs/>
              </w:rPr>
            </w:pPr>
            <w:r w:rsidRPr="004A0113">
              <w:rPr>
                <w:b/>
                <w:bCs/>
              </w:rPr>
              <w:t>Vault ID</w:t>
            </w:r>
          </w:p>
        </w:tc>
        <w:tc>
          <w:tcPr>
            <w:tcW w:w="5390" w:type="dxa"/>
            <w:tcBorders>
              <w:top w:val="single" w:sz="4" w:space="0" w:color="000000"/>
              <w:left w:val="single" w:sz="4" w:space="0" w:color="000000"/>
              <w:bottom w:val="single" w:sz="4" w:space="0" w:color="000000"/>
              <w:right w:val="single" w:sz="4" w:space="0" w:color="000000"/>
            </w:tcBorders>
          </w:tcPr>
          <w:p w14:paraId="7BE0FF2B" w14:textId="75E92776" w:rsidR="007467C0" w:rsidRPr="001126F6" w:rsidRDefault="00CA7A35" w:rsidP="00BB4BAE">
            <w:pPr>
              <w:pStyle w:val="TableBody"/>
              <w:rPr>
                <w:lang w:val="en-US"/>
              </w:rPr>
            </w:pPr>
            <w:r>
              <w:t xml:space="preserve">A </w:t>
            </w:r>
            <w:r w:rsidR="00B66807">
              <w:t>u</w:t>
            </w:r>
            <w:r w:rsidR="007467C0">
              <w:t>nique alpha</w:t>
            </w:r>
            <w:r w:rsidR="00B66807">
              <w:t>-</w:t>
            </w:r>
            <w:r w:rsidR="007467C0">
              <w:t xml:space="preserve">numeric code that identifies the </w:t>
            </w:r>
            <w:r w:rsidR="007467C0">
              <w:rPr>
                <w:lang w:val="en-US"/>
              </w:rPr>
              <w:t>Vault</w:t>
            </w:r>
          </w:p>
        </w:tc>
      </w:tr>
      <w:tr w:rsidR="007467C0" w14:paraId="07C5CF0E" w14:textId="77777777" w:rsidTr="004A0113">
        <w:tc>
          <w:tcPr>
            <w:tcW w:w="2592" w:type="dxa"/>
            <w:tcBorders>
              <w:top w:val="single" w:sz="4" w:space="0" w:color="000000"/>
              <w:left w:val="single" w:sz="4" w:space="0" w:color="000000"/>
              <w:bottom w:val="single" w:sz="4" w:space="0" w:color="000000"/>
            </w:tcBorders>
          </w:tcPr>
          <w:p w14:paraId="71449E8F" w14:textId="77777777" w:rsidR="007467C0" w:rsidRPr="004A0113" w:rsidRDefault="007467C0" w:rsidP="004A0113">
            <w:pPr>
              <w:pStyle w:val="TableBody"/>
              <w:rPr>
                <w:b/>
                <w:bCs/>
              </w:rPr>
            </w:pPr>
            <w:r w:rsidRPr="004A0113">
              <w:rPr>
                <w:b/>
                <w:bCs/>
              </w:rPr>
              <w:t>Funding Source</w:t>
            </w:r>
          </w:p>
        </w:tc>
        <w:tc>
          <w:tcPr>
            <w:tcW w:w="5390" w:type="dxa"/>
            <w:tcBorders>
              <w:top w:val="single" w:sz="4" w:space="0" w:color="000000"/>
              <w:left w:val="single" w:sz="4" w:space="0" w:color="000000"/>
              <w:bottom w:val="single" w:sz="4" w:space="0" w:color="000000"/>
              <w:right w:val="single" w:sz="4" w:space="0" w:color="000000"/>
            </w:tcBorders>
          </w:tcPr>
          <w:p w14:paraId="7083B50E" w14:textId="63A14CFB" w:rsidR="007467C0" w:rsidRPr="00440A1E" w:rsidRDefault="007467C0" w:rsidP="00BB4BAE">
            <w:pPr>
              <w:pStyle w:val="TableBody"/>
              <w:rPr>
                <w:lang w:val="en-US"/>
              </w:rPr>
            </w:pPr>
            <w:r>
              <w:rPr>
                <w:lang w:val="en-US"/>
              </w:rPr>
              <w:t>User</w:t>
            </w:r>
            <w:r w:rsidR="00EB79F9">
              <w:rPr>
                <w:lang w:val="en-US"/>
              </w:rPr>
              <w:t>s</w:t>
            </w:r>
            <w:r>
              <w:rPr>
                <w:lang w:val="en-US"/>
              </w:rPr>
              <w:t xml:space="preserve"> can select the source for the order being placed. Will default to the Default Funding Source</w:t>
            </w:r>
          </w:p>
        </w:tc>
      </w:tr>
      <w:tr w:rsidR="007467C0" w14:paraId="12FD69F8" w14:textId="77777777" w:rsidTr="004A0113">
        <w:tc>
          <w:tcPr>
            <w:tcW w:w="2592" w:type="dxa"/>
            <w:tcBorders>
              <w:top w:val="single" w:sz="4" w:space="0" w:color="000000"/>
              <w:left w:val="single" w:sz="4" w:space="0" w:color="000000"/>
              <w:bottom w:val="single" w:sz="4" w:space="0" w:color="000000"/>
            </w:tcBorders>
          </w:tcPr>
          <w:p w14:paraId="4AA4EE07" w14:textId="77777777" w:rsidR="007467C0" w:rsidRPr="004A0113" w:rsidRDefault="007467C0" w:rsidP="004A0113">
            <w:pPr>
              <w:pStyle w:val="TableBody"/>
              <w:rPr>
                <w:b/>
                <w:bCs/>
              </w:rPr>
            </w:pPr>
            <w:r w:rsidRPr="004A0113">
              <w:rPr>
                <w:b/>
                <w:bCs/>
              </w:rPr>
              <w:t>Order Date</w:t>
            </w:r>
          </w:p>
          <w:p w14:paraId="344C673F" w14:textId="77777777" w:rsidR="007467C0" w:rsidRPr="004A0113" w:rsidRDefault="007467C0" w:rsidP="004A0113">
            <w:pPr>
              <w:pStyle w:val="TableBody"/>
              <w:rPr>
                <w:b/>
                <w:bCs/>
              </w:rPr>
            </w:pPr>
          </w:p>
        </w:tc>
        <w:tc>
          <w:tcPr>
            <w:tcW w:w="5390" w:type="dxa"/>
            <w:tcBorders>
              <w:top w:val="single" w:sz="4" w:space="0" w:color="000000"/>
              <w:left w:val="single" w:sz="4" w:space="0" w:color="000000"/>
              <w:bottom w:val="single" w:sz="4" w:space="0" w:color="000000"/>
              <w:right w:val="single" w:sz="4" w:space="0" w:color="000000"/>
            </w:tcBorders>
          </w:tcPr>
          <w:p w14:paraId="7221BA85" w14:textId="3006C43F" w:rsidR="007467C0" w:rsidRDefault="007467C0" w:rsidP="00BB4BAE">
            <w:pPr>
              <w:pStyle w:val="TableBody"/>
            </w:pPr>
            <w:r>
              <w:t>Typically represents today’s date or the date when the cash is being ordered.</w:t>
            </w:r>
          </w:p>
        </w:tc>
      </w:tr>
      <w:tr w:rsidR="007467C0" w14:paraId="66FA2CF2" w14:textId="77777777" w:rsidTr="004A0113">
        <w:tc>
          <w:tcPr>
            <w:tcW w:w="2592" w:type="dxa"/>
            <w:tcBorders>
              <w:top w:val="single" w:sz="4" w:space="0" w:color="000000"/>
              <w:left w:val="single" w:sz="4" w:space="0" w:color="000000"/>
              <w:bottom w:val="single" w:sz="4" w:space="0" w:color="000000"/>
            </w:tcBorders>
          </w:tcPr>
          <w:p w14:paraId="1ED70711" w14:textId="77777777" w:rsidR="007467C0" w:rsidRPr="004A0113" w:rsidRDefault="007467C0" w:rsidP="004A0113">
            <w:pPr>
              <w:pStyle w:val="TableBody"/>
              <w:rPr>
                <w:b/>
                <w:bCs/>
              </w:rPr>
            </w:pPr>
            <w:r w:rsidRPr="004A0113">
              <w:rPr>
                <w:b/>
                <w:bCs/>
              </w:rPr>
              <w:t>Action</w:t>
            </w:r>
          </w:p>
        </w:tc>
        <w:tc>
          <w:tcPr>
            <w:tcW w:w="5390" w:type="dxa"/>
            <w:tcBorders>
              <w:top w:val="single" w:sz="4" w:space="0" w:color="000000"/>
              <w:left w:val="single" w:sz="4" w:space="0" w:color="000000"/>
              <w:bottom w:val="single" w:sz="4" w:space="0" w:color="000000"/>
              <w:right w:val="single" w:sz="4" w:space="0" w:color="000000"/>
            </w:tcBorders>
          </w:tcPr>
          <w:p w14:paraId="3A36E4F4" w14:textId="77777777" w:rsidR="007467C0" w:rsidRDefault="007467C0" w:rsidP="00BB4BAE">
            <w:pPr>
              <w:pStyle w:val="TableBody"/>
            </w:pPr>
            <w:r>
              <w:t>Shows the action that has been selected in the previous window.</w:t>
            </w:r>
          </w:p>
        </w:tc>
      </w:tr>
      <w:tr w:rsidR="007467C0" w14:paraId="679FF1C5" w14:textId="77777777" w:rsidTr="004A0113">
        <w:tc>
          <w:tcPr>
            <w:tcW w:w="2592" w:type="dxa"/>
            <w:tcBorders>
              <w:top w:val="single" w:sz="4" w:space="0" w:color="000000"/>
              <w:left w:val="single" w:sz="4" w:space="0" w:color="000000"/>
              <w:bottom w:val="single" w:sz="4" w:space="0" w:color="000000"/>
            </w:tcBorders>
          </w:tcPr>
          <w:p w14:paraId="269B249F" w14:textId="77777777" w:rsidR="007467C0" w:rsidRPr="004A0113" w:rsidRDefault="007467C0" w:rsidP="004A0113">
            <w:pPr>
              <w:pStyle w:val="TableBody"/>
              <w:rPr>
                <w:b/>
                <w:bCs/>
              </w:rPr>
            </w:pPr>
            <w:r w:rsidRPr="004A0113">
              <w:rPr>
                <w:b/>
                <w:bCs/>
              </w:rPr>
              <w:t>Due Date</w:t>
            </w:r>
          </w:p>
        </w:tc>
        <w:tc>
          <w:tcPr>
            <w:tcW w:w="5390" w:type="dxa"/>
            <w:tcBorders>
              <w:top w:val="single" w:sz="4" w:space="0" w:color="000000"/>
              <w:left w:val="single" w:sz="4" w:space="0" w:color="000000"/>
              <w:bottom w:val="single" w:sz="4" w:space="0" w:color="000000"/>
              <w:right w:val="single" w:sz="4" w:space="0" w:color="000000"/>
            </w:tcBorders>
          </w:tcPr>
          <w:p w14:paraId="28D8A009" w14:textId="3B2294AB" w:rsidR="007467C0" w:rsidRDefault="007467C0" w:rsidP="00BB4BAE">
            <w:pPr>
              <w:pStyle w:val="TableBody"/>
            </w:pPr>
            <w:r>
              <w:t xml:space="preserve">Due date indicates the date when the ordered cash will be available. Normally, the due date </w:t>
            </w:r>
            <w:r w:rsidR="00B66807">
              <w:t>considers</w:t>
            </w:r>
            <w:r>
              <w:t xml:space="preserve"> the lead</w:t>
            </w:r>
            <w:r w:rsidR="00EB79F9">
              <w:t xml:space="preserve"> </w:t>
            </w:r>
            <w:r>
              <w:t xml:space="preserve">time of the Cashpoint, the service days available, the holiday and other constraints defined in the application.  </w:t>
            </w:r>
          </w:p>
          <w:p w14:paraId="19803C8F" w14:textId="0DFFDC0E" w:rsidR="007467C0" w:rsidRDefault="007467C0" w:rsidP="00BB4BAE">
            <w:pPr>
              <w:pStyle w:val="TableBody"/>
            </w:pPr>
            <w:r>
              <w:rPr>
                <w:lang w:val="en-US"/>
              </w:rPr>
              <w:t xml:space="preserve">OptiVault </w:t>
            </w:r>
            <w:r>
              <w:t>use</w:t>
            </w:r>
            <w:r>
              <w:rPr>
                <w:lang w:val="en-US"/>
              </w:rPr>
              <w:t>s</w:t>
            </w:r>
            <w:r>
              <w:t xml:space="preserve"> the smart calendar to control the dates. Only those dates viable for delivery/return under the </w:t>
            </w:r>
            <w:r>
              <w:rPr>
                <w:lang w:val="en-US"/>
              </w:rPr>
              <w:t>Vault</w:t>
            </w:r>
            <w:r>
              <w:t xml:space="preserve"> definition will be allowed. As an example, if a Cashpoint has a service lead time of 1 day, and the only available dates for delivery </w:t>
            </w:r>
            <w:r w:rsidR="001D55C7">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7467C0" w14:paraId="59EB3290" w14:textId="77777777" w:rsidTr="004A0113">
        <w:tc>
          <w:tcPr>
            <w:tcW w:w="2592" w:type="dxa"/>
            <w:tcBorders>
              <w:top w:val="single" w:sz="4" w:space="0" w:color="000000"/>
              <w:left w:val="single" w:sz="4" w:space="0" w:color="000000"/>
              <w:bottom w:val="single" w:sz="4" w:space="0" w:color="000000"/>
            </w:tcBorders>
          </w:tcPr>
          <w:p w14:paraId="7E0AF8C4" w14:textId="77777777" w:rsidR="007467C0" w:rsidRPr="004A0113" w:rsidRDefault="007467C0" w:rsidP="004A0113">
            <w:pPr>
              <w:pStyle w:val="TableBody"/>
              <w:rPr>
                <w:b/>
                <w:bCs/>
              </w:rPr>
            </w:pPr>
            <w:r w:rsidRPr="004A0113">
              <w:rPr>
                <w:b/>
                <w:bCs/>
              </w:rPr>
              <w:t>Reason</w:t>
            </w:r>
          </w:p>
        </w:tc>
        <w:tc>
          <w:tcPr>
            <w:tcW w:w="5390" w:type="dxa"/>
            <w:tcBorders>
              <w:top w:val="single" w:sz="4" w:space="0" w:color="000000"/>
              <w:left w:val="single" w:sz="4" w:space="0" w:color="000000"/>
              <w:bottom w:val="single" w:sz="4" w:space="0" w:color="000000"/>
              <w:right w:val="single" w:sz="4" w:space="0" w:color="000000"/>
            </w:tcBorders>
          </w:tcPr>
          <w:p w14:paraId="05F66E1E" w14:textId="77777777" w:rsidR="007467C0" w:rsidRDefault="007467C0" w:rsidP="00BB4BAE">
            <w:pPr>
              <w:pStyle w:val="TableBody"/>
            </w:pPr>
            <w:r>
              <w:t xml:space="preserve">This option is required when the order is new or overridden. The </w:t>
            </w:r>
            <w:r>
              <w:rPr>
                <w:lang w:val="en-US"/>
              </w:rPr>
              <w:t>Reasons</w:t>
            </w:r>
            <w:r>
              <w:t xml:space="preserve"> are created at the </w:t>
            </w:r>
            <w:r>
              <w:rPr>
                <w:b/>
                <w:bCs/>
              </w:rPr>
              <w:t>Institution</w:t>
            </w:r>
            <w:r>
              <w:t xml:space="preserve"> level under the </w:t>
            </w:r>
            <w:r>
              <w:rPr>
                <w:b/>
                <w:bCs/>
              </w:rPr>
              <w:t>System</w:t>
            </w:r>
            <w:r>
              <w:t xml:space="preserve"> tab.</w:t>
            </w:r>
          </w:p>
        </w:tc>
      </w:tr>
      <w:tr w:rsidR="007467C0" w14:paraId="56FAA10D" w14:textId="77777777" w:rsidTr="004A0113">
        <w:tc>
          <w:tcPr>
            <w:tcW w:w="2592" w:type="dxa"/>
            <w:tcBorders>
              <w:top w:val="single" w:sz="4" w:space="0" w:color="000000"/>
              <w:left w:val="single" w:sz="4" w:space="0" w:color="000000"/>
              <w:bottom w:val="single" w:sz="4" w:space="0" w:color="000000"/>
            </w:tcBorders>
          </w:tcPr>
          <w:p w14:paraId="2EFFAAF6" w14:textId="77777777" w:rsidR="007467C0" w:rsidRPr="004A0113" w:rsidRDefault="007467C0" w:rsidP="004A0113">
            <w:pPr>
              <w:pStyle w:val="TableBody"/>
              <w:rPr>
                <w:b/>
                <w:bCs/>
                <w:lang w:val="en-US"/>
              </w:rPr>
            </w:pPr>
            <w:r w:rsidRPr="004A0113">
              <w:rPr>
                <w:b/>
                <w:bCs/>
                <w:lang w:val="en-US"/>
              </w:rPr>
              <w:t>Custom 1-10</w:t>
            </w:r>
          </w:p>
        </w:tc>
        <w:tc>
          <w:tcPr>
            <w:tcW w:w="5390" w:type="dxa"/>
            <w:tcBorders>
              <w:top w:val="single" w:sz="4" w:space="0" w:color="000000"/>
              <w:left w:val="single" w:sz="4" w:space="0" w:color="000000"/>
              <w:bottom w:val="single" w:sz="4" w:space="0" w:color="000000"/>
              <w:right w:val="single" w:sz="4" w:space="0" w:color="000000"/>
            </w:tcBorders>
          </w:tcPr>
          <w:p w14:paraId="214E6162" w14:textId="1E474533" w:rsidR="007467C0" w:rsidRPr="008A42EA" w:rsidRDefault="007467C0" w:rsidP="00BB4BAE">
            <w:pPr>
              <w:pStyle w:val="TableBody"/>
              <w:rPr>
                <w:lang w:val="en-US"/>
              </w:rPr>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617E0EA0" w14:textId="77777777" w:rsidTr="004A0113">
        <w:tc>
          <w:tcPr>
            <w:tcW w:w="2592" w:type="dxa"/>
            <w:tcBorders>
              <w:top w:val="single" w:sz="4" w:space="0" w:color="000000"/>
              <w:left w:val="single" w:sz="4" w:space="0" w:color="000000"/>
              <w:bottom w:val="single" w:sz="4" w:space="0" w:color="000000"/>
            </w:tcBorders>
          </w:tcPr>
          <w:p w14:paraId="68014F41" w14:textId="77777777" w:rsidR="007467C0" w:rsidRPr="004A0113" w:rsidRDefault="007467C0" w:rsidP="004A0113">
            <w:pPr>
              <w:pStyle w:val="TableBody"/>
              <w:rPr>
                <w:b/>
                <w:bCs/>
                <w:lang w:val="en-US"/>
              </w:rPr>
            </w:pPr>
            <w:r w:rsidRPr="004A0113">
              <w:rPr>
                <w:b/>
                <w:bCs/>
                <w:lang w:val="en-US"/>
              </w:rPr>
              <w:t>Total Amount</w:t>
            </w:r>
          </w:p>
        </w:tc>
        <w:tc>
          <w:tcPr>
            <w:tcW w:w="5390" w:type="dxa"/>
            <w:tcBorders>
              <w:top w:val="single" w:sz="4" w:space="0" w:color="000000"/>
              <w:left w:val="single" w:sz="4" w:space="0" w:color="000000"/>
              <w:bottom w:val="single" w:sz="4" w:space="0" w:color="000000"/>
              <w:right w:val="single" w:sz="4" w:space="0" w:color="000000"/>
            </w:tcBorders>
          </w:tcPr>
          <w:p w14:paraId="154A6129" w14:textId="1C0431F3" w:rsidR="007467C0" w:rsidRDefault="007467C0" w:rsidP="00BB4BAE">
            <w:pPr>
              <w:pStyle w:val="TableBody"/>
              <w:rPr>
                <w:lang w:val="en-US"/>
              </w:rPr>
            </w:pPr>
            <w:r>
              <w:rPr>
                <w:lang w:val="en-US"/>
              </w:rPr>
              <w:t xml:space="preserve">This field is </w:t>
            </w:r>
            <w:r w:rsidR="001D55C7">
              <w:rPr>
                <w:lang w:val="en-US"/>
              </w:rPr>
              <w:t xml:space="preserve">an </w:t>
            </w:r>
            <w:r>
              <w:rPr>
                <w:lang w:val="en-US"/>
              </w:rPr>
              <w:t>auto-generated field showing the total of the amounts-by-denomination which are input via the Order Denominations panel</w:t>
            </w:r>
          </w:p>
        </w:tc>
      </w:tr>
      <w:tr w:rsidR="007467C0" w14:paraId="26CEAC35" w14:textId="77777777" w:rsidTr="004A0113">
        <w:tc>
          <w:tcPr>
            <w:tcW w:w="2592" w:type="dxa"/>
            <w:tcBorders>
              <w:top w:val="single" w:sz="4" w:space="0" w:color="000000"/>
              <w:left w:val="single" w:sz="4" w:space="0" w:color="000000"/>
              <w:bottom w:val="single" w:sz="4" w:space="0" w:color="000000"/>
            </w:tcBorders>
          </w:tcPr>
          <w:p w14:paraId="3C03FAD3" w14:textId="77777777" w:rsidR="007467C0" w:rsidRPr="004A0113" w:rsidRDefault="007467C0" w:rsidP="004A0113">
            <w:pPr>
              <w:pStyle w:val="TableBody"/>
              <w:rPr>
                <w:b/>
                <w:bCs/>
                <w:lang w:val="en-US"/>
              </w:rPr>
            </w:pPr>
            <w:r w:rsidRPr="004A0113">
              <w:rPr>
                <w:b/>
                <w:bCs/>
                <w:lang w:val="en-US"/>
              </w:rPr>
              <w:t>Blog Message</w:t>
            </w:r>
          </w:p>
        </w:tc>
        <w:tc>
          <w:tcPr>
            <w:tcW w:w="5390" w:type="dxa"/>
            <w:tcBorders>
              <w:top w:val="single" w:sz="4" w:space="0" w:color="000000"/>
              <w:left w:val="single" w:sz="4" w:space="0" w:color="000000"/>
              <w:bottom w:val="single" w:sz="4" w:space="0" w:color="000000"/>
              <w:right w:val="single" w:sz="4" w:space="0" w:color="000000"/>
            </w:tcBorders>
          </w:tcPr>
          <w:p w14:paraId="7FBA3D4D" w14:textId="77777777" w:rsidR="007467C0" w:rsidRDefault="007467C0" w:rsidP="00BB4BAE">
            <w:pPr>
              <w:pStyle w:val="TableBody"/>
              <w:rPr>
                <w:lang w:val="en-US"/>
              </w:rPr>
            </w:pPr>
            <w:r>
              <w:t>Users can enter a new message for the order that will be placed in the Blog History. Analysts can review these notes so all analysts can view them when reviewing the order.</w:t>
            </w:r>
          </w:p>
        </w:tc>
      </w:tr>
      <w:tr w:rsidR="007467C0" w14:paraId="1EFE0D09" w14:textId="77777777" w:rsidTr="004A0113">
        <w:tc>
          <w:tcPr>
            <w:tcW w:w="2592" w:type="dxa"/>
            <w:tcBorders>
              <w:top w:val="single" w:sz="4" w:space="0" w:color="000000"/>
              <w:left w:val="single" w:sz="4" w:space="0" w:color="000000"/>
              <w:bottom w:val="single" w:sz="4" w:space="0" w:color="000000"/>
            </w:tcBorders>
          </w:tcPr>
          <w:p w14:paraId="61B14332" w14:textId="77777777" w:rsidR="007467C0" w:rsidRPr="004A0113" w:rsidRDefault="007467C0" w:rsidP="004A0113">
            <w:pPr>
              <w:pStyle w:val="TableBody"/>
              <w:rPr>
                <w:b/>
                <w:bCs/>
              </w:rPr>
            </w:pPr>
            <w:r w:rsidRPr="004A0113">
              <w:rPr>
                <w:b/>
                <w:bCs/>
              </w:rPr>
              <w:t xml:space="preserve">Amount </w:t>
            </w:r>
            <w:r w:rsidRPr="004A0113">
              <w:t>(Order Denominations Panel)</w:t>
            </w:r>
          </w:p>
        </w:tc>
        <w:tc>
          <w:tcPr>
            <w:tcW w:w="5390" w:type="dxa"/>
            <w:tcBorders>
              <w:top w:val="single" w:sz="4" w:space="0" w:color="000000"/>
              <w:left w:val="single" w:sz="4" w:space="0" w:color="000000"/>
              <w:bottom w:val="single" w:sz="4" w:space="0" w:color="000000"/>
              <w:right w:val="single" w:sz="4" w:space="0" w:color="000000"/>
            </w:tcBorders>
          </w:tcPr>
          <w:p w14:paraId="686BBC1D" w14:textId="77777777" w:rsidR="007467C0" w:rsidRDefault="007467C0" w:rsidP="004A0113">
            <w:pPr>
              <w:pStyle w:val="TableBody"/>
            </w:pPr>
            <w:r>
              <w:t xml:space="preserve">This entry must be performed on the right side of the window, in the Order Denominations window. </w:t>
            </w:r>
          </w:p>
          <w:p w14:paraId="081C9468" w14:textId="1C8C509B" w:rsidR="007467C0" w:rsidRDefault="007467C0" w:rsidP="004A0113">
            <w:pPr>
              <w:pStyle w:val="TableBody"/>
            </w:pPr>
            <w:r>
              <w:lastRenderedPageBreak/>
              <w:t xml:space="preserve">Enter </w:t>
            </w:r>
            <w:r w:rsidR="001D55C7">
              <w:t xml:space="preserve">the </w:t>
            </w:r>
            <w:r>
              <w:t>amount of Cash by denomination</w:t>
            </w:r>
            <w:r>
              <w:rPr>
                <w:lang w:val="en-US"/>
              </w:rPr>
              <w:t>, condition (Fit, Normal, Soiled)</w:t>
            </w:r>
            <w:r>
              <w:t xml:space="preserve"> and currency that need</w:t>
            </w:r>
            <w:r w:rsidR="001D55C7">
              <w:t>s</w:t>
            </w:r>
            <w:r>
              <w:t xml:space="preserve"> to be ordered. When amounts are entered the following validations are taken into consideration:</w:t>
            </w:r>
          </w:p>
          <w:p w14:paraId="4B761486" w14:textId="77777777" w:rsidR="007467C0" w:rsidRDefault="007467C0" w:rsidP="004A0113">
            <w:pPr>
              <w:pStyle w:val="TableBody"/>
            </w:pPr>
            <w:r>
              <w:rPr>
                <w:b/>
              </w:rPr>
              <w:t>Delivery Validation</w:t>
            </w:r>
            <w:r>
              <w:t xml:space="preserve">: </w:t>
            </w:r>
          </w:p>
          <w:p w14:paraId="0BFE421B" w14:textId="7705E617" w:rsidR="007467C0" w:rsidRDefault="007467C0" w:rsidP="004A0113">
            <w:pPr>
              <w:pStyle w:val="TableListNumber"/>
              <w:numPr>
                <w:ilvl w:val="0"/>
                <w:numId w:val="32"/>
              </w:numPr>
            </w:pPr>
            <w:r>
              <w:t xml:space="preserve">Denomination Ordered Amount should not be less than Small or Large Order Unit Size for that denomination (Unit sizes are defined at System </w:t>
            </w:r>
            <w:r w:rsidRPr="004A0113">
              <w:rPr>
                <w:rFonts w:ascii="Wingdings" w:hAnsi="Wingdings"/>
              </w:rPr>
              <w:t></w:t>
            </w:r>
            <w:r>
              <w:t xml:space="preserve"> Currencies/Denominations </w:t>
            </w:r>
            <w:r w:rsidRPr="004A0113">
              <w:rPr>
                <w:rFonts w:ascii="Wingdings" w:hAnsi="Wingdings"/>
              </w:rPr>
              <w:t></w:t>
            </w:r>
            <w:r>
              <w:t xml:space="preserve"> Denominations; large or small order unit is assigned at the Cashpoint level Basic </w:t>
            </w:r>
            <w:r w:rsidRPr="004A0113">
              <w:rPr>
                <w:rFonts w:ascii="Wingdings" w:hAnsi="Wingdings"/>
              </w:rPr>
              <w:t></w:t>
            </w:r>
            <w:r>
              <w:t xml:space="preserve"> Denominations). </w:t>
            </w:r>
          </w:p>
          <w:p w14:paraId="343ACF17" w14:textId="2ECD0904" w:rsidR="007467C0" w:rsidRDefault="007467C0" w:rsidP="004A0113">
            <w:pPr>
              <w:pStyle w:val="TableListNumber"/>
            </w:pPr>
            <w:r>
              <w:t xml:space="preserve">The total ordered amount should not exceed </w:t>
            </w:r>
            <w:r w:rsidR="001D55C7">
              <w:t xml:space="preserve">the </w:t>
            </w:r>
            <w:r>
              <w:t xml:space="preserve">maximum capacity of the Cashpoint. </w:t>
            </w:r>
          </w:p>
          <w:p w14:paraId="4F27718F" w14:textId="77777777" w:rsidR="007467C0" w:rsidRPr="004A0113" w:rsidRDefault="007467C0" w:rsidP="004A0113">
            <w:pPr>
              <w:pStyle w:val="TableBody"/>
              <w:rPr>
                <w:b/>
                <w:bCs/>
              </w:rPr>
            </w:pPr>
            <w:r w:rsidRPr="004A0113">
              <w:rPr>
                <w:b/>
                <w:bCs/>
              </w:rPr>
              <w:t xml:space="preserve">Return Validation: </w:t>
            </w:r>
          </w:p>
          <w:p w14:paraId="373C4A60" w14:textId="35C871AA" w:rsidR="007467C0" w:rsidRPr="004A0113" w:rsidRDefault="007467C0" w:rsidP="004A0113">
            <w:pPr>
              <w:pStyle w:val="TableListNumber"/>
              <w:numPr>
                <w:ilvl w:val="0"/>
                <w:numId w:val="33"/>
              </w:numPr>
              <w:rPr>
                <w:lang w:val="en-US"/>
              </w:rPr>
            </w:pPr>
            <w:r>
              <w:t xml:space="preserve"> Denomination Ordered Amount should not be less than Small or Large Order Unit Size for that denomination (Unit sizes are defined at System </w:t>
            </w:r>
            <w:r w:rsidRPr="004A0113">
              <w:rPr>
                <w:rFonts w:ascii="Wingdings" w:hAnsi="Wingdings"/>
              </w:rPr>
              <w:t></w:t>
            </w:r>
            <w:r>
              <w:t xml:space="preserve"> Currencies/Denominations </w:t>
            </w:r>
            <w:r w:rsidRPr="004A0113">
              <w:rPr>
                <w:rFonts w:ascii="Wingdings" w:hAnsi="Wingdings"/>
              </w:rPr>
              <w:t></w:t>
            </w:r>
            <w:r>
              <w:t xml:space="preserve"> Denominations; large or small unit size is assigned at the Cashpoint level Basic </w:t>
            </w:r>
            <w:r w:rsidRPr="004A0113">
              <w:rPr>
                <w:rFonts w:ascii="Wingdings" w:hAnsi="Wingdings"/>
              </w:rPr>
              <w:t></w:t>
            </w:r>
            <w:r>
              <w:t xml:space="preserve"> Denominations).</w:t>
            </w:r>
          </w:p>
        </w:tc>
      </w:tr>
      <w:tr w:rsidR="007467C0" w14:paraId="539DDD52" w14:textId="77777777" w:rsidTr="004A0113">
        <w:tc>
          <w:tcPr>
            <w:tcW w:w="2592" w:type="dxa"/>
            <w:tcBorders>
              <w:top w:val="single" w:sz="4" w:space="0" w:color="000000"/>
              <w:left w:val="single" w:sz="4" w:space="0" w:color="000000"/>
              <w:bottom w:val="single" w:sz="4" w:space="0" w:color="000000"/>
            </w:tcBorders>
          </w:tcPr>
          <w:p w14:paraId="1346C2AD" w14:textId="77777777" w:rsidR="007467C0" w:rsidRPr="004A0113" w:rsidRDefault="007467C0" w:rsidP="004A0113">
            <w:pPr>
              <w:pStyle w:val="TableBody"/>
              <w:rPr>
                <w:b/>
                <w:bCs/>
              </w:rPr>
            </w:pPr>
            <w:r w:rsidRPr="004A0113">
              <w:rPr>
                <w:b/>
                <w:bCs/>
              </w:rPr>
              <w:lastRenderedPageBreak/>
              <w:t>Submit Button</w:t>
            </w:r>
          </w:p>
        </w:tc>
        <w:tc>
          <w:tcPr>
            <w:tcW w:w="5390" w:type="dxa"/>
            <w:tcBorders>
              <w:top w:val="single" w:sz="4" w:space="0" w:color="000000"/>
              <w:left w:val="single" w:sz="4" w:space="0" w:color="000000"/>
              <w:bottom w:val="single" w:sz="4" w:space="0" w:color="000000"/>
              <w:right w:val="single" w:sz="4" w:space="0" w:color="000000"/>
            </w:tcBorders>
          </w:tcPr>
          <w:p w14:paraId="1CA7275D" w14:textId="77777777" w:rsidR="007467C0" w:rsidRDefault="007467C0" w:rsidP="004A0113">
            <w:pPr>
              <w:pStyle w:val="TableBody"/>
            </w:pPr>
            <w:r>
              <w:t>Commits the order provided all information was entered correctly. If there are errors or missing information, the user will be prompted for the correct information prior to committing the order.</w:t>
            </w:r>
          </w:p>
        </w:tc>
      </w:tr>
      <w:tr w:rsidR="007467C0" w14:paraId="7D8A93A9" w14:textId="77777777" w:rsidTr="004A0113">
        <w:tc>
          <w:tcPr>
            <w:tcW w:w="2592" w:type="dxa"/>
            <w:tcBorders>
              <w:top w:val="single" w:sz="4" w:space="0" w:color="000000"/>
              <w:left w:val="single" w:sz="4" w:space="0" w:color="000000"/>
              <w:bottom w:val="single" w:sz="4" w:space="0" w:color="000000"/>
            </w:tcBorders>
          </w:tcPr>
          <w:p w14:paraId="6A407804" w14:textId="77777777" w:rsidR="007467C0" w:rsidRPr="004A0113" w:rsidRDefault="007467C0" w:rsidP="004A0113">
            <w:pPr>
              <w:pStyle w:val="TableBody"/>
              <w:rPr>
                <w:b/>
                <w:bCs/>
              </w:rPr>
            </w:pPr>
            <w:r w:rsidRPr="004A0113">
              <w:rPr>
                <w:b/>
                <w:bCs/>
              </w:rPr>
              <w:t>Cancel Button</w:t>
            </w:r>
          </w:p>
        </w:tc>
        <w:tc>
          <w:tcPr>
            <w:tcW w:w="5390" w:type="dxa"/>
            <w:tcBorders>
              <w:top w:val="single" w:sz="4" w:space="0" w:color="000000"/>
              <w:left w:val="single" w:sz="4" w:space="0" w:color="000000"/>
              <w:bottom w:val="single" w:sz="4" w:space="0" w:color="000000"/>
              <w:right w:val="single" w:sz="4" w:space="0" w:color="000000"/>
            </w:tcBorders>
          </w:tcPr>
          <w:p w14:paraId="46491A81" w14:textId="77777777" w:rsidR="007467C0" w:rsidRDefault="007467C0" w:rsidP="004A0113">
            <w:pPr>
              <w:pStyle w:val="TableBody"/>
            </w:pPr>
            <w:r>
              <w:t>Cancels the transaction and no information is saved.</w:t>
            </w:r>
          </w:p>
        </w:tc>
      </w:tr>
    </w:tbl>
    <w:p w14:paraId="484FC191" w14:textId="5A3A089B" w:rsidR="007467C0" w:rsidRDefault="00EC4396"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7F691997" w14:textId="77777777" w:rsidR="00111BE4" w:rsidRPr="008D241F" w:rsidRDefault="00111BE4" w:rsidP="007467C0">
      <w:pPr>
        <w:pStyle w:val="BulletSectionReference"/>
        <w:numPr>
          <w:ilvl w:val="0"/>
          <w:numId w:val="0"/>
        </w:numPr>
        <w:rPr>
          <w:color w:val="9BBB59"/>
          <w:lang w:val="en-US"/>
        </w:rPr>
      </w:pPr>
    </w:p>
    <w:p w14:paraId="36C1A53A" w14:textId="77777777" w:rsidR="007467C0" w:rsidRPr="000668CE" w:rsidRDefault="007467C0" w:rsidP="007467C0">
      <w:pPr>
        <w:pStyle w:val="Heading3"/>
      </w:pPr>
      <w:bookmarkStart w:id="465" w:name="_Toc74556375"/>
      <w:bookmarkStart w:id="466" w:name="_Toc127491564"/>
      <w:bookmarkStart w:id="467" w:name="_Toc128021097"/>
      <w:r>
        <w:t>Order Details Page</w:t>
      </w:r>
      <w:bookmarkEnd w:id="465"/>
      <w:bookmarkEnd w:id="466"/>
      <w:bookmarkEnd w:id="467"/>
    </w:p>
    <w:p w14:paraId="3DEC7BD6" w14:textId="1BE07FE7" w:rsidR="007467C0" w:rsidRDefault="007467C0" w:rsidP="00177C47">
      <w:pPr>
        <w:pStyle w:val="BodyText"/>
      </w:pPr>
      <w:r>
        <w:t>The Order Details page provides an opportunity to review, edit, override, and delete an order prior to final placement. If utilized, it also provides the ability to add additional BLOG messages and review existing BLOGs.</w:t>
      </w:r>
    </w:p>
    <w:p w14:paraId="34578B72" w14:textId="77777777" w:rsidR="007467C0" w:rsidRDefault="007467C0" w:rsidP="00177C47">
      <w:pPr>
        <w:pStyle w:val="BodyText"/>
      </w:pPr>
      <w:r>
        <w:t>The Order Details page applies to both vault and child-vault orders.</w:t>
      </w:r>
    </w:p>
    <w:p w14:paraId="1D8D71ED" w14:textId="77777777" w:rsidR="007467C0" w:rsidRDefault="007467C0" w:rsidP="007467C0">
      <w:pPr>
        <w:pStyle w:val="Caption"/>
      </w:pPr>
      <w:bookmarkStart w:id="468" w:name="_Toc74556449"/>
      <w:bookmarkStart w:id="469" w:name="_Toc128022126"/>
      <w:r>
        <w:lastRenderedPageBreak/>
        <w:t xml:space="preserve">Figure </w:t>
      </w:r>
      <w:r w:rsidRPr="60106B9D">
        <w:fldChar w:fldCharType="begin"/>
      </w:r>
      <w:r>
        <w:instrText xml:space="preserve"> SEQ Figure \* ARABIC </w:instrText>
      </w:r>
      <w:r w:rsidRPr="60106B9D">
        <w:fldChar w:fldCharType="separate"/>
      </w:r>
      <w:r>
        <w:rPr>
          <w:noProof/>
        </w:rPr>
        <w:t>17</w:t>
      </w:r>
      <w:r w:rsidRPr="60106B9D">
        <w:rPr>
          <w:noProof/>
        </w:rPr>
        <w:fldChar w:fldCharType="end"/>
      </w:r>
      <w:r>
        <w:t>: Cashpoint Order Confirmation Page</w:t>
      </w:r>
      <w:bookmarkEnd w:id="468"/>
      <w:bookmarkEnd w:id="469"/>
    </w:p>
    <w:p w14:paraId="56585EF2" w14:textId="77777777" w:rsidR="007467C0" w:rsidRDefault="007467C0" w:rsidP="00177C47">
      <w:pPr>
        <w:jc w:val="center"/>
      </w:pPr>
      <w:r>
        <w:rPr>
          <w:noProof/>
        </w:rPr>
        <w:drawing>
          <wp:inline distT="0" distB="0" distL="0" distR="0" wp14:anchorId="526C129B" wp14:editId="1F9978EA">
            <wp:extent cx="5762626" cy="3830224"/>
            <wp:effectExtent l="76200" t="76200" r="123825" b="132715"/>
            <wp:docPr id="949403457" name="Picture 94940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762626" cy="38302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4184CD" w14:textId="5675C3C4" w:rsidR="007467C0" w:rsidRDefault="007467C0" w:rsidP="00DC2F41">
      <w:pPr>
        <w:spacing w:after="160" w:line="259" w:lineRule="auto"/>
      </w:pPr>
      <w:bookmarkStart w:id="470" w:name="_Toc74556669"/>
      <w:r>
        <w:t xml:space="preserve">Table </w:t>
      </w:r>
      <w:r w:rsidR="00EC4396">
        <w:fldChar w:fldCharType="begin"/>
      </w:r>
      <w:r w:rsidR="00EC4396">
        <w:instrText xml:space="preserve"> SEQ "Table" \*Arabic </w:instrText>
      </w:r>
      <w:r w:rsidR="00EC4396">
        <w:fldChar w:fldCharType="separate"/>
      </w:r>
      <w:r>
        <w:rPr>
          <w:noProof/>
        </w:rPr>
        <w:t>30</w:t>
      </w:r>
      <w:r w:rsidR="00EC4396">
        <w:rPr>
          <w:noProof/>
        </w:rPr>
        <w:fldChar w:fldCharType="end"/>
      </w:r>
      <w:r>
        <w:t>: Order Confirmation Page</w:t>
      </w:r>
      <w:bookmarkEnd w:id="47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1AF5643D"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6D90B1D8" w14:textId="77777777" w:rsidR="007467C0" w:rsidRDefault="007467C0" w:rsidP="00170D7D">
            <w:pPr>
              <w:pStyle w:val="TableHeader"/>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3039198" w14:textId="77777777" w:rsidR="007467C0" w:rsidRDefault="007467C0" w:rsidP="00170D7D">
            <w:pPr>
              <w:pStyle w:val="TableHeader"/>
            </w:pPr>
            <w:r>
              <w:t>Description</w:t>
            </w:r>
          </w:p>
        </w:tc>
      </w:tr>
      <w:tr w:rsidR="007467C0" w14:paraId="5C8D35E9" w14:textId="77777777" w:rsidTr="006271D1">
        <w:trPr>
          <w:cantSplit/>
        </w:trPr>
        <w:tc>
          <w:tcPr>
            <w:tcW w:w="2592" w:type="dxa"/>
            <w:tcBorders>
              <w:top w:val="single" w:sz="4" w:space="0" w:color="000000"/>
              <w:left w:val="single" w:sz="4" w:space="0" w:color="000000"/>
              <w:bottom w:val="single" w:sz="4" w:space="0" w:color="000000"/>
            </w:tcBorders>
          </w:tcPr>
          <w:p w14:paraId="531340D7" w14:textId="77777777" w:rsidR="007467C0" w:rsidRPr="00177C47" w:rsidRDefault="007467C0" w:rsidP="00177C47">
            <w:pPr>
              <w:pStyle w:val="TableBody"/>
              <w:rPr>
                <w:b/>
                <w:bCs/>
              </w:rPr>
            </w:pPr>
            <w:r w:rsidRPr="00177C47">
              <w:rPr>
                <w:b/>
                <w:bCs/>
              </w:rPr>
              <w:t>Vault ID</w:t>
            </w:r>
          </w:p>
        </w:tc>
        <w:tc>
          <w:tcPr>
            <w:tcW w:w="5483" w:type="dxa"/>
            <w:tcBorders>
              <w:top w:val="single" w:sz="4" w:space="0" w:color="000000"/>
              <w:left w:val="single" w:sz="4" w:space="0" w:color="000000"/>
              <w:bottom w:val="single" w:sz="4" w:space="0" w:color="000000"/>
              <w:right w:val="single" w:sz="4" w:space="0" w:color="000000"/>
            </w:tcBorders>
          </w:tcPr>
          <w:p w14:paraId="24AB594A" w14:textId="546BA238" w:rsidR="007467C0" w:rsidRPr="001126F6" w:rsidRDefault="00A933EF" w:rsidP="00177C47">
            <w:pPr>
              <w:pStyle w:val="TableBody"/>
              <w:rPr>
                <w:lang w:val="en-US"/>
              </w:rPr>
            </w:pPr>
            <w:r>
              <w:t>A u</w:t>
            </w:r>
            <w:r w:rsidR="007467C0">
              <w:t>nique alpha</w:t>
            </w:r>
            <w:r>
              <w:t>-</w:t>
            </w:r>
            <w:r w:rsidR="007467C0">
              <w:t xml:space="preserve">numeric code that identifies the </w:t>
            </w:r>
            <w:r w:rsidR="007467C0">
              <w:rPr>
                <w:lang w:val="en-US"/>
              </w:rPr>
              <w:t>Vault</w:t>
            </w:r>
          </w:p>
        </w:tc>
      </w:tr>
      <w:tr w:rsidR="007467C0" w14:paraId="6EFD056D" w14:textId="77777777" w:rsidTr="006271D1">
        <w:trPr>
          <w:cantSplit/>
        </w:trPr>
        <w:tc>
          <w:tcPr>
            <w:tcW w:w="2592" w:type="dxa"/>
            <w:tcBorders>
              <w:top w:val="single" w:sz="4" w:space="0" w:color="000000"/>
              <w:left w:val="single" w:sz="4" w:space="0" w:color="000000"/>
              <w:bottom w:val="single" w:sz="4" w:space="0" w:color="000000"/>
            </w:tcBorders>
          </w:tcPr>
          <w:p w14:paraId="305A172B" w14:textId="77777777" w:rsidR="007467C0" w:rsidRPr="00177C47" w:rsidRDefault="007467C0" w:rsidP="00177C47">
            <w:pPr>
              <w:pStyle w:val="TableBody"/>
              <w:rPr>
                <w:b/>
                <w:bCs/>
              </w:rPr>
            </w:pPr>
            <w:r w:rsidRPr="00177C47">
              <w:rPr>
                <w:b/>
                <w:bCs/>
              </w:rPr>
              <w:t>Funding Source</w:t>
            </w:r>
          </w:p>
        </w:tc>
        <w:tc>
          <w:tcPr>
            <w:tcW w:w="5483" w:type="dxa"/>
            <w:tcBorders>
              <w:top w:val="single" w:sz="4" w:space="0" w:color="000000"/>
              <w:left w:val="single" w:sz="4" w:space="0" w:color="000000"/>
              <w:bottom w:val="single" w:sz="4" w:space="0" w:color="000000"/>
              <w:right w:val="single" w:sz="4" w:space="0" w:color="000000"/>
            </w:tcBorders>
          </w:tcPr>
          <w:p w14:paraId="0B379934" w14:textId="77777777" w:rsidR="007467C0" w:rsidRPr="0006520E" w:rsidRDefault="007467C0" w:rsidP="00177C47">
            <w:pPr>
              <w:pStyle w:val="TableBody"/>
              <w:rPr>
                <w:lang w:val="en-US"/>
              </w:rPr>
            </w:pPr>
            <w:r>
              <w:rPr>
                <w:lang w:val="en-US"/>
              </w:rPr>
              <w:t>Displays the Funding Source that has been selected to send cash to or receive cash from the cashpoint in question</w:t>
            </w:r>
          </w:p>
        </w:tc>
      </w:tr>
      <w:tr w:rsidR="007467C0" w14:paraId="29A255C1" w14:textId="77777777" w:rsidTr="006271D1">
        <w:trPr>
          <w:cantSplit/>
        </w:trPr>
        <w:tc>
          <w:tcPr>
            <w:tcW w:w="2592" w:type="dxa"/>
            <w:tcBorders>
              <w:top w:val="single" w:sz="4" w:space="0" w:color="000000"/>
              <w:left w:val="single" w:sz="4" w:space="0" w:color="000000"/>
              <w:bottom w:val="single" w:sz="4" w:space="0" w:color="000000"/>
            </w:tcBorders>
          </w:tcPr>
          <w:p w14:paraId="7BC626DF" w14:textId="77777777" w:rsidR="007467C0" w:rsidRPr="00177C47" w:rsidRDefault="007467C0" w:rsidP="00177C47">
            <w:pPr>
              <w:pStyle w:val="TableBody"/>
              <w:rPr>
                <w:b/>
                <w:bCs/>
              </w:rPr>
            </w:pPr>
            <w:r w:rsidRPr="00177C47">
              <w:rPr>
                <w:b/>
                <w:bCs/>
              </w:rPr>
              <w:t>Order Date</w:t>
            </w:r>
          </w:p>
          <w:p w14:paraId="7BCE3803" w14:textId="77777777" w:rsidR="007467C0" w:rsidRPr="00177C47" w:rsidRDefault="007467C0" w:rsidP="00177C47">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3147C6CC" w14:textId="2B1E1FDA" w:rsidR="007467C0" w:rsidRDefault="007467C0" w:rsidP="00177C47">
            <w:pPr>
              <w:pStyle w:val="TableBody"/>
            </w:pPr>
            <w:r>
              <w:t>Typically represents today’s date or the date when the cash is being ordered.</w:t>
            </w:r>
          </w:p>
        </w:tc>
      </w:tr>
      <w:tr w:rsidR="007467C0" w14:paraId="4B3649FE" w14:textId="77777777" w:rsidTr="006271D1">
        <w:trPr>
          <w:cantSplit/>
        </w:trPr>
        <w:tc>
          <w:tcPr>
            <w:tcW w:w="2592" w:type="dxa"/>
            <w:tcBorders>
              <w:top w:val="single" w:sz="4" w:space="0" w:color="000000"/>
              <w:left w:val="single" w:sz="4" w:space="0" w:color="000000"/>
              <w:bottom w:val="single" w:sz="4" w:space="0" w:color="000000"/>
            </w:tcBorders>
          </w:tcPr>
          <w:p w14:paraId="53C09831" w14:textId="77777777" w:rsidR="007467C0" w:rsidRPr="00177C47" w:rsidRDefault="007467C0" w:rsidP="00177C47">
            <w:pPr>
              <w:pStyle w:val="TableBody"/>
              <w:rPr>
                <w:b/>
                <w:bCs/>
              </w:rPr>
            </w:pPr>
            <w:r w:rsidRPr="00177C47">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1E9B69CB" w14:textId="0B3C342E" w:rsidR="007467C0" w:rsidRDefault="007467C0" w:rsidP="00177C47">
            <w:pPr>
              <w:pStyle w:val="TableBody"/>
            </w:pPr>
            <w:r>
              <w:t xml:space="preserve">Due date indicates the date when the ordered cash will be delivered </w:t>
            </w:r>
            <w:r w:rsidR="00036D94">
              <w:t>considering</w:t>
            </w:r>
            <w:r>
              <w:t xml:space="preserve"> the lead</w:t>
            </w:r>
            <w:r w:rsidR="00E6108F">
              <w:t xml:space="preserve"> </w:t>
            </w:r>
            <w:r>
              <w:t xml:space="preserve">time. </w:t>
            </w:r>
          </w:p>
        </w:tc>
      </w:tr>
      <w:tr w:rsidR="007467C0" w14:paraId="1878387B" w14:textId="77777777" w:rsidTr="006271D1">
        <w:trPr>
          <w:cantSplit/>
        </w:trPr>
        <w:tc>
          <w:tcPr>
            <w:tcW w:w="2592" w:type="dxa"/>
            <w:tcBorders>
              <w:top w:val="single" w:sz="4" w:space="0" w:color="000000"/>
              <w:left w:val="single" w:sz="4" w:space="0" w:color="000000"/>
              <w:bottom w:val="single" w:sz="4" w:space="0" w:color="000000"/>
            </w:tcBorders>
          </w:tcPr>
          <w:p w14:paraId="7CC1666B" w14:textId="77777777" w:rsidR="007467C0" w:rsidRPr="00177C47" w:rsidRDefault="007467C0" w:rsidP="00177C47">
            <w:pPr>
              <w:pStyle w:val="TableBody"/>
              <w:rPr>
                <w:b/>
                <w:bCs/>
              </w:rPr>
            </w:pPr>
            <w:r w:rsidRPr="00177C47">
              <w:rPr>
                <w:b/>
                <w:bCs/>
              </w:rPr>
              <w:t>Funding Source Type</w:t>
            </w:r>
          </w:p>
        </w:tc>
        <w:tc>
          <w:tcPr>
            <w:tcW w:w="5483" w:type="dxa"/>
            <w:tcBorders>
              <w:top w:val="single" w:sz="4" w:space="0" w:color="000000"/>
              <w:left w:val="single" w:sz="4" w:space="0" w:color="000000"/>
              <w:bottom w:val="single" w:sz="4" w:space="0" w:color="000000"/>
              <w:right w:val="single" w:sz="4" w:space="0" w:color="000000"/>
            </w:tcBorders>
          </w:tcPr>
          <w:p w14:paraId="22830C36" w14:textId="77777777" w:rsidR="007467C0" w:rsidRDefault="007467C0" w:rsidP="00177C47">
            <w:pPr>
              <w:pStyle w:val="TableBody"/>
              <w:rPr>
                <w:lang w:val="en-US"/>
              </w:rPr>
            </w:pPr>
            <w:r>
              <w:rPr>
                <w:lang w:val="en-US"/>
              </w:rPr>
              <w:t>Displays the type of funding source options being Vault, External Funding Source, or Custodial Inventory.</w:t>
            </w:r>
          </w:p>
        </w:tc>
      </w:tr>
      <w:tr w:rsidR="007467C0" w14:paraId="05016E1D" w14:textId="77777777" w:rsidTr="006271D1">
        <w:trPr>
          <w:cantSplit/>
        </w:trPr>
        <w:tc>
          <w:tcPr>
            <w:tcW w:w="2592" w:type="dxa"/>
            <w:tcBorders>
              <w:top w:val="single" w:sz="4" w:space="0" w:color="000000"/>
              <w:left w:val="single" w:sz="4" w:space="0" w:color="000000"/>
              <w:bottom w:val="single" w:sz="4" w:space="0" w:color="000000"/>
            </w:tcBorders>
          </w:tcPr>
          <w:p w14:paraId="571B7763" w14:textId="77777777" w:rsidR="007467C0" w:rsidRPr="00177C47" w:rsidRDefault="007467C0" w:rsidP="00177C47">
            <w:pPr>
              <w:pStyle w:val="TableBody"/>
              <w:rPr>
                <w:b/>
                <w:bCs/>
              </w:rPr>
            </w:pPr>
            <w:r w:rsidRPr="00177C47">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53BFED5A" w14:textId="77777777" w:rsidR="007467C0" w:rsidRDefault="007467C0" w:rsidP="00177C47">
            <w:pPr>
              <w:pStyle w:val="TableBody"/>
            </w:pPr>
            <w:r>
              <w:t>Shows the action that has been selected in the previous window.</w:t>
            </w:r>
          </w:p>
        </w:tc>
      </w:tr>
      <w:tr w:rsidR="007467C0" w14:paraId="29987D6D" w14:textId="77777777" w:rsidTr="006271D1">
        <w:trPr>
          <w:cantSplit/>
        </w:trPr>
        <w:tc>
          <w:tcPr>
            <w:tcW w:w="2592" w:type="dxa"/>
            <w:tcBorders>
              <w:top w:val="single" w:sz="4" w:space="0" w:color="000000"/>
              <w:left w:val="single" w:sz="4" w:space="0" w:color="000000"/>
              <w:bottom w:val="single" w:sz="4" w:space="0" w:color="000000"/>
            </w:tcBorders>
          </w:tcPr>
          <w:p w14:paraId="22EA0EE7" w14:textId="77777777" w:rsidR="007467C0" w:rsidRPr="00177C47" w:rsidRDefault="007467C0" w:rsidP="00177C47">
            <w:pPr>
              <w:pStyle w:val="TableBody"/>
              <w:rPr>
                <w:b/>
                <w:bCs/>
              </w:rPr>
            </w:pPr>
            <w:r w:rsidRPr="00177C47">
              <w:rPr>
                <w:b/>
                <w:bCs/>
              </w:rPr>
              <w:t>Status</w:t>
            </w:r>
          </w:p>
        </w:tc>
        <w:tc>
          <w:tcPr>
            <w:tcW w:w="5483" w:type="dxa"/>
            <w:tcBorders>
              <w:top w:val="single" w:sz="4" w:space="0" w:color="000000"/>
              <w:left w:val="single" w:sz="4" w:space="0" w:color="000000"/>
              <w:bottom w:val="single" w:sz="4" w:space="0" w:color="000000"/>
              <w:right w:val="single" w:sz="4" w:space="0" w:color="000000"/>
            </w:tcBorders>
          </w:tcPr>
          <w:p w14:paraId="084A6885" w14:textId="77777777" w:rsidR="007467C0" w:rsidRPr="0006520E" w:rsidRDefault="007467C0" w:rsidP="00177C47">
            <w:pPr>
              <w:pStyle w:val="TableBody"/>
              <w:rPr>
                <w:lang w:val="en-US"/>
              </w:rPr>
            </w:pPr>
            <w:r>
              <w:rPr>
                <w:lang w:val="en-US"/>
              </w:rPr>
              <w:t>Status or source of order options being Manual Order, Overridden Order, Accepted Recommendation</w:t>
            </w:r>
          </w:p>
        </w:tc>
      </w:tr>
      <w:tr w:rsidR="007467C0" w14:paraId="4F38F9B0" w14:textId="77777777" w:rsidTr="006271D1">
        <w:trPr>
          <w:cantSplit/>
        </w:trPr>
        <w:tc>
          <w:tcPr>
            <w:tcW w:w="2592" w:type="dxa"/>
            <w:tcBorders>
              <w:top w:val="single" w:sz="4" w:space="0" w:color="000000"/>
              <w:left w:val="single" w:sz="4" w:space="0" w:color="000000"/>
              <w:bottom w:val="single" w:sz="4" w:space="0" w:color="000000"/>
            </w:tcBorders>
          </w:tcPr>
          <w:p w14:paraId="5A108089" w14:textId="77777777" w:rsidR="007467C0" w:rsidRPr="00177C47" w:rsidRDefault="007467C0" w:rsidP="00177C47">
            <w:pPr>
              <w:pStyle w:val="TableBody"/>
              <w:rPr>
                <w:b/>
                <w:bCs/>
              </w:rPr>
            </w:pPr>
            <w:r w:rsidRPr="00177C47">
              <w:rPr>
                <w:b/>
                <w:bCs/>
              </w:rPr>
              <w:lastRenderedPageBreak/>
              <w:t>State</w:t>
            </w:r>
          </w:p>
        </w:tc>
        <w:tc>
          <w:tcPr>
            <w:tcW w:w="5483" w:type="dxa"/>
            <w:tcBorders>
              <w:top w:val="single" w:sz="4" w:space="0" w:color="000000"/>
              <w:left w:val="single" w:sz="4" w:space="0" w:color="000000"/>
              <w:bottom w:val="single" w:sz="4" w:space="0" w:color="000000"/>
              <w:right w:val="single" w:sz="4" w:space="0" w:color="000000"/>
            </w:tcBorders>
          </w:tcPr>
          <w:p w14:paraId="461FDB9D" w14:textId="77777777" w:rsidR="007467C0" w:rsidRDefault="007467C0" w:rsidP="00177C47">
            <w:pPr>
              <w:pStyle w:val="TableBody"/>
              <w:rPr>
                <w:b/>
                <w:bCs/>
              </w:rPr>
            </w:pPr>
            <w:r>
              <w:t xml:space="preserve">Indicates the current state of the order. The State of the order is determined by the workflow setup at the System </w:t>
            </w:r>
            <w:r>
              <w:rPr>
                <w:rFonts w:ascii="Wingdings" w:hAnsi="Wingdings"/>
              </w:rPr>
              <w:t></w:t>
            </w:r>
            <w:r>
              <w:t xml:space="preserve">Order Settings level. </w:t>
            </w:r>
          </w:p>
        </w:tc>
      </w:tr>
      <w:tr w:rsidR="007467C0" w14:paraId="435DF58A" w14:textId="77777777" w:rsidTr="006271D1">
        <w:trPr>
          <w:cantSplit/>
        </w:trPr>
        <w:tc>
          <w:tcPr>
            <w:tcW w:w="2592" w:type="dxa"/>
            <w:tcBorders>
              <w:top w:val="single" w:sz="4" w:space="0" w:color="000000"/>
              <w:left w:val="single" w:sz="4" w:space="0" w:color="000000"/>
              <w:bottom w:val="single" w:sz="4" w:space="0" w:color="000000"/>
            </w:tcBorders>
          </w:tcPr>
          <w:p w14:paraId="57CFC51B" w14:textId="77777777" w:rsidR="007467C0" w:rsidRPr="00177C47" w:rsidRDefault="007467C0" w:rsidP="00177C47">
            <w:pPr>
              <w:pStyle w:val="TableBody"/>
              <w:rPr>
                <w:b/>
                <w:bCs/>
              </w:rPr>
            </w:pPr>
            <w:r w:rsidRPr="00177C47">
              <w:rPr>
                <w:b/>
                <w:bCs/>
              </w:rPr>
              <w:t>Source</w:t>
            </w:r>
          </w:p>
        </w:tc>
        <w:tc>
          <w:tcPr>
            <w:tcW w:w="5483" w:type="dxa"/>
            <w:tcBorders>
              <w:top w:val="single" w:sz="4" w:space="0" w:color="000000"/>
              <w:left w:val="single" w:sz="4" w:space="0" w:color="000000"/>
              <w:bottom w:val="single" w:sz="4" w:space="0" w:color="000000"/>
              <w:right w:val="single" w:sz="4" w:space="0" w:color="000000"/>
            </w:tcBorders>
          </w:tcPr>
          <w:p w14:paraId="58C9736D" w14:textId="058E2D14" w:rsidR="007467C0" w:rsidRDefault="007467C0" w:rsidP="00177C47">
            <w:pPr>
              <w:pStyle w:val="TableBody"/>
            </w:pPr>
            <w:r>
              <w:t xml:space="preserve">Indicates the status of the order: </w:t>
            </w:r>
            <w:r w:rsidR="00E6108F">
              <w:t>auto-</w:t>
            </w:r>
            <w:r>
              <w:t>committed, accepted recommendation, overridden recommendation, manual order or centrally overridden.</w:t>
            </w:r>
          </w:p>
        </w:tc>
      </w:tr>
      <w:tr w:rsidR="007467C0" w14:paraId="4646C95B" w14:textId="77777777" w:rsidTr="006271D1">
        <w:trPr>
          <w:cantSplit/>
        </w:trPr>
        <w:tc>
          <w:tcPr>
            <w:tcW w:w="2592" w:type="dxa"/>
            <w:tcBorders>
              <w:top w:val="single" w:sz="4" w:space="0" w:color="000000"/>
              <w:left w:val="single" w:sz="4" w:space="0" w:color="000000"/>
              <w:bottom w:val="single" w:sz="4" w:space="0" w:color="000000"/>
            </w:tcBorders>
          </w:tcPr>
          <w:p w14:paraId="06A179EA" w14:textId="77777777" w:rsidR="007467C0" w:rsidRPr="00177C47" w:rsidRDefault="007467C0" w:rsidP="00177C47">
            <w:pPr>
              <w:pStyle w:val="TableBody"/>
              <w:rPr>
                <w:b/>
                <w:bCs/>
              </w:rPr>
            </w:pPr>
            <w:r w:rsidRPr="00177C47">
              <w:rPr>
                <w:b/>
                <w:bCs/>
              </w:rPr>
              <w:t>Reason</w:t>
            </w:r>
          </w:p>
        </w:tc>
        <w:tc>
          <w:tcPr>
            <w:tcW w:w="5483" w:type="dxa"/>
            <w:tcBorders>
              <w:top w:val="single" w:sz="4" w:space="0" w:color="000000"/>
              <w:left w:val="single" w:sz="4" w:space="0" w:color="000000"/>
              <w:bottom w:val="single" w:sz="4" w:space="0" w:color="000000"/>
              <w:right w:val="single" w:sz="4" w:space="0" w:color="000000"/>
            </w:tcBorders>
          </w:tcPr>
          <w:p w14:paraId="7BCEC41F" w14:textId="77777777" w:rsidR="007467C0" w:rsidRPr="00570E7C" w:rsidRDefault="007467C0" w:rsidP="00177C47">
            <w:pPr>
              <w:pStyle w:val="TableBody"/>
              <w:rPr>
                <w:lang w:val="en-US"/>
              </w:rPr>
            </w:pPr>
            <w:r>
              <w:t xml:space="preserve">The </w:t>
            </w:r>
            <w:r>
              <w:rPr>
                <w:lang w:val="en-US"/>
              </w:rPr>
              <w:t>R</w:t>
            </w:r>
            <w:r>
              <w:t>eason indicates why a particular recommendation from Opti</w:t>
            </w:r>
            <w:r>
              <w:rPr>
                <w:lang w:val="en-US"/>
              </w:rPr>
              <w:t>Vault</w:t>
            </w:r>
            <w:r>
              <w:t xml:space="preserve"> was not used. The override reasons are created at the </w:t>
            </w:r>
            <w:r>
              <w:rPr>
                <w:b/>
                <w:bCs/>
              </w:rPr>
              <w:t>Institution</w:t>
            </w:r>
            <w:r>
              <w:t xml:space="preserve"> level under the </w:t>
            </w:r>
            <w:r>
              <w:rPr>
                <w:b/>
                <w:bCs/>
              </w:rPr>
              <w:t>System</w:t>
            </w:r>
            <w:r>
              <w:t xml:space="preserve"> tab</w:t>
            </w:r>
            <w:r>
              <w:rPr>
                <w:lang w:val="en-US"/>
              </w:rPr>
              <w:t>.</w:t>
            </w:r>
          </w:p>
        </w:tc>
      </w:tr>
      <w:tr w:rsidR="007467C0" w14:paraId="1B721755" w14:textId="77777777" w:rsidTr="006271D1">
        <w:trPr>
          <w:cantSplit/>
        </w:trPr>
        <w:tc>
          <w:tcPr>
            <w:tcW w:w="2592" w:type="dxa"/>
            <w:tcBorders>
              <w:top w:val="single" w:sz="4" w:space="0" w:color="000000"/>
              <w:left w:val="single" w:sz="4" w:space="0" w:color="000000"/>
              <w:bottom w:val="single" w:sz="4" w:space="0" w:color="000000"/>
            </w:tcBorders>
          </w:tcPr>
          <w:p w14:paraId="24A777B6" w14:textId="77777777" w:rsidR="007467C0" w:rsidRPr="00177C47" w:rsidRDefault="007467C0" w:rsidP="00177C47">
            <w:pPr>
              <w:pStyle w:val="TableBody"/>
              <w:rPr>
                <w:b/>
                <w:bCs/>
              </w:rPr>
            </w:pPr>
            <w:r w:rsidRPr="00177C47">
              <w:rPr>
                <w:b/>
                <w:bCs/>
              </w:rPr>
              <w:t>Custom 01-10</w:t>
            </w:r>
          </w:p>
        </w:tc>
        <w:tc>
          <w:tcPr>
            <w:tcW w:w="5483" w:type="dxa"/>
            <w:tcBorders>
              <w:top w:val="single" w:sz="4" w:space="0" w:color="000000"/>
              <w:left w:val="single" w:sz="4" w:space="0" w:color="000000"/>
              <w:bottom w:val="single" w:sz="4" w:space="0" w:color="000000"/>
              <w:right w:val="single" w:sz="4" w:space="0" w:color="000000"/>
            </w:tcBorders>
          </w:tcPr>
          <w:p w14:paraId="47A837D1" w14:textId="61D05771" w:rsidR="007467C0" w:rsidRDefault="007467C0" w:rsidP="00177C47">
            <w:pPr>
              <w:pStyle w:val="TableBody"/>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09D493AA" w14:textId="77777777" w:rsidTr="006271D1">
        <w:trPr>
          <w:cantSplit/>
        </w:trPr>
        <w:tc>
          <w:tcPr>
            <w:tcW w:w="2592" w:type="dxa"/>
            <w:tcBorders>
              <w:top w:val="single" w:sz="4" w:space="0" w:color="000000"/>
              <w:left w:val="single" w:sz="4" w:space="0" w:color="000000"/>
              <w:bottom w:val="single" w:sz="4" w:space="0" w:color="000000"/>
            </w:tcBorders>
          </w:tcPr>
          <w:p w14:paraId="02F5D985" w14:textId="77777777" w:rsidR="007467C0" w:rsidRPr="00177C47" w:rsidRDefault="007467C0" w:rsidP="00177C47">
            <w:pPr>
              <w:pStyle w:val="TableBody"/>
              <w:rPr>
                <w:b/>
                <w:bCs/>
              </w:rPr>
            </w:pPr>
            <w:r w:rsidRPr="00177C47">
              <w:rPr>
                <w:b/>
                <w:bCs/>
              </w:rPr>
              <w:t>Total Amount</w:t>
            </w:r>
          </w:p>
        </w:tc>
        <w:tc>
          <w:tcPr>
            <w:tcW w:w="5483" w:type="dxa"/>
            <w:tcBorders>
              <w:top w:val="single" w:sz="4" w:space="0" w:color="000000"/>
              <w:left w:val="single" w:sz="4" w:space="0" w:color="000000"/>
              <w:bottom w:val="single" w:sz="4" w:space="0" w:color="000000"/>
              <w:right w:val="single" w:sz="4" w:space="0" w:color="000000"/>
            </w:tcBorders>
          </w:tcPr>
          <w:p w14:paraId="2CA67B4A" w14:textId="270BA3FE" w:rsidR="007467C0" w:rsidRPr="0006520E" w:rsidRDefault="00E6108F" w:rsidP="00177C47">
            <w:pPr>
              <w:pStyle w:val="TableBody"/>
              <w:rPr>
                <w:lang w:val="en-US"/>
              </w:rPr>
            </w:pPr>
            <w:r>
              <w:rPr>
                <w:lang w:val="en-US"/>
              </w:rPr>
              <w:t xml:space="preserve">The current </w:t>
            </w:r>
            <w:r w:rsidR="007467C0">
              <w:rPr>
                <w:lang w:val="en-US"/>
              </w:rPr>
              <w:t>total amount of the Order</w:t>
            </w:r>
          </w:p>
        </w:tc>
      </w:tr>
      <w:tr w:rsidR="007467C0" w14:paraId="210A6E01" w14:textId="77777777" w:rsidTr="006271D1">
        <w:trPr>
          <w:cantSplit/>
        </w:trPr>
        <w:tc>
          <w:tcPr>
            <w:tcW w:w="2592" w:type="dxa"/>
            <w:tcBorders>
              <w:top w:val="single" w:sz="4" w:space="0" w:color="000000"/>
              <w:left w:val="single" w:sz="4" w:space="0" w:color="000000"/>
              <w:bottom w:val="single" w:sz="4" w:space="0" w:color="000000"/>
            </w:tcBorders>
          </w:tcPr>
          <w:p w14:paraId="3B3199B4" w14:textId="77777777" w:rsidR="007467C0" w:rsidRPr="00177C47" w:rsidRDefault="007467C0" w:rsidP="00177C47">
            <w:pPr>
              <w:pStyle w:val="TableBody"/>
              <w:rPr>
                <w:b/>
                <w:bCs/>
              </w:rPr>
            </w:pPr>
            <w:r w:rsidRPr="00177C47">
              <w:rPr>
                <w:b/>
                <w:bCs/>
              </w:rPr>
              <w:t>Blog History</w:t>
            </w:r>
          </w:p>
        </w:tc>
        <w:tc>
          <w:tcPr>
            <w:tcW w:w="5483" w:type="dxa"/>
            <w:tcBorders>
              <w:top w:val="single" w:sz="4" w:space="0" w:color="000000"/>
              <w:left w:val="single" w:sz="4" w:space="0" w:color="000000"/>
              <w:bottom w:val="single" w:sz="4" w:space="0" w:color="000000"/>
              <w:right w:val="single" w:sz="4" w:space="0" w:color="000000"/>
            </w:tcBorders>
          </w:tcPr>
          <w:p w14:paraId="78E26A06" w14:textId="77777777" w:rsidR="007467C0" w:rsidRDefault="007467C0" w:rsidP="00177C47">
            <w:pPr>
              <w:pStyle w:val="TableBody"/>
              <w:rPr>
                <w:lang w:val="en-US"/>
              </w:rPr>
            </w:pPr>
            <w:r>
              <w:rPr>
                <w:lang w:val="en-US"/>
              </w:rPr>
              <w:t>Display of all Blog records entered in connection with the order</w:t>
            </w:r>
          </w:p>
        </w:tc>
      </w:tr>
      <w:tr w:rsidR="007467C0" w14:paraId="119C2882" w14:textId="77777777" w:rsidTr="006271D1">
        <w:trPr>
          <w:cantSplit/>
        </w:trPr>
        <w:tc>
          <w:tcPr>
            <w:tcW w:w="2592" w:type="dxa"/>
            <w:tcBorders>
              <w:top w:val="single" w:sz="4" w:space="0" w:color="000000"/>
              <w:left w:val="single" w:sz="4" w:space="0" w:color="000000"/>
              <w:bottom w:val="single" w:sz="4" w:space="0" w:color="000000"/>
            </w:tcBorders>
          </w:tcPr>
          <w:p w14:paraId="282ADFBA" w14:textId="77777777" w:rsidR="007467C0" w:rsidRPr="00177C47" w:rsidRDefault="007467C0" w:rsidP="00177C47">
            <w:pPr>
              <w:pStyle w:val="TableBody"/>
              <w:rPr>
                <w:b/>
                <w:bCs/>
              </w:rPr>
            </w:pPr>
            <w:r w:rsidRPr="00177C47">
              <w:rPr>
                <w:b/>
                <w:bCs/>
              </w:rPr>
              <w:t>New Blog Message</w:t>
            </w:r>
          </w:p>
        </w:tc>
        <w:tc>
          <w:tcPr>
            <w:tcW w:w="5483" w:type="dxa"/>
            <w:tcBorders>
              <w:top w:val="single" w:sz="4" w:space="0" w:color="000000"/>
              <w:left w:val="single" w:sz="4" w:space="0" w:color="000000"/>
              <w:bottom w:val="single" w:sz="4" w:space="0" w:color="000000"/>
              <w:right w:val="single" w:sz="4" w:space="0" w:color="000000"/>
            </w:tcBorders>
          </w:tcPr>
          <w:p w14:paraId="0FD5A15D" w14:textId="3C82142B" w:rsidR="007467C0" w:rsidRDefault="007467C0" w:rsidP="00177C47">
            <w:pPr>
              <w:pStyle w:val="TableBody"/>
              <w:rPr>
                <w:lang w:val="en-US"/>
              </w:rPr>
            </w:pPr>
            <w:r>
              <w:rPr>
                <w:lang w:val="en-US"/>
              </w:rPr>
              <w:t xml:space="preserve">User </w:t>
            </w:r>
            <w:r w:rsidR="00E6108F">
              <w:rPr>
                <w:lang w:val="en-US"/>
              </w:rPr>
              <w:t>can</w:t>
            </w:r>
            <w:r>
              <w:rPr>
                <w:lang w:val="en-US"/>
              </w:rPr>
              <w:t xml:space="preserve"> enter a new blog message in connection with the order being reviewed</w:t>
            </w:r>
          </w:p>
        </w:tc>
      </w:tr>
      <w:tr w:rsidR="007467C0" w14:paraId="4D71AB36" w14:textId="77777777" w:rsidTr="006271D1">
        <w:trPr>
          <w:cantSplit/>
        </w:trPr>
        <w:tc>
          <w:tcPr>
            <w:tcW w:w="2592" w:type="dxa"/>
            <w:tcBorders>
              <w:top w:val="single" w:sz="4" w:space="0" w:color="000000"/>
              <w:left w:val="single" w:sz="4" w:space="0" w:color="000000"/>
              <w:bottom w:val="single" w:sz="4" w:space="0" w:color="000000"/>
            </w:tcBorders>
          </w:tcPr>
          <w:p w14:paraId="2ECAADCA" w14:textId="77777777" w:rsidR="007467C0" w:rsidRPr="00177C47" w:rsidRDefault="007467C0" w:rsidP="00177C47">
            <w:pPr>
              <w:pStyle w:val="TableBody"/>
              <w:rPr>
                <w:b/>
                <w:bCs/>
              </w:rPr>
            </w:pPr>
            <w:r w:rsidRPr="00177C47">
              <w:rPr>
                <w:b/>
                <w:bCs/>
              </w:rPr>
              <w:t>Accept</w:t>
            </w:r>
          </w:p>
        </w:tc>
        <w:tc>
          <w:tcPr>
            <w:tcW w:w="5483" w:type="dxa"/>
            <w:tcBorders>
              <w:top w:val="single" w:sz="4" w:space="0" w:color="000000"/>
              <w:left w:val="single" w:sz="4" w:space="0" w:color="000000"/>
              <w:bottom w:val="single" w:sz="4" w:space="0" w:color="000000"/>
              <w:right w:val="single" w:sz="4" w:space="0" w:color="000000"/>
            </w:tcBorders>
          </w:tcPr>
          <w:p w14:paraId="3079D874" w14:textId="493937D3" w:rsidR="007467C0" w:rsidRDefault="00AC772A" w:rsidP="00177C47">
            <w:pPr>
              <w:pStyle w:val="TableBody"/>
              <w:rPr>
                <w:lang w:val="en-US"/>
              </w:rPr>
            </w:pPr>
            <w:r>
              <w:rPr>
                <w:lang w:val="en-US"/>
              </w:rPr>
              <w:t>A</w:t>
            </w:r>
            <w:r w:rsidR="007467C0">
              <w:rPr>
                <w:lang w:val="en-US"/>
              </w:rPr>
              <w:t>ccept</w:t>
            </w:r>
            <w:r>
              <w:rPr>
                <w:lang w:val="en-US"/>
              </w:rPr>
              <w:t xml:space="preserve"> button</w:t>
            </w:r>
            <w:r w:rsidR="007467C0">
              <w:rPr>
                <w:lang w:val="en-US"/>
              </w:rPr>
              <w:t xml:space="preserve"> book</w:t>
            </w:r>
            <w:r w:rsidR="003B2544">
              <w:rPr>
                <w:lang w:val="en-US"/>
              </w:rPr>
              <w:t>s</w:t>
            </w:r>
            <w:r w:rsidR="007467C0">
              <w:rPr>
                <w:lang w:val="en-US"/>
              </w:rPr>
              <w:t xml:space="preserve"> order as recommended or manually ordered</w:t>
            </w:r>
          </w:p>
        </w:tc>
      </w:tr>
      <w:tr w:rsidR="007467C0" w14:paraId="48022FC7" w14:textId="77777777" w:rsidTr="006271D1">
        <w:trPr>
          <w:cantSplit/>
        </w:trPr>
        <w:tc>
          <w:tcPr>
            <w:tcW w:w="2592" w:type="dxa"/>
            <w:tcBorders>
              <w:top w:val="single" w:sz="4" w:space="0" w:color="000000"/>
              <w:left w:val="single" w:sz="4" w:space="0" w:color="000000"/>
              <w:bottom w:val="single" w:sz="4" w:space="0" w:color="000000"/>
            </w:tcBorders>
          </w:tcPr>
          <w:p w14:paraId="1CC224FD" w14:textId="77777777" w:rsidR="007467C0" w:rsidRPr="00177C47" w:rsidRDefault="007467C0" w:rsidP="00177C47">
            <w:pPr>
              <w:pStyle w:val="TableBody"/>
              <w:rPr>
                <w:b/>
                <w:bCs/>
              </w:rPr>
            </w:pPr>
            <w:r w:rsidRPr="00177C47">
              <w:rPr>
                <w:b/>
                <w:bCs/>
              </w:rPr>
              <w:t>Cancel</w:t>
            </w:r>
          </w:p>
        </w:tc>
        <w:tc>
          <w:tcPr>
            <w:tcW w:w="5483" w:type="dxa"/>
            <w:tcBorders>
              <w:top w:val="single" w:sz="4" w:space="0" w:color="000000"/>
              <w:left w:val="single" w:sz="4" w:space="0" w:color="000000"/>
              <w:bottom w:val="single" w:sz="4" w:space="0" w:color="000000"/>
              <w:right w:val="single" w:sz="4" w:space="0" w:color="000000"/>
            </w:tcBorders>
          </w:tcPr>
          <w:p w14:paraId="5F11C6BD" w14:textId="77777777" w:rsidR="007467C0" w:rsidRDefault="007467C0" w:rsidP="00177C47">
            <w:pPr>
              <w:pStyle w:val="TableBody"/>
              <w:rPr>
                <w:lang w:val="en-US"/>
              </w:rPr>
            </w:pPr>
            <w:r>
              <w:rPr>
                <w:lang w:val="en-US"/>
              </w:rPr>
              <w:t>Approve and book order for changes made</w:t>
            </w:r>
          </w:p>
        </w:tc>
      </w:tr>
      <w:tr w:rsidR="007467C0" w14:paraId="6314B9AF" w14:textId="77777777" w:rsidTr="006271D1">
        <w:trPr>
          <w:cantSplit/>
        </w:trPr>
        <w:tc>
          <w:tcPr>
            <w:tcW w:w="2592" w:type="dxa"/>
            <w:tcBorders>
              <w:top w:val="single" w:sz="4" w:space="0" w:color="000000"/>
              <w:left w:val="single" w:sz="4" w:space="0" w:color="000000"/>
              <w:bottom w:val="single" w:sz="4" w:space="0" w:color="000000"/>
            </w:tcBorders>
          </w:tcPr>
          <w:p w14:paraId="16EFCD72" w14:textId="77777777" w:rsidR="007467C0" w:rsidRPr="00177C47" w:rsidRDefault="007467C0" w:rsidP="00177C47">
            <w:pPr>
              <w:pStyle w:val="TableBody"/>
              <w:rPr>
                <w:b/>
                <w:bCs/>
              </w:rPr>
            </w:pPr>
            <w:r w:rsidRPr="00177C47">
              <w:rPr>
                <w:b/>
                <w:bCs/>
              </w:rPr>
              <w:t>Edit</w:t>
            </w:r>
          </w:p>
        </w:tc>
        <w:tc>
          <w:tcPr>
            <w:tcW w:w="5483" w:type="dxa"/>
            <w:tcBorders>
              <w:top w:val="single" w:sz="4" w:space="0" w:color="000000"/>
              <w:left w:val="single" w:sz="4" w:space="0" w:color="000000"/>
              <w:bottom w:val="single" w:sz="4" w:space="0" w:color="000000"/>
              <w:right w:val="single" w:sz="4" w:space="0" w:color="000000"/>
            </w:tcBorders>
          </w:tcPr>
          <w:p w14:paraId="08A95453" w14:textId="77777777" w:rsidR="007467C0" w:rsidRDefault="007467C0" w:rsidP="00177C47">
            <w:pPr>
              <w:pStyle w:val="TableBody"/>
              <w:rPr>
                <w:lang w:val="en-US"/>
              </w:rPr>
            </w:pPr>
            <w:r>
              <w:rPr>
                <w:lang w:val="en-US"/>
              </w:rPr>
              <w:t>Allows the user to Edit an existing order that has not yet reached its Due Date</w:t>
            </w:r>
          </w:p>
        </w:tc>
      </w:tr>
    </w:tbl>
    <w:p w14:paraId="2D245DFE" w14:textId="77777777" w:rsidR="007467C0" w:rsidRPr="008D241F" w:rsidRDefault="00EC4396" w:rsidP="007467C0">
      <w:pPr>
        <w:pStyle w:val="BulletSectionReference"/>
        <w:numPr>
          <w:ilvl w:val="0"/>
          <w:numId w:val="0"/>
        </w:numPr>
        <w:rPr>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6736B6EF" w14:textId="77777777" w:rsidR="007467C0" w:rsidRDefault="007467C0" w:rsidP="007467C0">
      <w:pPr>
        <w:pStyle w:val="TopofSection"/>
      </w:pPr>
    </w:p>
    <w:p w14:paraId="3914CA9D" w14:textId="77777777" w:rsidR="007467C0" w:rsidRDefault="007467C0" w:rsidP="007467C0">
      <w:pPr>
        <w:pStyle w:val="Heading3"/>
      </w:pPr>
      <w:bookmarkStart w:id="471" w:name="_Ref245719442"/>
      <w:bookmarkStart w:id="472" w:name="_Toc74556376"/>
      <w:bookmarkStart w:id="473" w:name="_Toc127491565"/>
      <w:bookmarkStart w:id="474" w:name="_Toc128021098"/>
      <w:r>
        <w:t>Cashpoint</w:t>
      </w:r>
      <w:r>
        <w:rPr>
          <w:rFonts w:ascii="Wingdings" w:hAnsi="Wingdings"/>
        </w:rPr>
        <w:t></w:t>
      </w:r>
      <w:r>
        <w:t>Forecast</w:t>
      </w:r>
      <w:r>
        <w:rPr>
          <w:rFonts w:ascii="Wingdings" w:hAnsi="Wingdings"/>
        </w:rPr>
        <w:t></w:t>
      </w:r>
      <w:r>
        <w:t>View Forecast</w:t>
      </w:r>
      <w:bookmarkEnd w:id="471"/>
      <w:bookmarkEnd w:id="472"/>
      <w:bookmarkEnd w:id="473"/>
      <w:bookmarkEnd w:id="474"/>
    </w:p>
    <w:p w14:paraId="6DADB011" w14:textId="77777777" w:rsidR="007467C0" w:rsidRPr="009D691D" w:rsidRDefault="007467C0" w:rsidP="00177C47">
      <w:pPr>
        <w:pStyle w:val="BodyText"/>
      </w:pPr>
      <w:r>
        <w:t xml:space="preserve">The View Forecast page shows an overview of the forecast in a graphical representation so the analyst can see the variances between the forecasted and actual amounts. </w:t>
      </w:r>
    </w:p>
    <w:p w14:paraId="3B485D82" w14:textId="77777777" w:rsidR="007467C0" w:rsidRDefault="007467C0" w:rsidP="00177C47">
      <w:pPr>
        <w:pStyle w:val="BodyText"/>
      </w:pPr>
      <w:r>
        <w:t>This topic relates to the following Cashpoint types:</w:t>
      </w:r>
    </w:p>
    <w:p w14:paraId="62381C44" w14:textId="77777777" w:rsidR="007467C0" w:rsidRDefault="007467C0" w:rsidP="00177C47">
      <w:pPr>
        <w:pStyle w:val="ListBullet"/>
      </w:pPr>
      <w:r>
        <w:fldChar w:fldCharType="begin"/>
      </w:r>
      <w:r>
        <w:instrText xml:space="preserve"> REF _Ref245724195 \h  \* MERGEFORMAT </w:instrText>
      </w:r>
      <w:r>
        <w:fldChar w:fldCharType="separate"/>
      </w:r>
      <w:r>
        <w:t>Vault</w:t>
      </w:r>
      <w:r>
        <w:fldChar w:fldCharType="end"/>
      </w:r>
    </w:p>
    <w:p w14:paraId="1DA146F4" w14:textId="77777777" w:rsidR="007467C0" w:rsidRDefault="007467C0" w:rsidP="00177C47">
      <w:pPr>
        <w:pStyle w:val="ListBullet"/>
      </w:pPr>
      <w:r>
        <w:fldChar w:fldCharType="begin"/>
      </w:r>
      <w:r>
        <w:instrText xml:space="preserve"> REF _Ref245724200 \h  \* MERGEFORMAT </w:instrText>
      </w:r>
      <w:r>
        <w:fldChar w:fldCharType="separate"/>
      </w:r>
      <w:r>
        <w:t>Commercial</w:t>
      </w:r>
      <w:r>
        <w:fldChar w:fldCharType="end"/>
      </w:r>
    </w:p>
    <w:p w14:paraId="5D9E9510" w14:textId="77777777" w:rsidR="007467C0" w:rsidRDefault="007467C0" w:rsidP="007467C0">
      <w:pPr>
        <w:pStyle w:val="Caption"/>
      </w:pPr>
      <w:bookmarkStart w:id="475" w:name="_Toc74556670"/>
      <w:r>
        <w:t xml:space="preserve">Table </w:t>
      </w:r>
      <w:r>
        <w:fldChar w:fldCharType="begin"/>
      </w:r>
      <w:r>
        <w:instrText xml:space="preserve"> SEQ Table \* ARABIC </w:instrText>
      </w:r>
      <w:r>
        <w:fldChar w:fldCharType="separate"/>
      </w:r>
      <w:r>
        <w:rPr>
          <w:noProof/>
        </w:rPr>
        <w:t>31</w:t>
      </w:r>
      <w:r>
        <w:rPr>
          <w:noProof/>
        </w:rPr>
        <w:fldChar w:fldCharType="end"/>
      </w:r>
      <w:r>
        <w:t>: View Forecast</w:t>
      </w:r>
      <w:r w:rsidRPr="00105EF4">
        <w:t xml:space="preserve"> Description</w:t>
      </w:r>
      <w:bookmarkEnd w:id="47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7C9EC432" w14:textId="77777777" w:rsidTr="00DC2F41">
        <w:trPr>
          <w:tblHeader/>
        </w:trPr>
        <w:tc>
          <w:tcPr>
            <w:tcW w:w="2300" w:type="dxa"/>
            <w:tcBorders>
              <w:top w:val="single" w:sz="6" w:space="0" w:color="auto"/>
              <w:bottom w:val="double" w:sz="6" w:space="0" w:color="auto"/>
              <w:right w:val="single" w:sz="6" w:space="0" w:color="auto"/>
            </w:tcBorders>
            <w:shd w:val="clear" w:color="auto" w:fill="60C03A"/>
          </w:tcPr>
          <w:p w14:paraId="27C980B9"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85C00FC" w14:textId="77777777" w:rsidR="007467C0" w:rsidRPr="00A875AE" w:rsidRDefault="007467C0" w:rsidP="00170D7D">
            <w:pPr>
              <w:pStyle w:val="TableHeader"/>
            </w:pPr>
            <w:r w:rsidRPr="00A875AE">
              <w:t>Description</w:t>
            </w:r>
          </w:p>
        </w:tc>
      </w:tr>
      <w:tr w:rsidR="007467C0" w:rsidRPr="00A875AE" w14:paraId="300F04A1" w14:textId="77777777" w:rsidTr="00DC2F41">
        <w:tc>
          <w:tcPr>
            <w:tcW w:w="2300" w:type="dxa"/>
            <w:tcBorders>
              <w:top w:val="nil"/>
              <w:bottom w:val="single" w:sz="6" w:space="0" w:color="auto"/>
              <w:right w:val="single" w:sz="6" w:space="0" w:color="auto"/>
            </w:tcBorders>
          </w:tcPr>
          <w:p w14:paraId="71D9ADB8" w14:textId="77777777" w:rsidR="007467C0" w:rsidRPr="00177C47" w:rsidRDefault="007467C0" w:rsidP="00177C47">
            <w:pPr>
              <w:pStyle w:val="TableBody"/>
              <w:rPr>
                <w:b/>
                <w:bCs/>
              </w:rPr>
            </w:pPr>
            <w:r w:rsidRPr="00177C47">
              <w:rPr>
                <w:b/>
                <w:bCs/>
              </w:rPr>
              <w:t>Start Date</w:t>
            </w:r>
          </w:p>
        </w:tc>
        <w:tc>
          <w:tcPr>
            <w:tcW w:w="5750" w:type="dxa"/>
            <w:tcBorders>
              <w:top w:val="nil"/>
              <w:left w:val="single" w:sz="6" w:space="0" w:color="auto"/>
              <w:bottom w:val="single" w:sz="6" w:space="0" w:color="auto"/>
            </w:tcBorders>
          </w:tcPr>
          <w:p w14:paraId="46EA59EA" w14:textId="77777777" w:rsidR="007467C0" w:rsidRPr="00FB292A" w:rsidRDefault="007467C0" w:rsidP="00177C47">
            <w:pPr>
              <w:pStyle w:val="TableBody"/>
            </w:pPr>
            <w:r w:rsidRPr="00FB292A">
              <w:t xml:space="preserve">The date the Forecast graph will start. </w:t>
            </w:r>
          </w:p>
          <w:p w14:paraId="27883968" w14:textId="62F24FB2" w:rsidR="007467C0" w:rsidRPr="00FB292A" w:rsidRDefault="007467C0" w:rsidP="00DC2F41">
            <w:pPr>
              <w:pStyle w:val="TableNote"/>
            </w:pPr>
            <w:r w:rsidRPr="00DC2F41">
              <w:rPr>
                <w:b/>
                <w:bCs/>
              </w:rPr>
              <w:lastRenderedPageBreak/>
              <w:t>Note:</w:t>
            </w:r>
            <w:r w:rsidRPr="00FB292A">
              <w:t xml:space="preserve"> The graph will only show </w:t>
            </w:r>
            <w:r w:rsidR="00E6108F">
              <w:t xml:space="preserve">the </w:t>
            </w:r>
            <w:r w:rsidRPr="00FB292A">
              <w:t>date for which Forecast records were created.</w:t>
            </w:r>
          </w:p>
        </w:tc>
      </w:tr>
      <w:tr w:rsidR="007467C0" w:rsidRPr="00A875AE" w14:paraId="3185F2F2" w14:textId="77777777" w:rsidTr="00DC2F41">
        <w:tc>
          <w:tcPr>
            <w:tcW w:w="2300" w:type="dxa"/>
            <w:tcBorders>
              <w:top w:val="nil"/>
              <w:bottom w:val="single" w:sz="6" w:space="0" w:color="auto"/>
              <w:right w:val="single" w:sz="6" w:space="0" w:color="auto"/>
            </w:tcBorders>
          </w:tcPr>
          <w:p w14:paraId="4B3150A8" w14:textId="77777777" w:rsidR="007467C0" w:rsidRPr="00177C47" w:rsidRDefault="007467C0" w:rsidP="00177C47">
            <w:pPr>
              <w:pStyle w:val="TableBody"/>
              <w:rPr>
                <w:b/>
                <w:bCs/>
              </w:rPr>
            </w:pPr>
            <w:r w:rsidRPr="00177C47">
              <w:rPr>
                <w:b/>
                <w:bCs/>
              </w:rPr>
              <w:lastRenderedPageBreak/>
              <w:t>End Date</w:t>
            </w:r>
          </w:p>
        </w:tc>
        <w:tc>
          <w:tcPr>
            <w:tcW w:w="5750" w:type="dxa"/>
            <w:tcBorders>
              <w:top w:val="nil"/>
              <w:left w:val="single" w:sz="6" w:space="0" w:color="auto"/>
              <w:bottom w:val="single" w:sz="6" w:space="0" w:color="auto"/>
            </w:tcBorders>
          </w:tcPr>
          <w:p w14:paraId="3DF01167" w14:textId="77777777" w:rsidR="007467C0" w:rsidRPr="00FB292A" w:rsidRDefault="007467C0" w:rsidP="00177C47">
            <w:pPr>
              <w:pStyle w:val="TableBody"/>
            </w:pPr>
            <w:r w:rsidRPr="00FB292A">
              <w:t>The date the Forecast graph will end.</w:t>
            </w:r>
          </w:p>
          <w:p w14:paraId="3DD86420" w14:textId="61AA882B" w:rsidR="007467C0" w:rsidRPr="00FB292A" w:rsidRDefault="007467C0" w:rsidP="00DC2F41">
            <w:pPr>
              <w:pStyle w:val="TableNote"/>
            </w:pPr>
            <w:r w:rsidRPr="00DC2F41">
              <w:rPr>
                <w:b/>
                <w:bCs/>
              </w:rPr>
              <w:t>Note:</w:t>
            </w:r>
            <w:r w:rsidRPr="00FB292A">
              <w:t xml:space="preserve"> The graph will only show </w:t>
            </w:r>
            <w:r w:rsidR="00E6108F">
              <w:t xml:space="preserve">the </w:t>
            </w:r>
            <w:r w:rsidRPr="00FB292A">
              <w:t>date for which Forecast records were created.</w:t>
            </w:r>
          </w:p>
        </w:tc>
      </w:tr>
      <w:tr w:rsidR="007467C0" w:rsidRPr="00A875AE" w14:paraId="17574799" w14:textId="77777777" w:rsidTr="00DC2F41">
        <w:tc>
          <w:tcPr>
            <w:tcW w:w="2300" w:type="dxa"/>
            <w:tcBorders>
              <w:top w:val="nil"/>
              <w:bottom w:val="single" w:sz="6" w:space="0" w:color="auto"/>
              <w:right w:val="single" w:sz="6" w:space="0" w:color="auto"/>
            </w:tcBorders>
          </w:tcPr>
          <w:p w14:paraId="7AC60727" w14:textId="77777777" w:rsidR="007467C0" w:rsidRPr="00177C47" w:rsidRDefault="007467C0" w:rsidP="00177C47">
            <w:pPr>
              <w:pStyle w:val="TableBody"/>
              <w:rPr>
                <w:b/>
                <w:bCs/>
              </w:rPr>
            </w:pPr>
            <w:r w:rsidRPr="00177C47">
              <w:rPr>
                <w:b/>
                <w:bCs/>
              </w:rPr>
              <w:t>Forecast Listbox</w:t>
            </w:r>
          </w:p>
        </w:tc>
        <w:tc>
          <w:tcPr>
            <w:tcW w:w="5750" w:type="dxa"/>
            <w:tcBorders>
              <w:top w:val="nil"/>
              <w:left w:val="single" w:sz="6" w:space="0" w:color="auto"/>
              <w:bottom w:val="single" w:sz="6" w:space="0" w:color="auto"/>
            </w:tcBorders>
          </w:tcPr>
          <w:p w14:paraId="1A0D49D3" w14:textId="77777777" w:rsidR="007467C0" w:rsidRPr="00FB292A" w:rsidRDefault="007467C0" w:rsidP="00177C47">
            <w:pPr>
              <w:pStyle w:val="TableBody"/>
            </w:pPr>
            <w:r w:rsidRPr="00FB292A">
              <w:t>Allows the user to change to the different forecast types.  The user must select a forecast type and click on the Submit Button.</w:t>
            </w:r>
          </w:p>
          <w:p w14:paraId="0AD5D170" w14:textId="77777777" w:rsidR="007467C0" w:rsidRPr="00FB292A" w:rsidRDefault="007467C0" w:rsidP="00177C47">
            <w:pPr>
              <w:pStyle w:val="TableBody"/>
            </w:pPr>
            <w:r w:rsidRPr="00FB292A">
              <w:t>Possible selections are:</w:t>
            </w:r>
          </w:p>
          <w:p w14:paraId="47D0687D" w14:textId="77777777" w:rsidR="007467C0" w:rsidRPr="00FB292A" w:rsidRDefault="007467C0" w:rsidP="00177C47">
            <w:pPr>
              <w:pStyle w:val="TableListBullet"/>
            </w:pPr>
            <w:r w:rsidRPr="00FB292A">
              <w:t>Withdrawals</w:t>
            </w:r>
          </w:p>
          <w:p w14:paraId="21456319" w14:textId="77777777" w:rsidR="007467C0" w:rsidRPr="00FB292A" w:rsidRDefault="007467C0" w:rsidP="00177C47">
            <w:pPr>
              <w:pStyle w:val="TableListBullet"/>
            </w:pPr>
            <w:r w:rsidRPr="00FB292A">
              <w:t>Deposits</w:t>
            </w:r>
          </w:p>
          <w:p w14:paraId="7DF767D5" w14:textId="77777777" w:rsidR="007467C0" w:rsidRPr="00FB292A" w:rsidRDefault="007467C0" w:rsidP="00177C47">
            <w:pPr>
              <w:pStyle w:val="TableListBullet"/>
            </w:pPr>
            <w:r w:rsidRPr="00FB292A">
              <w:t>Net Demand</w:t>
            </w:r>
          </w:p>
        </w:tc>
      </w:tr>
      <w:tr w:rsidR="007467C0" w:rsidRPr="00A875AE" w14:paraId="3D3BFFD2" w14:textId="77777777" w:rsidTr="00DC2F41">
        <w:tc>
          <w:tcPr>
            <w:tcW w:w="2300" w:type="dxa"/>
            <w:tcBorders>
              <w:top w:val="nil"/>
              <w:bottom w:val="single" w:sz="4" w:space="0" w:color="auto"/>
              <w:right w:val="single" w:sz="6" w:space="0" w:color="auto"/>
            </w:tcBorders>
          </w:tcPr>
          <w:p w14:paraId="0A627DBF" w14:textId="77777777" w:rsidR="007467C0" w:rsidRPr="00177C47" w:rsidRDefault="007467C0" w:rsidP="00177C47">
            <w:pPr>
              <w:pStyle w:val="TableBody"/>
              <w:rPr>
                <w:b/>
                <w:bCs/>
              </w:rPr>
            </w:pPr>
            <w:r w:rsidRPr="00177C47">
              <w:rPr>
                <w:b/>
                <w:bCs/>
              </w:rPr>
              <w:t>Denomination Listbox</w:t>
            </w:r>
          </w:p>
        </w:tc>
        <w:tc>
          <w:tcPr>
            <w:tcW w:w="5750" w:type="dxa"/>
            <w:tcBorders>
              <w:top w:val="nil"/>
              <w:left w:val="single" w:sz="6" w:space="0" w:color="auto"/>
              <w:bottom w:val="single" w:sz="4" w:space="0" w:color="auto"/>
            </w:tcBorders>
          </w:tcPr>
          <w:p w14:paraId="7F7EAE99" w14:textId="0AABA68C" w:rsidR="007467C0" w:rsidRPr="00FB292A" w:rsidRDefault="007467C0" w:rsidP="00177C47">
            <w:pPr>
              <w:pStyle w:val="TableBody"/>
            </w:pPr>
            <w:r w:rsidRPr="00FB292A">
              <w:t>Allows the analyst to cha</w:t>
            </w:r>
            <w:r>
              <w:t>nge to a different denomination(s).</w:t>
            </w:r>
            <w:r w:rsidRPr="00FB292A">
              <w:t xml:space="preserve"> </w:t>
            </w:r>
            <w:r w:rsidR="00E6108F">
              <w:t>T</w:t>
            </w:r>
            <w:r w:rsidRPr="00FB292A">
              <w:t xml:space="preserve">o change the view, the analyst must select the desired options and click the </w:t>
            </w:r>
            <w:r w:rsidRPr="00DC2F41">
              <w:rPr>
                <w:b/>
                <w:bCs/>
              </w:rPr>
              <w:t>‘Submit’</w:t>
            </w:r>
            <w:r w:rsidRPr="00FB292A">
              <w:t xml:space="preserve"> button</w:t>
            </w:r>
          </w:p>
          <w:p w14:paraId="39FD15D9" w14:textId="452EFAA1" w:rsidR="007467C0" w:rsidRPr="00FB292A" w:rsidRDefault="007467C0" w:rsidP="00DC2F41">
            <w:pPr>
              <w:pStyle w:val="TableNote"/>
            </w:pPr>
            <w:r w:rsidRPr="00DC2F41">
              <w:rPr>
                <w:b/>
                <w:bCs/>
              </w:rPr>
              <w:t>Note:</w:t>
            </w:r>
            <w:r w:rsidRPr="00FB292A">
              <w:t xml:space="preserve"> Selecting </w:t>
            </w:r>
            <w:r w:rsidRPr="00DC2F41">
              <w:rPr>
                <w:b/>
                <w:bCs/>
              </w:rPr>
              <w:t>‘All’</w:t>
            </w:r>
            <w:r w:rsidRPr="00FB292A">
              <w:t xml:space="preserve"> gives a summary of all </w:t>
            </w:r>
            <w:r w:rsidR="00704AC5" w:rsidRPr="00FB292A">
              <w:t>forecasts</w:t>
            </w:r>
            <w:r w:rsidRPr="00FB292A">
              <w:t xml:space="preserve"> for all denominations for the selected qualities.</w:t>
            </w:r>
          </w:p>
        </w:tc>
      </w:tr>
      <w:tr w:rsidR="007467C0" w:rsidRPr="00A875AE" w14:paraId="3AEFECDC" w14:textId="77777777" w:rsidTr="00DC2F41">
        <w:tc>
          <w:tcPr>
            <w:tcW w:w="2300" w:type="dxa"/>
            <w:tcBorders>
              <w:top w:val="nil"/>
              <w:bottom w:val="single" w:sz="4" w:space="0" w:color="auto"/>
              <w:right w:val="single" w:sz="6" w:space="0" w:color="auto"/>
            </w:tcBorders>
          </w:tcPr>
          <w:p w14:paraId="41D1FAE6" w14:textId="77777777" w:rsidR="007467C0" w:rsidRPr="00177C47" w:rsidRDefault="007467C0" w:rsidP="00177C47">
            <w:pPr>
              <w:pStyle w:val="TableBody"/>
              <w:rPr>
                <w:b/>
                <w:bCs/>
              </w:rPr>
            </w:pPr>
            <w:r w:rsidRPr="00177C47">
              <w:rPr>
                <w:b/>
                <w:bCs/>
              </w:rPr>
              <w:t>Quality Listbox</w:t>
            </w:r>
          </w:p>
        </w:tc>
        <w:tc>
          <w:tcPr>
            <w:tcW w:w="5750" w:type="dxa"/>
            <w:tcBorders>
              <w:top w:val="nil"/>
              <w:left w:val="single" w:sz="6" w:space="0" w:color="auto"/>
              <w:bottom w:val="single" w:sz="4" w:space="0" w:color="auto"/>
            </w:tcBorders>
          </w:tcPr>
          <w:p w14:paraId="2F931AB4" w14:textId="0CF12645" w:rsidR="007467C0" w:rsidRPr="00FB292A" w:rsidRDefault="007467C0" w:rsidP="00177C47">
            <w:pPr>
              <w:pStyle w:val="TableBody"/>
            </w:pPr>
            <w:r w:rsidRPr="00FB292A">
              <w:t>Allows the analyst to change to a different quality</w:t>
            </w:r>
            <w:r>
              <w:t>/qualities</w:t>
            </w:r>
            <w:r w:rsidRPr="00FB292A">
              <w:t xml:space="preserve"> to change the view, the analyst must select the desired options and click the </w:t>
            </w:r>
            <w:r w:rsidRPr="00DC2F41">
              <w:rPr>
                <w:b/>
                <w:bCs/>
              </w:rPr>
              <w:t>‘Submit’</w:t>
            </w:r>
            <w:r w:rsidRPr="00FB292A">
              <w:t xml:space="preserve"> button.</w:t>
            </w:r>
          </w:p>
          <w:p w14:paraId="39743A5E" w14:textId="08D8E578" w:rsidR="007467C0" w:rsidRPr="00FB292A" w:rsidRDefault="007467C0" w:rsidP="00DC2F41">
            <w:pPr>
              <w:pStyle w:val="TableNote"/>
            </w:pPr>
            <w:r w:rsidRPr="00DC2F41">
              <w:rPr>
                <w:b/>
                <w:bCs/>
              </w:rPr>
              <w:t>Note:</w:t>
            </w:r>
            <w:r w:rsidRPr="00FB292A">
              <w:t xml:space="preserve"> Selecting </w:t>
            </w:r>
            <w:r w:rsidRPr="00DC2F41">
              <w:rPr>
                <w:b/>
                <w:bCs/>
              </w:rPr>
              <w:t>‘All’</w:t>
            </w:r>
            <w:r w:rsidRPr="00FB292A">
              <w:t xml:space="preserve"> gives a summary of all the forecasts for the qualities </w:t>
            </w:r>
            <w:r w:rsidR="00E6108F">
              <w:t>of</w:t>
            </w:r>
            <w:r w:rsidR="00E6108F" w:rsidRPr="00FB292A">
              <w:t xml:space="preserve"> </w:t>
            </w:r>
            <w:r w:rsidRPr="00FB292A">
              <w:t xml:space="preserve">the selected denomination. </w:t>
            </w:r>
          </w:p>
        </w:tc>
      </w:tr>
      <w:tr w:rsidR="007467C0" w:rsidRPr="00A875AE" w14:paraId="78057B30" w14:textId="77777777" w:rsidTr="00DC2F41">
        <w:tc>
          <w:tcPr>
            <w:tcW w:w="2300" w:type="dxa"/>
            <w:tcBorders>
              <w:top w:val="nil"/>
              <w:bottom w:val="single" w:sz="4" w:space="0" w:color="auto"/>
              <w:right w:val="single" w:sz="6" w:space="0" w:color="auto"/>
            </w:tcBorders>
          </w:tcPr>
          <w:p w14:paraId="215E7D0E" w14:textId="77777777" w:rsidR="007467C0" w:rsidRPr="00177C47" w:rsidRDefault="007467C0" w:rsidP="00177C47">
            <w:pPr>
              <w:pStyle w:val="TableBody"/>
              <w:rPr>
                <w:b/>
                <w:bCs/>
              </w:rPr>
            </w:pPr>
            <w:r w:rsidRPr="00177C47">
              <w:rPr>
                <w:b/>
                <w:bCs/>
              </w:rPr>
              <w:t>Graph Type</w:t>
            </w:r>
          </w:p>
        </w:tc>
        <w:tc>
          <w:tcPr>
            <w:tcW w:w="5750" w:type="dxa"/>
            <w:tcBorders>
              <w:top w:val="nil"/>
              <w:left w:val="single" w:sz="6" w:space="0" w:color="auto"/>
              <w:bottom w:val="single" w:sz="4" w:space="0" w:color="auto"/>
            </w:tcBorders>
          </w:tcPr>
          <w:p w14:paraId="40F0405A" w14:textId="77777777" w:rsidR="007467C0" w:rsidRPr="00FB292A" w:rsidRDefault="007467C0" w:rsidP="00177C47">
            <w:pPr>
              <w:pStyle w:val="TableBody"/>
            </w:pPr>
            <w:r w:rsidRPr="00FB292A">
              <w:t xml:space="preserve">Allows the user to select between a line or bar graph. </w:t>
            </w:r>
          </w:p>
          <w:p w14:paraId="5BE1945C" w14:textId="4E791405" w:rsidR="007467C0" w:rsidRPr="00FB292A" w:rsidRDefault="00E6108F" w:rsidP="00177C47">
            <w:pPr>
              <w:pStyle w:val="TableBody"/>
            </w:pPr>
            <w:r>
              <w:t>T</w:t>
            </w:r>
            <w:r w:rsidR="007467C0" w:rsidRPr="00FB292A">
              <w:t xml:space="preserve">o change the view, the user must select the desired options and click the </w:t>
            </w:r>
            <w:r w:rsidR="007467C0" w:rsidRPr="00DC2F41">
              <w:rPr>
                <w:b/>
                <w:bCs/>
              </w:rPr>
              <w:t>Submit</w:t>
            </w:r>
            <w:r w:rsidR="007467C0" w:rsidRPr="00FB292A">
              <w:t xml:space="preserve"> button</w:t>
            </w:r>
          </w:p>
        </w:tc>
      </w:tr>
      <w:tr w:rsidR="007467C0" w:rsidRPr="00A875AE" w14:paraId="371FBF58" w14:textId="77777777" w:rsidTr="00DC2F41">
        <w:tc>
          <w:tcPr>
            <w:tcW w:w="2300" w:type="dxa"/>
            <w:tcBorders>
              <w:top w:val="nil"/>
              <w:bottom w:val="single" w:sz="4" w:space="0" w:color="auto"/>
              <w:right w:val="single" w:sz="6" w:space="0" w:color="auto"/>
            </w:tcBorders>
          </w:tcPr>
          <w:p w14:paraId="0553E49D" w14:textId="77777777" w:rsidR="007467C0" w:rsidRPr="00177C47" w:rsidRDefault="007467C0" w:rsidP="00177C47">
            <w:pPr>
              <w:pStyle w:val="TableBody"/>
              <w:rPr>
                <w:b/>
                <w:bCs/>
              </w:rPr>
            </w:pPr>
            <w:r w:rsidRPr="00177C47">
              <w:rPr>
                <w:b/>
                <w:bCs/>
              </w:rPr>
              <w:t>Time Period</w:t>
            </w:r>
          </w:p>
        </w:tc>
        <w:tc>
          <w:tcPr>
            <w:tcW w:w="5750" w:type="dxa"/>
            <w:tcBorders>
              <w:top w:val="nil"/>
              <w:left w:val="single" w:sz="6" w:space="0" w:color="auto"/>
              <w:bottom w:val="single" w:sz="4" w:space="0" w:color="auto"/>
            </w:tcBorders>
          </w:tcPr>
          <w:p w14:paraId="7E761E64" w14:textId="77777777" w:rsidR="007467C0" w:rsidRPr="00FB292A" w:rsidRDefault="007467C0" w:rsidP="00177C47">
            <w:pPr>
              <w:pStyle w:val="TableBody"/>
            </w:pPr>
            <w:r w:rsidRPr="00FB292A">
              <w:t>Allows the analyst to select specific time periods. Choices are:</w:t>
            </w:r>
          </w:p>
          <w:p w14:paraId="1478EDD9" w14:textId="77777777" w:rsidR="007467C0" w:rsidRPr="00FB292A" w:rsidRDefault="007467C0" w:rsidP="00177C47">
            <w:pPr>
              <w:pStyle w:val="TableListBullet"/>
            </w:pPr>
            <w:r w:rsidRPr="00FB292A">
              <w:t>Daily</w:t>
            </w:r>
          </w:p>
          <w:p w14:paraId="7E4959B2" w14:textId="77777777" w:rsidR="007467C0" w:rsidRPr="00FB292A" w:rsidRDefault="007467C0" w:rsidP="00177C47">
            <w:pPr>
              <w:pStyle w:val="TableListBullet"/>
            </w:pPr>
            <w:r w:rsidRPr="00FB292A">
              <w:t>Weekly</w:t>
            </w:r>
          </w:p>
          <w:p w14:paraId="5F0306E3" w14:textId="77777777" w:rsidR="007467C0" w:rsidRPr="00FB292A" w:rsidRDefault="007467C0" w:rsidP="00177C47">
            <w:pPr>
              <w:pStyle w:val="TableListBullet"/>
            </w:pPr>
            <w:r w:rsidRPr="00FB292A">
              <w:t>Monthly</w:t>
            </w:r>
          </w:p>
          <w:p w14:paraId="122C0ACF" w14:textId="77777777" w:rsidR="007467C0" w:rsidRPr="00FB292A" w:rsidRDefault="007467C0" w:rsidP="00177C47">
            <w:pPr>
              <w:pStyle w:val="TableListBullet"/>
            </w:pPr>
            <w:r w:rsidRPr="00FB292A">
              <w:t>Mondays</w:t>
            </w:r>
          </w:p>
          <w:p w14:paraId="3EA76098" w14:textId="77777777" w:rsidR="007467C0" w:rsidRPr="00FB292A" w:rsidRDefault="007467C0" w:rsidP="00177C47">
            <w:pPr>
              <w:pStyle w:val="TableListBullet"/>
            </w:pPr>
            <w:r w:rsidRPr="00FB292A">
              <w:t>Tuesday</w:t>
            </w:r>
          </w:p>
          <w:p w14:paraId="3631864E" w14:textId="77777777" w:rsidR="007467C0" w:rsidRPr="00FB292A" w:rsidRDefault="007467C0" w:rsidP="00177C47">
            <w:pPr>
              <w:pStyle w:val="TableListBullet"/>
            </w:pPr>
            <w:r w:rsidRPr="00FB292A">
              <w:t>Wednesdays</w:t>
            </w:r>
          </w:p>
          <w:p w14:paraId="24FA2512" w14:textId="77777777" w:rsidR="007467C0" w:rsidRPr="00FB292A" w:rsidRDefault="007467C0" w:rsidP="00177C47">
            <w:pPr>
              <w:pStyle w:val="TableListBullet"/>
            </w:pPr>
            <w:r w:rsidRPr="00FB292A">
              <w:t>Thursdays</w:t>
            </w:r>
          </w:p>
          <w:p w14:paraId="2B6CE900" w14:textId="77777777" w:rsidR="007467C0" w:rsidRPr="00FB292A" w:rsidRDefault="007467C0" w:rsidP="00177C47">
            <w:pPr>
              <w:pStyle w:val="TableListBullet"/>
            </w:pPr>
            <w:r w:rsidRPr="00FB292A">
              <w:t>Fridays</w:t>
            </w:r>
          </w:p>
          <w:p w14:paraId="0C336717" w14:textId="77777777" w:rsidR="007467C0" w:rsidRPr="00FB292A" w:rsidRDefault="007467C0" w:rsidP="00177C47">
            <w:pPr>
              <w:pStyle w:val="TableListBullet"/>
            </w:pPr>
            <w:r w:rsidRPr="00FB292A">
              <w:t>Saturdays</w:t>
            </w:r>
          </w:p>
          <w:p w14:paraId="2B0698C6" w14:textId="11895BCA" w:rsidR="007467C0" w:rsidRPr="00FB292A" w:rsidRDefault="00E6108F" w:rsidP="00177C47">
            <w:pPr>
              <w:pStyle w:val="TableBody"/>
            </w:pPr>
            <w:r>
              <w:t>T</w:t>
            </w:r>
            <w:r w:rsidR="007467C0" w:rsidRPr="00FB292A">
              <w:t xml:space="preserve">o change the view, the analyst must select the desired options and click the </w:t>
            </w:r>
            <w:r w:rsidR="007467C0" w:rsidRPr="00DC2F41">
              <w:rPr>
                <w:b/>
                <w:bCs/>
              </w:rPr>
              <w:t>Submit</w:t>
            </w:r>
            <w:r w:rsidR="007467C0" w:rsidRPr="00FB292A">
              <w:t xml:space="preserve"> button</w:t>
            </w:r>
          </w:p>
        </w:tc>
      </w:tr>
      <w:tr w:rsidR="007467C0" w:rsidRPr="00A875AE" w14:paraId="042963BB" w14:textId="77777777" w:rsidTr="00DC2F41">
        <w:tc>
          <w:tcPr>
            <w:tcW w:w="2300" w:type="dxa"/>
            <w:tcBorders>
              <w:top w:val="nil"/>
              <w:bottom w:val="single" w:sz="4" w:space="0" w:color="auto"/>
              <w:right w:val="single" w:sz="6" w:space="0" w:color="auto"/>
            </w:tcBorders>
          </w:tcPr>
          <w:p w14:paraId="57FC5D85" w14:textId="77777777" w:rsidR="007467C0" w:rsidRPr="00177C47" w:rsidRDefault="007467C0" w:rsidP="00177C47">
            <w:pPr>
              <w:pStyle w:val="TableBody"/>
              <w:rPr>
                <w:b/>
                <w:bCs/>
              </w:rPr>
            </w:pPr>
            <w:r w:rsidRPr="00177C47">
              <w:rPr>
                <w:b/>
                <w:bCs/>
              </w:rPr>
              <w:lastRenderedPageBreak/>
              <w:t>Forecast and</w:t>
            </w:r>
            <w:r w:rsidRPr="00177C47">
              <w:rPr>
                <w:b/>
                <w:bCs/>
              </w:rPr>
              <w:br/>
              <w:t>History Graphs</w:t>
            </w:r>
          </w:p>
        </w:tc>
        <w:tc>
          <w:tcPr>
            <w:tcW w:w="5750" w:type="dxa"/>
            <w:tcBorders>
              <w:top w:val="nil"/>
              <w:left w:val="single" w:sz="6" w:space="0" w:color="auto"/>
              <w:bottom w:val="single" w:sz="4" w:space="0" w:color="auto"/>
            </w:tcBorders>
          </w:tcPr>
          <w:p w14:paraId="079CAD42" w14:textId="77777777" w:rsidR="007467C0" w:rsidRPr="00FB292A" w:rsidRDefault="007467C0" w:rsidP="00177C47">
            <w:pPr>
              <w:pStyle w:val="TableBody"/>
            </w:pPr>
            <w:r w:rsidRPr="00FB292A">
              <w:t>Each data point is a specific date.  Two values are plotted:</w:t>
            </w:r>
          </w:p>
          <w:p w14:paraId="20AF6CB5" w14:textId="49B3421C" w:rsidR="007467C0" w:rsidRPr="00FB292A" w:rsidRDefault="00E6108F" w:rsidP="00177C47">
            <w:pPr>
              <w:pStyle w:val="TableBody"/>
            </w:pPr>
            <w:r w:rsidRPr="00DC2F41">
              <w:rPr>
                <w:b/>
                <w:bCs/>
              </w:rPr>
              <w:t xml:space="preserve">The </w:t>
            </w:r>
            <w:r w:rsidR="007467C0" w:rsidRPr="00DC2F41">
              <w:rPr>
                <w:b/>
                <w:bCs/>
              </w:rPr>
              <w:t>Blue line (actual data)</w:t>
            </w:r>
            <w:r w:rsidR="007467C0" w:rsidRPr="00FB292A">
              <w:t xml:space="preserve"> represents the historical data loaded in daily files.</w:t>
            </w:r>
          </w:p>
          <w:p w14:paraId="04EA2A48" w14:textId="28568A41" w:rsidR="007467C0" w:rsidRPr="00FB292A" w:rsidRDefault="00E6108F" w:rsidP="00177C47">
            <w:pPr>
              <w:pStyle w:val="TableBody"/>
            </w:pPr>
            <w:r w:rsidRPr="00DC2F41">
              <w:rPr>
                <w:b/>
                <w:bCs/>
              </w:rPr>
              <w:t xml:space="preserve">The </w:t>
            </w:r>
            <w:r w:rsidR="007467C0" w:rsidRPr="00DC2F41">
              <w:rPr>
                <w:b/>
                <w:bCs/>
              </w:rPr>
              <w:t>Red line (prediction)</w:t>
            </w:r>
            <w:r w:rsidR="007467C0" w:rsidRPr="00FB292A">
              <w:t xml:space="preserve"> represents the forecast data and is based on historical demand, </w:t>
            </w:r>
            <w:r w:rsidR="008A68A7" w:rsidRPr="00FB292A">
              <w:t>cost,</w:t>
            </w:r>
            <w:r w:rsidR="007467C0" w:rsidRPr="00FB292A">
              <w:t xml:space="preserve"> and future events.</w:t>
            </w:r>
          </w:p>
          <w:p w14:paraId="2664CD6C" w14:textId="77777777" w:rsidR="007467C0" w:rsidRPr="00FB292A" w:rsidRDefault="007467C0" w:rsidP="00177C47">
            <w:pPr>
              <w:pStyle w:val="TableBody"/>
            </w:pPr>
            <w:r w:rsidRPr="00FB292A">
              <w:t>Clicking on any data point loads the information in the Forecast Details Pane.</w:t>
            </w:r>
          </w:p>
        </w:tc>
      </w:tr>
      <w:tr w:rsidR="007467C0" w:rsidRPr="00A875AE" w14:paraId="3A89BBDA" w14:textId="77777777" w:rsidTr="00DC2F41">
        <w:tc>
          <w:tcPr>
            <w:tcW w:w="2300" w:type="dxa"/>
            <w:tcBorders>
              <w:top w:val="nil"/>
              <w:bottom w:val="single" w:sz="4" w:space="0" w:color="auto"/>
              <w:right w:val="single" w:sz="6" w:space="0" w:color="auto"/>
            </w:tcBorders>
          </w:tcPr>
          <w:p w14:paraId="42E3B8F4" w14:textId="77777777" w:rsidR="007467C0" w:rsidRPr="00177C47" w:rsidRDefault="007467C0" w:rsidP="00177C47">
            <w:pPr>
              <w:pStyle w:val="TableBody"/>
              <w:rPr>
                <w:b/>
                <w:bCs/>
              </w:rPr>
            </w:pPr>
            <w:r w:rsidRPr="00177C47">
              <w:rPr>
                <w:b/>
                <w:bCs/>
              </w:rPr>
              <w:t>Date</w:t>
            </w:r>
          </w:p>
        </w:tc>
        <w:tc>
          <w:tcPr>
            <w:tcW w:w="5750" w:type="dxa"/>
            <w:tcBorders>
              <w:top w:val="nil"/>
              <w:left w:val="single" w:sz="6" w:space="0" w:color="auto"/>
              <w:bottom w:val="single" w:sz="4" w:space="0" w:color="auto"/>
            </w:tcBorders>
          </w:tcPr>
          <w:p w14:paraId="353B2F13" w14:textId="77777777" w:rsidR="007467C0" w:rsidRPr="00FB292A" w:rsidRDefault="007467C0" w:rsidP="00177C47">
            <w:pPr>
              <w:pStyle w:val="TableBody"/>
            </w:pPr>
            <w:r w:rsidRPr="00FB292A">
              <w:t>The date currently selected (by clicking a data point on the graph).</w:t>
            </w:r>
          </w:p>
        </w:tc>
      </w:tr>
      <w:tr w:rsidR="007467C0" w:rsidRPr="00A875AE" w14:paraId="4D9B2D8C" w14:textId="77777777" w:rsidTr="00DC2F41">
        <w:tc>
          <w:tcPr>
            <w:tcW w:w="2300" w:type="dxa"/>
            <w:tcBorders>
              <w:top w:val="nil"/>
              <w:bottom w:val="single" w:sz="4" w:space="0" w:color="auto"/>
              <w:right w:val="single" w:sz="6" w:space="0" w:color="auto"/>
            </w:tcBorders>
          </w:tcPr>
          <w:p w14:paraId="50F86CC4" w14:textId="77777777" w:rsidR="007467C0" w:rsidRPr="00177C47" w:rsidRDefault="007467C0" w:rsidP="00177C47">
            <w:pPr>
              <w:pStyle w:val="TableBody"/>
              <w:rPr>
                <w:b/>
                <w:bCs/>
              </w:rPr>
            </w:pPr>
            <w:r w:rsidRPr="00177C47">
              <w:rPr>
                <w:b/>
                <w:bCs/>
              </w:rPr>
              <w:t>Data Type</w:t>
            </w:r>
          </w:p>
        </w:tc>
        <w:tc>
          <w:tcPr>
            <w:tcW w:w="5750" w:type="dxa"/>
            <w:tcBorders>
              <w:top w:val="nil"/>
              <w:left w:val="single" w:sz="6" w:space="0" w:color="auto"/>
              <w:bottom w:val="single" w:sz="4" w:space="0" w:color="auto"/>
            </w:tcBorders>
          </w:tcPr>
          <w:p w14:paraId="65717B7C" w14:textId="77777777" w:rsidR="007467C0" w:rsidRPr="00FB292A" w:rsidRDefault="007467C0" w:rsidP="00177C47">
            <w:pPr>
              <w:pStyle w:val="TableBody"/>
            </w:pPr>
            <w:r w:rsidRPr="00FB292A">
              <w:t>The type of data that is plotted: Withdrawal, Deposit or Net Demand.</w:t>
            </w:r>
          </w:p>
        </w:tc>
      </w:tr>
      <w:tr w:rsidR="007467C0" w:rsidRPr="00A875AE" w14:paraId="00F4A36B" w14:textId="77777777" w:rsidTr="00DC2F41">
        <w:tc>
          <w:tcPr>
            <w:tcW w:w="2300" w:type="dxa"/>
            <w:tcBorders>
              <w:top w:val="nil"/>
              <w:bottom w:val="single" w:sz="4" w:space="0" w:color="auto"/>
              <w:right w:val="single" w:sz="6" w:space="0" w:color="auto"/>
            </w:tcBorders>
          </w:tcPr>
          <w:p w14:paraId="552F241B" w14:textId="77777777" w:rsidR="007467C0" w:rsidRPr="00177C47" w:rsidRDefault="007467C0" w:rsidP="00177C47">
            <w:pPr>
              <w:pStyle w:val="TableBody"/>
              <w:rPr>
                <w:b/>
                <w:bCs/>
              </w:rPr>
            </w:pPr>
            <w:r w:rsidRPr="00177C47">
              <w:rPr>
                <w:b/>
                <w:bCs/>
              </w:rPr>
              <w:t>Base Forecast</w:t>
            </w:r>
          </w:p>
        </w:tc>
        <w:tc>
          <w:tcPr>
            <w:tcW w:w="5750" w:type="dxa"/>
            <w:tcBorders>
              <w:top w:val="nil"/>
              <w:left w:val="single" w:sz="6" w:space="0" w:color="auto"/>
              <w:bottom w:val="single" w:sz="4" w:space="0" w:color="auto"/>
            </w:tcBorders>
          </w:tcPr>
          <w:p w14:paraId="0C890E42" w14:textId="62C419A4" w:rsidR="007467C0" w:rsidRPr="00FB292A" w:rsidRDefault="007467C0" w:rsidP="00177C47">
            <w:pPr>
              <w:pStyle w:val="TableBody"/>
            </w:pPr>
            <w:r w:rsidRPr="00FB292A">
              <w:t xml:space="preserve">The value originally forecasted for the day without any adjustments. This figure is for informational purposes only. The Forecasted figure that will be enforced for the Cashpoint is the </w:t>
            </w:r>
            <w:r w:rsidRPr="00DC2F41">
              <w:rPr>
                <w:b/>
                <w:bCs/>
              </w:rPr>
              <w:t>‘Forecast’</w:t>
            </w:r>
            <w:r w:rsidRPr="00FB292A">
              <w:t xml:space="preserve"> number.</w:t>
            </w:r>
          </w:p>
        </w:tc>
      </w:tr>
      <w:tr w:rsidR="007467C0" w:rsidRPr="00A875AE" w14:paraId="2F214F29" w14:textId="77777777" w:rsidTr="00DC2F41">
        <w:tc>
          <w:tcPr>
            <w:tcW w:w="2300" w:type="dxa"/>
            <w:tcBorders>
              <w:top w:val="nil"/>
              <w:bottom w:val="single" w:sz="4" w:space="0" w:color="auto"/>
              <w:right w:val="single" w:sz="6" w:space="0" w:color="auto"/>
            </w:tcBorders>
          </w:tcPr>
          <w:p w14:paraId="442DDE24" w14:textId="77777777" w:rsidR="007467C0" w:rsidRPr="00177C47" w:rsidRDefault="007467C0" w:rsidP="00177C47">
            <w:pPr>
              <w:pStyle w:val="TableBody"/>
              <w:rPr>
                <w:b/>
                <w:bCs/>
              </w:rPr>
            </w:pPr>
            <w:r w:rsidRPr="00177C47">
              <w:rPr>
                <w:b/>
                <w:bCs/>
              </w:rPr>
              <w:t>Forecast</w:t>
            </w:r>
          </w:p>
        </w:tc>
        <w:tc>
          <w:tcPr>
            <w:tcW w:w="5750" w:type="dxa"/>
            <w:tcBorders>
              <w:top w:val="nil"/>
              <w:left w:val="single" w:sz="6" w:space="0" w:color="auto"/>
              <w:bottom w:val="single" w:sz="4" w:space="0" w:color="auto"/>
            </w:tcBorders>
          </w:tcPr>
          <w:p w14:paraId="2EAFF39B" w14:textId="355B9429" w:rsidR="007467C0" w:rsidRPr="00FB292A" w:rsidRDefault="007467C0" w:rsidP="00177C47">
            <w:pPr>
              <w:pStyle w:val="TableBody"/>
            </w:pPr>
            <w:r w:rsidRPr="00FB292A">
              <w:t xml:space="preserve">The value of the Forecast </w:t>
            </w:r>
            <w:r w:rsidR="00E6108F">
              <w:t xml:space="preserve">is </w:t>
            </w:r>
            <w:r w:rsidRPr="00FB292A">
              <w:t xml:space="preserve">currently set for the selected day. Forecasts can be adjusted higher or lower due to rounding or Forecast Adjustments applied by an Analyst. </w:t>
            </w:r>
          </w:p>
        </w:tc>
      </w:tr>
      <w:tr w:rsidR="007467C0" w:rsidRPr="00A875AE" w14:paraId="29A992E7" w14:textId="77777777" w:rsidTr="00DC2F41">
        <w:tc>
          <w:tcPr>
            <w:tcW w:w="2300" w:type="dxa"/>
            <w:tcBorders>
              <w:top w:val="nil"/>
              <w:bottom w:val="single" w:sz="4" w:space="0" w:color="auto"/>
              <w:right w:val="single" w:sz="6" w:space="0" w:color="auto"/>
            </w:tcBorders>
          </w:tcPr>
          <w:p w14:paraId="2BE6A72C" w14:textId="77777777" w:rsidR="007467C0" w:rsidRPr="00177C47" w:rsidRDefault="007467C0" w:rsidP="00177C47">
            <w:pPr>
              <w:pStyle w:val="TableBody"/>
              <w:rPr>
                <w:b/>
                <w:bCs/>
              </w:rPr>
            </w:pPr>
            <w:r w:rsidRPr="00177C47">
              <w:rPr>
                <w:b/>
                <w:bCs/>
              </w:rPr>
              <w:t>Actual</w:t>
            </w:r>
          </w:p>
        </w:tc>
        <w:tc>
          <w:tcPr>
            <w:tcW w:w="5750" w:type="dxa"/>
            <w:tcBorders>
              <w:top w:val="nil"/>
              <w:left w:val="single" w:sz="6" w:space="0" w:color="auto"/>
              <w:bottom w:val="single" w:sz="4" w:space="0" w:color="auto"/>
            </w:tcBorders>
          </w:tcPr>
          <w:p w14:paraId="4AA7FD34" w14:textId="77777777" w:rsidR="007467C0" w:rsidRPr="00FB292A" w:rsidRDefault="007467C0" w:rsidP="00177C47">
            <w:pPr>
              <w:pStyle w:val="TableBody"/>
            </w:pPr>
            <w:r w:rsidRPr="00FB292A">
              <w:t>The value of Actual Historical data for the selected data point.</w:t>
            </w:r>
          </w:p>
        </w:tc>
      </w:tr>
      <w:tr w:rsidR="007467C0" w:rsidRPr="00A875AE" w14:paraId="15E9B63F" w14:textId="77777777" w:rsidTr="00DC2F41">
        <w:tc>
          <w:tcPr>
            <w:tcW w:w="2300" w:type="dxa"/>
            <w:tcBorders>
              <w:top w:val="nil"/>
              <w:bottom w:val="single" w:sz="4" w:space="0" w:color="auto"/>
              <w:right w:val="single" w:sz="6" w:space="0" w:color="auto"/>
            </w:tcBorders>
          </w:tcPr>
          <w:p w14:paraId="697567AE" w14:textId="77777777" w:rsidR="007467C0" w:rsidRPr="00177C47" w:rsidRDefault="007467C0" w:rsidP="00177C47">
            <w:pPr>
              <w:pStyle w:val="TableBody"/>
              <w:rPr>
                <w:b/>
                <w:bCs/>
              </w:rPr>
            </w:pPr>
            <w:r w:rsidRPr="00177C47">
              <w:rPr>
                <w:b/>
                <w:bCs/>
              </w:rPr>
              <w:t>Event</w:t>
            </w:r>
          </w:p>
        </w:tc>
        <w:tc>
          <w:tcPr>
            <w:tcW w:w="5750" w:type="dxa"/>
            <w:tcBorders>
              <w:top w:val="nil"/>
              <w:left w:val="single" w:sz="6" w:space="0" w:color="auto"/>
              <w:bottom w:val="single" w:sz="4" w:space="0" w:color="auto"/>
            </w:tcBorders>
          </w:tcPr>
          <w:p w14:paraId="58176E27" w14:textId="77777777" w:rsidR="007467C0" w:rsidRPr="00FB292A" w:rsidRDefault="007467C0" w:rsidP="00177C47">
            <w:pPr>
              <w:pStyle w:val="TableBody"/>
            </w:pPr>
            <w:r w:rsidRPr="00FB292A">
              <w:t>If an Event is in force for the selected day, the name of that event will be listed in this field.</w:t>
            </w:r>
          </w:p>
        </w:tc>
      </w:tr>
      <w:tr w:rsidR="007467C0" w:rsidRPr="00A875AE" w14:paraId="53489A2A" w14:textId="77777777" w:rsidTr="00DC2F41">
        <w:tc>
          <w:tcPr>
            <w:tcW w:w="2300" w:type="dxa"/>
            <w:tcBorders>
              <w:top w:val="nil"/>
              <w:bottom w:val="single" w:sz="4" w:space="0" w:color="auto"/>
              <w:right w:val="single" w:sz="6" w:space="0" w:color="auto"/>
            </w:tcBorders>
          </w:tcPr>
          <w:p w14:paraId="42014DD4" w14:textId="77777777" w:rsidR="007467C0" w:rsidRPr="00177C47" w:rsidRDefault="007467C0" w:rsidP="00177C47">
            <w:pPr>
              <w:pStyle w:val="TableBody"/>
              <w:rPr>
                <w:b/>
                <w:bCs/>
              </w:rPr>
            </w:pPr>
            <w:r w:rsidRPr="00177C47">
              <w:rPr>
                <w:b/>
                <w:bCs/>
              </w:rPr>
              <w:t>Variance</w:t>
            </w:r>
          </w:p>
        </w:tc>
        <w:tc>
          <w:tcPr>
            <w:tcW w:w="5750" w:type="dxa"/>
            <w:tcBorders>
              <w:top w:val="nil"/>
              <w:left w:val="single" w:sz="6" w:space="0" w:color="auto"/>
              <w:bottom w:val="single" w:sz="4" w:space="0" w:color="auto"/>
            </w:tcBorders>
          </w:tcPr>
          <w:p w14:paraId="471387AC" w14:textId="77777777" w:rsidR="007467C0" w:rsidRPr="00FB292A" w:rsidRDefault="007467C0" w:rsidP="00177C47">
            <w:pPr>
              <w:pStyle w:val="TableBody"/>
            </w:pPr>
            <w:r w:rsidRPr="00FB292A">
              <w:t>The Variance will show the difference between the Forecast and the Actual numbers.</w:t>
            </w:r>
          </w:p>
        </w:tc>
      </w:tr>
      <w:tr w:rsidR="007467C0" w:rsidRPr="00A875AE" w14:paraId="6296ADC9" w14:textId="77777777" w:rsidTr="00DC2F41">
        <w:tc>
          <w:tcPr>
            <w:tcW w:w="2300" w:type="dxa"/>
            <w:tcBorders>
              <w:top w:val="nil"/>
              <w:bottom w:val="single" w:sz="4" w:space="0" w:color="auto"/>
              <w:right w:val="single" w:sz="6" w:space="0" w:color="auto"/>
            </w:tcBorders>
          </w:tcPr>
          <w:p w14:paraId="234F1E71" w14:textId="77777777" w:rsidR="007467C0" w:rsidRPr="00177C47" w:rsidRDefault="007467C0" w:rsidP="00177C47">
            <w:pPr>
              <w:pStyle w:val="TableBody"/>
              <w:rPr>
                <w:b/>
                <w:bCs/>
              </w:rPr>
            </w:pPr>
            <w:r w:rsidRPr="00177C47">
              <w:rPr>
                <w:b/>
                <w:bCs/>
              </w:rPr>
              <w:t>Holiday</w:t>
            </w:r>
          </w:p>
        </w:tc>
        <w:tc>
          <w:tcPr>
            <w:tcW w:w="5750" w:type="dxa"/>
            <w:tcBorders>
              <w:top w:val="nil"/>
              <w:left w:val="single" w:sz="6" w:space="0" w:color="auto"/>
              <w:bottom w:val="single" w:sz="4" w:space="0" w:color="auto"/>
            </w:tcBorders>
          </w:tcPr>
          <w:p w14:paraId="2D4F9F15" w14:textId="77777777" w:rsidR="007467C0" w:rsidRPr="00FB292A" w:rsidRDefault="007467C0" w:rsidP="00177C47">
            <w:pPr>
              <w:pStyle w:val="TableBody"/>
            </w:pPr>
            <w:r w:rsidRPr="00FB292A">
              <w:t xml:space="preserve">Indicates a non-working day for the Cashpoint and forecast demand will be zero, provided the Cashpoint is flagged as </w:t>
            </w:r>
            <w:r w:rsidRPr="00DC2F41">
              <w:rPr>
                <w:b/>
                <w:bCs/>
              </w:rPr>
              <w:t>“closed”</w:t>
            </w:r>
            <w:r w:rsidRPr="00FB292A">
              <w:t xml:space="preserve"> on Holidays.</w:t>
            </w:r>
          </w:p>
        </w:tc>
      </w:tr>
      <w:tr w:rsidR="007467C0" w:rsidRPr="00A875AE" w14:paraId="65AE4FFA" w14:textId="77777777" w:rsidTr="00DC2F41">
        <w:tc>
          <w:tcPr>
            <w:tcW w:w="2300" w:type="dxa"/>
            <w:tcBorders>
              <w:top w:val="nil"/>
              <w:bottom w:val="single" w:sz="4" w:space="0" w:color="auto"/>
              <w:right w:val="single" w:sz="6" w:space="0" w:color="auto"/>
            </w:tcBorders>
          </w:tcPr>
          <w:p w14:paraId="4995EAF6" w14:textId="77777777" w:rsidR="007467C0" w:rsidRPr="00177C47" w:rsidRDefault="007467C0" w:rsidP="00177C47">
            <w:pPr>
              <w:pStyle w:val="TableBody"/>
              <w:rPr>
                <w:b/>
                <w:bCs/>
              </w:rPr>
            </w:pPr>
            <w:r w:rsidRPr="00177C47">
              <w:rPr>
                <w:b/>
                <w:bCs/>
              </w:rPr>
              <w:t>Exclude</w:t>
            </w:r>
          </w:p>
        </w:tc>
        <w:tc>
          <w:tcPr>
            <w:tcW w:w="5750" w:type="dxa"/>
            <w:tcBorders>
              <w:top w:val="nil"/>
              <w:left w:val="single" w:sz="6" w:space="0" w:color="auto"/>
              <w:bottom w:val="single" w:sz="4" w:space="0" w:color="auto"/>
            </w:tcBorders>
          </w:tcPr>
          <w:p w14:paraId="1763AB46" w14:textId="77777777" w:rsidR="007467C0" w:rsidRPr="00FB292A" w:rsidRDefault="007467C0" w:rsidP="00177C47">
            <w:pPr>
              <w:pStyle w:val="TableBody"/>
            </w:pPr>
            <w:r w:rsidRPr="00FB292A">
              <w:t>Indicates if the selected day is excluded in the next forecast generation process.  Exclusions are usually necessary when an error in the data load has occurred or extraordinary activity occurs that is unlikely to be repeated.</w:t>
            </w:r>
          </w:p>
        </w:tc>
      </w:tr>
      <w:tr w:rsidR="007467C0" w:rsidRPr="00A875AE" w14:paraId="40865B7C" w14:textId="77777777" w:rsidTr="00DC2F41">
        <w:tc>
          <w:tcPr>
            <w:tcW w:w="2300" w:type="dxa"/>
            <w:tcBorders>
              <w:top w:val="nil"/>
              <w:bottom w:val="single" w:sz="4" w:space="0" w:color="auto"/>
              <w:right w:val="single" w:sz="6" w:space="0" w:color="auto"/>
            </w:tcBorders>
          </w:tcPr>
          <w:p w14:paraId="6B3F28D2" w14:textId="77777777" w:rsidR="007467C0" w:rsidRPr="00177C47" w:rsidRDefault="007467C0" w:rsidP="00177C47">
            <w:pPr>
              <w:pStyle w:val="TableBody"/>
              <w:rPr>
                <w:b/>
                <w:bCs/>
              </w:rPr>
            </w:pPr>
            <w:r w:rsidRPr="00177C47">
              <w:rPr>
                <w:b/>
                <w:bCs/>
              </w:rPr>
              <w:t>Forecast Health</w:t>
            </w:r>
          </w:p>
        </w:tc>
        <w:tc>
          <w:tcPr>
            <w:tcW w:w="5750" w:type="dxa"/>
            <w:tcBorders>
              <w:top w:val="nil"/>
              <w:left w:val="single" w:sz="6" w:space="0" w:color="auto"/>
              <w:bottom w:val="single" w:sz="4" w:space="0" w:color="auto"/>
            </w:tcBorders>
          </w:tcPr>
          <w:p w14:paraId="710DFBEB" w14:textId="35C26FCB" w:rsidR="007467C0" w:rsidRPr="00FB292A" w:rsidRDefault="007467C0" w:rsidP="00177C47">
            <w:pPr>
              <w:pStyle w:val="TableBody"/>
            </w:pPr>
            <w:r w:rsidRPr="00FB292A">
              <w:t>The value indicates the degree of correlation between the forecast and actual data.  Generally, any value above 70 indicates a good correlation.  The closer the value gets to 100, the higher the correlation.</w:t>
            </w:r>
          </w:p>
        </w:tc>
      </w:tr>
      <w:tr w:rsidR="007467C0" w:rsidRPr="00A875AE" w14:paraId="0E412081" w14:textId="77777777" w:rsidTr="00DC2F41">
        <w:tc>
          <w:tcPr>
            <w:tcW w:w="2300" w:type="dxa"/>
            <w:tcBorders>
              <w:top w:val="nil"/>
              <w:bottom w:val="single" w:sz="4" w:space="0" w:color="auto"/>
              <w:right w:val="single" w:sz="6" w:space="0" w:color="auto"/>
            </w:tcBorders>
          </w:tcPr>
          <w:p w14:paraId="7D707A49" w14:textId="77777777" w:rsidR="007467C0" w:rsidRPr="00177C47" w:rsidRDefault="007467C0" w:rsidP="00177C47">
            <w:pPr>
              <w:pStyle w:val="TableBody"/>
              <w:rPr>
                <w:b/>
                <w:bCs/>
              </w:rPr>
            </w:pPr>
            <w:r w:rsidRPr="00177C47">
              <w:rPr>
                <w:b/>
                <w:bCs/>
              </w:rPr>
              <w:t>Events Tab</w:t>
            </w:r>
          </w:p>
        </w:tc>
        <w:tc>
          <w:tcPr>
            <w:tcW w:w="5750" w:type="dxa"/>
            <w:tcBorders>
              <w:top w:val="nil"/>
              <w:left w:val="single" w:sz="6" w:space="0" w:color="auto"/>
              <w:bottom w:val="single" w:sz="4" w:space="0" w:color="auto"/>
            </w:tcBorders>
          </w:tcPr>
          <w:p w14:paraId="5F104558" w14:textId="77777777" w:rsidR="007467C0" w:rsidRPr="00FB292A" w:rsidRDefault="007467C0" w:rsidP="00177C47">
            <w:pPr>
              <w:pStyle w:val="TableBody"/>
            </w:pPr>
            <w:r w:rsidRPr="00FB292A">
              <w:t>Shows a list of the Events and dates assigned to the Cashpoint.</w:t>
            </w:r>
          </w:p>
        </w:tc>
      </w:tr>
      <w:tr w:rsidR="007467C0" w:rsidRPr="00A875AE" w14:paraId="13A6116D" w14:textId="77777777" w:rsidTr="00DC2F41">
        <w:tc>
          <w:tcPr>
            <w:tcW w:w="2300" w:type="dxa"/>
            <w:tcBorders>
              <w:top w:val="nil"/>
              <w:bottom w:val="single" w:sz="4" w:space="0" w:color="auto"/>
              <w:right w:val="single" w:sz="6" w:space="0" w:color="auto"/>
            </w:tcBorders>
          </w:tcPr>
          <w:p w14:paraId="7388BF0A" w14:textId="77777777" w:rsidR="007467C0" w:rsidRPr="00177C47" w:rsidRDefault="007467C0" w:rsidP="00177C47">
            <w:pPr>
              <w:pStyle w:val="TableBody"/>
              <w:rPr>
                <w:b/>
                <w:bCs/>
              </w:rPr>
            </w:pPr>
            <w:r w:rsidRPr="00177C47">
              <w:rPr>
                <w:b/>
                <w:bCs/>
              </w:rPr>
              <w:lastRenderedPageBreak/>
              <w:t>Adjustments Tab</w:t>
            </w:r>
          </w:p>
        </w:tc>
        <w:tc>
          <w:tcPr>
            <w:tcW w:w="5750" w:type="dxa"/>
            <w:tcBorders>
              <w:top w:val="nil"/>
              <w:left w:val="single" w:sz="6" w:space="0" w:color="auto"/>
              <w:bottom w:val="single" w:sz="4" w:space="0" w:color="auto"/>
            </w:tcBorders>
          </w:tcPr>
          <w:p w14:paraId="6015DC17" w14:textId="77777777" w:rsidR="007467C0" w:rsidRPr="00FB292A" w:rsidRDefault="007467C0" w:rsidP="00177C47">
            <w:pPr>
              <w:pStyle w:val="TableBody"/>
            </w:pPr>
            <w:r w:rsidRPr="00FB292A">
              <w:t xml:space="preserve">This tab shows a list of Forecast Adjustments assigned to this Cashpoint. </w:t>
            </w:r>
          </w:p>
          <w:p w14:paraId="41A94921" w14:textId="77777777" w:rsidR="007467C0" w:rsidRPr="00FB292A" w:rsidRDefault="007467C0" w:rsidP="00177C47">
            <w:pPr>
              <w:pStyle w:val="TableBody"/>
            </w:pPr>
            <w:r w:rsidRPr="00FB292A">
              <w:t xml:space="preserve">Forecast Adjustments are used to change the Forecast due to additional trends that may not be captured by the initial forecast.  For example, if there is a certain demand trend that is affecting Mondays, the user may adjust the forecast specifically for that day of the week using a percentage. </w:t>
            </w:r>
          </w:p>
          <w:p w14:paraId="16674A9C" w14:textId="77777777" w:rsidR="007467C0" w:rsidRPr="00FB292A" w:rsidRDefault="007467C0" w:rsidP="00177C47">
            <w:pPr>
              <w:pStyle w:val="TableBody"/>
            </w:pPr>
            <w:r w:rsidRPr="00FB292A">
              <w:t xml:space="preserve">The Forecast Adjustment can be a positive or negative number. </w:t>
            </w:r>
          </w:p>
        </w:tc>
      </w:tr>
      <w:tr w:rsidR="007467C0" w:rsidRPr="00A875AE" w14:paraId="0225D663" w14:textId="77777777" w:rsidTr="00DC2F41">
        <w:tc>
          <w:tcPr>
            <w:tcW w:w="2300" w:type="dxa"/>
            <w:tcBorders>
              <w:top w:val="nil"/>
              <w:bottom w:val="single" w:sz="4" w:space="0" w:color="auto"/>
              <w:right w:val="single" w:sz="6" w:space="0" w:color="auto"/>
            </w:tcBorders>
          </w:tcPr>
          <w:p w14:paraId="64F73266" w14:textId="77777777" w:rsidR="007467C0" w:rsidRPr="00177C47" w:rsidRDefault="007467C0" w:rsidP="00177C47">
            <w:pPr>
              <w:pStyle w:val="TableBody"/>
              <w:rPr>
                <w:b/>
                <w:bCs/>
              </w:rPr>
            </w:pPr>
            <w:r w:rsidRPr="00177C47">
              <w:rPr>
                <w:b/>
                <w:bCs/>
              </w:rPr>
              <w:t>Create New Adjustment Link</w:t>
            </w:r>
          </w:p>
        </w:tc>
        <w:tc>
          <w:tcPr>
            <w:tcW w:w="5750" w:type="dxa"/>
            <w:tcBorders>
              <w:top w:val="nil"/>
              <w:left w:val="single" w:sz="6" w:space="0" w:color="auto"/>
              <w:bottom w:val="single" w:sz="4" w:space="0" w:color="auto"/>
            </w:tcBorders>
          </w:tcPr>
          <w:p w14:paraId="7A556EE8" w14:textId="367CB2B6" w:rsidR="007467C0" w:rsidRPr="00FB292A" w:rsidRDefault="007467C0" w:rsidP="00177C47">
            <w:pPr>
              <w:pStyle w:val="TableBody"/>
            </w:pPr>
            <w:r w:rsidRPr="00FB292A">
              <w:t xml:space="preserve">Above the </w:t>
            </w:r>
            <w:r w:rsidRPr="00DC2F41">
              <w:rPr>
                <w:b/>
                <w:bCs/>
              </w:rPr>
              <w:t>‘Adjust’</w:t>
            </w:r>
            <w:r w:rsidRPr="00FB292A">
              <w:t xml:space="preserve"> button is a link that allows the user to specify new Forecast adjustments.  Forecast adjustments can be applied to the follow</w:t>
            </w:r>
            <w:r w:rsidR="00E6108F">
              <w:t>ing</w:t>
            </w:r>
            <w:r w:rsidRPr="00FB292A">
              <w:t xml:space="preserve"> days:</w:t>
            </w:r>
          </w:p>
          <w:p w14:paraId="3A8CC426" w14:textId="77777777" w:rsidR="007467C0" w:rsidRPr="00FB292A" w:rsidRDefault="007467C0" w:rsidP="00793BBA">
            <w:pPr>
              <w:pStyle w:val="TableListBullet"/>
            </w:pPr>
            <w:r w:rsidRPr="00FB292A">
              <w:t>All Days (Default for every Cashpoint)</w:t>
            </w:r>
          </w:p>
          <w:p w14:paraId="454DC809" w14:textId="77777777" w:rsidR="007467C0" w:rsidRPr="00FB292A" w:rsidRDefault="007467C0" w:rsidP="00793BBA">
            <w:pPr>
              <w:pStyle w:val="TableListBullet"/>
            </w:pPr>
            <w:r w:rsidRPr="00FB292A">
              <w:t>Sundays</w:t>
            </w:r>
          </w:p>
          <w:p w14:paraId="53FFE021" w14:textId="77777777" w:rsidR="007467C0" w:rsidRPr="00FB292A" w:rsidRDefault="007467C0" w:rsidP="00793BBA">
            <w:pPr>
              <w:pStyle w:val="TableListBullet"/>
            </w:pPr>
            <w:r w:rsidRPr="00FB292A">
              <w:t>Mondays</w:t>
            </w:r>
          </w:p>
          <w:p w14:paraId="1A462A2E" w14:textId="77777777" w:rsidR="007467C0" w:rsidRPr="00FB292A" w:rsidRDefault="007467C0" w:rsidP="00793BBA">
            <w:pPr>
              <w:pStyle w:val="TableListBullet"/>
            </w:pPr>
            <w:r w:rsidRPr="00FB292A">
              <w:t>Tuesdays</w:t>
            </w:r>
          </w:p>
          <w:p w14:paraId="10CCF889" w14:textId="77777777" w:rsidR="007467C0" w:rsidRPr="00FB292A" w:rsidRDefault="007467C0" w:rsidP="00793BBA">
            <w:pPr>
              <w:pStyle w:val="TableListBullet"/>
            </w:pPr>
            <w:r w:rsidRPr="00FB292A">
              <w:t>Wednesdays</w:t>
            </w:r>
          </w:p>
          <w:p w14:paraId="226760BC" w14:textId="77777777" w:rsidR="007467C0" w:rsidRPr="00FB292A" w:rsidRDefault="007467C0" w:rsidP="00793BBA">
            <w:pPr>
              <w:pStyle w:val="TableListBullet"/>
            </w:pPr>
            <w:r w:rsidRPr="00FB292A">
              <w:t>Thursdays</w:t>
            </w:r>
          </w:p>
          <w:p w14:paraId="72F6D247" w14:textId="77777777" w:rsidR="007467C0" w:rsidRPr="00FB292A" w:rsidRDefault="007467C0" w:rsidP="00793BBA">
            <w:pPr>
              <w:pStyle w:val="TableListBullet"/>
            </w:pPr>
            <w:r w:rsidRPr="00FB292A">
              <w:t>Fridays</w:t>
            </w:r>
          </w:p>
          <w:p w14:paraId="01EDE0AA" w14:textId="77777777" w:rsidR="007467C0" w:rsidRPr="00FB292A" w:rsidRDefault="007467C0" w:rsidP="00793BBA">
            <w:pPr>
              <w:pStyle w:val="TableListBullet"/>
            </w:pPr>
            <w:r w:rsidRPr="00FB292A">
              <w:t>Saturdays</w:t>
            </w:r>
          </w:p>
          <w:p w14:paraId="1DD07868" w14:textId="77777777" w:rsidR="007467C0" w:rsidRPr="00FB292A" w:rsidRDefault="007467C0" w:rsidP="00793BBA">
            <w:pPr>
              <w:pStyle w:val="TableListBullet"/>
            </w:pPr>
            <w:r w:rsidRPr="00FB292A">
              <w:t>Specific Date</w:t>
            </w:r>
          </w:p>
          <w:p w14:paraId="61A7EC6C" w14:textId="77777777" w:rsidR="007467C0" w:rsidRPr="00FB292A" w:rsidRDefault="007467C0" w:rsidP="00793BBA">
            <w:pPr>
              <w:pStyle w:val="TableNote"/>
            </w:pPr>
            <w:r w:rsidRPr="00FB292A">
              <w:rPr>
                <w:b/>
              </w:rPr>
              <w:t xml:space="preserve">Note: </w:t>
            </w:r>
            <w:r w:rsidRPr="00FB292A">
              <w:t xml:space="preserve">The </w:t>
            </w:r>
            <w:r w:rsidRPr="00DC2F41">
              <w:rPr>
                <w:b/>
                <w:bCs/>
              </w:rPr>
              <w:t>‘All Days’</w:t>
            </w:r>
            <w:r w:rsidRPr="00FB292A">
              <w:t xml:space="preserve"> Adjustment is overwritten by any day of the week or specific date. The Forecast adjustments are not cumulative.</w:t>
            </w:r>
          </w:p>
        </w:tc>
      </w:tr>
      <w:tr w:rsidR="007467C0" w:rsidRPr="00A875AE" w14:paraId="2F6662CF" w14:textId="77777777" w:rsidTr="00DC2F41">
        <w:tc>
          <w:tcPr>
            <w:tcW w:w="2300" w:type="dxa"/>
            <w:tcBorders>
              <w:top w:val="nil"/>
              <w:bottom w:val="single" w:sz="4" w:space="0" w:color="auto"/>
              <w:right w:val="single" w:sz="6" w:space="0" w:color="auto"/>
            </w:tcBorders>
          </w:tcPr>
          <w:p w14:paraId="009E3DB4" w14:textId="77777777" w:rsidR="007467C0" w:rsidRPr="00177C47" w:rsidRDefault="007467C0" w:rsidP="00177C47">
            <w:pPr>
              <w:pStyle w:val="TableBody"/>
              <w:rPr>
                <w:b/>
                <w:bCs/>
              </w:rPr>
            </w:pPr>
            <w:r w:rsidRPr="00177C47">
              <w:rPr>
                <w:b/>
                <w:bCs/>
              </w:rPr>
              <w:t>Adjust Button</w:t>
            </w:r>
          </w:p>
        </w:tc>
        <w:tc>
          <w:tcPr>
            <w:tcW w:w="5750" w:type="dxa"/>
            <w:tcBorders>
              <w:top w:val="nil"/>
              <w:left w:val="single" w:sz="6" w:space="0" w:color="auto"/>
              <w:bottom w:val="single" w:sz="4" w:space="0" w:color="auto"/>
            </w:tcBorders>
          </w:tcPr>
          <w:p w14:paraId="51B1DC89" w14:textId="77777777" w:rsidR="007467C0" w:rsidRPr="00FB292A" w:rsidRDefault="007467C0" w:rsidP="00177C47">
            <w:pPr>
              <w:pStyle w:val="TableBody"/>
            </w:pPr>
            <w:r w:rsidRPr="00FB292A">
              <w:t xml:space="preserve">Updates any values changed for the corresponding Forecast Adjustment. </w:t>
            </w:r>
          </w:p>
        </w:tc>
      </w:tr>
      <w:tr w:rsidR="007467C0" w:rsidRPr="00A875AE" w14:paraId="0FBD38F7" w14:textId="77777777" w:rsidTr="00DC2F41">
        <w:tc>
          <w:tcPr>
            <w:tcW w:w="2300" w:type="dxa"/>
            <w:tcBorders>
              <w:top w:val="nil"/>
              <w:bottom w:val="single" w:sz="4" w:space="0" w:color="auto"/>
              <w:right w:val="single" w:sz="6" w:space="0" w:color="auto"/>
            </w:tcBorders>
          </w:tcPr>
          <w:p w14:paraId="05E96D47" w14:textId="77777777" w:rsidR="007467C0" w:rsidRPr="00177C47" w:rsidRDefault="007467C0" w:rsidP="00177C47">
            <w:pPr>
              <w:pStyle w:val="TableBody"/>
              <w:rPr>
                <w:b/>
                <w:bCs/>
              </w:rPr>
            </w:pPr>
            <w:r w:rsidRPr="00177C47">
              <w:rPr>
                <w:b/>
                <w:bCs/>
              </w:rPr>
              <w:t>Delete Button</w:t>
            </w:r>
          </w:p>
        </w:tc>
        <w:tc>
          <w:tcPr>
            <w:tcW w:w="5750" w:type="dxa"/>
            <w:tcBorders>
              <w:top w:val="nil"/>
              <w:left w:val="single" w:sz="6" w:space="0" w:color="auto"/>
              <w:bottom w:val="single" w:sz="4" w:space="0" w:color="auto"/>
            </w:tcBorders>
          </w:tcPr>
          <w:p w14:paraId="6711FA9B" w14:textId="77777777" w:rsidR="007467C0" w:rsidRPr="00FB292A" w:rsidRDefault="007467C0" w:rsidP="00177C47">
            <w:pPr>
              <w:pStyle w:val="TableBody"/>
            </w:pPr>
            <w:r w:rsidRPr="00FB292A">
              <w:t xml:space="preserve">Deletes the corresponding Forecast Adjustment from the Cashpoint. </w:t>
            </w:r>
          </w:p>
          <w:p w14:paraId="37C806E4" w14:textId="1DD14379" w:rsidR="007467C0" w:rsidRPr="00FB292A" w:rsidRDefault="007467C0" w:rsidP="00DC2F41">
            <w:pPr>
              <w:pStyle w:val="TableNote"/>
            </w:pPr>
            <w:r w:rsidRPr="00DC2F41">
              <w:rPr>
                <w:b/>
                <w:bCs/>
              </w:rPr>
              <w:t>Note:</w:t>
            </w:r>
            <w:r w:rsidRPr="00FB292A">
              <w:t xml:space="preserve"> The </w:t>
            </w:r>
            <w:r w:rsidRPr="00DC2F41">
              <w:rPr>
                <w:b/>
                <w:bCs/>
              </w:rPr>
              <w:t>All Days</w:t>
            </w:r>
            <w:r w:rsidRPr="00FB292A">
              <w:t xml:space="preserve"> adjustment is required for every Cashpoint. Setting it to zero means it will </w:t>
            </w:r>
            <w:r w:rsidR="00E6108F">
              <w:t>not affect</w:t>
            </w:r>
            <w:r w:rsidRPr="00FB292A">
              <w:t xml:space="preserve"> the Cashpoint forecast.</w:t>
            </w:r>
          </w:p>
        </w:tc>
      </w:tr>
    </w:tbl>
    <w:p w14:paraId="693F10ED" w14:textId="77777777" w:rsidR="007467C0" w:rsidRPr="00793BBA" w:rsidRDefault="00EC4396" w:rsidP="00793BBA">
      <w:pPr>
        <w:pStyle w:val="BulletSectionReference"/>
        <w:numPr>
          <w:ilvl w:val="0"/>
          <w:numId w:val="0"/>
        </w:numPr>
        <w:rPr>
          <w:rStyle w:val="Hyperlink"/>
          <w:rFonts w:eastAsiaTheme="majorEastAsia"/>
          <w:color w:val="9BBB59"/>
        </w:rPr>
      </w:pPr>
      <w:hyperlink w:anchor="_General_OptiVault_Pages" w:history="1">
        <w:r w:rsidR="007467C0" w:rsidRPr="00793BBA">
          <w:rPr>
            <w:rStyle w:val="Hyperlink"/>
            <w:rFonts w:eastAsiaTheme="majorEastAsia"/>
            <w:color w:val="9BBB59"/>
            <w:lang w:val="en-US"/>
          </w:rPr>
          <w:t>Return: OptiVault General Pages</w:t>
        </w:r>
      </w:hyperlink>
    </w:p>
    <w:p w14:paraId="337952F4" w14:textId="77777777" w:rsidR="007467C0" w:rsidRDefault="007467C0" w:rsidP="007467C0"/>
    <w:p w14:paraId="507021F9" w14:textId="77777777" w:rsidR="007467C0" w:rsidRDefault="007467C0" w:rsidP="007467C0">
      <w:pPr>
        <w:pStyle w:val="Heading3"/>
      </w:pPr>
      <w:bookmarkStart w:id="476" w:name="_Ref249809186"/>
      <w:bookmarkStart w:id="477" w:name="_Toc74556377"/>
      <w:bookmarkStart w:id="478" w:name="_Toc127491566"/>
      <w:bookmarkStart w:id="479" w:name="_Toc128021099"/>
      <w:bookmarkStart w:id="480" w:name="_Ref245719443"/>
      <w:r>
        <w:t>Cashpoint</w:t>
      </w:r>
      <w:r>
        <w:rPr>
          <w:rFonts w:ascii="Wingdings" w:hAnsi="Wingdings"/>
        </w:rPr>
        <w:t></w:t>
      </w:r>
      <w:r>
        <w:t>Forecast</w:t>
      </w:r>
      <w:r>
        <w:rPr>
          <w:rFonts w:ascii="Wingdings" w:hAnsi="Wingdings"/>
        </w:rPr>
        <w:t></w:t>
      </w:r>
      <w:r>
        <w:t>Exclude History</w:t>
      </w:r>
      <w:bookmarkEnd w:id="476"/>
      <w:bookmarkEnd w:id="477"/>
      <w:bookmarkEnd w:id="478"/>
      <w:bookmarkEnd w:id="479"/>
    </w:p>
    <w:p w14:paraId="78D4244C" w14:textId="77777777" w:rsidR="007467C0" w:rsidRPr="009D691D" w:rsidRDefault="007467C0" w:rsidP="0049290A">
      <w:pPr>
        <w:pStyle w:val="BodyText"/>
      </w:pPr>
      <w:r>
        <w:t xml:space="preserve">The View Forecast page shows an overview of the forecast in a graphical representation so the analyst can see the variances between the forecasted and actual amounts. </w:t>
      </w:r>
    </w:p>
    <w:p w14:paraId="7D816573" w14:textId="77777777" w:rsidR="007467C0" w:rsidRDefault="007467C0" w:rsidP="0049290A">
      <w:pPr>
        <w:pStyle w:val="BodyText"/>
      </w:pPr>
      <w:r>
        <w:t>This topic relates to the following Cashpoint types:</w:t>
      </w:r>
    </w:p>
    <w:p w14:paraId="681DF811" w14:textId="77777777" w:rsidR="007467C0" w:rsidRDefault="007467C0" w:rsidP="0049290A">
      <w:pPr>
        <w:pStyle w:val="ListBullet"/>
      </w:pPr>
      <w:r>
        <w:fldChar w:fldCharType="begin"/>
      </w:r>
      <w:r>
        <w:instrText xml:space="preserve"> REF _Ref245724195 \h  \* MERGEFORMAT </w:instrText>
      </w:r>
      <w:r>
        <w:fldChar w:fldCharType="separate"/>
      </w:r>
      <w:r>
        <w:t>Vault</w:t>
      </w:r>
      <w:r>
        <w:fldChar w:fldCharType="end"/>
      </w:r>
    </w:p>
    <w:p w14:paraId="60C297CA" w14:textId="77777777" w:rsidR="007467C0" w:rsidRDefault="007467C0" w:rsidP="0049290A">
      <w:pPr>
        <w:pStyle w:val="ListBullet"/>
      </w:pPr>
      <w:r>
        <w:lastRenderedPageBreak/>
        <w:fldChar w:fldCharType="begin"/>
      </w:r>
      <w:r>
        <w:instrText xml:space="preserve"> REF _Ref245724200 \h  \* MERGEFORMAT </w:instrText>
      </w:r>
      <w:r>
        <w:fldChar w:fldCharType="separate"/>
      </w:r>
      <w:r>
        <w:t>Commercial</w:t>
      </w:r>
      <w:r>
        <w:fldChar w:fldCharType="end"/>
      </w:r>
    </w:p>
    <w:p w14:paraId="2D2CBC67" w14:textId="05A49452" w:rsidR="007467C0" w:rsidRPr="00D6760E" w:rsidRDefault="007467C0" w:rsidP="0049290A">
      <w:pPr>
        <w:pStyle w:val="BodyText"/>
      </w:pPr>
      <w:r>
        <w:t xml:space="preserve">The Vault History report shows the analyst the historical data that has been loaded into the system for the selected vault. The analyst </w:t>
      </w:r>
      <w:r w:rsidR="00E6108F">
        <w:t>can</w:t>
      </w:r>
      <w:r>
        <w:t xml:space="preserve"> exclude data from the forecast from this page.</w:t>
      </w:r>
    </w:p>
    <w:p w14:paraId="2844976F" w14:textId="77777777" w:rsidR="007467C0" w:rsidRDefault="007467C0" w:rsidP="007467C0">
      <w:pPr>
        <w:pStyle w:val="Caption"/>
      </w:pPr>
      <w:bookmarkStart w:id="481" w:name="_Toc74556671"/>
      <w:r>
        <w:t xml:space="preserve">Table </w:t>
      </w:r>
      <w:r>
        <w:fldChar w:fldCharType="begin"/>
      </w:r>
      <w:r>
        <w:instrText xml:space="preserve"> SEQ Table \* ARABIC </w:instrText>
      </w:r>
      <w:r>
        <w:fldChar w:fldCharType="separate"/>
      </w:r>
      <w:r>
        <w:rPr>
          <w:noProof/>
        </w:rPr>
        <w:t>32</w:t>
      </w:r>
      <w:r>
        <w:rPr>
          <w:noProof/>
        </w:rPr>
        <w:fldChar w:fldCharType="end"/>
      </w:r>
      <w:r>
        <w:t>: Vault History Description</w:t>
      </w:r>
      <w:bookmarkEnd w:id="48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312ACBC5"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A7232E5"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A177686" w14:textId="77777777" w:rsidR="007467C0" w:rsidRPr="00A875AE" w:rsidRDefault="007467C0" w:rsidP="00170D7D">
            <w:pPr>
              <w:pStyle w:val="TableHeader"/>
            </w:pPr>
            <w:r>
              <w:t>Description</w:t>
            </w:r>
          </w:p>
        </w:tc>
      </w:tr>
      <w:tr w:rsidR="007467C0" w:rsidRPr="00A875AE" w14:paraId="686F002B" w14:textId="77777777" w:rsidTr="006271D1">
        <w:trPr>
          <w:cantSplit/>
          <w:trHeight w:val="135"/>
        </w:trPr>
        <w:tc>
          <w:tcPr>
            <w:tcW w:w="2570" w:type="dxa"/>
            <w:tcBorders>
              <w:top w:val="nil"/>
              <w:bottom w:val="single" w:sz="6" w:space="0" w:color="auto"/>
              <w:right w:val="single" w:sz="6" w:space="0" w:color="auto"/>
            </w:tcBorders>
          </w:tcPr>
          <w:p w14:paraId="51D81D48" w14:textId="77777777" w:rsidR="007467C0" w:rsidRPr="00DC2F41" w:rsidRDefault="007467C0" w:rsidP="0049290A">
            <w:pPr>
              <w:pStyle w:val="TableBody"/>
              <w:rPr>
                <w:b/>
                <w:bCs/>
              </w:rPr>
            </w:pPr>
            <w:r w:rsidRPr="00DC2F41">
              <w:rPr>
                <w:b/>
                <w:bCs/>
              </w:rPr>
              <w:t>Start Date</w:t>
            </w:r>
          </w:p>
        </w:tc>
        <w:tc>
          <w:tcPr>
            <w:tcW w:w="5480" w:type="dxa"/>
            <w:tcBorders>
              <w:top w:val="nil"/>
              <w:left w:val="single" w:sz="6" w:space="0" w:color="auto"/>
              <w:bottom w:val="single" w:sz="6" w:space="0" w:color="auto"/>
            </w:tcBorders>
          </w:tcPr>
          <w:p w14:paraId="6AE82F64" w14:textId="77777777" w:rsidR="007467C0" w:rsidRPr="00FB292A" w:rsidRDefault="007467C0" w:rsidP="0049290A">
            <w:pPr>
              <w:pStyle w:val="TableBody"/>
            </w:pPr>
            <w:r w:rsidRPr="00FB292A">
              <w:t>Starting date of the report</w:t>
            </w:r>
          </w:p>
        </w:tc>
      </w:tr>
      <w:tr w:rsidR="007467C0" w:rsidRPr="00A875AE" w14:paraId="0A036379" w14:textId="77777777" w:rsidTr="006271D1">
        <w:trPr>
          <w:cantSplit/>
          <w:trHeight w:val="135"/>
        </w:trPr>
        <w:tc>
          <w:tcPr>
            <w:tcW w:w="2570" w:type="dxa"/>
            <w:tcBorders>
              <w:top w:val="nil"/>
              <w:bottom w:val="single" w:sz="6" w:space="0" w:color="auto"/>
              <w:right w:val="single" w:sz="6" w:space="0" w:color="auto"/>
            </w:tcBorders>
          </w:tcPr>
          <w:p w14:paraId="056660BE" w14:textId="77777777" w:rsidR="007467C0" w:rsidRPr="00DC2F41" w:rsidRDefault="007467C0" w:rsidP="0049290A">
            <w:pPr>
              <w:pStyle w:val="TableBody"/>
              <w:rPr>
                <w:b/>
                <w:bCs/>
              </w:rPr>
            </w:pPr>
            <w:r w:rsidRPr="00DC2F41">
              <w:rPr>
                <w:b/>
                <w:bCs/>
              </w:rPr>
              <w:t>End Date</w:t>
            </w:r>
          </w:p>
        </w:tc>
        <w:tc>
          <w:tcPr>
            <w:tcW w:w="5480" w:type="dxa"/>
            <w:tcBorders>
              <w:top w:val="nil"/>
              <w:left w:val="single" w:sz="6" w:space="0" w:color="auto"/>
              <w:bottom w:val="single" w:sz="6" w:space="0" w:color="auto"/>
            </w:tcBorders>
          </w:tcPr>
          <w:p w14:paraId="439A1AD0" w14:textId="77777777" w:rsidR="007467C0" w:rsidRPr="00FB292A" w:rsidRDefault="007467C0" w:rsidP="0049290A">
            <w:pPr>
              <w:pStyle w:val="TableBody"/>
            </w:pPr>
            <w:r w:rsidRPr="00FB292A">
              <w:t>Ending date of the report</w:t>
            </w:r>
          </w:p>
        </w:tc>
      </w:tr>
      <w:tr w:rsidR="007467C0" w:rsidRPr="00A875AE" w14:paraId="0E20B2AE" w14:textId="77777777" w:rsidTr="006271D1">
        <w:trPr>
          <w:cantSplit/>
        </w:trPr>
        <w:tc>
          <w:tcPr>
            <w:tcW w:w="2570" w:type="dxa"/>
            <w:tcBorders>
              <w:top w:val="nil"/>
              <w:bottom w:val="single" w:sz="6" w:space="0" w:color="auto"/>
              <w:right w:val="single" w:sz="6" w:space="0" w:color="auto"/>
            </w:tcBorders>
          </w:tcPr>
          <w:p w14:paraId="3F0BDE7E" w14:textId="77777777" w:rsidR="007467C0" w:rsidRPr="00DC2F41" w:rsidRDefault="007467C0" w:rsidP="0049290A">
            <w:pPr>
              <w:pStyle w:val="TableBody"/>
              <w:rPr>
                <w:b/>
                <w:bCs/>
              </w:rPr>
            </w:pPr>
            <w:r w:rsidRPr="00DC2F41">
              <w:rPr>
                <w:b/>
                <w:bCs/>
              </w:rPr>
              <w:t>Submit Button</w:t>
            </w:r>
          </w:p>
        </w:tc>
        <w:tc>
          <w:tcPr>
            <w:tcW w:w="5480" w:type="dxa"/>
            <w:tcBorders>
              <w:top w:val="nil"/>
              <w:left w:val="single" w:sz="6" w:space="0" w:color="auto"/>
              <w:bottom w:val="single" w:sz="6" w:space="0" w:color="auto"/>
            </w:tcBorders>
          </w:tcPr>
          <w:p w14:paraId="456350D4" w14:textId="77777777" w:rsidR="007467C0" w:rsidRPr="00FB292A" w:rsidRDefault="007467C0" w:rsidP="0049290A">
            <w:pPr>
              <w:pStyle w:val="TableBody"/>
            </w:pPr>
            <w:r w:rsidRPr="00FB292A">
              <w:t>Displays the report based on the dates selected</w:t>
            </w:r>
          </w:p>
        </w:tc>
      </w:tr>
      <w:tr w:rsidR="007467C0" w:rsidRPr="00A875AE" w14:paraId="3020B838" w14:textId="77777777" w:rsidTr="006271D1">
        <w:trPr>
          <w:cantSplit/>
        </w:trPr>
        <w:tc>
          <w:tcPr>
            <w:tcW w:w="2570" w:type="dxa"/>
            <w:tcBorders>
              <w:top w:val="single" w:sz="6" w:space="0" w:color="auto"/>
              <w:bottom w:val="single" w:sz="6" w:space="0" w:color="auto"/>
              <w:right w:val="single" w:sz="6" w:space="0" w:color="auto"/>
            </w:tcBorders>
          </w:tcPr>
          <w:p w14:paraId="177372A3" w14:textId="77777777" w:rsidR="007467C0" w:rsidRPr="00DC2F41" w:rsidRDefault="007467C0" w:rsidP="0049290A">
            <w:pPr>
              <w:pStyle w:val="TableBody"/>
              <w:rPr>
                <w:b/>
                <w:bCs/>
              </w:rPr>
            </w:pPr>
            <w:r w:rsidRPr="00DC2F41">
              <w:rPr>
                <w:b/>
                <w:bCs/>
              </w:rPr>
              <w:t>Denomination</w:t>
            </w:r>
          </w:p>
        </w:tc>
        <w:tc>
          <w:tcPr>
            <w:tcW w:w="5480" w:type="dxa"/>
            <w:tcBorders>
              <w:top w:val="single" w:sz="6" w:space="0" w:color="auto"/>
              <w:left w:val="single" w:sz="6" w:space="0" w:color="auto"/>
              <w:bottom w:val="single" w:sz="6" w:space="0" w:color="auto"/>
            </w:tcBorders>
          </w:tcPr>
          <w:p w14:paraId="43019E3F" w14:textId="77777777" w:rsidR="007467C0" w:rsidRPr="00FB292A" w:rsidRDefault="007467C0" w:rsidP="0049290A">
            <w:pPr>
              <w:pStyle w:val="TableBody"/>
            </w:pPr>
            <w:r w:rsidRPr="00FB292A">
              <w:t>Denomination and quality of for the date selected</w:t>
            </w:r>
          </w:p>
        </w:tc>
      </w:tr>
      <w:tr w:rsidR="007467C0" w:rsidRPr="00A875AE" w14:paraId="7BFF5395" w14:textId="77777777" w:rsidTr="006271D1">
        <w:trPr>
          <w:cantSplit/>
        </w:trPr>
        <w:tc>
          <w:tcPr>
            <w:tcW w:w="2570" w:type="dxa"/>
            <w:tcBorders>
              <w:top w:val="single" w:sz="6" w:space="0" w:color="auto"/>
              <w:bottom w:val="single" w:sz="6" w:space="0" w:color="auto"/>
              <w:right w:val="single" w:sz="6" w:space="0" w:color="auto"/>
            </w:tcBorders>
          </w:tcPr>
          <w:p w14:paraId="7248144F" w14:textId="77777777" w:rsidR="007467C0" w:rsidRPr="00DC2F41" w:rsidRDefault="007467C0" w:rsidP="0049290A">
            <w:pPr>
              <w:pStyle w:val="TableBody"/>
              <w:rPr>
                <w:b/>
                <w:bCs/>
              </w:rPr>
            </w:pPr>
            <w:r w:rsidRPr="00DC2F41">
              <w:rPr>
                <w:b/>
                <w:bCs/>
              </w:rPr>
              <w:t>Closing Balance</w:t>
            </w:r>
          </w:p>
        </w:tc>
        <w:tc>
          <w:tcPr>
            <w:tcW w:w="5480" w:type="dxa"/>
            <w:tcBorders>
              <w:top w:val="single" w:sz="6" w:space="0" w:color="auto"/>
              <w:left w:val="nil"/>
              <w:bottom w:val="single" w:sz="6" w:space="0" w:color="auto"/>
            </w:tcBorders>
          </w:tcPr>
          <w:p w14:paraId="523FFDFA" w14:textId="77777777" w:rsidR="007467C0" w:rsidRPr="00FB292A" w:rsidRDefault="007467C0" w:rsidP="0049290A">
            <w:pPr>
              <w:pStyle w:val="TableBody"/>
            </w:pPr>
            <w:r w:rsidRPr="00FB292A">
              <w:t>The closing balance on the date reported</w:t>
            </w:r>
          </w:p>
        </w:tc>
      </w:tr>
      <w:tr w:rsidR="007467C0" w:rsidRPr="00A875AE" w14:paraId="0EA4CA10" w14:textId="77777777" w:rsidTr="006271D1">
        <w:trPr>
          <w:cantSplit/>
        </w:trPr>
        <w:tc>
          <w:tcPr>
            <w:tcW w:w="2570" w:type="dxa"/>
            <w:tcBorders>
              <w:top w:val="single" w:sz="6" w:space="0" w:color="auto"/>
              <w:bottom w:val="single" w:sz="6" w:space="0" w:color="auto"/>
              <w:right w:val="single" w:sz="6" w:space="0" w:color="auto"/>
            </w:tcBorders>
          </w:tcPr>
          <w:p w14:paraId="0D366D53" w14:textId="77777777" w:rsidR="007467C0" w:rsidRPr="00DC2F41" w:rsidRDefault="007467C0" w:rsidP="0049290A">
            <w:pPr>
              <w:pStyle w:val="TableBody"/>
              <w:rPr>
                <w:b/>
                <w:bCs/>
              </w:rPr>
            </w:pPr>
            <w:r w:rsidRPr="00DC2F41">
              <w:rPr>
                <w:b/>
                <w:bCs/>
              </w:rPr>
              <w:t>Date</w:t>
            </w:r>
          </w:p>
        </w:tc>
        <w:tc>
          <w:tcPr>
            <w:tcW w:w="5480" w:type="dxa"/>
            <w:tcBorders>
              <w:top w:val="single" w:sz="6" w:space="0" w:color="auto"/>
              <w:left w:val="nil"/>
              <w:bottom w:val="single" w:sz="6" w:space="0" w:color="auto"/>
            </w:tcBorders>
          </w:tcPr>
          <w:p w14:paraId="7C0CB5BB" w14:textId="77777777" w:rsidR="007467C0" w:rsidRPr="00FB292A" w:rsidRDefault="007467C0" w:rsidP="0049290A">
            <w:pPr>
              <w:pStyle w:val="TableBody"/>
            </w:pPr>
            <w:r w:rsidRPr="00FB292A">
              <w:t>Date of the reporting day</w:t>
            </w:r>
          </w:p>
        </w:tc>
      </w:tr>
      <w:tr w:rsidR="007467C0" w:rsidRPr="00A875AE" w14:paraId="7DFE82F8" w14:textId="77777777" w:rsidTr="006271D1">
        <w:trPr>
          <w:cantSplit/>
        </w:trPr>
        <w:tc>
          <w:tcPr>
            <w:tcW w:w="2570" w:type="dxa"/>
            <w:tcBorders>
              <w:top w:val="single" w:sz="6" w:space="0" w:color="auto"/>
              <w:bottom w:val="single" w:sz="6" w:space="0" w:color="auto"/>
              <w:right w:val="single" w:sz="6" w:space="0" w:color="auto"/>
            </w:tcBorders>
          </w:tcPr>
          <w:p w14:paraId="62E8767E" w14:textId="77777777" w:rsidR="007467C0" w:rsidRPr="00DC2F41" w:rsidRDefault="007467C0" w:rsidP="0049290A">
            <w:pPr>
              <w:pStyle w:val="TableBody"/>
              <w:rPr>
                <w:b/>
                <w:bCs/>
              </w:rPr>
            </w:pPr>
            <w:r w:rsidRPr="00DC2F41">
              <w:rPr>
                <w:b/>
                <w:bCs/>
              </w:rPr>
              <w:t>Not Available</w:t>
            </w:r>
          </w:p>
        </w:tc>
        <w:tc>
          <w:tcPr>
            <w:tcW w:w="5480" w:type="dxa"/>
            <w:tcBorders>
              <w:top w:val="single" w:sz="6" w:space="0" w:color="auto"/>
              <w:left w:val="nil"/>
              <w:bottom w:val="single" w:sz="6" w:space="0" w:color="auto"/>
            </w:tcBorders>
          </w:tcPr>
          <w:p w14:paraId="0B169FD6" w14:textId="77777777" w:rsidR="007467C0" w:rsidRPr="00FB292A" w:rsidRDefault="007467C0" w:rsidP="0049290A">
            <w:pPr>
              <w:pStyle w:val="TableBody"/>
            </w:pPr>
            <w:r w:rsidRPr="00FB292A">
              <w:t>The cash not available for distribution by the vault</w:t>
            </w:r>
          </w:p>
        </w:tc>
      </w:tr>
      <w:tr w:rsidR="007467C0" w:rsidRPr="00A875AE" w14:paraId="25DBB681" w14:textId="77777777" w:rsidTr="006271D1">
        <w:trPr>
          <w:cantSplit/>
        </w:trPr>
        <w:tc>
          <w:tcPr>
            <w:tcW w:w="2570" w:type="dxa"/>
            <w:tcBorders>
              <w:top w:val="single" w:sz="6" w:space="0" w:color="auto"/>
              <w:bottom w:val="single" w:sz="6" w:space="0" w:color="auto"/>
              <w:right w:val="single" w:sz="6" w:space="0" w:color="auto"/>
            </w:tcBorders>
          </w:tcPr>
          <w:p w14:paraId="27F36712" w14:textId="77777777" w:rsidR="007467C0" w:rsidRPr="00DC2F41" w:rsidRDefault="007467C0" w:rsidP="0049290A">
            <w:pPr>
              <w:pStyle w:val="TableBody"/>
              <w:rPr>
                <w:b/>
                <w:bCs/>
              </w:rPr>
            </w:pPr>
            <w:r w:rsidRPr="00DC2F41">
              <w:rPr>
                <w:b/>
                <w:bCs/>
              </w:rPr>
              <w:t>Total Cash In</w:t>
            </w:r>
          </w:p>
        </w:tc>
        <w:tc>
          <w:tcPr>
            <w:tcW w:w="5480" w:type="dxa"/>
            <w:tcBorders>
              <w:top w:val="single" w:sz="6" w:space="0" w:color="auto"/>
              <w:left w:val="nil"/>
              <w:bottom w:val="single" w:sz="6" w:space="0" w:color="auto"/>
            </w:tcBorders>
          </w:tcPr>
          <w:p w14:paraId="3FC5E47F" w14:textId="1D34CBCA" w:rsidR="007467C0" w:rsidRPr="00FB292A" w:rsidRDefault="007467C0" w:rsidP="0049290A">
            <w:pPr>
              <w:pStyle w:val="TableBody"/>
            </w:pPr>
            <w:r w:rsidRPr="00FB292A">
              <w:t xml:space="preserve">The total amount of cash coming into the vault </w:t>
            </w:r>
            <w:r w:rsidR="00E6108F">
              <w:t xml:space="preserve">is </w:t>
            </w:r>
            <w:r w:rsidRPr="00FB292A">
              <w:t>based on the different Funding source elements</w:t>
            </w:r>
          </w:p>
        </w:tc>
      </w:tr>
      <w:tr w:rsidR="007467C0" w:rsidRPr="00A875AE" w14:paraId="05C74AE8" w14:textId="77777777" w:rsidTr="006271D1">
        <w:trPr>
          <w:cantSplit/>
        </w:trPr>
        <w:tc>
          <w:tcPr>
            <w:tcW w:w="2570" w:type="dxa"/>
            <w:tcBorders>
              <w:top w:val="single" w:sz="6" w:space="0" w:color="auto"/>
              <w:bottom w:val="single" w:sz="6" w:space="0" w:color="auto"/>
              <w:right w:val="single" w:sz="6" w:space="0" w:color="auto"/>
            </w:tcBorders>
          </w:tcPr>
          <w:p w14:paraId="78F52895" w14:textId="77777777" w:rsidR="007467C0" w:rsidRPr="00DC2F41" w:rsidRDefault="007467C0" w:rsidP="0049290A">
            <w:pPr>
              <w:pStyle w:val="TableBody"/>
              <w:rPr>
                <w:b/>
                <w:bCs/>
              </w:rPr>
            </w:pPr>
            <w:r w:rsidRPr="00DC2F41">
              <w:rPr>
                <w:b/>
                <w:bCs/>
              </w:rPr>
              <w:t>Total Cash Out</w:t>
            </w:r>
          </w:p>
        </w:tc>
        <w:tc>
          <w:tcPr>
            <w:tcW w:w="5480" w:type="dxa"/>
            <w:tcBorders>
              <w:top w:val="single" w:sz="6" w:space="0" w:color="auto"/>
              <w:left w:val="nil"/>
              <w:bottom w:val="single" w:sz="6" w:space="0" w:color="auto"/>
            </w:tcBorders>
          </w:tcPr>
          <w:p w14:paraId="7022E565" w14:textId="77777777" w:rsidR="007467C0" w:rsidRPr="00FB292A" w:rsidRDefault="007467C0" w:rsidP="0049290A">
            <w:pPr>
              <w:pStyle w:val="TableBody"/>
            </w:pPr>
            <w:r w:rsidRPr="00FB292A">
              <w:t>The total amount of the cash going out to the funding sources.</w:t>
            </w:r>
          </w:p>
        </w:tc>
      </w:tr>
      <w:tr w:rsidR="007467C0" w:rsidRPr="00A875AE" w14:paraId="70DC98A1" w14:textId="77777777" w:rsidTr="006271D1">
        <w:trPr>
          <w:cantSplit/>
        </w:trPr>
        <w:tc>
          <w:tcPr>
            <w:tcW w:w="2570" w:type="dxa"/>
            <w:tcBorders>
              <w:top w:val="single" w:sz="6" w:space="0" w:color="auto"/>
              <w:bottom w:val="single" w:sz="6" w:space="0" w:color="auto"/>
              <w:right w:val="single" w:sz="6" w:space="0" w:color="auto"/>
            </w:tcBorders>
          </w:tcPr>
          <w:p w14:paraId="49915975" w14:textId="77777777" w:rsidR="007467C0" w:rsidRPr="00DC2F41" w:rsidRDefault="007467C0" w:rsidP="0049290A">
            <w:pPr>
              <w:pStyle w:val="TableBody"/>
              <w:rPr>
                <w:b/>
                <w:bCs/>
              </w:rPr>
            </w:pPr>
            <w:r w:rsidRPr="00DC2F41">
              <w:rPr>
                <w:b/>
                <w:bCs/>
              </w:rPr>
              <w:t>Branch Orders/Returns</w:t>
            </w:r>
          </w:p>
        </w:tc>
        <w:tc>
          <w:tcPr>
            <w:tcW w:w="5480" w:type="dxa"/>
            <w:tcBorders>
              <w:top w:val="single" w:sz="6" w:space="0" w:color="auto"/>
              <w:left w:val="nil"/>
              <w:bottom w:val="single" w:sz="6" w:space="0" w:color="auto"/>
            </w:tcBorders>
          </w:tcPr>
          <w:p w14:paraId="6821B9AA" w14:textId="77777777" w:rsidR="007467C0" w:rsidRPr="00FB292A" w:rsidRDefault="007467C0" w:rsidP="0049290A">
            <w:pPr>
              <w:pStyle w:val="TableBody"/>
            </w:pPr>
            <w:r w:rsidRPr="00FB292A">
              <w:t>Total orders and returns to branches</w:t>
            </w:r>
          </w:p>
        </w:tc>
      </w:tr>
      <w:tr w:rsidR="007467C0" w:rsidRPr="00A875AE" w14:paraId="591979FB" w14:textId="77777777" w:rsidTr="006271D1">
        <w:trPr>
          <w:cantSplit/>
        </w:trPr>
        <w:tc>
          <w:tcPr>
            <w:tcW w:w="2570" w:type="dxa"/>
            <w:tcBorders>
              <w:top w:val="single" w:sz="6" w:space="0" w:color="auto"/>
              <w:bottom w:val="single" w:sz="6" w:space="0" w:color="auto"/>
              <w:right w:val="single" w:sz="6" w:space="0" w:color="auto"/>
            </w:tcBorders>
          </w:tcPr>
          <w:p w14:paraId="59D84B94" w14:textId="77777777" w:rsidR="007467C0" w:rsidRPr="00DC2F41" w:rsidRDefault="007467C0" w:rsidP="0049290A">
            <w:pPr>
              <w:pStyle w:val="TableBody"/>
              <w:rPr>
                <w:b/>
                <w:bCs/>
              </w:rPr>
            </w:pPr>
            <w:r w:rsidRPr="00DC2F41">
              <w:rPr>
                <w:b/>
                <w:bCs/>
              </w:rPr>
              <w:t>ATM Orders/Returns</w:t>
            </w:r>
          </w:p>
        </w:tc>
        <w:tc>
          <w:tcPr>
            <w:tcW w:w="5480" w:type="dxa"/>
            <w:tcBorders>
              <w:top w:val="single" w:sz="6" w:space="0" w:color="auto"/>
              <w:left w:val="nil"/>
              <w:bottom w:val="single" w:sz="6" w:space="0" w:color="auto"/>
            </w:tcBorders>
          </w:tcPr>
          <w:p w14:paraId="59D8469A" w14:textId="77777777" w:rsidR="007467C0" w:rsidRPr="00FB292A" w:rsidRDefault="007467C0" w:rsidP="0049290A">
            <w:pPr>
              <w:pStyle w:val="TableBody"/>
            </w:pPr>
            <w:r w:rsidRPr="00FB292A">
              <w:t>Total orders and returns to ATMs</w:t>
            </w:r>
          </w:p>
        </w:tc>
      </w:tr>
      <w:tr w:rsidR="007467C0" w:rsidRPr="00A875AE" w14:paraId="272E503E" w14:textId="77777777" w:rsidTr="006271D1">
        <w:trPr>
          <w:cantSplit/>
        </w:trPr>
        <w:tc>
          <w:tcPr>
            <w:tcW w:w="2570" w:type="dxa"/>
            <w:tcBorders>
              <w:top w:val="single" w:sz="6" w:space="0" w:color="auto"/>
              <w:bottom w:val="single" w:sz="6" w:space="0" w:color="auto"/>
              <w:right w:val="single" w:sz="6" w:space="0" w:color="auto"/>
            </w:tcBorders>
          </w:tcPr>
          <w:p w14:paraId="41696B93" w14:textId="77777777" w:rsidR="007467C0" w:rsidRPr="00DC2F41" w:rsidRDefault="007467C0" w:rsidP="0049290A">
            <w:pPr>
              <w:pStyle w:val="TableBody"/>
              <w:rPr>
                <w:b/>
                <w:bCs/>
              </w:rPr>
            </w:pPr>
            <w:r w:rsidRPr="00DC2F41">
              <w:rPr>
                <w:b/>
                <w:bCs/>
              </w:rPr>
              <w:t>Central Bank Deliveries</w:t>
            </w:r>
          </w:p>
        </w:tc>
        <w:tc>
          <w:tcPr>
            <w:tcW w:w="5480" w:type="dxa"/>
            <w:tcBorders>
              <w:top w:val="single" w:sz="6" w:space="0" w:color="auto"/>
              <w:left w:val="nil"/>
              <w:bottom w:val="single" w:sz="6" w:space="0" w:color="auto"/>
            </w:tcBorders>
          </w:tcPr>
          <w:p w14:paraId="0450B4A2" w14:textId="77777777" w:rsidR="007467C0" w:rsidRPr="00FB292A" w:rsidRDefault="007467C0" w:rsidP="0049290A">
            <w:pPr>
              <w:pStyle w:val="TableBody"/>
            </w:pPr>
            <w:r w:rsidRPr="00FB292A">
              <w:t>Total deliveries into the Vault from the central bank</w:t>
            </w:r>
          </w:p>
        </w:tc>
      </w:tr>
      <w:tr w:rsidR="007467C0" w:rsidRPr="00A875AE" w14:paraId="16F7CD20" w14:textId="77777777" w:rsidTr="006271D1">
        <w:trPr>
          <w:cantSplit/>
        </w:trPr>
        <w:tc>
          <w:tcPr>
            <w:tcW w:w="2570" w:type="dxa"/>
            <w:tcBorders>
              <w:top w:val="single" w:sz="6" w:space="0" w:color="auto"/>
              <w:bottom w:val="single" w:sz="6" w:space="0" w:color="auto"/>
              <w:right w:val="single" w:sz="6" w:space="0" w:color="auto"/>
            </w:tcBorders>
          </w:tcPr>
          <w:p w14:paraId="36C92680" w14:textId="77777777" w:rsidR="007467C0" w:rsidRPr="00DC2F41" w:rsidRDefault="007467C0" w:rsidP="0049290A">
            <w:pPr>
              <w:pStyle w:val="TableBody"/>
              <w:rPr>
                <w:b/>
                <w:bCs/>
              </w:rPr>
            </w:pPr>
            <w:r w:rsidRPr="00DC2F41">
              <w:rPr>
                <w:b/>
                <w:bCs/>
              </w:rPr>
              <w:t>Central Bank Returns</w:t>
            </w:r>
          </w:p>
        </w:tc>
        <w:tc>
          <w:tcPr>
            <w:tcW w:w="5480" w:type="dxa"/>
            <w:tcBorders>
              <w:top w:val="single" w:sz="6" w:space="0" w:color="auto"/>
              <w:left w:val="nil"/>
              <w:bottom w:val="single" w:sz="6" w:space="0" w:color="auto"/>
            </w:tcBorders>
          </w:tcPr>
          <w:p w14:paraId="5DD6DD61" w14:textId="77777777" w:rsidR="007467C0" w:rsidRPr="00FB292A" w:rsidRDefault="007467C0" w:rsidP="0049290A">
            <w:pPr>
              <w:pStyle w:val="TableBody"/>
            </w:pPr>
            <w:r w:rsidRPr="00FB292A">
              <w:t>Total returns to the central bank from the vault</w:t>
            </w:r>
          </w:p>
        </w:tc>
      </w:tr>
      <w:tr w:rsidR="007467C0" w:rsidRPr="00A875AE" w14:paraId="3A656169" w14:textId="77777777" w:rsidTr="006271D1">
        <w:trPr>
          <w:cantSplit/>
        </w:trPr>
        <w:tc>
          <w:tcPr>
            <w:tcW w:w="2570" w:type="dxa"/>
            <w:tcBorders>
              <w:top w:val="single" w:sz="6" w:space="0" w:color="auto"/>
              <w:bottom w:val="single" w:sz="6" w:space="0" w:color="auto"/>
              <w:right w:val="single" w:sz="6" w:space="0" w:color="auto"/>
            </w:tcBorders>
          </w:tcPr>
          <w:p w14:paraId="3B84F3E8" w14:textId="77777777" w:rsidR="007467C0" w:rsidRPr="00DC2F41" w:rsidRDefault="007467C0" w:rsidP="0049290A">
            <w:pPr>
              <w:pStyle w:val="TableBody"/>
              <w:rPr>
                <w:b/>
                <w:bCs/>
              </w:rPr>
            </w:pPr>
            <w:r w:rsidRPr="00DC2F41">
              <w:rPr>
                <w:b/>
                <w:bCs/>
              </w:rPr>
              <w:t>Vault Deliveries</w:t>
            </w:r>
          </w:p>
        </w:tc>
        <w:tc>
          <w:tcPr>
            <w:tcW w:w="5480" w:type="dxa"/>
            <w:tcBorders>
              <w:top w:val="single" w:sz="6" w:space="0" w:color="auto"/>
              <w:left w:val="nil"/>
              <w:bottom w:val="single" w:sz="6" w:space="0" w:color="auto"/>
            </w:tcBorders>
          </w:tcPr>
          <w:p w14:paraId="768DD65B" w14:textId="77777777" w:rsidR="007467C0" w:rsidRPr="00FB292A" w:rsidRDefault="007467C0" w:rsidP="0049290A">
            <w:pPr>
              <w:pStyle w:val="TableBody"/>
            </w:pPr>
            <w:r w:rsidRPr="00FB292A">
              <w:t>Total deliveries from other vaults</w:t>
            </w:r>
          </w:p>
        </w:tc>
      </w:tr>
      <w:tr w:rsidR="007467C0" w:rsidRPr="00A875AE" w14:paraId="713C8434" w14:textId="77777777" w:rsidTr="006271D1">
        <w:trPr>
          <w:cantSplit/>
        </w:trPr>
        <w:tc>
          <w:tcPr>
            <w:tcW w:w="2570" w:type="dxa"/>
            <w:tcBorders>
              <w:top w:val="single" w:sz="6" w:space="0" w:color="auto"/>
              <w:bottom w:val="single" w:sz="6" w:space="0" w:color="auto"/>
              <w:right w:val="single" w:sz="6" w:space="0" w:color="auto"/>
            </w:tcBorders>
          </w:tcPr>
          <w:p w14:paraId="5E56D8D4" w14:textId="77777777" w:rsidR="007467C0" w:rsidRPr="00DC2F41" w:rsidRDefault="007467C0" w:rsidP="0049290A">
            <w:pPr>
              <w:pStyle w:val="TableBody"/>
              <w:rPr>
                <w:b/>
                <w:bCs/>
              </w:rPr>
            </w:pPr>
            <w:r w:rsidRPr="00DC2F41">
              <w:rPr>
                <w:b/>
                <w:bCs/>
              </w:rPr>
              <w:t>Vault Returns</w:t>
            </w:r>
          </w:p>
        </w:tc>
        <w:tc>
          <w:tcPr>
            <w:tcW w:w="5480" w:type="dxa"/>
            <w:tcBorders>
              <w:top w:val="single" w:sz="6" w:space="0" w:color="auto"/>
              <w:left w:val="nil"/>
              <w:bottom w:val="single" w:sz="6" w:space="0" w:color="auto"/>
            </w:tcBorders>
          </w:tcPr>
          <w:p w14:paraId="44C91522" w14:textId="77777777" w:rsidR="007467C0" w:rsidRPr="00FB292A" w:rsidRDefault="007467C0" w:rsidP="0049290A">
            <w:pPr>
              <w:pStyle w:val="TableBody"/>
            </w:pPr>
            <w:r w:rsidRPr="00FB292A">
              <w:t>Total returns to other vaults</w:t>
            </w:r>
          </w:p>
        </w:tc>
      </w:tr>
      <w:tr w:rsidR="007467C0" w:rsidRPr="00A875AE" w14:paraId="69247ABE" w14:textId="77777777" w:rsidTr="006271D1">
        <w:trPr>
          <w:cantSplit/>
        </w:trPr>
        <w:tc>
          <w:tcPr>
            <w:tcW w:w="2570" w:type="dxa"/>
            <w:tcBorders>
              <w:top w:val="single" w:sz="6" w:space="0" w:color="auto"/>
              <w:bottom w:val="single" w:sz="6" w:space="0" w:color="auto"/>
              <w:right w:val="single" w:sz="6" w:space="0" w:color="auto"/>
            </w:tcBorders>
          </w:tcPr>
          <w:p w14:paraId="39A8AA57" w14:textId="77777777" w:rsidR="007467C0" w:rsidRPr="00DC2F41" w:rsidRDefault="007467C0" w:rsidP="0049290A">
            <w:pPr>
              <w:pStyle w:val="TableBody"/>
              <w:rPr>
                <w:b/>
                <w:bCs/>
              </w:rPr>
            </w:pPr>
            <w:r w:rsidRPr="00DC2F41">
              <w:rPr>
                <w:b/>
                <w:bCs/>
              </w:rPr>
              <w:t>Other Source Deliveries</w:t>
            </w:r>
          </w:p>
        </w:tc>
        <w:tc>
          <w:tcPr>
            <w:tcW w:w="5480" w:type="dxa"/>
            <w:tcBorders>
              <w:top w:val="single" w:sz="6" w:space="0" w:color="auto"/>
              <w:left w:val="nil"/>
              <w:bottom w:val="single" w:sz="6" w:space="0" w:color="auto"/>
            </w:tcBorders>
          </w:tcPr>
          <w:p w14:paraId="169B915E" w14:textId="77777777" w:rsidR="007467C0" w:rsidRPr="00FB292A" w:rsidRDefault="007467C0" w:rsidP="0049290A">
            <w:pPr>
              <w:pStyle w:val="TableBody"/>
            </w:pPr>
            <w:r w:rsidRPr="00FB292A">
              <w:t>Total deliveries from External Sources</w:t>
            </w:r>
          </w:p>
        </w:tc>
      </w:tr>
      <w:tr w:rsidR="007467C0" w:rsidRPr="00A875AE" w14:paraId="5BD5C7E0" w14:textId="77777777" w:rsidTr="006271D1">
        <w:trPr>
          <w:cantSplit/>
        </w:trPr>
        <w:tc>
          <w:tcPr>
            <w:tcW w:w="2570" w:type="dxa"/>
            <w:tcBorders>
              <w:top w:val="single" w:sz="6" w:space="0" w:color="auto"/>
              <w:bottom w:val="single" w:sz="6" w:space="0" w:color="auto"/>
              <w:right w:val="single" w:sz="6" w:space="0" w:color="auto"/>
            </w:tcBorders>
          </w:tcPr>
          <w:p w14:paraId="3785C2AF" w14:textId="77777777" w:rsidR="007467C0" w:rsidRPr="00DC2F41" w:rsidRDefault="007467C0" w:rsidP="0049290A">
            <w:pPr>
              <w:pStyle w:val="TableBody"/>
              <w:rPr>
                <w:b/>
                <w:bCs/>
              </w:rPr>
            </w:pPr>
            <w:r w:rsidRPr="00DC2F41">
              <w:rPr>
                <w:b/>
                <w:bCs/>
              </w:rPr>
              <w:t>Other Source Returns</w:t>
            </w:r>
          </w:p>
        </w:tc>
        <w:tc>
          <w:tcPr>
            <w:tcW w:w="5480" w:type="dxa"/>
            <w:tcBorders>
              <w:top w:val="single" w:sz="6" w:space="0" w:color="auto"/>
              <w:left w:val="nil"/>
              <w:bottom w:val="single" w:sz="6" w:space="0" w:color="auto"/>
            </w:tcBorders>
          </w:tcPr>
          <w:p w14:paraId="218A907D" w14:textId="77777777" w:rsidR="007467C0" w:rsidRPr="00FB292A" w:rsidRDefault="007467C0" w:rsidP="0049290A">
            <w:pPr>
              <w:pStyle w:val="TableBody"/>
            </w:pPr>
            <w:r w:rsidRPr="00FB292A">
              <w:t>Total returns to External Sources</w:t>
            </w:r>
          </w:p>
        </w:tc>
      </w:tr>
      <w:tr w:rsidR="007467C0" w:rsidRPr="00A875AE" w14:paraId="2BA5BDEE" w14:textId="77777777" w:rsidTr="006271D1">
        <w:trPr>
          <w:cantSplit/>
        </w:trPr>
        <w:tc>
          <w:tcPr>
            <w:tcW w:w="2570" w:type="dxa"/>
            <w:tcBorders>
              <w:top w:val="single" w:sz="6" w:space="0" w:color="auto"/>
              <w:bottom w:val="single" w:sz="6" w:space="0" w:color="auto"/>
              <w:right w:val="single" w:sz="6" w:space="0" w:color="auto"/>
            </w:tcBorders>
          </w:tcPr>
          <w:p w14:paraId="3361CC9E" w14:textId="77777777" w:rsidR="007467C0" w:rsidRPr="00DC2F41" w:rsidRDefault="007467C0" w:rsidP="0049290A">
            <w:pPr>
              <w:pStyle w:val="TableBody"/>
              <w:rPr>
                <w:b/>
                <w:bCs/>
              </w:rPr>
            </w:pPr>
            <w:r w:rsidRPr="00DC2F41">
              <w:rPr>
                <w:b/>
                <w:bCs/>
              </w:rPr>
              <w:t>Exclude Button</w:t>
            </w:r>
          </w:p>
        </w:tc>
        <w:tc>
          <w:tcPr>
            <w:tcW w:w="5480" w:type="dxa"/>
            <w:tcBorders>
              <w:top w:val="single" w:sz="6" w:space="0" w:color="auto"/>
              <w:left w:val="nil"/>
              <w:bottom w:val="single" w:sz="6" w:space="0" w:color="auto"/>
            </w:tcBorders>
          </w:tcPr>
          <w:p w14:paraId="49F3A6FC" w14:textId="77777777" w:rsidR="007467C0" w:rsidRPr="00FB292A" w:rsidRDefault="007467C0" w:rsidP="0049290A">
            <w:pPr>
              <w:pStyle w:val="TableBody"/>
            </w:pPr>
            <w:r w:rsidRPr="00FB292A">
              <w:t>Excludes the history record for the date and quality thereby excluding it from being used in the forecast</w:t>
            </w:r>
          </w:p>
          <w:p w14:paraId="2359E65E" w14:textId="6BB5B689" w:rsidR="007467C0" w:rsidRPr="00FB292A" w:rsidRDefault="007467C0" w:rsidP="0049290A">
            <w:pPr>
              <w:pStyle w:val="TableBody"/>
            </w:pPr>
            <w:r w:rsidRPr="00FB292A">
              <w:t xml:space="preserve">Upon clicking the Exclude Button, </w:t>
            </w:r>
            <w:r w:rsidR="00E6108F">
              <w:t xml:space="preserve">the </w:t>
            </w:r>
            <w:r w:rsidRPr="00FB292A">
              <w:t>analyst can ch</w:t>
            </w:r>
            <w:r w:rsidR="00E6108F">
              <w:t>o</w:t>
            </w:r>
            <w:r w:rsidRPr="00FB292A">
              <w:t xml:space="preserve">ose to exclude Deposits, </w:t>
            </w:r>
            <w:r w:rsidR="008A4653" w:rsidRPr="00FB292A">
              <w:t>Withdrawals,</w:t>
            </w:r>
            <w:r w:rsidRPr="00FB292A">
              <w:t xml:space="preserve"> or both from the pop</w:t>
            </w:r>
            <w:r w:rsidR="008A4653">
              <w:t>-</w:t>
            </w:r>
            <w:r w:rsidRPr="00FB292A">
              <w:t>up window.</w:t>
            </w:r>
          </w:p>
          <w:p w14:paraId="4AE76F4D" w14:textId="77777777" w:rsidR="007467C0" w:rsidRPr="00FB292A" w:rsidRDefault="007467C0" w:rsidP="0049290A">
            <w:pPr>
              <w:pStyle w:val="TableNote"/>
            </w:pPr>
            <w:r w:rsidRPr="00DC2F41">
              <w:rPr>
                <w:b/>
                <w:bCs/>
              </w:rPr>
              <w:t>Note</w:t>
            </w:r>
            <w:r w:rsidRPr="00FB292A">
              <w:t xml:space="preserve">: The exclusion entries must be saved for them to take effect in the database. This is done by clicking the </w:t>
            </w:r>
            <w:r w:rsidRPr="00DC2F41">
              <w:rPr>
                <w:b/>
                <w:bCs/>
              </w:rPr>
              <w:t>‘Save’</w:t>
            </w:r>
            <w:r w:rsidRPr="00FB292A">
              <w:t xml:space="preserve"> button at the bottom of the page.</w:t>
            </w:r>
          </w:p>
        </w:tc>
      </w:tr>
      <w:tr w:rsidR="007467C0" w:rsidRPr="00A875AE" w14:paraId="4DFE10ED" w14:textId="77777777" w:rsidTr="006271D1">
        <w:trPr>
          <w:cantSplit/>
        </w:trPr>
        <w:tc>
          <w:tcPr>
            <w:tcW w:w="2570" w:type="dxa"/>
            <w:tcBorders>
              <w:top w:val="single" w:sz="6" w:space="0" w:color="auto"/>
              <w:bottom w:val="single" w:sz="6" w:space="0" w:color="auto"/>
              <w:right w:val="single" w:sz="6" w:space="0" w:color="auto"/>
            </w:tcBorders>
          </w:tcPr>
          <w:p w14:paraId="10742EF4" w14:textId="77777777" w:rsidR="007467C0" w:rsidRPr="00DC2F41" w:rsidRDefault="007467C0" w:rsidP="0049290A">
            <w:pPr>
              <w:pStyle w:val="TableBody"/>
              <w:rPr>
                <w:b/>
                <w:bCs/>
              </w:rPr>
            </w:pPr>
            <w:r w:rsidRPr="00DC2F41">
              <w:rPr>
                <w:b/>
                <w:bCs/>
              </w:rPr>
              <w:t>Save Exclusion Entries Button</w:t>
            </w:r>
          </w:p>
        </w:tc>
        <w:tc>
          <w:tcPr>
            <w:tcW w:w="5480" w:type="dxa"/>
            <w:tcBorders>
              <w:top w:val="single" w:sz="6" w:space="0" w:color="auto"/>
              <w:left w:val="nil"/>
              <w:bottom w:val="single" w:sz="6" w:space="0" w:color="auto"/>
            </w:tcBorders>
          </w:tcPr>
          <w:p w14:paraId="5439F1CC" w14:textId="77777777" w:rsidR="007467C0" w:rsidRPr="00FB292A" w:rsidRDefault="007467C0" w:rsidP="0049290A">
            <w:pPr>
              <w:pStyle w:val="TableBody"/>
            </w:pPr>
            <w:r w:rsidRPr="00FB292A">
              <w:t>Saves the exclusion settings for the history records displayed.</w:t>
            </w:r>
          </w:p>
        </w:tc>
      </w:tr>
      <w:tr w:rsidR="007467C0" w:rsidRPr="00A875AE" w14:paraId="7A4E313A" w14:textId="77777777" w:rsidTr="006271D1">
        <w:trPr>
          <w:cantSplit/>
        </w:trPr>
        <w:tc>
          <w:tcPr>
            <w:tcW w:w="2570" w:type="dxa"/>
            <w:tcBorders>
              <w:top w:val="single" w:sz="6" w:space="0" w:color="auto"/>
              <w:bottom w:val="single" w:sz="6" w:space="0" w:color="auto"/>
              <w:right w:val="single" w:sz="6" w:space="0" w:color="auto"/>
            </w:tcBorders>
          </w:tcPr>
          <w:p w14:paraId="26DC2A91" w14:textId="77777777" w:rsidR="007467C0" w:rsidRPr="00DC2F41" w:rsidRDefault="007467C0" w:rsidP="0049290A">
            <w:pPr>
              <w:pStyle w:val="TableBody"/>
              <w:rPr>
                <w:b/>
                <w:bCs/>
              </w:rPr>
            </w:pPr>
            <w:r w:rsidRPr="00DC2F41">
              <w:rPr>
                <w:b/>
                <w:bCs/>
              </w:rPr>
              <w:lastRenderedPageBreak/>
              <w:t>View Button</w:t>
            </w:r>
          </w:p>
        </w:tc>
        <w:tc>
          <w:tcPr>
            <w:tcW w:w="5480" w:type="dxa"/>
            <w:tcBorders>
              <w:top w:val="single" w:sz="6" w:space="0" w:color="auto"/>
              <w:left w:val="nil"/>
              <w:bottom w:val="single" w:sz="6" w:space="0" w:color="auto"/>
            </w:tcBorders>
          </w:tcPr>
          <w:p w14:paraId="6759C7AD" w14:textId="77777777" w:rsidR="007467C0" w:rsidRPr="00FB292A" w:rsidRDefault="007467C0" w:rsidP="0049290A">
            <w:pPr>
              <w:pStyle w:val="TableBody"/>
            </w:pPr>
            <w:r w:rsidRPr="00FB292A">
              <w:t>Displays the report based on the dates selected.</w:t>
            </w:r>
          </w:p>
        </w:tc>
      </w:tr>
    </w:tbl>
    <w:p w14:paraId="24C3882A" w14:textId="77777777" w:rsidR="007467C0" w:rsidRPr="0049290A" w:rsidRDefault="00EC4396" w:rsidP="0049290A">
      <w:pPr>
        <w:pStyle w:val="BulletSectionReference"/>
        <w:numPr>
          <w:ilvl w:val="0"/>
          <w:numId w:val="0"/>
        </w:numPr>
        <w:rPr>
          <w:rStyle w:val="Hyperlink"/>
          <w:rFonts w:eastAsiaTheme="majorEastAsia"/>
          <w:color w:val="9BBB59"/>
        </w:rPr>
      </w:pPr>
      <w:hyperlink w:anchor="_General_OptiVault_Pages" w:history="1">
        <w:r w:rsidR="007467C0" w:rsidRPr="0049290A">
          <w:rPr>
            <w:rStyle w:val="Hyperlink"/>
            <w:rFonts w:eastAsiaTheme="majorEastAsia"/>
            <w:color w:val="9BBB59"/>
            <w:lang w:val="en-US"/>
          </w:rPr>
          <w:t>Return: OptiVault General Pages</w:t>
        </w:r>
      </w:hyperlink>
    </w:p>
    <w:p w14:paraId="7C4B841A" w14:textId="77777777" w:rsidR="007467C0" w:rsidRDefault="007467C0" w:rsidP="007467C0">
      <w:pPr>
        <w:pStyle w:val="TopofSection"/>
      </w:pPr>
    </w:p>
    <w:p w14:paraId="7817D945" w14:textId="14390CF3" w:rsidR="007467C0" w:rsidRDefault="007467C0" w:rsidP="007467C0">
      <w:pPr>
        <w:pStyle w:val="Heading3"/>
      </w:pPr>
      <w:bookmarkStart w:id="482" w:name="_Ref249809351"/>
      <w:bookmarkStart w:id="483" w:name="_Toc74556378"/>
      <w:bookmarkStart w:id="484" w:name="_Toc127491567"/>
      <w:bookmarkStart w:id="485" w:name="_Toc128021100"/>
      <w:r>
        <w:t>Cashpoint</w:t>
      </w:r>
      <w:r>
        <w:rPr>
          <w:rFonts w:ascii="Wingdings" w:hAnsi="Wingdings"/>
        </w:rPr>
        <w:t></w:t>
      </w:r>
      <w:r>
        <w:t>Forecast</w:t>
      </w:r>
      <w:r>
        <w:rPr>
          <w:rFonts w:ascii="Wingdings" w:hAnsi="Wingdings"/>
        </w:rPr>
        <w:t></w:t>
      </w:r>
      <w:r>
        <w:t>Generate Forecasts</w:t>
      </w:r>
      <w:bookmarkEnd w:id="480"/>
      <w:bookmarkEnd w:id="482"/>
      <w:bookmarkEnd w:id="483"/>
      <w:bookmarkEnd w:id="484"/>
      <w:bookmarkEnd w:id="485"/>
    </w:p>
    <w:p w14:paraId="45F727C6" w14:textId="5FFAD618" w:rsidR="007467C0" w:rsidRPr="00DC2F41" w:rsidRDefault="007467C0" w:rsidP="00E01266">
      <w:pPr>
        <w:pStyle w:val="BodyText"/>
        <w:rPr>
          <w:color w:val="4472C4" w:themeColor="accent1"/>
        </w:rPr>
      </w:pPr>
      <w:r w:rsidRPr="00E01266">
        <w:rPr>
          <w:rStyle w:val="BodyTextChar"/>
        </w:rPr>
        <w:t>The Generate Forecast page allows the user to generate a new Forecast for the current Cashpoint. The user can</w:t>
      </w:r>
      <w:r>
        <w:t xml:space="preserve"> create new Forecast Definition IDs or use existing IDs to run the Forecast process. Denominations </w:t>
      </w:r>
      <w:r w:rsidR="00E6108F">
        <w:t>can</w:t>
      </w:r>
      <w:r>
        <w:t xml:space="preserve"> be included during the recommendations and forecast process by simply selecting the </w:t>
      </w:r>
      <w:r w:rsidRPr="00DC2F41">
        <w:rPr>
          <w:b/>
          <w:bCs/>
        </w:rPr>
        <w:t>‘Recommend’</w:t>
      </w:r>
      <w:r>
        <w:t xml:space="preserve"> checkbox on the Vault &gt; Basic &gt; Denominations page. For more information on running Forecasts see: </w:t>
      </w:r>
      <w:r w:rsidRPr="00DC2F41">
        <w:rPr>
          <w:color w:val="4472C4" w:themeColor="accent1"/>
        </w:rPr>
        <w:fldChar w:fldCharType="begin"/>
      </w:r>
      <w:r w:rsidRPr="00DC2F41">
        <w:rPr>
          <w:color w:val="4472C4" w:themeColor="accent1"/>
        </w:rPr>
        <w:instrText xml:space="preserve"> REF _Ref249240534 \h </w:instrText>
      </w:r>
      <w:r w:rsidR="00E01266" w:rsidRPr="00DC2F41">
        <w:rPr>
          <w:color w:val="4472C4" w:themeColor="accent1"/>
        </w:rPr>
        <w:instrText xml:space="preserve"> \* MERGEFORMAT </w:instrText>
      </w:r>
      <w:r w:rsidRPr="00DC2F41">
        <w:rPr>
          <w:color w:val="4472C4" w:themeColor="accent1"/>
        </w:rPr>
      </w:r>
      <w:r w:rsidRPr="00DC2F41">
        <w:rPr>
          <w:color w:val="4472C4" w:themeColor="accent1"/>
        </w:rPr>
        <w:fldChar w:fldCharType="separate"/>
      </w:r>
      <w:r w:rsidRPr="00DC2F41">
        <w:rPr>
          <w:color w:val="4472C4" w:themeColor="accent1"/>
        </w:rPr>
        <w:t>Forecast</w:t>
      </w:r>
      <w:r w:rsidRPr="00DC2F41">
        <w:rPr>
          <w:rFonts w:ascii="Wingdings" w:hAnsi="Wingdings"/>
          <w:color w:val="4472C4" w:themeColor="accent1"/>
        </w:rPr>
        <w:t></w:t>
      </w:r>
      <w:r w:rsidRPr="00DC2F41">
        <w:rPr>
          <w:color w:val="4472C4" w:themeColor="accent1"/>
        </w:rPr>
        <w:t>Run Forecast</w:t>
      </w:r>
      <w:r w:rsidRPr="00DC2F41">
        <w:rPr>
          <w:color w:val="4472C4" w:themeColor="accent1"/>
        </w:rPr>
        <w:fldChar w:fldCharType="end"/>
      </w:r>
    </w:p>
    <w:p w14:paraId="35BDAC93" w14:textId="77777777" w:rsidR="007467C0" w:rsidRDefault="007467C0" w:rsidP="00E01266">
      <w:pPr>
        <w:pStyle w:val="BodyText"/>
      </w:pPr>
      <w:r>
        <w:t>This topic relates to the following Cashpoint types:</w:t>
      </w:r>
    </w:p>
    <w:p w14:paraId="48924E7B" w14:textId="77777777" w:rsidR="007467C0" w:rsidRDefault="007467C0" w:rsidP="00E01266">
      <w:pPr>
        <w:pStyle w:val="ListBullet"/>
      </w:pPr>
      <w:r>
        <w:fldChar w:fldCharType="begin"/>
      </w:r>
      <w:r>
        <w:instrText xml:space="preserve"> REF _Ref245724195 \h  \* MERGEFORMAT </w:instrText>
      </w:r>
      <w:r>
        <w:fldChar w:fldCharType="separate"/>
      </w:r>
      <w:r>
        <w:t>Vault</w:t>
      </w:r>
      <w:r>
        <w:fldChar w:fldCharType="end"/>
      </w:r>
    </w:p>
    <w:p w14:paraId="2FD99EAC" w14:textId="77777777" w:rsidR="007467C0" w:rsidRDefault="007467C0" w:rsidP="00E01266">
      <w:pPr>
        <w:pStyle w:val="ListBullet"/>
      </w:pPr>
      <w:r>
        <w:fldChar w:fldCharType="begin"/>
      </w:r>
      <w:r>
        <w:instrText xml:space="preserve"> REF _Ref245724200 \h  \* MERGEFORMAT </w:instrText>
      </w:r>
      <w:r>
        <w:fldChar w:fldCharType="separate"/>
      </w:r>
      <w:r>
        <w:t>Commercial</w:t>
      </w:r>
      <w:r>
        <w:fldChar w:fldCharType="end"/>
      </w:r>
    </w:p>
    <w:p w14:paraId="4AA90C18" w14:textId="4B49B716" w:rsidR="007467C0" w:rsidRDefault="007467C0">
      <w:pPr>
        <w:spacing w:after="0" w:line="240" w:lineRule="auto"/>
        <w:jc w:val="center"/>
        <w:rPr>
          <w:ins w:id="486" w:author="Pinnu, Sainath" w:date="2023-03-21T11:44:00Z"/>
        </w:rPr>
      </w:pPr>
      <w:commentRangeStart w:id="487"/>
      <w:del w:id="488" w:author="Moses, Robinson" w:date="2023-04-05T03:39:00Z">
        <w:r w:rsidDel="00EC4396">
          <w:rPr>
            <w:noProof/>
          </w:rPr>
          <w:drawing>
            <wp:inline distT="0" distB="0" distL="0" distR="0" wp14:anchorId="43B3C229" wp14:editId="6601B4C3">
              <wp:extent cx="5486400" cy="2752725"/>
              <wp:effectExtent l="76200" t="76200" r="133350" b="142875"/>
              <wp:docPr id="358894727" name="Picture 35889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commentRangeEnd w:id="487"/>
      <w:r w:rsidR="004848DD">
        <w:rPr>
          <w:rStyle w:val="CommentReference"/>
        </w:rPr>
        <w:commentReference w:id="487"/>
      </w:r>
    </w:p>
    <w:p w14:paraId="5EB13992" w14:textId="2C7104F4" w:rsidR="003C7793" w:rsidRDefault="003C7793">
      <w:pPr>
        <w:spacing w:after="0" w:line="240" w:lineRule="auto"/>
        <w:jc w:val="center"/>
        <w:pPrChange w:id="489" w:author="Moses, Robbie" w:date="2023-02-14T03:40:00Z">
          <w:pPr>
            <w:jc w:val="center"/>
          </w:pPr>
        </w:pPrChange>
      </w:pPr>
      <w:ins w:id="490" w:author="Pinnu, Sainath" w:date="2023-03-21T11:44:00Z">
        <w:r>
          <w:rPr>
            <w:noProof/>
          </w:rPr>
          <w:drawing>
            <wp:inline distT="0" distB="0" distL="0" distR="0" wp14:anchorId="06D7DA36" wp14:editId="47370A47">
              <wp:extent cx="6404610" cy="2249805"/>
              <wp:effectExtent l="0" t="0" r="0" b="0"/>
              <wp:docPr id="1391675460" name="Picture 139167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04610" cy="2249805"/>
                      </a:xfrm>
                      <a:prstGeom prst="rect">
                        <a:avLst/>
                      </a:prstGeom>
                    </pic:spPr>
                  </pic:pic>
                </a:graphicData>
              </a:graphic>
            </wp:inline>
          </w:drawing>
        </w:r>
      </w:ins>
    </w:p>
    <w:p w14:paraId="70C852D5" w14:textId="37F2402F" w:rsidR="007467C0" w:rsidRPr="00E01266" w:rsidRDefault="007467C0">
      <w:pPr>
        <w:pStyle w:val="TopofSection"/>
        <w:spacing w:after="0" w:line="240" w:lineRule="auto"/>
        <w:rPr>
          <w:noProof/>
        </w:rPr>
        <w:pPrChange w:id="491" w:author="Moses, Robbie" w:date="2023-02-14T03:40:00Z">
          <w:pPr>
            <w:pStyle w:val="TopofSection"/>
          </w:pPr>
        </w:pPrChange>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42A7E3A4" w14:textId="5F98C02D" w:rsidR="007467C0" w:rsidRDefault="007467C0" w:rsidP="00214AAA">
      <w:pPr>
        <w:pStyle w:val="TopofSection"/>
        <w:spacing w:after="0" w:line="240" w:lineRule="auto"/>
      </w:pPr>
      <w:r w:rsidRPr="00AC4E90">
        <w:t>Cashpoints</w:t>
      </w:r>
      <w:r>
        <w:fldChar w:fldCharType="end"/>
      </w:r>
    </w:p>
    <w:p w14:paraId="02116634" w14:textId="77777777" w:rsidR="00214AAA" w:rsidRPr="00326CDA" w:rsidRDefault="00214AAA" w:rsidP="00DC2F41">
      <w:pPr>
        <w:pStyle w:val="TopofSection"/>
        <w:spacing w:after="0" w:line="240" w:lineRule="auto"/>
      </w:pPr>
    </w:p>
    <w:p w14:paraId="3DD4E23F" w14:textId="77777777" w:rsidR="007467C0" w:rsidRDefault="007467C0" w:rsidP="007467C0">
      <w:pPr>
        <w:pStyle w:val="Heading3"/>
      </w:pPr>
      <w:bookmarkStart w:id="492" w:name="_Ref245719445"/>
      <w:bookmarkStart w:id="493" w:name="_Toc74556379"/>
      <w:bookmarkStart w:id="494" w:name="_Toc127491568"/>
      <w:bookmarkStart w:id="495" w:name="_Toc128021101"/>
      <w:r>
        <w:t>Cashpoint</w:t>
      </w:r>
      <w:r>
        <w:rPr>
          <w:rFonts w:ascii="Wingdings" w:hAnsi="Wingdings"/>
        </w:rPr>
        <w:t></w:t>
      </w:r>
      <w:r>
        <w:t>Forecast</w:t>
      </w:r>
      <w:r>
        <w:rPr>
          <w:rFonts w:ascii="Wingdings" w:hAnsi="Wingdings"/>
        </w:rPr>
        <w:t></w:t>
      </w:r>
      <w:r>
        <w:t>Analysis</w:t>
      </w:r>
      <w:bookmarkEnd w:id="492"/>
      <w:bookmarkEnd w:id="493"/>
      <w:bookmarkEnd w:id="494"/>
      <w:bookmarkEnd w:id="495"/>
    </w:p>
    <w:p w14:paraId="2AF8524C" w14:textId="77777777" w:rsidR="007467C0" w:rsidRDefault="007467C0" w:rsidP="00E01266">
      <w:pPr>
        <w:pStyle w:val="BodyText"/>
      </w:pPr>
      <w:r w:rsidRPr="001A54C2">
        <w:t xml:space="preserve">The Forecast Analysis page gives a summary of the Forecast quality values with a visual indicator (Red, Yellow, Green) representing the quality level. This page is for Informational purposes only. </w:t>
      </w:r>
    </w:p>
    <w:p w14:paraId="1569407A" w14:textId="77777777" w:rsidR="008775F3" w:rsidRDefault="008775F3">
      <w:pPr>
        <w:spacing w:after="160" w:line="259" w:lineRule="auto"/>
        <w:rPr>
          <w:rFonts w:ascii="Open Sans" w:hAnsi="Open Sans"/>
          <w:szCs w:val="20"/>
          <w:lang w:val="en-GB" w:bidi="ar-SA"/>
        </w:rPr>
      </w:pPr>
      <w:r>
        <w:br w:type="page"/>
      </w:r>
    </w:p>
    <w:p w14:paraId="1379E50F" w14:textId="1AADB79A" w:rsidR="007467C0" w:rsidRDefault="007467C0" w:rsidP="00E01266">
      <w:pPr>
        <w:pStyle w:val="BodyText"/>
      </w:pPr>
      <w:r>
        <w:lastRenderedPageBreak/>
        <w:t>This topic relates to the following Cashpoint types:</w:t>
      </w:r>
    </w:p>
    <w:p w14:paraId="465533CF" w14:textId="77777777" w:rsidR="007467C0" w:rsidRDefault="007467C0" w:rsidP="00E01266">
      <w:pPr>
        <w:pStyle w:val="ListBullet"/>
      </w:pPr>
      <w:r>
        <w:fldChar w:fldCharType="begin"/>
      </w:r>
      <w:r>
        <w:instrText xml:space="preserve"> REF _Ref245724195 \h  \* MERGEFORMAT </w:instrText>
      </w:r>
      <w:r>
        <w:fldChar w:fldCharType="separate"/>
      </w:r>
      <w:r>
        <w:t>Vault</w:t>
      </w:r>
      <w:r>
        <w:fldChar w:fldCharType="end"/>
      </w:r>
    </w:p>
    <w:p w14:paraId="4DB1715A" w14:textId="77777777" w:rsidR="007467C0" w:rsidRDefault="007467C0" w:rsidP="00E01266">
      <w:pPr>
        <w:pStyle w:val="ListBullet"/>
      </w:pPr>
      <w:r>
        <w:fldChar w:fldCharType="begin"/>
      </w:r>
      <w:r>
        <w:instrText xml:space="preserve"> REF _Ref245724200 \h  \* MERGEFORMAT </w:instrText>
      </w:r>
      <w:r>
        <w:fldChar w:fldCharType="separate"/>
      </w:r>
      <w:r>
        <w:t>Commercial</w:t>
      </w:r>
      <w:r>
        <w:fldChar w:fldCharType="end"/>
      </w:r>
    </w:p>
    <w:p w14:paraId="2D718238" w14:textId="77777777" w:rsidR="007467C0" w:rsidRDefault="007467C0" w:rsidP="007467C0">
      <w:pPr>
        <w:pStyle w:val="Caption"/>
      </w:pPr>
      <w:bookmarkStart w:id="496" w:name="_Toc74556672"/>
      <w:r>
        <w:t xml:space="preserve">Table </w:t>
      </w:r>
      <w:r>
        <w:fldChar w:fldCharType="begin"/>
      </w:r>
      <w:r>
        <w:instrText xml:space="preserve"> SEQ Table \* ARABIC </w:instrText>
      </w:r>
      <w:r>
        <w:fldChar w:fldCharType="separate"/>
      </w:r>
      <w:r>
        <w:rPr>
          <w:noProof/>
        </w:rPr>
        <w:t>33</w:t>
      </w:r>
      <w:r>
        <w:rPr>
          <w:noProof/>
        </w:rPr>
        <w:fldChar w:fldCharType="end"/>
      </w:r>
      <w:r>
        <w:t xml:space="preserve">: forecast Analysis </w:t>
      </w:r>
      <w:r w:rsidRPr="007212D1">
        <w:t>Description</w:t>
      </w:r>
      <w:bookmarkEnd w:id="496"/>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AA43B49" w14:textId="77777777" w:rsidTr="006271D1">
        <w:trPr>
          <w:cantSplit/>
          <w:tblHeader/>
        </w:trPr>
        <w:tc>
          <w:tcPr>
            <w:tcW w:w="2300" w:type="dxa"/>
            <w:shd w:val="clear" w:color="auto" w:fill="60C03A"/>
          </w:tcPr>
          <w:p w14:paraId="769D5869" w14:textId="77777777" w:rsidR="007467C0" w:rsidRPr="00A875AE" w:rsidRDefault="007467C0" w:rsidP="00170D7D">
            <w:pPr>
              <w:pStyle w:val="TableHeader"/>
            </w:pPr>
            <w:r w:rsidRPr="00A875AE">
              <w:t>Field Name</w:t>
            </w:r>
          </w:p>
        </w:tc>
        <w:tc>
          <w:tcPr>
            <w:tcW w:w="5750" w:type="dxa"/>
            <w:shd w:val="clear" w:color="auto" w:fill="60C03A"/>
          </w:tcPr>
          <w:p w14:paraId="0D55AB95" w14:textId="77777777" w:rsidR="007467C0" w:rsidRPr="00A875AE" w:rsidRDefault="007467C0" w:rsidP="00170D7D">
            <w:pPr>
              <w:pStyle w:val="TableHeader"/>
            </w:pPr>
            <w:r w:rsidRPr="00A875AE">
              <w:t>Description</w:t>
            </w:r>
          </w:p>
        </w:tc>
      </w:tr>
      <w:tr w:rsidR="007467C0" w:rsidRPr="00A875AE" w14:paraId="0D928CAB" w14:textId="77777777" w:rsidTr="006271D1">
        <w:trPr>
          <w:cantSplit/>
        </w:trPr>
        <w:tc>
          <w:tcPr>
            <w:tcW w:w="2300" w:type="dxa"/>
          </w:tcPr>
          <w:p w14:paraId="79833649" w14:textId="77777777" w:rsidR="007467C0" w:rsidRPr="00DC2F41" w:rsidRDefault="007467C0" w:rsidP="00E01266">
            <w:pPr>
              <w:pStyle w:val="TableBody"/>
              <w:rPr>
                <w:b/>
                <w:bCs/>
              </w:rPr>
            </w:pPr>
            <w:r w:rsidRPr="00DC2F41">
              <w:rPr>
                <w:b/>
                <w:bCs/>
              </w:rPr>
              <w:t>Denomination ID</w:t>
            </w:r>
          </w:p>
        </w:tc>
        <w:tc>
          <w:tcPr>
            <w:tcW w:w="5750" w:type="dxa"/>
          </w:tcPr>
          <w:p w14:paraId="39C67566" w14:textId="77777777" w:rsidR="007467C0" w:rsidRPr="00FB292A" w:rsidRDefault="007467C0" w:rsidP="00E01266">
            <w:pPr>
              <w:pStyle w:val="TableBody"/>
            </w:pPr>
            <w:r w:rsidRPr="00FB292A">
              <w:t>The denomination ID of the forecast</w:t>
            </w:r>
          </w:p>
        </w:tc>
      </w:tr>
      <w:tr w:rsidR="007467C0" w:rsidRPr="00A875AE" w14:paraId="7D6B3836" w14:textId="77777777" w:rsidTr="006271D1">
        <w:trPr>
          <w:cantSplit/>
        </w:trPr>
        <w:tc>
          <w:tcPr>
            <w:tcW w:w="2300" w:type="dxa"/>
          </w:tcPr>
          <w:p w14:paraId="4A2B41F4" w14:textId="77777777" w:rsidR="007467C0" w:rsidRPr="00DC2F41" w:rsidRDefault="007467C0" w:rsidP="00E01266">
            <w:pPr>
              <w:pStyle w:val="TableBody"/>
              <w:rPr>
                <w:b/>
                <w:bCs/>
              </w:rPr>
            </w:pPr>
            <w:r w:rsidRPr="00DC2F41">
              <w:rPr>
                <w:b/>
                <w:bCs/>
              </w:rPr>
              <w:t>Quality</w:t>
            </w:r>
          </w:p>
        </w:tc>
        <w:tc>
          <w:tcPr>
            <w:tcW w:w="5750" w:type="dxa"/>
          </w:tcPr>
          <w:p w14:paraId="788E1291" w14:textId="77777777" w:rsidR="007467C0" w:rsidRPr="00FB292A" w:rsidRDefault="007467C0" w:rsidP="00E01266">
            <w:pPr>
              <w:pStyle w:val="TableBody"/>
            </w:pPr>
            <w:r w:rsidRPr="00FB292A">
              <w:t>The quality of the denomination of the forecast</w:t>
            </w:r>
          </w:p>
        </w:tc>
      </w:tr>
      <w:tr w:rsidR="007467C0" w:rsidRPr="00A875AE" w14:paraId="17B71D62" w14:textId="77777777" w:rsidTr="006271D1">
        <w:trPr>
          <w:cantSplit/>
        </w:trPr>
        <w:tc>
          <w:tcPr>
            <w:tcW w:w="2300" w:type="dxa"/>
          </w:tcPr>
          <w:p w14:paraId="1558736B" w14:textId="77777777" w:rsidR="007467C0" w:rsidRPr="00DC2F41" w:rsidRDefault="007467C0" w:rsidP="00E01266">
            <w:pPr>
              <w:pStyle w:val="TableBody"/>
              <w:rPr>
                <w:b/>
                <w:bCs/>
              </w:rPr>
            </w:pPr>
            <w:r w:rsidRPr="00DC2F41">
              <w:rPr>
                <w:b/>
                <w:bCs/>
              </w:rPr>
              <w:t>Withdrawals</w:t>
            </w:r>
          </w:p>
        </w:tc>
        <w:tc>
          <w:tcPr>
            <w:tcW w:w="5750" w:type="dxa"/>
          </w:tcPr>
          <w:p w14:paraId="7D5096D3" w14:textId="77777777" w:rsidR="007467C0" w:rsidRPr="00FB292A" w:rsidRDefault="007467C0" w:rsidP="00E01266">
            <w:pPr>
              <w:pStyle w:val="TableBody"/>
            </w:pPr>
            <w:r w:rsidRPr="00FB292A">
              <w:t>The forecast health of the withdrawals portion of the forecast</w:t>
            </w:r>
          </w:p>
        </w:tc>
      </w:tr>
      <w:tr w:rsidR="007467C0" w:rsidRPr="00A875AE" w14:paraId="5B6FE914" w14:textId="77777777" w:rsidTr="006271D1">
        <w:trPr>
          <w:cantSplit/>
        </w:trPr>
        <w:tc>
          <w:tcPr>
            <w:tcW w:w="2300" w:type="dxa"/>
          </w:tcPr>
          <w:p w14:paraId="66EEEE79" w14:textId="77777777" w:rsidR="007467C0" w:rsidRPr="00DC2F41" w:rsidRDefault="007467C0" w:rsidP="00E01266">
            <w:pPr>
              <w:pStyle w:val="TableBody"/>
              <w:rPr>
                <w:b/>
                <w:bCs/>
              </w:rPr>
            </w:pPr>
            <w:r w:rsidRPr="00DC2F41">
              <w:rPr>
                <w:b/>
                <w:bCs/>
              </w:rPr>
              <w:t>Deposits</w:t>
            </w:r>
          </w:p>
        </w:tc>
        <w:tc>
          <w:tcPr>
            <w:tcW w:w="5750" w:type="dxa"/>
          </w:tcPr>
          <w:p w14:paraId="773F88CC" w14:textId="77777777" w:rsidR="007467C0" w:rsidRPr="00FB292A" w:rsidRDefault="007467C0" w:rsidP="00E01266">
            <w:pPr>
              <w:pStyle w:val="TableBody"/>
            </w:pPr>
            <w:r w:rsidRPr="00FB292A">
              <w:t>The forecast health of the deposits portion of the forecast</w:t>
            </w:r>
          </w:p>
        </w:tc>
      </w:tr>
      <w:tr w:rsidR="007467C0" w:rsidRPr="00A875AE" w14:paraId="2291FA6B" w14:textId="77777777" w:rsidTr="006271D1">
        <w:trPr>
          <w:cantSplit/>
        </w:trPr>
        <w:tc>
          <w:tcPr>
            <w:tcW w:w="2300" w:type="dxa"/>
          </w:tcPr>
          <w:p w14:paraId="6F4D7E8D" w14:textId="77777777" w:rsidR="007467C0" w:rsidRPr="00DC2F41" w:rsidRDefault="007467C0" w:rsidP="00E01266">
            <w:pPr>
              <w:pStyle w:val="TableBody"/>
              <w:rPr>
                <w:b/>
                <w:bCs/>
              </w:rPr>
            </w:pPr>
            <w:r w:rsidRPr="00DC2F41">
              <w:rPr>
                <w:b/>
                <w:bCs/>
              </w:rPr>
              <w:t>Net Demand</w:t>
            </w:r>
          </w:p>
        </w:tc>
        <w:tc>
          <w:tcPr>
            <w:tcW w:w="5750" w:type="dxa"/>
          </w:tcPr>
          <w:p w14:paraId="0AFCE2B5" w14:textId="77777777" w:rsidR="007467C0" w:rsidRPr="00FB292A" w:rsidRDefault="007467C0" w:rsidP="00E01266">
            <w:pPr>
              <w:pStyle w:val="TableBody"/>
            </w:pPr>
            <w:r w:rsidRPr="00FB292A">
              <w:t>The forecast health of the net demand portion of the forecast</w:t>
            </w:r>
          </w:p>
        </w:tc>
      </w:tr>
    </w:tbl>
    <w:p w14:paraId="5540AB58" w14:textId="77777777" w:rsidR="007467C0" w:rsidRPr="00E01266" w:rsidRDefault="00EC4396" w:rsidP="007467C0">
      <w:pPr>
        <w:pStyle w:val="TopofSection"/>
      </w:pPr>
      <w:hyperlink w:anchor="_General_OptiVault_Pages" w:history="1">
        <w:r w:rsidR="007467C0" w:rsidRPr="00E01266">
          <w:t>Return: OptiVault General Pages</w:t>
        </w:r>
      </w:hyperlink>
    </w:p>
    <w:p w14:paraId="2CFA2BF5" w14:textId="77777777" w:rsidR="007467C0" w:rsidRDefault="007467C0" w:rsidP="007467C0"/>
    <w:p w14:paraId="14751971" w14:textId="77777777" w:rsidR="007467C0" w:rsidRDefault="007467C0" w:rsidP="007467C0">
      <w:pPr>
        <w:pStyle w:val="Heading3"/>
      </w:pPr>
      <w:bookmarkStart w:id="497" w:name="_Ref245719446"/>
      <w:bookmarkStart w:id="498" w:name="_Toc74556380"/>
      <w:bookmarkStart w:id="499" w:name="_Toc127491569"/>
      <w:bookmarkStart w:id="500" w:name="_Toc128021102"/>
      <w:r>
        <w:t>Cashpoint</w:t>
      </w:r>
      <w:r>
        <w:rPr>
          <w:rFonts w:ascii="Wingdings" w:hAnsi="Wingdings"/>
        </w:rPr>
        <w:t></w:t>
      </w:r>
      <w:r>
        <w:t>Forecast</w:t>
      </w:r>
      <w:r>
        <w:rPr>
          <w:rFonts w:ascii="Wingdings" w:hAnsi="Wingdings"/>
        </w:rPr>
        <w:t></w:t>
      </w:r>
      <w:r>
        <w:t>ATM/BRANCH Forecast</w:t>
      </w:r>
      <w:bookmarkEnd w:id="497"/>
      <w:bookmarkEnd w:id="498"/>
      <w:bookmarkEnd w:id="499"/>
      <w:bookmarkEnd w:id="500"/>
    </w:p>
    <w:p w14:paraId="6B5DC9CF" w14:textId="7282501F" w:rsidR="007467C0" w:rsidRPr="009D691D" w:rsidRDefault="007467C0" w:rsidP="00E01266">
      <w:pPr>
        <w:pStyle w:val="BodyText"/>
      </w:pPr>
      <w:r>
        <w:t>This page allows the analyst to determine how the Vault will handle forecasting ATM/Branch demand. Selecting the options on this page means that instead of aggregating the demand of the Cashpoints, it will forecast them as part of the vault’s forecast process.</w:t>
      </w:r>
    </w:p>
    <w:p w14:paraId="0813E82A" w14:textId="77777777" w:rsidR="007467C0" w:rsidRDefault="007467C0" w:rsidP="00E01266">
      <w:pPr>
        <w:pStyle w:val="BodyText"/>
      </w:pPr>
      <w:r>
        <w:t>This topic relates to the following Cashpoint types:</w:t>
      </w:r>
    </w:p>
    <w:p w14:paraId="7EBE3E57" w14:textId="77777777" w:rsidR="007467C0" w:rsidRDefault="007467C0" w:rsidP="00E01266">
      <w:pPr>
        <w:pStyle w:val="ListBullet"/>
      </w:pPr>
      <w:r>
        <w:fldChar w:fldCharType="begin"/>
      </w:r>
      <w:r>
        <w:instrText xml:space="preserve"> REF _Ref245724195 \h  \* MERGEFORMAT </w:instrText>
      </w:r>
      <w:r>
        <w:fldChar w:fldCharType="separate"/>
      </w:r>
      <w:r>
        <w:t>Vault</w:t>
      </w:r>
      <w:r>
        <w:fldChar w:fldCharType="end"/>
      </w:r>
    </w:p>
    <w:p w14:paraId="06E88EE2" w14:textId="77777777" w:rsidR="007467C0" w:rsidRDefault="007467C0" w:rsidP="007467C0">
      <w:pPr>
        <w:pStyle w:val="Caption"/>
      </w:pPr>
      <w:bookmarkStart w:id="501" w:name="_Toc74556673"/>
      <w:r>
        <w:t xml:space="preserve">Table </w:t>
      </w:r>
      <w:r>
        <w:fldChar w:fldCharType="begin"/>
      </w:r>
      <w:r>
        <w:instrText xml:space="preserve"> SEQ Table \* ARABIC </w:instrText>
      </w:r>
      <w:r>
        <w:fldChar w:fldCharType="separate"/>
      </w:r>
      <w:r>
        <w:rPr>
          <w:noProof/>
        </w:rPr>
        <w:t>34</w:t>
      </w:r>
      <w:r>
        <w:rPr>
          <w:noProof/>
        </w:rPr>
        <w:fldChar w:fldCharType="end"/>
      </w:r>
      <w:r>
        <w:t>: ATM/Branch Forecast Description</w:t>
      </w:r>
      <w:bookmarkEnd w:id="50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1918DBF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22BE264E"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3D04CA2" w14:textId="77777777" w:rsidR="007467C0" w:rsidRPr="00A875AE" w:rsidRDefault="007467C0" w:rsidP="00170D7D">
            <w:pPr>
              <w:pStyle w:val="TableHeader"/>
            </w:pPr>
            <w:r w:rsidRPr="00A875AE">
              <w:t>Description</w:t>
            </w:r>
          </w:p>
        </w:tc>
      </w:tr>
      <w:tr w:rsidR="007467C0" w:rsidRPr="00A875AE" w14:paraId="5844D79C" w14:textId="77777777" w:rsidTr="006271D1">
        <w:trPr>
          <w:cantSplit/>
        </w:trPr>
        <w:tc>
          <w:tcPr>
            <w:tcW w:w="2300" w:type="dxa"/>
            <w:tcBorders>
              <w:top w:val="nil"/>
              <w:bottom w:val="single" w:sz="6" w:space="0" w:color="auto"/>
              <w:right w:val="single" w:sz="6" w:space="0" w:color="auto"/>
            </w:tcBorders>
          </w:tcPr>
          <w:p w14:paraId="69BA4E0B" w14:textId="77777777" w:rsidR="007467C0" w:rsidRPr="00DC2F41" w:rsidRDefault="007467C0" w:rsidP="00E01266">
            <w:pPr>
              <w:pStyle w:val="TableBody"/>
              <w:rPr>
                <w:b/>
                <w:bCs/>
              </w:rPr>
            </w:pPr>
            <w:r w:rsidRPr="00DC2F41">
              <w:rPr>
                <w:b/>
                <w:bCs/>
              </w:rPr>
              <w:t>ATM Delivery</w:t>
            </w:r>
          </w:p>
        </w:tc>
        <w:tc>
          <w:tcPr>
            <w:tcW w:w="5750" w:type="dxa"/>
            <w:tcBorders>
              <w:top w:val="nil"/>
              <w:left w:val="single" w:sz="6" w:space="0" w:color="auto"/>
              <w:bottom w:val="single" w:sz="6" w:space="0" w:color="auto"/>
            </w:tcBorders>
          </w:tcPr>
          <w:p w14:paraId="2B50DD41" w14:textId="77777777" w:rsidR="007467C0" w:rsidRPr="00FB292A" w:rsidRDefault="007467C0" w:rsidP="00E01266">
            <w:pPr>
              <w:pStyle w:val="TableBody"/>
            </w:pPr>
            <w:r w:rsidRPr="00FB292A">
              <w:t>When selected, OptiVault will forecast the ATM Deliveries instead of aggregating the future demand</w:t>
            </w:r>
          </w:p>
        </w:tc>
      </w:tr>
      <w:tr w:rsidR="007467C0" w:rsidRPr="00A875AE" w14:paraId="494F45F0" w14:textId="77777777" w:rsidTr="006271D1">
        <w:trPr>
          <w:cantSplit/>
        </w:trPr>
        <w:tc>
          <w:tcPr>
            <w:tcW w:w="2300" w:type="dxa"/>
            <w:tcBorders>
              <w:top w:val="nil"/>
              <w:bottom w:val="single" w:sz="6" w:space="0" w:color="auto"/>
              <w:right w:val="single" w:sz="6" w:space="0" w:color="auto"/>
            </w:tcBorders>
          </w:tcPr>
          <w:p w14:paraId="64106312" w14:textId="77777777" w:rsidR="007467C0" w:rsidRPr="00DC2F41" w:rsidRDefault="007467C0" w:rsidP="00E01266">
            <w:pPr>
              <w:pStyle w:val="TableBody"/>
              <w:rPr>
                <w:b/>
                <w:bCs/>
              </w:rPr>
            </w:pPr>
            <w:r w:rsidRPr="00DC2F41">
              <w:rPr>
                <w:b/>
                <w:bCs/>
              </w:rPr>
              <w:t>ATM Return</w:t>
            </w:r>
          </w:p>
        </w:tc>
        <w:tc>
          <w:tcPr>
            <w:tcW w:w="5750" w:type="dxa"/>
            <w:tcBorders>
              <w:top w:val="nil"/>
              <w:left w:val="single" w:sz="6" w:space="0" w:color="auto"/>
              <w:bottom w:val="single" w:sz="6" w:space="0" w:color="auto"/>
            </w:tcBorders>
          </w:tcPr>
          <w:p w14:paraId="63B59CDA" w14:textId="77777777" w:rsidR="007467C0" w:rsidRPr="00FB292A" w:rsidRDefault="007467C0" w:rsidP="00E01266">
            <w:pPr>
              <w:pStyle w:val="TableBody"/>
            </w:pPr>
            <w:r w:rsidRPr="00FB292A">
              <w:t>When selected, OptiVault will forecast the ATM Returns instead of aggregating the future demand</w:t>
            </w:r>
          </w:p>
        </w:tc>
      </w:tr>
      <w:tr w:rsidR="007467C0" w:rsidRPr="00A875AE" w14:paraId="119EA15A" w14:textId="77777777" w:rsidTr="006271D1">
        <w:trPr>
          <w:cantSplit/>
        </w:trPr>
        <w:tc>
          <w:tcPr>
            <w:tcW w:w="2300" w:type="dxa"/>
            <w:tcBorders>
              <w:top w:val="nil"/>
              <w:bottom w:val="single" w:sz="6" w:space="0" w:color="auto"/>
              <w:right w:val="single" w:sz="6" w:space="0" w:color="auto"/>
            </w:tcBorders>
          </w:tcPr>
          <w:p w14:paraId="013AF3DD" w14:textId="77777777" w:rsidR="007467C0" w:rsidRPr="00DC2F41" w:rsidRDefault="007467C0" w:rsidP="00E01266">
            <w:pPr>
              <w:pStyle w:val="TableBody"/>
              <w:rPr>
                <w:b/>
                <w:bCs/>
              </w:rPr>
            </w:pPr>
            <w:r w:rsidRPr="00DC2F41">
              <w:rPr>
                <w:b/>
                <w:bCs/>
              </w:rPr>
              <w:t>Branch Delivery</w:t>
            </w:r>
          </w:p>
        </w:tc>
        <w:tc>
          <w:tcPr>
            <w:tcW w:w="5750" w:type="dxa"/>
            <w:tcBorders>
              <w:top w:val="nil"/>
              <w:left w:val="single" w:sz="6" w:space="0" w:color="auto"/>
              <w:bottom w:val="single" w:sz="6" w:space="0" w:color="auto"/>
            </w:tcBorders>
          </w:tcPr>
          <w:p w14:paraId="4DAA196F" w14:textId="77777777" w:rsidR="007467C0" w:rsidRPr="00FB292A" w:rsidRDefault="007467C0" w:rsidP="00E01266">
            <w:pPr>
              <w:pStyle w:val="TableBody"/>
            </w:pPr>
            <w:r w:rsidRPr="00FB292A">
              <w:t>When selected, OptiVault will forecast the Branch Deliveries instead of aggregating the future demand</w:t>
            </w:r>
          </w:p>
        </w:tc>
      </w:tr>
      <w:tr w:rsidR="007467C0" w:rsidRPr="00A875AE" w14:paraId="5DC5D67D" w14:textId="77777777" w:rsidTr="006271D1">
        <w:trPr>
          <w:cantSplit/>
        </w:trPr>
        <w:tc>
          <w:tcPr>
            <w:tcW w:w="2300" w:type="dxa"/>
            <w:tcBorders>
              <w:top w:val="nil"/>
              <w:bottom w:val="single" w:sz="4" w:space="0" w:color="auto"/>
              <w:right w:val="single" w:sz="6" w:space="0" w:color="auto"/>
            </w:tcBorders>
          </w:tcPr>
          <w:p w14:paraId="0DA0B976" w14:textId="77777777" w:rsidR="007467C0" w:rsidRPr="00DC2F41" w:rsidRDefault="007467C0" w:rsidP="00E01266">
            <w:pPr>
              <w:pStyle w:val="TableBody"/>
              <w:rPr>
                <w:b/>
                <w:bCs/>
              </w:rPr>
            </w:pPr>
            <w:r w:rsidRPr="00DC2F41">
              <w:rPr>
                <w:b/>
                <w:bCs/>
              </w:rPr>
              <w:t>Branch Return</w:t>
            </w:r>
          </w:p>
        </w:tc>
        <w:tc>
          <w:tcPr>
            <w:tcW w:w="5750" w:type="dxa"/>
            <w:tcBorders>
              <w:top w:val="nil"/>
              <w:left w:val="single" w:sz="6" w:space="0" w:color="auto"/>
              <w:bottom w:val="single" w:sz="4" w:space="0" w:color="auto"/>
            </w:tcBorders>
          </w:tcPr>
          <w:p w14:paraId="69F7AD72" w14:textId="77777777" w:rsidR="007467C0" w:rsidRPr="00FB292A" w:rsidRDefault="007467C0" w:rsidP="00E01266">
            <w:pPr>
              <w:pStyle w:val="TableBody"/>
            </w:pPr>
            <w:r w:rsidRPr="00FB292A">
              <w:t>When selected, OptiVault will forecast the Branch Returns instead of aggregating the future demand</w:t>
            </w:r>
          </w:p>
        </w:tc>
      </w:tr>
    </w:tbl>
    <w:p w14:paraId="09C25EB8" w14:textId="77777777" w:rsidR="007467C0" w:rsidRPr="00E01266" w:rsidRDefault="00EC4396" w:rsidP="007467C0">
      <w:pPr>
        <w:pStyle w:val="TopofSection"/>
      </w:pPr>
      <w:hyperlink w:anchor="_General_OptiVault_Pages" w:history="1">
        <w:r w:rsidR="007467C0" w:rsidRPr="00E01266">
          <w:t>Return: OptiVault General Pages</w:t>
        </w:r>
      </w:hyperlink>
    </w:p>
    <w:p w14:paraId="00B85C24" w14:textId="77777777" w:rsidR="007467C0" w:rsidRDefault="007467C0" w:rsidP="007467C0"/>
    <w:p w14:paraId="3BB37365" w14:textId="77777777" w:rsidR="007467C0" w:rsidRDefault="007467C0" w:rsidP="007467C0">
      <w:pPr>
        <w:pStyle w:val="Heading3"/>
      </w:pPr>
      <w:bookmarkStart w:id="502" w:name="_Ref245719448"/>
      <w:bookmarkStart w:id="503" w:name="_Toc74556381"/>
      <w:bookmarkStart w:id="504" w:name="_Toc127491570"/>
      <w:bookmarkStart w:id="505" w:name="_Toc128021103"/>
      <w:r>
        <w:lastRenderedPageBreak/>
        <w:t>Cashpoint</w:t>
      </w:r>
      <w:r>
        <w:rPr>
          <w:rFonts w:ascii="Wingdings" w:hAnsi="Wingdings"/>
        </w:rPr>
        <w:t></w:t>
      </w:r>
      <w:r>
        <w:t>Report</w:t>
      </w:r>
      <w:bookmarkEnd w:id="502"/>
      <w:r>
        <w:t>s</w:t>
      </w:r>
      <w:bookmarkEnd w:id="503"/>
      <w:bookmarkEnd w:id="504"/>
      <w:bookmarkEnd w:id="505"/>
    </w:p>
    <w:p w14:paraId="6E5ECADF" w14:textId="77777777" w:rsidR="007467C0" w:rsidRDefault="007467C0" w:rsidP="00E01266">
      <w:pPr>
        <w:pStyle w:val="BodyText"/>
      </w:pPr>
      <w:r>
        <w:t xml:space="preserve">The reports section of the Cashpoint screen gives the user Cashpoint specific reports to allow for faster access to critical reports used for analysis purposes. The reports are covered in the </w:t>
      </w:r>
      <w:r>
        <w:fldChar w:fldCharType="begin"/>
      </w:r>
      <w:r>
        <w:instrText xml:space="preserve"> REF _Ref245707339 \h  \* MERGEFORMAT </w:instrText>
      </w:r>
      <w:r>
        <w:fldChar w:fldCharType="separate"/>
      </w:r>
      <w:r w:rsidRPr="00AC4E90">
        <w:rPr>
          <w:rStyle w:val="TopicCrossReference"/>
        </w:rPr>
        <w:t>Reports Tab</w:t>
      </w:r>
      <w:r>
        <w:fldChar w:fldCharType="end"/>
      </w:r>
      <w:r>
        <w:t xml:space="preserve"> section of this document. Please refer to the following reports for additional information:</w:t>
      </w:r>
    </w:p>
    <w:p w14:paraId="4599C8DE" w14:textId="77777777" w:rsidR="007467C0" w:rsidRPr="00E01266" w:rsidRDefault="007467C0" w:rsidP="00E01266">
      <w:pPr>
        <w:pStyle w:val="BodyText"/>
        <w:rPr>
          <w:b/>
          <w:bCs/>
        </w:rPr>
      </w:pPr>
      <w:r w:rsidRPr="00E01266">
        <w:rPr>
          <w:b/>
          <w:bCs/>
        </w:rPr>
        <w:t>Vault Cashpoints:</w:t>
      </w:r>
    </w:p>
    <w:p w14:paraId="37BBD03B" w14:textId="44493461" w:rsidR="007467C0" w:rsidRDefault="007467C0" w:rsidP="00E01266">
      <w:pPr>
        <w:pStyle w:val="ListBullet"/>
      </w:pPr>
      <w:r>
        <w:fldChar w:fldCharType="begin"/>
      </w:r>
      <w:r>
        <w:instrText xml:space="preserve"> REF _Ref249231956 \h </w:instrText>
      </w:r>
      <w:r w:rsidR="00E01266">
        <w:instrText xml:space="preserve"> \* MERGEFORMAT </w:instrText>
      </w:r>
      <w:r>
        <w:fldChar w:fldCharType="separate"/>
      </w:r>
      <w:r>
        <w:t>Vault Horizon Report</w:t>
      </w:r>
      <w:r>
        <w:fldChar w:fldCharType="end"/>
      </w:r>
    </w:p>
    <w:p w14:paraId="3B302A45" w14:textId="476B5982" w:rsidR="007467C0" w:rsidRDefault="007467C0" w:rsidP="00E01266">
      <w:pPr>
        <w:pStyle w:val="ListBullet"/>
      </w:pPr>
      <w:r>
        <w:fldChar w:fldCharType="begin"/>
      </w:r>
      <w:r>
        <w:instrText xml:space="preserve"> REF _Ref249231963 \h </w:instrText>
      </w:r>
      <w:r w:rsidR="00E01266">
        <w:instrText xml:space="preserve"> \* MERGEFORMAT </w:instrText>
      </w:r>
      <w:r>
        <w:fldChar w:fldCharType="separate"/>
      </w:r>
      <w:r>
        <w:t>Vault History Report</w:t>
      </w:r>
      <w:r>
        <w:fldChar w:fldCharType="end"/>
      </w:r>
    </w:p>
    <w:p w14:paraId="41D273CE" w14:textId="7C55BC1F" w:rsidR="007467C0" w:rsidRDefault="007467C0" w:rsidP="00E01266">
      <w:pPr>
        <w:pStyle w:val="ListBullet"/>
      </w:pPr>
      <w:r>
        <w:fldChar w:fldCharType="begin"/>
      </w:r>
      <w:r>
        <w:instrText xml:space="preserve"> REF _Ref249231966 \h </w:instrText>
      </w:r>
      <w:r w:rsidR="00E01266">
        <w:instrText xml:space="preserve"> \* MERGEFORMAT </w:instrText>
      </w:r>
      <w:r>
        <w:fldChar w:fldCharType="separate"/>
      </w:r>
      <w:r>
        <w:t>Vault Forecast Report</w:t>
      </w:r>
      <w:r>
        <w:fldChar w:fldCharType="end"/>
      </w:r>
    </w:p>
    <w:p w14:paraId="514B03B8" w14:textId="77777777" w:rsidR="007467C0" w:rsidRPr="00E01266" w:rsidRDefault="007467C0" w:rsidP="00E01266">
      <w:pPr>
        <w:pStyle w:val="BodyText"/>
        <w:rPr>
          <w:b/>
          <w:bCs/>
        </w:rPr>
      </w:pPr>
      <w:r w:rsidRPr="00E01266">
        <w:rPr>
          <w:b/>
          <w:bCs/>
        </w:rPr>
        <w:t>Commercial Cashpoints:</w:t>
      </w:r>
    </w:p>
    <w:p w14:paraId="45DA7C91" w14:textId="24763F50" w:rsidR="007467C0" w:rsidRDefault="007467C0" w:rsidP="00E01266">
      <w:pPr>
        <w:pStyle w:val="ListBullet"/>
      </w:pPr>
      <w:r>
        <w:fldChar w:fldCharType="begin"/>
      </w:r>
      <w:r>
        <w:instrText xml:space="preserve"> REF _Ref249231969 \h </w:instrText>
      </w:r>
      <w:r w:rsidR="00E01266">
        <w:instrText xml:space="preserve"> \* MERGEFORMAT </w:instrText>
      </w:r>
      <w:r>
        <w:fldChar w:fldCharType="separate"/>
      </w:r>
      <w:r>
        <w:t>Commercial History Report</w:t>
      </w:r>
      <w:r>
        <w:fldChar w:fldCharType="end"/>
      </w:r>
    </w:p>
    <w:p w14:paraId="69E98E88" w14:textId="67679BEE" w:rsidR="007467C0" w:rsidRDefault="007467C0" w:rsidP="00E01266">
      <w:pPr>
        <w:pStyle w:val="ListBullet"/>
      </w:pPr>
      <w:r>
        <w:fldChar w:fldCharType="begin"/>
      </w:r>
      <w:r>
        <w:instrText xml:space="preserve"> REF _Ref249231972 \h </w:instrText>
      </w:r>
      <w:r w:rsidR="00E01266">
        <w:instrText xml:space="preserve"> \* MERGEFORMAT </w:instrText>
      </w:r>
      <w:r>
        <w:fldChar w:fldCharType="separate"/>
      </w:r>
      <w:r>
        <w:t>Commercial Forecast Report</w:t>
      </w:r>
      <w:r>
        <w:fldChar w:fldCharType="end"/>
      </w:r>
    </w:p>
    <w:p w14:paraId="67FFF600" w14:textId="76A2E05C" w:rsidR="000D6C04" w:rsidRDefault="000D6C04">
      <w:pPr>
        <w:spacing w:after="160" w:line="259" w:lineRule="auto"/>
        <w:rPr>
          <w:rFonts w:ascii="Open Sans" w:hAnsi="Open Sans"/>
          <w:b/>
          <w:sz w:val="34"/>
          <w:szCs w:val="28"/>
          <w:lang w:bidi="ar-SA"/>
        </w:rPr>
      </w:pPr>
      <w:bookmarkStart w:id="506" w:name="_Toc74556382"/>
    </w:p>
    <w:p w14:paraId="52654D83" w14:textId="53CC8465" w:rsidR="007467C0" w:rsidRPr="00813F4E" w:rsidRDefault="007467C0" w:rsidP="00DC2F41">
      <w:pPr>
        <w:pStyle w:val="Heading1"/>
      </w:pPr>
      <w:bookmarkStart w:id="507" w:name="_Toc127491571"/>
      <w:bookmarkStart w:id="508" w:name="_Toc128021104"/>
      <w:r>
        <w:lastRenderedPageBreak/>
        <w:t>Today Tab</w:t>
      </w:r>
      <w:bookmarkEnd w:id="506"/>
      <w:bookmarkEnd w:id="507"/>
      <w:bookmarkEnd w:id="508"/>
    </w:p>
    <w:p w14:paraId="135B8DE8" w14:textId="77777777" w:rsidR="007467C0" w:rsidRDefault="007467C0" w:rsidP="000D6C04">
      <w:pPr>
        <w:pStyle w:val="BodyText"/>
      </w:pPr>
      <w:r>
        <w:t>Today tab represents the high-level summary information and daily highlights for users. The following is a summary of the information that will be covered, along with hyperlinks to each topic:</w:t>
      </w:r>
    </w:p>
    <w:p w14:paraId="3A5FC5AA" w14:textId="77777777" w:rsidR="007467C0" w:rsidRPr="00DC2F41" w:rsidRDefault="007467C0" w:rsidP="000D6C04">
      <w:pPr>
        <w:pStyle w:val="ListBullet"/>
        <w:rPr>
          <w:rStyle w:val="Hyperlink"/>
          <w:rFonts w:eastAsiaTheme="majorEastAsia"/>
          <w:color w:val="2F5496" w:themeColor="accent1" w:themeShade="BF"/>
          <w:u w:val="none"/>
        </w:rPr>
      </w:pPr>
      <w:r w:rsidRPr="00F16E16">
        <w:fldChar w:fldCharType="begin"/>
      </w:r>
      <w:r w:rsidRPr="00F16E16">
        <w:instrText xml:space="preserve"> HYPERLINK  \l "_Today</w:instrText>
      </w:r>
      <w:r w:rsidRPr="00F16E16">
        <w:instrText xml:space="preserve">Snapshot_Page" </w:instrText>
      </w:r>
      <w:r w:rsidRPr="00F16E16">
        <w:fldChar w:fldCharType="separate"/>
      </w:r>
      <w:r w:rsidRPr="00DC2F41">
        <w:rPr>
          <w:rStyle w:val="Hyperlink"/>
          <w:rFonts w:eastAsiaTheme="majorEastAsia"/>
          <w:color w:val="2F5496" w:themeColor="accent1" w:themeShade="BF"/>
          <w:u w:val="none"/>
          <w:lang w:val="en-US"/>
        </w:rPr>
        <w:t>Today</w:t>
      </w:r>
      <w:r w:rsidRPr="00DC2F41">
        <w:rPr>
          <w:rStyle w:val="Hyperlink"/>
          <w:rFonts w:ascii="Wingdings" w:eastAsia="Wingdings" w:hAnsi="Wingdings" w:cs="Wingdings"/>
          <w:color w:val="2F5496" w:themeColor="accent1" w:themeShade="BF"/>
          <w:u w:val="none"/>
        </w:rPr>
        <w:t>à</w:t>
      </w:r>
      <w:r w:rsidRPr="00DC2F41">
        <w:rPr>
          <w:rStyle w:val="Hyperlink"/>
          <w:rFonts w:eastAsiaTheme="majorEastAsia"/>
          <w:color w:val="2F5496" w:themeColor="accent1" w:themeShade="BF"/>
          <w:u w:val="none"/>
          <w:lang w:val="en-US"/>
        </w:rPr>
        <w:t>Snapshot</w:t>
      </w:r>
    </w:p>
    <w:p w14:paraId="072ED012" w14:textId="77777777" w:rsidR="007467C0" w:rsidRPr="00F16E16" w:rsidRDefault="007467C0" w:rsidP="000D6C04">
      <w:pPr>
        <w:pStyle w:val="ListBullet"/>
      </w:pPr>
      <w:r w:rsidRPr="00F16E16">
        <w:fldChar w:fldCharType="end"/>
      </w:r>
      <w:hyperlink w:anchor="_Today(Vault_Status" w:history="1">
        <w:r w:rsidRPr="00DC2F41">
          <w:rPr>
            <w:rStyle w:val="Hyperlink"/>
            <w:rFonts w:eastAsiaTheme="majorEastAsia"/>
            <w:color w:val="2F5496" w:themeColor="accent1" w:themeShade="BF"/>
            <w:u w:val="none"/>
            <w:lang w:val="en-US"/>
          </w:rPr>
          <w:t>Today</w:t>
        </w:r>
        <w:r w:rsidRPr="00DC2F41">
          <w:rPr>
            <w:rStyle w:val="Hyperlink"/>
            <w:rFonts w:ascii="Wingdings" w:eastAsia="Wingdings" w:hAnsi="Wingdings" w:cs="Wingdings"/>
            <w:color w:val="2F5496" w:themeColor="accent1" w:themeShade="BF"/>
            <w:u w:val="none"/>
            <w:lang w:val="en-US"/>
          </w:rPr>
          <w:t>à</w:t>
        </w:r>
        <w:r w:rsidRPr="00DC2F41">
          <w:rPr>
            <w:rStyle w:val="Hyperlink"/>
            <w:rFonts w:eastAsiaTheme="majorEastAsia"/>
            <w:color w:val="2F5496" w:themeColor="accent1" w:themeShade="BF"/>
            <w:u w:val="none"/>
            <w:lang w:val="en-US"/>
          </w:rPr>
          <w:t>Vault Status</w:t>
        </w:r>
      </w:hyperlink>
    </w:p>
    <w:p w14:paraId="29F0F6B1" w14:textId="77777777" w:rsidR="007467C0" w:rsidRDefault="007467C0" w:rsidP="000D6C04">
      <w:pPr>
        <w:pStyle w:val="ListBullet"/>
      </w:pPr>
      <w:r>
        <w:t>Today</w:t>
      </w:r>
      <w:r>
        <w:rPr>
          <w:rFonts w:ascii="Wingdings" w:eastAsia="Wingdings" w:hAnsi="Wingdings" w:cs="Wingdings"/>
        </w:rPr>
        <w:t>à</w:t>
      </w:r>
      <w:r>
        <w:t>Orders Workflow</w:t>
      </w:r>
    </w:p>
    <w:p w14:paraId="1C34A7F7" w14:textId="77777777" w:rsidR="007467C0" w:rsidRDefault="007467C0" w:rsidP="007467C0"/>
    <w:p w14:paraId="2B1C6308" w14:textId="77777777" w:rsidR="007467C0" w:rsidRDefault="007467C0" w:rsidP="007467C0">
      <w:pPr>
        <w:pStyle w:val="Heading3"/>
        <w:tabs>
          <w:tab w:val="left" w:pos="0"/>
        </w:tabs>
      </w:pPr>
      <w:bookmarkStart w:id="509" w:name="_TodaySnapshot_Page"/>
      <w:bookmarkStart w:id="510" w:name="_Ref236038419"/>
      <w:bookmarkStart w:id="511" w:name="_Ref236108341"/>
      <w:bookmarkStart w:id="512" w:name="_Toc401058498"/>
      <w:bookmarkStart w:id="513" w:name="_Toc74556383"/>
      <w:bookmarkStart w:id="514" w:name="_Toc127491572"/>
      <w:bookmarkStart w:id="515" w:name="_Toc128021105"/>
      <w:bookmarkEnd w:id="509"/>
      <w:r>
        <w:t>Today</w:t>
      </w:r>
      <w:r>
        <w:rPr>
          <w:rFonts w:ascii="Wingdings" w:hAnsi="Wingdings"/>
        </w:rPr>
        <w:t></w:t>
      </w:r>
      <w:r>
        <w:t>Snapshot Page</w:t>
      </w:r>
      <w:bookmarkEnd w:id="510"/>
      <w:bookmarkEnd w:id="511"/>
      <w:bookmarkEnd w:id="512"/>
      <w:bookmarkEnd w:id="513"/>
      <w:bookmarkEnd w:id="514"/>
      <w:bookmarkEnd w:id="515"/>
    </w:p>
    <w:p w14:paraId="7B0FFB80" w14:textId="77777777" w:rsidR="007467C0" w:rsidRDefault="007467C0" w:rsidP="00E2713D">
      <w:pPr>
        <w:pStyle w:val="BodyText"/>
      </w:pPr>
      <w:r>
        <w:t xml:space="preserve">This page is the main screen users will log into when using the application. This is the starting point for OptiVault users to perform most of their daily and weekly tasks. </w:t>
      </w:r>
    </w:p>
    <w:p w14:paraId="2F305649" w14:textId="77777777" w:rsidR="007467C0" w:rsidRDefault="007467C0" w:rsidP="007467C0">
      <w:pPr>
        <w:pStyle w:val="Caption"/>
      </w:pPr>
      <w:bookmarkStart w:id="516" w:name="_Toc401058770"/>
      <w:bookmarkStart w:id="517" w:name="_Toc74556450"/>
      <w:bookmarkStart w:id="518" w:name="_Toc128022127"/>
      <w:r>
        <w:t xml:space="preserve">Figure </w:t>
      </w:r>
      <w:r w:rsidRPr="243260EB">
        <w:fldChar w:fldCharType="begin"/>
      </w:r>
      <w:r>
        <w:instrText xml:space="preserve"> SEQ "Figure" \*Arabic </w:instrText>
      </w:r>
      <w:r w:rsidRPr="243260EB">
        <w:fldChar w:fldCharType="separate"/>
      </w:r>
      <w:r>
        <w:rPr>
          <w:noProof/>
        </w:rPr>
        <w:t>18</w:t>
      </w:r>
      <w:r w:rsidRPr="243260EB">
        <w:rPr>
          <w:noProof/>
        </w:rPr>
        <w:fldChar w:fldCharType="end"/>
      </w:r>
      <w:r>
        <w:t>: Today -&gt; Snapshot Page</w:t>
      </w:r>
      <w:bookmarkEnd w:id="516"/>
      <w:bookmarkEnd w:id="517"/>
      <w:bookmarkEnd w:id="518"/>
    </w:p>
    <w:p w14:paraId="6C6B00DD" w14:textId="027A91C2" w:rsidR="007467C0" w:rsidRDefault="007467C0">
      <w:pPr>
        <w:pPrChange w:id="519" w:author="Moses, Robbie" w:date="2023-02-23T01:21:00Z">
          <w:pPr>
            <w:jc w:val="center"/>
          </w:pPr>
        </w:pPrChange>
      </w:pPr>
      <w:del w:id="520" w:author="Moses, Robbie" w:date="2023-02-23T01:21:00Z">
        <w:r w:rsidDel="00886B59">
          <w:rPr>
            <w:noProof/>
          </w:rPr>
          <w:drawing>
            <wp:inline distT="0" distB="0" distL="0" distR="0" wp14:anchorId="61093FFB" wp14:editId="19AAB361">
              <wp:extent cx="5486400" cy="2752725"/>
              <wp:effectExtent l="76200" t="76200" r="133350" b="142875"/>
              <wp:docPr id="920630227" name="Picture 92063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21" w:author="Moses, Robbie" w:date="2023-02-23T01:21:00Z">
        <w:r w:rsidR="00886B59" w:rsidRPr="00886B59">
          <w:rPr>
            <w:noProof/>
          </w:rPr>
          <w:t xml:space="preserve"> </w:t>
        </w:r>
        <w:r w:rsidR="00886B59">
          <w:rPr>
            <w:noProof/>
          </w:rPr>
          <w:drawing>
            <wp:inline distT="0" distB="0" distL="0" distR="0" wp14:anchorId="516D9655" wp14:editId="566DE63B">
              <wp:extent cx="5842155" cy="2850411"/>
              <wp:effectExtent l="76200" t="76200" r="139700" b="140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44076" cy="2851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02CAC30" w14:textId="77777777" w:rsidR="007467C0" w:rsidRDefault="007467C0" w:rsidP="007467C0">
      <w:pPr>
        <w:pStyle w:val="Caption"/>
        <w:rPr>
          <w:lang w:val="en-US"/>
        </w:rPr>
      </w:pPr>
      <w:bookmarkStart w:id="522" w:name="_Toc401058920"/>
      <w:bookmarkStart w:id="523" w:name="_Toc74556674"/>
      <w:r>
        <w:rPr>
          <w:lang w:val="en-US"/>
        </w:rPr>
        <w:t xml:space="preserve">Table </w:t>
      </w:r>
      <w:r>
        <w:fldChar w:fldCharType="begin"/>
      </w:r>
      <w:r>
        <w:instrText xml:space="preserve"> SEQ "Table" \*Arabic </w:instrText>
      </w:r>
      <w:r>
        <w:fldChar w:fldCharType="separate"/>
      </w:r>
      <w:r>
        <w:rPr>
          <w:noProof/>
        </w:rPr>
        <w:t>35</w:t>
      </w:r>
      <w:r>
        <w:rPr>
          <w:noProof/>
        </w:rPr>
        <w:fldChar w:fldCharType="end"/>
      </w:r>
      <w:r>
        <w:rPr>
          <w:lang w:val="en-US"/>
        </w:rPr>
        <w:t>: Snapshot Page Descriptions</w:t>
      </w:r>
      <w:bookmarkEnd w:id="522"/>
      <w:bookmarkEnd w:id="523"/>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7467C0" w14:paraId="1FCA7FC2" w14:textId="77777777" w:rsidTr="006271D1">
        <w:trPr>
          <w:cantSplit/>
          <w:tblHeader/>
        </w:trPr>
        <w:tc>
          <w:tcPr>
            <w:tcW w:w="3740" w:type="dxa"/>
            <w:tcBorders>
              <w:top w:val="single" w:sz="4" w:space="0" w:color="000000"/>
              <w:left w:val="single" w:sz="4" w:space="0" w:color="000000"/>
              <w:bottom w:val="single" w:sz="4" w:space="0" w:color="000000"/>
            </w:tcBorders>
            <w:shd w:val="clear" w:color="auto" w:fill="60C03A"/>
          </w:tcPr>
          <w:p w14:paraId="7CD6B0DC" w14:textId="77777777" w:rsidR="007467C0" w:rsidRDefault="007467C0" w:rsidP="00170D7D">
            <w:pPr>
              <w:pStyle w:val="TableHeader"/>
            </w:pPr>
            <w:r>
              <w:t>Today Snapshot</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534BD8D7" w14:textId="77777777" w:rsidR="007467C0" w:rsidRDefault="007467C0" w:rsidP="00170D7D">
            <w:pPr>
              <w:pStyle w:val="TableHeader"/>
            </w:pPr>
            <w:r>
              <w:t>Description</w:t>
            </w:r>
          </w:p>
        </w:tc>
      </w:tr>
      <w:tr w:rsidR="007467C0" w14:paraId="73FCE115" w14:textId="77777777" w:rsidTr="006271D1">
        <w:trPr>
          <w:cantSplit/>
        </w:trPr>
        <w:tc>
          <w:tcPr>
            <w:tcW w:w="3740" w:type="dxa"/>
            <w:tcBorders>
              <w:top w:val="single" w:sz="4" w:space="0" w:color="000000"/>
              <w:left w:val="single" w:sz="4" w:space="0" w:color="000000"/>
              <w:bottom w:val="single" w:sz="4" w:space="0" w:color="000000"/>
            </w:tcBorders>
          </w:tcPr>
          <w:p w14:paraId="3693EC2D" w14:textId="77777777" w:rsidR="007467C0" w:rsidRPr="00E2713D" w:rsidRDefault="007467C0" w:rsidP="00E2713D">
            <w:pPr>
              <w:pStyle w:val="TableBody"/>
              <w:rPr>
                <w:b/>
                <w:bCs/>
              </w:rPr>
            </w:pPr>
            <w:r w:rsidRPr="00E2713D">
              <w:rPr>
                <w:b/>
                <w:bCs/>
              </w:rPr>
              <w:t>Last Load for Vault Balances</w:t>
            </w:r>
          </w:p>
          <w:p w14:paraId="63D844C0" w14:textId="77777777" w:rsidR="007467C0" w:rsidRPr="00DC5C89" w:rsidRDefault="007467C0" w:rsidP="00E2713D">
            <w:pPr>
              <w:pStyle w:val="TableBody"/>
            </w:pPr>
          </w:p>
        </w:tc>
        <w:tc>
          <w:tcPr>
            <w:tcW w:w="4335" w:type="dxa"/>
            <w:tcBorders>
              <w:top w:val="single" w:sz="4" w:space="0" w:color="000000"/>
              <w:left w:val="single" w:sz="4" w:space="0" w:color="000000"/>
              <w:bottom w:val="single" w:sz="4" w:space="0" w:color="000000"/>
              <w:right w:val="single" w:sz="4" w:space="0" w:color="000000"/>
            </w:tcBorders>
          </w:tcPr>
          <w:p w14:paraId="7AD261BF" w14:textId="645EF7D2" w:rsidR="007467C0" w:rsidRDefault="007467C0" w:rsidP="00E2713D">
            <w:pPr>
              <w:pStyle w:val="TableBody"/>
              <w:rPr>
                <w:bCs/>
              </w:rPr>
            </w:pPr>
            <w:r>
              <w:t xml:space="preserve">This section displays when balances were last loaded for the </w:t>
            </w:r>
            <w:r w:rsidR="00E6108F">
              <w:t>C</w:t>
            </w:r>
            <w:r>
              <w:t xml:space="preserve">ashpoints assigned to the current user. The list is organized by date and groups the </w:t>
            </w:r>
            <w:r w:rsidR="00E6108F">
              <w:t>C</w:t>
            </w:r>
            <w:r>
              <w:t>ashpoints by the last day they had balances loaded. Clicking on a link for a particular date will launch the last load snapshot report.</w:t>
            </w:r>
          </w:p>
        </w:tc>
      </w:tr>
      <w:tr w:rsidR="007467C0" w14:paraId="420109A5" w14:textId="77777777" w:rsidTr="006271D1">
        <w:trPr>
          <w:cantSplit/>
        </w:trPr>
        <w:tc>
          <w:tcPr>
            <w:tcW w:w="3740" w:type="dxa"/>
            <w:tcBorders>
              <w:top w:val="single" w:sz="4" w:space="0" w:color="000000"/>
              <w:left w:val="single" w:sz="4" w:space="0" w:color="000000"/>
              <w:bottom w:val="single" w:sz="4" w:space="0" w:color="000000"/>
            </w:tcBorders>
          </w:tcPr>
          <w:p w14:paraId="4753D6D8" w14:textId="77777777" w:rsidR="007467C0" w:rsidRPr="00E2713D" w:rsidRDefault="007467C0" w:rsidP="00E2713D">
            <w:pPr>
              <w:pStyle w:val="TableBody"/>
              <w:rPr>
                <w:b/>
                <w:bCs/>
              </w:rPr>
            </w:pPr>
            <w:r w:rsidRPr="00E2713D">
              <w:rPr>
                <w:b/>
                <w:bCs/>
              </w:rPr>
              <w:lastRenderedPageBreak/>
              <w:t>Vault Recommendations Today</w:t>
            </w:r>
          </w:p>
        </w:tc>
        <w:tc>
          <w:tcPr>
            <w:tcW w:w="4335" w:type="dxa"/>
            <w:tcBorders>
              <w:top w:val="single" w:sz="4" w:space="0" w:color="000000"/>
              <w:left w:val="single" w:sz="4" w:space="0" w:color="000000"/>
              <w:bottom w:val="single" w:sz="4" w:space="0" w:color="000000"/>
              <w:right w:val="single" w:sz="4" w:space="0" w:color="000000"/>
            </w:tcBorders>
          </w:tcPr>
          <w:p w14:paraId="7665EBD1" w14:textId="111B5846" w:rsidR="007467C0" w:rsidRDefault="00E6108F" w:rsidP="00E2713D">
            <w:pPr>
              <w:pStyle w:val="TableBody"/>
            </w:pPr>
            <w:commentRangeStart w:id="524"/>
            <w:r>
              <w:t xml:space="preserve">The </w:t>
            </w:r>
            <w:r w:rsidR="007467C0">
              <w:t xml:space="preserve">Ordering Status screen displays a graphical indicator of the status of the current day’s orders. </w:t>
            </w:r>
            <w:commentRangeStart w:id="525"/>
            <w:r w:rsidR="007467C0">
              <w:t>Clicking on any of the hyperlinks</w:t>
            </w:r>
            <w:commentRangeEnd w:id="525"/>
            <w:r w:rsidR="00EB04FB">
              <w:rPr>
                <w:rStyle w:val="CommentReference"/>
                <w:rFonts w:ascii="Calibri" w:hAnsi="Calibri"/>
                <w:lang w:val="en-US" w:bidi="en-US"/>
              </w:rPr>
              <w:commentReference w:id="525"/>
            </w:r>
            <w:r w:rsidR="007467C0">
              <w:t xml:space="preserve"> will take the user to the Orders Page. (See: </w:t>
            </w:r>
            <w:r w:rsidR="00A163D8" w:rsidRPr="004715E8">
              <w:rPr>
                <w:color w:val="4472C4" w:themeColor="accent1"/>
              </w:rPr>
              <w:fldChar w:fldCharType="begin"/>
            </w:r>
            <w:r w:rsidR="00A163D8" w:rsidRPr="004715E8">
              <w:rPr>
                <w:color w:val="4472C4" w:themeColor="accent1"/>
              </w:rPr>
              <w:instrText xml:space="preserve"> REF _Ref245722651 \h </w:instrText>
            </w:r>
            <w:r w:rsidR="00A163D8" w:rsidRPr="004715E8">
              <w:rPr>
                <w:color w:val="4472C4" w:themeColor="accent1"/>
              </w:rPr>
            </w:r>
            <w:r w:rsidR="00A163D8" w:rsidRPr="004715E8">
              <w:rPr>
                <w:color w:val="4472C4" w:themeColor="accent1"/>
              </w:rPr>
              <w:fldChar w:fldCharType="separate"/>
            </w:r>
            <w:r w:rsidR="00A163D8" w:rsidRPr="004715E8">
              <w:rPr>
                <w:color w:val="4472C4" w:themeColor="accent1"/>
              </w:rPr>
              <w:t>Vault Orders</w:t>
            </w:r>
            <w:r w:rsidR="00A163D8" w:rsidRPr="004715E8">
              <w:rPr>
                <w:color w:val="4472C4" w:themeColor="accent1"/>
              </w:rPr>
              <w:fldChar w:fldCharType="end"/>
            </w:r>
            <w:r w:rsidR="007467C0">
              <w:fldChar w:fldCharType="begin"/>
            </w:r>
            <w:r w:rsidR="007467C0">
              <w:instrText xml:space="preserve"> REF Ref_todayorders \h </w:instrText>
            </w:r>
            <w:r w:rsidR="00E2713D">
              <w:instrText xml:space="preserve"> \* MERGEFORMAT </w:instrText>
            </w:r>
            <w:r w:rsidR="00EC4396">
              <w:fldChar w:fldCharType="separate"/>
            </w:r>
            <w:r w:rsidR="007467C0">
              <w:fldChar w:fldCharType="end"/>
            </w:r>
            <w:r w:rsidR="007467C0">
              <w:t>). The right side of this section shows:</w:t>
            </w:r>
            <w:commentRangeEnd w:id="524"/>
            <w:r w:rsidR="00EC4396">
              <w:rPr>
                <w:rStyle w:val="CommentReference"/>
                <w:rFonts w:ascii="Calibri" w:hAnsi="Calibri"/>
                <w:lang w:val="en-US" w:bidi="en-US"/>
              </w:rPr>
              <w:commentReference w:id="524"/>
            </w:r>
          </w:p>
          <w:p w14:paraId="3F14987A" w14:textId="76FB95D5" w:rsidR="007467C0" w:rsidRDefault="007467C0" w:rsidP="00E2713D">
            <w:pPr>
              <w:pStyle w:val="TableListBullet"/>
            </w:pPr>
            <w:r>
              <w:rPr>
                <w:b/>
              </w:rPr>
              <w:t xml:space="preserve">Total Number of Recommendations for Today - </w:t>
            </w:r>
            <w:r>
              <w:t xml:space="preserve">The Total Number of Cashpoints, assigned to this user, which </w:t>
            </w:r>
            <w:r w:rsidR="00E6108F">
              <w:t xml:space="preserve">has </w:t>
            </w:r>
            <w:r>
              <w:t xml:space="preserve">recommendations that were produced for the day. </w:t>
            </w:r>
            <w:r w:rsidR="00844B4D" w:rsidRPr="00B257B6">
              <w:rPr>
                <w:b/>
                <w:bCs/>
                <w:u w:val="single"/>
              </w:rPr>
              <w:t>E</w:t>
            </w:r>
            <w:r w:rsidRPr="00B257B6">
              <w:rPr>
                <w:b/>
                <w:bCs/>
                <w:u w:val="single"/>
              </w:rPr>
              <w:t>xample,</w:t>
            </w:r>
            <w:r>
              <w:t xml:space="preserve"> if there was only one Cashpoint in the system and that one Cashpoint had 10 recommendations, then this field would display 1.</w:t>
            </w:r>
          </w:p>
          <w:p w14:paraId="142A5B5C" w14:textId="5384D995" w:rsidR="007467C0" w:rsidRDefault="007467C0" w:rsidP="00E2713D">
            <w:pPr>
              <w:pStyle w:val="TableListBullet"/>
            </w:pPr>
            <w:r>
              <w:rPr>
                <w:b/>
              </w:rPr>
              <w:t xml:space="preserve">Recommendations remaining to be processed – </w:t>
            </w:r>
            <w:r>
              <w:t xml:space="preserve">This number is the number of Cashpoints, assigned to this user, which </w:t>
            </w:r>
            <w:r w:rsidR="00E6108F">
              <w:t xml:space="preserve">has </w:t>
            </w:r>
            <w:r>
              <w:t xml:space="preserve">recommendations that still need to be processed.  If a Cashpoint has more than one recommendation and some or all of those recommendations are still open, then the indicator will still count that Cashpoint as </w:t>
            </w:r>
            <w:r w:rsidRPr="00B257B6">
              <w:rPr>
                <w:b/>
                <w:bCs/>
              </w:rPr>
              <w:t>“remaining to be processed”</w:t>
            </w:r>
            <w:r>
              <w:t>.</w:t>
            </w:r>
          </w:p>
          <w:p w14:paraId="37FFA67F" w14:textId="17A4DABF" w:rsidR="007467C0" w:rsidRDefault="007467C0" w:rsidP="00E2713D">
            <w:pPr>
              <w:pStyle w:val="TableListBullet"/>
            </w:pPr>
            <w:r>
              <w:rPr>
                <w:b/>
              </w:rPr>
              <w:t>Recommendations that have been ordered –</w:t>
            </w:r>
            <w:r>
              <w:t xml:space="preserve"> This number is the number of Cashpoints, assigned to this user, which </w:t>
            </w:r>
            <w:r w:rsidR="00E6108F">
              <w:t xml:space="preserve">has </w:t>
            </w:r>
            <w:r>
              <w:t>all their recommendations committed.</w:t>
            </w:r>
          </w:p>
          <w:p w14:paraId="65A33A50" w14:textId="77777777" w:rsidR="007467C0" w:rsidRDefault="007467C0" w:rsidP="00E2713D">
            <w:pPr>
              <w:pStyle w:val="TableBody"/>
            </w:pPr>
            <w:r>
              <w:t>The graphic represents the total number of Cashpoints with recommendations. The Red area indicates Open Recommendations and the Green, committed recommendations.</w:t>
            </w:r>
          </w:p>
        </w:tc>
      </w:tr>
      <w:tr w:rsidR="007467C0" w14:paraId="41D028B9" w14:textId="77777777" w:rsidTr="006271D1">
        <w:trPr>
          <w:cantSplit/>
        </w:trPr>
        <w:tc>
          <w:tcPr>
            <w:tcW w:w="3740" w:type="dxa"/>
            <w:tcBorders>
              <w:top w:val="single" w:sz="4" w:space="0" w:color="000000"/>
              <w:left w:val="single" w:sz="4" w:space="0" w:color="000000"/>
              <w:bottom w:val="single" w:sz="4" w:space="0" w:color="000000"/>
            </w:tcBorders>
          </w:tcPr>
          <w:p w14:paraId="3CDBDF13" w14:textId="77777777" w:rsidR="007467C0" w:rsidRPr="00E2713D" w:rsidRDefault="007467C0" w:rsidP="00E2713D">
            <w:pPr>
              <w:pStyle w:val="TableBody"/>
              <w:rPr>
                <w:b/>
                <w:bCs/>
              </w:rPr>
            </w:pPr>
            <w:r w:rsidRPr="00E2713D">
              <w:rPr>
                <w:b/>
                <w:bCs/>
              </w:rPr>
              <w:t>Last Load Balance Amounts</w:t>
            </w:r>
          </w:p>
        </w:tc>
        <w:tc>
          <w:tcPr>
            <w:tcW w:w="4335" w:type="dxa"/>
            <w:tcBorders>
              <w:top w:val="single" w:sz="4" w:space="0" w:color="000000"/>
              <w:left w:val="single" w:sz="4" w:space="0" w:color="000000"/>
              <w:bottom w:val="single" w:sz="4" w:space="0" w:color="000000"/>
              <w:right w:val="single" w:sz="4" w:space="0" w:color="000000"/>
            </w:tcBorders>
          </w:tcPr>
          <w:p w14:paraId="5A09B777" w14:textId="77777777" w:rsidR="007467C0" w:rsidRPr="00BA6CD2" w:rsidRDefault="007467C0" w:rsidP="00E2713D">
            <w:pPr>
              <w:pStyle w:val="TableBody"/>
              <w:rPr>
                <w:b/>
                <w:lang w:eastAsia="ar-SA"/>
              </w:rPr>
            </w:pPr>
            <w:r>
              <w:t>Displays last loaded balance information by Currency, Denomination and Note Quality</w:t>
            </w:r>
          </w:p>
        </w:tc>
      </w:tr>
      <w:tr w:rsidR="007467C0" w14:paraId="0A07601D" w14:textId="77777777" w:rsidTr="006271D1">
        <w:trPr>
          <w:cantSplit/>
        </w:trPr>
        <w:tc>
          <w:tcPr>
            <w:tcW w:w="3740" w:type="dxa"/>
            <w:tcBorders>
              <w:top w:val="single" w:sz="4" w:space="0" w:color="000000"/>
              <w:left w:val="single" w:sz="4" w:space="0" w:color="000000"/>
              <w:bottom w:val="single" w:sz="4" w:space="0" w:color="000000"/>
            </w:tcBorders>
          </w:tcPr>
          <w:p w14:paraId="69B70889" w14:textId="77777777" w:rsidR="007467C0" w:rsidRPr="00E2713D" w:rsidRDefault="007467C0" w:rsidP="00E2713D">
            <w:pPr>
              <w:pStyle w:val="TableBody"/>
              <w:rPr>
                <w:b/>
                <w:bCs/>
                <w:lang w:eastAsia="ar-SA"/>
              </w:rPr>
            </w:pPr>
            <w:r w:rsidRPr="00E2713D">
              <w:rPr>
                <w:b/>
                <w:bCs/>
                <w:lang w:eastAsia="ar-SA"/>
              </w:rPr>
              <w:lastRenderedPageBreak/>
              <w:t>Vault Orders Placed Today</w:t>
            </w:r>
          </w:p>
        </w:tc>
        <w:tc>
          <w:tcPr>
            <w:tcW w:w="4335" w:type="dxa"/>
            <w:tcBorders>
              <w:top w:val="single" w:sz="4" w:space="0" w:color="000000"/>
              <w:left w:val="single" w:sz="4" w:space="0" w:color="000000"/>
              <w:bottom w:val="single" w:sz="4" w:space="0" w:color="000000"/>
              <w:right w:val="single" w:sz="4" w:space="0" w:color="000000"/>
            </w:tcBorders>
          </w:tcPr>
          <w:p w14:paraId="2DCF6CFA" w14:textId="1B8BA171" w:rsidR="007467C0" w:rsidRPr="00CE77F4" w:rsidRDefault="007467C0" w:rsidP="00E2713D">
            <w:pPr>
              <w:pStyle w:val="TableBody"/>
              <w:rPr>
                <w:lang w:val="en-US"/>
              </w:rPr>
            </w:pPr>
            <w:r>
              <w:rPr>
                <w:lang w:val="en-US"/>
              </w:rPr>
              <w:t xml:space="preserve">This </w:t>
            </w:r>
            <w:r w:rsidR="00143CB1">
              <w:rPr>
                <w:lang w:val="en-US"/>
              </w:rPr>
              <w:t>part</w:t>
            </w:r>
            <w:r>
              <w:t xml:space="preserve"> informs about the orders already committed, overridden or manually created for </w:t>
            </w:r>
            <w:r w:rsidR="00E6108F">
              <w:rPr>
                <w:lang w:val="en-US"/>
              </w:rPr>
              <w:t>C</w:t>
            </w:r>
            <w:r>
              <w:rPr>
                <w:lang w:val="en-US"/>
              </w:rPr>
              <w:t>ashpoints</w:t>
            </w:r>
            <w:r>
              <w:t>.</w:t>
            </w:r>
          </w:p>
          <w:p w14:paraId="09947A4E" w14:textId="1C60A7A1" w:rsidR="007467C0" w:rsidRDefault="007467C0" w:rsidP="00E2713D">
            <w:pPr>
              <w:pStyle w:val="TableBody"/>
            </w:pPr>
            <w:r>
              <w:t>The information show</w:t>
            </w:r>
            <w:r w:rsidR="00E6108F">
              <w:t>n</w:t>
            </w:r>
            <w:r>
              <w:t xml:space="preserve"> in this section has details about the orders by Currency</w:t>
            </w:r>
            <w:r>
              <w:rPr>
                <w:lang w:val="en-US"/>
              </w:rPr>
              <w:t>,</w:t>
            </w:r>
            <w:r>
              <w:t xml:space="preserve"> Service Type</w:t>
            </w:r>
            <w:r>
              <w:rPr>
                <w:lang w:val="en-US"/>
              </w:rPr>
              <w:t>, and Funding Source</w:t>
            </w:r>
            <w:r>
              <w:t>. The Service Types are as follows:</w:t>
            </w:r>
          </w:p>
          <w:p w14:paraId="2024C0C1" w14:textId="77777777" w:rsidR="007467C0" w:rsidRDefault="007467C0" w:rsidP="00E2713D">
            <w:pPr>
              <w:pStyle w:val="TableListBullet"/>
            </w:pPr>
            <w:r w:rsidRPr="00671278">
              <w:rPr>
                <w:b/>
                <w:bCs/>
              </w:rPr>
              <w:t>Planned –</w:t>
            </w:r>
            <w:r>
              <w:t xml:space="preserve"> Normal Deliveries and Returns</w:t>
            </w:r>
          </w:p>
          <w:p w14:paraId="3D036B5A" w14:textId="77777777" w:rsidR="007467C0" w:rsidRDefault="007467C0" w:rsidP="00E2713D">
            <w:pPr>
              <w:pStyle w:val="TableListBullet"/>
            </w:pPr>
            <w:r w:rsidRPr="00671278">
              <w:rPr>
                <w:b/>
                <w:bCs/>
              </w:rPr>
              <w:t>Unplanned –</w:t>
            </w:r>
            <w:r>
              <w:t xml:space="preserve"> Deliveries that fall outside of the regular lead times for Normal Deliveries</w:t>
            </w:r>
          </w:p>
          <w:p w14:paraId="473A4139" w14:textId="77777777" w:rsidR="007467C0" w:rsidRPr="00671278" w:rsidRDefault="007467C0" w:rsidP="00E2713D">
            <w:pPr>
              <w:pStyle w:val="TableBody"/>
              <w:rPr>
                <w:b/>
                <w:bCs/>
              </w:rPr>
            </w:pPr>
            <w:r w:rsidRPr="00671278">
              <w:rPr>
                <w:b/>
                <w:bCs/>
              </w:rPr>
              <w:t>Funding Source options include:</w:t>
            </w:r>
          </w:p>
          <w:p w14:paraId="20E50645" w14:textId="77777777" w:rsidR="007467C0" w:rsidRDefault="007467C0" w:rsidP="00E2713D">
            <w:pPr>
              <w:pStyle w:val="TableListBullet"/>
            </w:pPr>
            <w:r>
              <w:t>Central Bank</w:t>
            </w:r>
          </w:p>
          <w:p w14:paraId="0D2E4163" w14:textId="77777777" w:rsidR="007467C0" w:rsidRDefault="007467C0" w:rsidP="00E2713D">
            <w:pPr>
              <w:pStyle w:val="TableListBullet"/>
            </w:pPr>
            <w:r>
              <w:t>In-Network Vaults</w:t>
            </w:r>
          </w:p>
          <w:p w14:paraId="428F2EE8" w14:textId="77777777" w:rsidR="007467C0" w:rsidRPr="00CE77F4" w:rsidRDefault="007467C0" w:rsidP="00E2713D">
            <w:pPr>
              <w:pStyle w:val="TableListBullet"/>
            </w:pPr>
            <w:r>
              <w:t>External Funding Source</w:t>
            </w:r>
          </w:p>
        </w:tc>
      </w:tr>
      <w:tr w:rsidR="007467C0" w14:paraId="1B4938A7" w14:textId="77777777" w:rsidTr="006271D1">
        <w:trPr>
          <w:cantSplit/>
        </w:trPr>
        <w:tc>
          <w:tcPr>
            <w:tcW w:w="3740" w:type="dxa"/>
            <w:tcBorders>
              <w:top w:val="single" w:sz="4" w:space="0" w:color="000000"/>
              <w:left w:val="single" w:sz="4" w:space="0" w:color="000000"/>
              <w:bottom w:val="single" w:sz="4" w:space="0" w:color="000000"/>
            </w:tcBorders>
          </w:tcPr>
          <w:p w14:paraId="57FEE63E" w14:textId="77777777" w:rsidR="007467C0" w:rsidRPr="00E2713D" w:rsidRDefault="007467C0" w:rsidP="00E2713D">
            <w:pPr>
              <w:pStyle w:val="TableBody"/>
              <w:rPr>
                <w:b/>
                <w:bCs/>
                <w:lang w:eastAsia="ar-SA"/>
              </w:rPr>
            </w:pPr>
            <w:r w:rsidRPr="00E2713D">
              <w:rPr>
                <w:b/>
                <w:bCs/>
                <w:lang w:eastAsia="ar-SA"/>
              </w:rPr>
              <w:t>Cash In &amp; Cash Out Processing Planned for Today</w:t>
            </w:r>
          </w:p>
        </w:tc>
        <w:tc>
          <w:tcPr>
            <w:tcW w:w="4335" w:type="dxa"/>
            <w:tcBorders>
              <w:top w:val="single" w:sz="4" w:space="0" w:color="000000"/>
              <w:left w:val="single" w:sz="4" w:space="0" w:color="000000"/>
              <w:bottom w:val="single" w:sz="4" w:space="0" w:color="000000"/>
              <w:right w:val="single" w:sz="4" w:space="0" w:color="000000"/>
            </w:tcBorders>
          </w:tcPr>
          <w:p w14:paraId="68D3AAB8" w14:textId="77777777" w:rsidR="007467C0" w:rsidRPr="00CE77F4" w:rsidRDefault="007467C0" w:rsidP="00E2713D">
            <w:pPr>
              <w:pStyle w:val="TableBody"/>
            </w:pPr>
            <w:r>
              <w:t>Currency-total Detail of Cash-In and Cash-Out by Cashpoint Types ATM, Branch, Commercials, and In-Network Child Vaults. These are cashpoint types funded by and returning residual cash to Vaults managed by OptiVault</w:t>
            </w:r>
          </w:p>
        </w:tc>
      </w:tr>
      <w:tr w:rsidR="007467C0" w14:paraId="5FCBB8A5" w14:textId="77777777" w:rsidTr="006271D1">
        <w:trPr>
          <w:cantSplit/>
        </w:trPr>
        <w:tc>
          <w:tcPr>
            <w:tcW w:w="3740" w:type="dxa"/>
            <w:tcBorders>
              <w:top w:val="single" w:sz="4" w:space="0" w:color="000000"/>
              <w:left w:val="single" w:sz="4" w:space="0" w:color="000000"/>
              <w:bottom w:val="single" w:sz="4" w:space="0" w:color="000000"/>
            </w:tcBorders>
          </w:tcPr>
          <w:p w14:paraId="630F100B" w14:textId="77777777" w:rsidR="007467C0" w:rsidRPr="00E2713D" w:rsidRDefault="007467C0" w:rsidP="00E2713D">
            <w:pPr>
              <w:pStyle w:val="TableBody"/>
              <w:rPr>
                <w:b/>
                <w:bCs/>
                <w:lang w:eastAsia="ar-SA"/>
              </w:rPr>
            </w:pPr>
            <w:r w:rsidRPr="00E2713D">
              <w:rPr>
                <w:b/>
                <w:bCs/>
                <w:lang w:eastAsia="ar-SA"/>
              </w:rPr>
              <w:t>To Do List</w:t>
            </w:r>
          </w:p>
        </w:tc>
        <w:tc>
          <w:tcPr>
            <w:tcW w:w="4335" w:type="dxa"/>
            <w:tcBorders>
              <w:top w:val="single" w:sz="4" w:space="0" w:color="000000"/>
              <w:left w:val="single" w:sz="4" w:space="0" w:color="000000"/>
              <w:bottom w:val="single" w:sz="4" w:space="0" w:color="000000"/>
              <w:right w:val="single" w:sz="4" w:space="0" w:color="000000"/>
            </w:tcBorders>
          </w:tcPr>
          <w:p w14:paraId="6FF687FC" w14:textId="642AC9A8" w:rsidR="007467C0" w:rsidRDefault="007467C0" w:rsidP="00F270BD">
            <w:pPr>
              <w:pStyle w:val="TableBody"/>
            </w:pPr>
            <w:r>
              <w:t>The To-Do List is a daily checklist of the processes or tasks to be executed on a daily basis by the users. See</w:t>
            </w:r>
            <w:r>
              <w:rPr>
                <w:color w:val="365F91"/>
              </w:rPr>
              <w:t xml:space="preserve"> </w:t>
            </w:r>
            <w:r w:rsidRPr="00F270BD">
              <w:rPr>
                <w:color w:val="4472C4" w:themeColor="accent1"/>
              </w:rPr>
              <w:fldChar w:fldCharType="begin"/>
            </w:r>
            <w:r w:rsidRPr="00F270BD">
              <w:rPr>
                <w:color w:val="4472C4" w:themeColor="accent1"/>
              </w:rPr>
              <w:instrText xml:space="preserve"> REF _Ref221514354 \h </w:instrText>
            </w:r>
            <w:r w:rsidR="00E2713D" w:rsidRPr="00F270BD">
              <w:rPr>
                <w:color w:val="4472C4" w:themeColor="accent1"/>
              </w:rPr>
              <w:instrText xml:space="preserve"> \* MERGEFORMAT </w:instrText>
            </w:r>
            <w:r w:rsidRPr="00F270BD">
              <w:rPr>
                <w:color w:val="4472C4" w:themeColor="accent1"/>
              </w:rPr>
            </w:r>
            <w:r w:rsidRPr="00F270BD">
              <w:rPr>
                <w:color w:val="4472C4" w:themeColor="accent1"/>
              </w:rPr>
              <w:fldChar w:fldCharType="separate"/>
            </w:r>
            <w:r w:rsidRPr="00F270BD">
              <w:rPr>
                <w:color w:val="4472C4" w:themeColor="accent1"/>
              </w:rPr>
              <w:t>Snapshot</w:t>
            </w:r>
            <w:r w:rsidRPr="00F270BD">
              <w:rPr>
                <w:rFonts w:ascii="Wingdings" w:hAnsi="Wingdings"/>
                <w:color w:val="4472C4" w:themeColor="accent1"/>
              </w:rPr>
              <w:t></w:t>
            </w:r>
            <w:r w:rsidRPr="00F270BD">
              <w:rPr>
                <w:color w:val="4472C4" w:themeColor="accent1"/>
              </w:rPr>
              <w:t>To Do List</w:t>
            </w:r>
            <w:r w:rsidRPr="00F270BD">
              <w:rPr>
                <w:color w:val="4472C4" w:themeColor="accent1"/>
              </w:rPr>
              <w:fldChar w:fldCharType="end"/>
            </w:r>
            <w:r w:rsidRPr="00F270BD">
              <w:rPr>
                <w:color w:val="4472C4" w:themeColor="accent1"/>
              </w:rPr>
              <w:t xml:space="preserve"> </w:t>
            </w:r>
            <w:r>
              <w:t>in more detail.</w:t>
            </w:r>
          </w:p>
        </w:tc>
      </w:tr>
    </w:tbl>
    <w:p w14:paraId="72999BE0" w14:textId="77777777" w:rsidR="007467C0" w:rsidRDefault="007467C0" w:rsidP="007467C0"/>
    <w:p w14:paraId="09FDD98A" w14:textId="77777777" w:rsidR="007467C0" w:rsidRDefault="007467C0" w:rsidP="007467C0">
      <w:pPr>
        <w:pStyle w:val="Heading3"/>
      </w:pPr>
      <w:bookmarkStart w:id="526" w:name="_Ref221514354"/>
      <w:bookmarkStart w:id="527" w:name="_Toc401058501"/>
      <w:bookmarkStart w:id="528" w:name="_Toc74556384"/>
      <w:bookmarkStart w:id="529" w:name="_Toc127491573"/>
      <w:bookmarkStart w:id="530" w:name="_Toc128021106"/>
      <w:r>
        <w:t>Snapshot</w:t>
      </w:r>
      <w:r>
        <w:rPr>
          <w:rFonts w:ascii="Wingdings" w:hAnsi="Wingdings"/>
        </w:rPr>
        <w:t></w:t>
      </w:r>
      <w:r>
        <w:t>To Do List</w:t>
      </w:r>
      <w:bookmarkEnd w:id="526"/>
      <w:bookmarkEnd w:id="527"/>
      <w:bookmarkEnd w:id="528"/>
      <w:bookmarkEnd w:id="529"/>
      <w:bookmarkEnd w:id="530"/>
    </w:p>
    <w:p w14:paraId="6A8F2BAB" w14:textId="77777777" w:rsidR="007467C0" w:rsidRDefault="007467C0" w:rsidP="00DE0731">
      <w:pPr>
        <w:pStyle w:val="BodyText"/>
      </w:pPr>
      <w:r>
        <w:t>The To-Do List is used on a daily basis to help perform the processes necessary to complete the orders for all Cashpoints.  The list helps users by providing indicators that show the state of the item to be completed as well as hyperlinks to pages and reports that are used to complete these tasks.</w:t>
      </w:r>
    </w:p>
    <w:p w14:paraId="118B233A" w14:textId="77777777" w:rsidR="007467C0" w:rsidRDefault="007467C0" w:rsidP="007467C0">
      <w:pPr>
        <w:pStyle w:val="Caption"/>
      </w:pPr>
      <w:bookmarkStart w:id="531" w:name="_Toc401058773"/>
      <w:bookmarkStart w:id="532" w:name="_Toc74556451"/>
      <w:bookmarkStart w:id="533" w:name="_Toc128022128"/>
      <w:r>
        <w:lastRenderedPageBreak/>
        <w:t xml:space="preserve">Figure </w:t>
      </w:r>
      <w:r w:rsidRPr="243260EB">
        <w:fldChar w:fldCharType="begin"/>
      </w:r>
      <w:r>
        <w:instrText xml:space="preserve"> SEQ "Figure" \*Arabic </w:instrText>
      </w:r>
      <w:r w:rsidRPr="243260EB">
        <w:fldChar w:fldCharType="separate"/>
      </w:r>
      <w:r>
        <w:rPr>
          <w:noProof/>
        </w:rPr>
        <w:t>19</w:t>
      </w:r>
      <w:r w:rsidRPr="243260EB">
        <w:rPr>
          <w:noProof/>
        </w:rPr>
        <w:fldChar w:fldCharType="end"/>
      </w:r>
      <w:r>
        <w:t>: To Do List</w:t>
      </w:r>
      <w:bookmarkEnd w:id="531"/>
      <w:bookmarkEnd w:id="532"/>
      <w:bookmarkEnd w:id="533"/>
    </w:p>
    <w:p w14:paraId="21D33553" w14:textId="77777777" w:rsidR="007467C0" w:rsidRDefault="007467C0" w:rsidP="007467C0">
      <w:pPr>
        <w:keepNext/>
        <w:jc w:val="center"/>
      </w:pPr>
      <w:r>
        <w:rPr>
          <w:noProof/>
        </w:rPr>
        <w:drawing>
          <wp:inline distT="0" distB="0" distL="0" distR="0" wp14:anchorId="02FFB9BF" wp14:editId="67D9481A">
            <wp:extent cx="2105025" cy="3495675"/>
            <wp:effectExtent l="76200" t="76200" r="142875" b="142875"/>
            <wp:docPr id="1072535667" name="Picture 107253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105025" cy="3495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3EB16F0B" w14:textId="77777777" w:rsidR="007467C0" w:rsidRDefault="007467C0" w:rsidP="007467C0">
      <w:pPr>
        <w:pStyle w:val="Caption"/>
      </w:pPr>
      <w:bookmarkStart w:id="534" w:name="_Toc401058924"/>
      <w:bookmarkStart w:id="535" w:name="_Toc74556675"/>
      <w:r>
        <w:t xml:space="preserve">Table </w:t>
      </w:r>
      <w:r>
        <w:fldChar w:fldCharType="begin"/>
      </w:r>
      <w:r>
        <w:instrText xml:space="preserve"> SEQ "Table" \*Arabic </w:instrText>
      </w:r>
      <w:r>
        <w:fldChar w:fldCharType="separate"/>
      </w:r>
      <w:r>
        <w:rPr>
          <w:noProof/>
        </w:rPr>
        <w:t>36</w:t>
      </w:r>
      <w:r>
        <w:rPr>
          <w:noProof/>
        </w:rPr>
        <w:fldChar w:fldCharType="end"/>
      </w:r>
      <w:r>
        <w:t>: To Do List Description</w:t>
      </w:r>
      <w:bookmarkEnd w:id="534"/>
      <w:bookmarkEnd w:id="535"/>
    </w:p>
    <w:tbl>
      <w:tblPr>
        <w:tblW w:w="0" w:type="auto"/>
        <w:tblInd w:w="467" w:type="dxa"/>
        <w:tblLayout w:type="fixed"/>
        <w:tblCellMar>
          <w:left w:w="79" w:type="dxa"/>
          <w:right w:w="79" w:type="dxa"/>
        </w:tblCellMar>
        <w:tblLook w:val="0000" w:firstRow="0" w:lastRow="0" w:firstColumn="0" w:lastColumn="0" w:noHBand="0" w:noVBand="0"/>
      </w:tblPr>
      <w:tblGrid>
        <w:gridCol w:w="2507"/>
        <w:gridCol w:w="5657"/>
      </w:tblGrid>
      <w:tr w:rsidR="007467C0" w14:paraId="6D6486ED" w14:textId="77777777" w:rsidTr="00DE0731">
        <w:trPr>
          <w:trHeight w:val="360"/>
          <w:tblHeader/>
        </w:trPr>
        <w:tc>
          <w:tcPr>
            <w:tcW w:w="2507" w:type="dxa"/>
            <w:tcBorders>
              <w:top w:val="single" w:sz="4" w:space="0" w:color="000000"/>
              <w:left w:val="single" w:sz="4" w:space="0" w:color="000000"/>
              <w:bottom w:val="double" w:sz="1" w:space="0" w:color="000000"/>
            </w:tcBorders>
            <w:shd w:val="clear" w:color="auto" w:fill="60C03A"/>
          </w:tcPr>
          <w:p w14:paraId="37FDD42F" w14:textId="77777777" w:rsidR="007467C0" w:rsidRDefault="007467C0" w:rsidP="00170D7D">
            <w:pPr>
              <w:pStyle w:val="TableHeader"/>
            </w:pPr>
            <w:r>
              <w:t>To Do Item</w:t>
            </w:r>
          </w:p>
        </w:tc>
        <w:tc>
          <w:tcPr>
            <w:tcW w:w="5657" w:type="dxa"/>
            <w:tcBorders>
              <w:top w:val="single" w:sz="4" w:space="0" w:color="000000"/>
              <w:left w:val="single" w:sz="4" w:space="0" w:color="000000"/>
              <w:bottom w:val="double" w:sz="1" w:space="0" w:color="000000"/>
              <w:right w:val="single" w:sz="4" w:space="0" w:color="000000"/>
            </w:tcBorders>
            <w:shd w:val="clear" w:color="auto" w:fill="60C03A"/>
          </w:tcPr>
          <w:p w14:paraId="1FC1EB17" w14:textId="77777777" w:rsidR="007467C0" w:rsidRDefault="007467C0" w:rsidP="00170D7D">
            <w:pPr>
              <w:pStyle w:val="TableHeader"/>
            </w:pPr>
            <w:r>
              <w:t>Description</w:t>
            </w:r>
          </w:p>
        </w:tc>
      </w:tr>
      <w:tr w:rsidR="007467C0" w14:paraId="54D7C12E" w14:textId="77777777" w:rsidTr="00DE0731">
        <w:trPr>
          <w:trHeight w:val="931"/>
        </w:trPr>
        <w:tc>
          <w:tcPr>
            <w:tcW w:w="2507" w:type="dxa"/>
            <w:tcBorders>
              <w:top w:val="single" w:sz="4" w:space="0" w:color="000000"/>
              <w:left w:val="single" w:sz="4" w:space="0" w:color="000000"/>
              <w:bottom w:val="single" w:sz="4" w:space="0" w:color="000000"/>
            </w:tcBorders>
          </w:tcPr>
          <w:p w14:paraId="44992D6E" w14:textId="77777777" w:rsidR="007467C0" w:rsidRPr="00DE0731" w:rsidRDefault="007467C0" w:rsidP="00DE0731">
            <w:pPr>
              <w:pStyle w:val="TableBody"/>
              <w:rPr>
                <w:b/>
                <w:bCs/>
              </w:rPr>
            </w:pPr>
            <w:r w:rsidRPr="00DE0731">
              <w:rPr>
                <w:b/>
                <w:bCs/>
              </w:rPr>
              <w:t>Red Indicator</w:t>
            </w:r>
          </w:p>
        </w:tc>
        <w:tc>
          <w:tcPr>
            <w:tcW w:w="5657" w:type="dxa"/>
            <w:tcBorders>
              <w:top w:val="single" w:sz="4" w:space="0" w:color="000000"/>
              <w:left w:val="single" w:sz="4" w:space="0" w:color="000000"/>
              <w:bottom w:val="single" w:sz="4" w:space="0" w:color="000000"/>
              <w:right w:val="single" w:sz="4" w:space="0" w:color="000000"/>
            </w:tcBorders>
          </w:tcPr>
          <w:p w14:paraId="4370AE33" w14:textId="77777777" w:rsidR="007467C0" w:rsidRDefault="007467C0" w:rsidP="00DE0731">
            <w:pPr>
              <w:pStyle w:val="TableBody"/>
            </w:pPr>
            <w:r>
              <w:t>Indicates there is an issue to be dealt with. For example, balances are too old, there are alerts, ordering for the Cashpoints has not been finished, etc.</w:t>
            </w:r>
          </w:p>
        </w:tc>
      </w:tr>
      <w:tr w:rsidR="007467C0" w14:paraId="48C0C41C" w14:textId="77777777" w:rsidTr="00DE0731">
        <w:trPr>
          <w:trHeight w:val="660"/>
        </w:trPr>
        <w:tc>
          <w:tcPr>
            <w:tcW w:w="2507" w:type="dxa"/>
            <w:tcBorders>
              <w:top w:val="single" w:sz="4" w:space="0" w:color="000000"/>
              <w:left w:val="single" w:sz="4" w:space="0" w:color="000000"/>
              <w:bottom w:val="single" w:sz="4" w:space="0" w:color="000000"/>
            </w:tcBorders>
          </w:tcPr>
          <w:p w14:paraId="741AD5B4" w14:textId="77777777" w:rsidR="007467C0" w:rsidRPr="00DE0731" w:rsidRDefault="007467C0" w:rsidP="00DE0731">
            <w:pPr>
              <w:pStyle w:val="TableBody"/>
              <w:rPr>
                <w:b/>
                <w:bCs/>
              </w:rPr>
            </w:pPr>
            <w:r w:rsidRPr="00DE0731">
              <w:rPr>
                <w:b/>
                <w:bCs/>
              </w:rPr>
              <w:t>Yellow Indicator</w:t>
            </w:r>
          </w:p>
        </w:tc>
        <w:tc>
          <w:tcPr>
            <w:tcW w:w="5657" w:type="dxa"/>
            <w:tcBorders>
              <w:top w:val="single" w:sz="4" w:space="0" w:color="000000"/>
              <w:left w:val="single" w:sz="4" w:space="0" w:color="000000"/>
              <w:bottom w:val="single" w:sz="4" w:space="0" w:color="000000"/>
              <w:right w:val="single" w:sz="4" w:space="0" w:color="000000"/>
            </w:tcBorders>
          </w:tcPr>
          <w:p w14:paraId="44854BFB" w14:textId="6606CE91" w:rsidR="007467C0" w:rsidRDefault="007467C0" w:rsidP="00DE0731">
            <w:pPr>
              <w:pStyle w:val="TableBody"/>
            </w:pPr>
            <w:r>
              <w:t xml:space="preserve">Indicates that the item has been checked but </w:t>
            </w:r>
            <w:r w:rsidR="00E6108F">
              <w:t>some items</w:t>
            </w:r>
            <w:r>
              <w:t xml:space="preserve"> are still warnings that exist.</w:t>
            </w:r>
          </w:p>
        </w:tc>
      </w:tr>
      <w:tr w:rsidR="007467C0" w14:paraId="0B225FD7" w14:textId="77777777" w:rsidTr="00DE0731">
        <w:trPr>
          <w:trHeight w:val="931"/>
        </w:trPr>
        <w:tc>
          <w:tcPr>
            <w:tcW w:w="2507" w:type="dxa"/>
            <w:tcBorders>
              <w:top w:val="single" w:sz="4" w:space="0" w:color="000000"/>
              <w:left w:val="single" w:sz="4" w:space="0" w:color="000000"/>
              <w:bottom w:val="single" w:sz="4" w:space="0" w:color="000000"/>
            </w:tcBorders>
          </w:tcPr>
          <w:p w14:paraId="26303D8A" w14:textId="77777777" w:rsidR="007467C0" w:rsidRPr="00DE0731" w:rsidRDefault="007467C0" w:rsidP="00DE0731">
            <w:pPr>
              <w:pStyle w:val="TableBody"/>
              <w:rPr>
                <w:b/>
                <w:bCs/>
              </w:rPr>
            </w:pPr>
            <w:r w:rsidRPr="00DE0731">
              <w:rPr>
                <w:b/>
                <w:bCs/>
              </w:rPr>
              <w:t>Green Indicator</w:t>
            </w:r>
          </w:p>
        </w:tc>
        <w:tc>
          <w:tcPr>
            <w:tcW w:w="5657" w:type="dxa"/>
            <w:tcBorders>
              <w:top w:val="single" w:sz="4" w:space="0" w:color="000000"/>
              <w:left w:val="single" w:sz="4" w:space="0" w:color="000000"/>
              <w:bottom w:val="single" w:sz="4" w:space="0" w:color="000000"/>
              <w:right w:val="single" w:sz="4" w:space="0" w:color="000000"/>
            </w:tcBorders>
          </w:tcPr>
          <w:p w14:paraId="23B5A908" w14:textId="77777777" w:rsidR="007467C0" w:rsidRDefault="007467C0" w:rsidP="00DE0731">
            <w:pPr>
              <w:pStyle w:val="TableBody"/>
            </w:pPr>
            <w:r>
              <w:t>Indicates that there are no warnings or no actions to be taken.  For example - there are no alerts, no orders to be completed, etc.</w:t>
            </w:r>
          </w:p>
        </w:tc>
      </w:tr>
      <w:tr w:rsidR="007467C0" w14:paraId="16E4CBDF" w14:textId="77777777" w:rsidTr="00DE0731">
        <w:trPr>
          <w:trHeight w:val="1487"/>
        </w:trPr>
        <w:tc>
          <w:tcPr>
            <w:tcW w:w="2507" w:type="dxa"/>
            <w:tcBorders>
              <w:top w:val="single" w:sz="4" w:space="0" w:color="000000"/>
              <w:left w:val="single" w:sz="4" w:space="0" w:color="000000"/>
              <w:bottom w:val="single" w:sz="4" w:space="0" w:color="000000"/>
            </w:tcBorders>
          </w:tcPr>
          <w:p w14:paraId="40C37CF8" w14:textId="77777777" w:rsidR="007467C0" w:rsidRPr="00DE0731" w:rsidRDefault="007467C0" w:rsidP="00DE0731">
            <w:pPr>
              <w:pStyle w:val="TableBody"/>
              <w:rPr>
                <w:b/>
                <w:bCs/>
              </w:rPr>
            </w:pPr>
            <w:r w:rsidRPr="00DE0731">
              <w:rPr>
                <w:b/>
                <w:bCs/>
              </w:rPr>
              <w:t xml:space="preserve">Verify Recommendations Created?   </w:t>
            </w:r>
          </w:p>
        </w:tc>
        <w:tc>
          <w:tcPr>
            <w:tcW w:w="5657" w:type="dxa"/>
            <w:tcBorders>
              <w:top w:val="single" w:sz="4" w:space="0" w:color="000000"/>
              <w:left w:val="single" w:sz="4" w:space="0" w:color="000000"/>
              <w:bottom w:val="single" w:sz="4" w:space="0" w:color="000000"/>
              <w:right w:val="single" w:sz="4" w:space="0" w:color="000000"/>
            </w:tcBorders>
          </w:tcPr>
          <w:p w14:paraId="269E02F9" w14:textId="2FF6AAE8" w:rsidR="007467C0" w:rsidRPr="00DE0731" w:rsidRDefault="007467C0" w:rsidP="00DE0731">
            <w:pPr>
              <w:pStyle w:val="TableBody"/>
            </w:pPr>
            <w:r w:rsidRPr="00126712">
              <w:rPr>
                <w:b/>
                <w:bCs/>
              </w:rPr>
              <w:t>Red -</w:t>
            </w:r>
            <w:r w:rsidRPr="00DE0731">
              <w:t xml:space="preserve"> Indicates there was an error when running recommendations. This could apply to all </w:t>
            </w:r>
            <w:r w:rsidR="00E6108F">
              <w:t>C</w:t>
            </w:r>
            <w:r w:rsidRPr="00DE0731">
              <w:t>ashpoints or just one.</w:t>
            </w:r>
            <w:r w:rsidRPr="00DE0731">
              <w:br/>
            </w:r>
            <w:r w:rsidRPr="00126712">
              <w:rPr>
                <w:b/>
                <w:bCs/>
              </w:rPr>
              <w:t xml:space="preserve">Green - </w:t>
            </w:r>
            <w:r w:rsidRPr="00DE0731">
              <w:t xml:space="preserve">There are no errors </w:t>
            </w:r>
            <w:r w:rsidR="00E6108F">
              <w:t>in</w:t>
            </w:r>
            <w:r w:rsidR="00E6108F" w:rsidRPr="00DE0731">
              <w:t xml:space="preserve"> </w:t>
            </w:r>
            <w:r w:rsidRPr="00DE0731">
              <w:t>the recommendation process.</w:t>
            </w:r>
          </w:p>
        </w:tc>
      </w:tr>
      <w:tr w:rsidR="007467C0" w14:paraId="6C59EBDD" w14:textId="77777777" w:rsidTr="00DE0731">
        <w:trPr>
          <w:trHeight w:val="1201"/>
        </w:trPr>
        <w:tc>
          <w:tcPr>
            <w:tcW w:w="2507" w:type="dxa"/>
            <w:tcBorders>
              <w:top w:val="single" w:sz="4" w:space="0" w:color="000000"/>
              <w:left w:val="single" w:sz="4" w:space="0" w:color="000000"/>
              <w:bottom w:val="single" w:sz="4" w:space="0" w:color="000000"/>
            </w:tcBorders>
          </w:tcPr>
          <w:p w14:paraId="626DF371" w14:textId="77777777" w:rsidR="007467C0" w:rsidRPr="00DE0731" w:rsidRDefault="007467C0" w:rsidP="00DE0731">
            <w:pPr>
              <w:pStyle w:val="TableBody"/>
              <w:rPr>
                <w:b/>
                <w:bCs/>
                <w:lang w:val="en-US"/>
              </w:rPr>
            </w:pPr>
            <w:r w:rsidRPr="00DE0731">
              <w:rPr>
                <w:b/>
                <w:bCs/>
                <w:lang w:val="en-US"/>
              </w:rPr>
              <w:t>Verify Aggregation Results?</w:t>
            </w:r>
          </w:p>
        </w:tc>
        <w:tc>
          <w:tcPr>
            <w:tcW w:w="5657" w:type="dxa"/>
            <w:tcBorders>
              <w:top w:val="single" w:sz="4" w:space="0" w:color="000000"/>
              <w:left w:val="single" w:sz="4" w:space="0" w:color="000000"/>
              <w:bottom w:val="single" w:sz="4" w:space="0" w:color="000000"/>
              <w:right w:val="single" w:sz="4" w:space="0" w:color="000000"/>
            </w:tcBorders>
          </w:tcPr>
          <w:p w14:paraId="2F211031" w14:textId="77777777" w:rsidR="007467C0" w:rsidRPr="00DE0731" w:rsidRDefault="007467C0" w:rsidP="00DE0731">
            <w:pPr>
              <w:pStyle w:val="TableBody"/>
            </w:pPr>
            <w:r w:rsidRPr="00DE0731">
              <w:t>Aggregation is the OptiVault process of taking ATM/Branch cash demand from OptiCash and rolling it to the respective Vaults to drive the recommendation process.</w:t>
            </w:r>
          </w:p>
          <w:p w14:paraId="2276EEFC" w14:textId="13D65465" w:rsidR="007467C0" w:rsidRPr="00DE0731" w:rsidRDefault="007467C0" w:rsidP="00DE0731">
            <w:pPr>
              <w:pStyle w:val="TableBody"/>
            </w:pPr>
            <w:r w:rsidRPr="004B3A5F">
              <w:rPr>
                <w:b/>
                <w:bCs/>
              </w:rPr>
              <w:t>Red -</w:t>
            </w:r>
            <w:r w:rsidRPr="00DE0731">
              <w:t xml:space="preserve"> There are </w:t>
            </w:r>
            <w:r w:rsidR="00E6108F">
              <w:t>C</w:t>
            </w:r>
            <w:r w:rsidRPr="00DE0731">
              <w:t>ashpoints that failed the aggregation process.</w:t>
            </w:r>
            <w:r w:rsidRPr="00DE0731">
              <w:br/>
            </w:r>
            <w:r w:rsidRPr="004B3A5F">
              <w:rPr>
                <w:b/>
                <w:bCs/>
              </w:rPr>
              <w:t>Green -</w:t>
            </w:r>
            <w:r w:rsidRPr="00DE0731">
              <w:t xml:space="preserve"> There are no errors </w:t>
            </w:r>
            <w:r w:rsidR="00E6108F">
              <w:t>in</w:t>
            </w:r>
            <w:r w:rsidR="00E6108F" w:rsidRPr="00DE0731">
              <w:t xml:space="preserve"> </w:t>
            </w:r>
            <w:r w:rsidRPr="00DE0731">
              <w:t xml:space="preserve">the aggregation process. </w:t>
            </w:r>
          </w:p>
          <w:p w14:paraId="47BB0274" w14:textId="7BBF4994" w:rsidR="004B3A5F" w:rsidRPr="00143789" w:rsidRDefault="007467C0" w:rsidP="004B3A5F">
            <w:pPr>
              <w:pStyle w:val="TableBody"/>
              <w:rPr>
                <w:lang w:val="en-US"/>
              </w:rPr>
            </w:pPr>
            <w:r>
              <w:rPr>
                <w:lang w:val="en-US"/>
              </w:rPr>
              <w:lastRenderedPageBreak/>
              <w:t>Clicking on this indicator will direct the user to the Aggregation Results page.</w:t>
            </w:r>
          </w:p>
        </w:tc>
      </w:tr>
      <w:tr w:rsidR="007467C0" w14:paraId="7E420A35" w14:textId="77777777" w:rsidTr="00DE0731">
        <w:trPr>
          <w:trHeight w:val="2418"/>
        </w:trPr>
        <w:tc>
          <w:tcPr>
            <w:tcW w:w="2507" w:type="dxa"/>
            <w:tcBorders>
              <w:top w:val="single" w:sz="4" w:space="0" w:color="000000"/>
              <w:left w:val="single" w:sz="4" w:space="0" w:color="000000"/>
              <w:bottom w:val="single" w:sz="4" w:space="0" w:color="000000"/>
            </w:tcBorders>
          </w:tcPr>
          <w:p w14:paraId="50BA6150" w14:textId="77777777" w:rsidR="007467C0" w:rsidRPr="00DE0731" w:rsidRDefault="007467C0" w:rsidP="00DE0731">
            <w:pPr>
              <w:pStyle w:val="TableBody"/>
              <w:rPr>
                <w:b/>
                <w:bCs/>
                <w:lang w:val="en-US"/>
              </w:rPr>
            </w:pPr>
            <w:r w:rsidRPr="00DE0731">
              <w:rPr>
                <w:b/>
                <w:bCs/>
              </w:rPr>
              <w:lastRenderedPageBreak/>
              <w:t>Place Orders?</w:t>
            </w:r>
          </w:p>
        </w:tc>
        <w:tc>
          <w:tcPr>
            <w:tcW w:w="5657" w:type="dxa"/>
            <w:tcBorders>
              <w:top w:val="single" w:sz="4" w:space="0" w:color="000000"/>
              <w:left w:val="single" w:sz="4" w:space="0" w:color="000000"/>
              <w:bottom w:val="single" w:sz="4" w:space="0" w:color="000000"/>
              <w:right w:val="single" w:sz="4" w:space="0" w:color="000000"/>
            </w:tcBorders>
          </w:tcPr>
          <w:p w14:paraId="193426C9" w14:textId="77777777" w:rsidR="007467C0" w:rsidRDefault="007467C0" w:rsidP="00DE0731">
            <w:pPr>
              <w:pStyle w:val="TableBody"/>
            </w:pPr>
            <w:r>
              <w:t>This indicator shows the status of recommendations that need to be processed for the day.</w:t>
            </w:r>
          </w:p>
          <w:p w14:paraId="00C0B601" w14:textId="77777777" w:rsidR="007467C0" w:rsidRPr="00DE0731" w:rsidRDefault="007467C0" w:rsidP="00DE0731">
            <w:pPr>
              <w:pStyle w:val="TableBody"/>
            </w:pPr>
            <w:r w:rsidRPr="004B3A5F">
              <w:rPr>
                <w:b/>
                <w:bCs/>
              </w:rPr>
              <w:t>Red -</w:t>
            </w:r>
            <w:r w:rsidRPr="00DE0731">
              <w:t xml:space="preserve"> There are open recommendations remaining to be dealt with today.</w:t>
            </w:r>
            <w:r w:rsidRPr="00DE0731">
              <w:br/>
            </w:r>
            <w:r w:rsidRPr="004B3A5F">
              <w:rPr>
                <w:b/>
                <w:bCs/>
              </w:rPr>
              <w:t xml:space="preserve">Green - </w:t>
            </w:r>
            <w:r w:rsidRPr="00DE0731">
              <w:t>There are no open recommendations remaining to be dealt with today.</w:t>
            </w:r>
          </w:p>
          <w:p w14:paraId="7C12F4B0" w14:textId="77777777" w:rsidR="007467C0" w:rsidRDefault="007467C0" w:rsidP="00DE0731">
            <w:pPr>
              <w:pStyle w:val="TableBody"/>
            </w:pPr>
            <w:r>
              <w:t>Clicking on this indicator will direct the user to the Orders Page.</w:t>
            </w:r>
          </w:p>
        </w:tc>
      </w:tr>
      <w:tr w:rsidR="007467C0" w14:paraId="2D793B01" w14:textId="77777777" w:rsidTr="00DE0731">
        <w:trPr>
          <w:trHeight w:val="3635"/>
        </w:trPr>
        <w:tc>
          <w:tcPr>
            <w:tcW w:w="2507" w:type="dxa"/>
            <w:tcBorders>
              <w:top w:val="single" w:sz="4" w:space="0" w:color="000000"/>
              <w:left w:val="single" w:sz="4" w:space="0" w:color="000000"/>
              <w:bottom w:val="single" w:sz="4" w:space="0" w:color="000000"/>
            </w:tcBorders>
          </w:tcPr>
          <w:p w14:paraId="468E8BD0" w14:textId="77777777" w:rsidR="007467C0" w:rsidRPr="00DE0731" w:rsidRDefault="007467C0" w:rsidP="00DE0731">
            <w:pPr>
              <w:pStyle w:val="TableBody"/>
              <w:rPr>
                <w:b/>
                <w:bCs/>
              </w:rPr>
            </w:pPr>
            <w:r w:rsidRPr="00DE0731">
              <w:rPr>
                <w:b/>
                <w:bCs/>
              </w:rPr>
              <w:t>Load Balances?</w:t>
            </w:r>
          </w:p>
          <w:p w14:paraId="65968E71" w14:textId="77777777" w:rsidR="007467C0" w:rsidRPr="00DE0731" w:rsidRDefault="007467C0" w:rsidP="00DE0731">
            <w:pPr>
              <w:pStyle w:val="TableBody"/>
              <w:rPr>
                <w:b/>
                <w:bCs/>
              </w:rPr>
            </w:pPr>
          </w:p>
        </w:tc>
        <w:tc>
          <w:tcPr>
            <w:tcW w:w="5657" w:type="dxa"/>
            <w:tcBorders>
              <w:top w:val="single" w:sz="4" w:space="0" w:color="000000"/>
              <w:left w:val="single" w:sz="4" w:space="0" w:color="000000"/>
              <w:bottom w:val="single" w:sz="4" w:space="0" w:color="000000"/>
              <w:right w:val="single" w:sz="4" w:space="0" w:color="000000"/>
            </w:tcBorders>
          </w:tcPr>
          <w:p w14:paraId="5BE363C2" w14:textId="77777777" w:rsidR="007467C0" w:rsidRDefault="007467C0" w:rsidP="00DE0731">
            <w:pPr>
              <w:pStyle w:val="TableBody"/>
            </w:pPr>
            <w:r>
              <w:t>This indicator signals if balances have been recently loaded. Normally this is 7 days, but this parameter can be changed by the administrator to include more or less days depending on the preference.</w:t>
            </w:r>
          </w:p>
          <w:p w14:paraId="3D76FA18" w14:textId="061A3912" w:rsidR="007467C0" w:rsidRDefault="007467C0" w:rsidP="00DE0731">
            <w:pPr>
              <w:pStyle w:val="TableBody"/>
            </w:pPr>
            <w:r w:rsidRPr="00980919">
              <w:rPr>
                <w:b/>
                <w:bCs/>
              </w:rPr>
              <w:t>Red –</w:t>
            </w:r>
            <w:r>
              <w:t xml:space="preserve"> There are active Cashpoints, assigned to this user, with </w:t>
            </w:r>
            <w:r w:rsidR="00143CB1">
              <w:t>out-of-date</w:t>
            </w:r>
            <w:r>
              <w:t xml:space="preserve"> balances.</w:t>
            </w:r>
          </w:p>
          <w:p w14:paraId="186544C9" w14:textId="77777777" w:rsidR="007467C0" w:rsidRDefault="007467C0" w:rsidP="00DE0731">
            <w:pPr>
              <w:pStyle w:val="TableBody"/>
            </w:pPr>
            <w:r w:rsidRPr="00980919">
              <w:rPr>
                <w:b/>
                <w:bCs/>
              </w:rPr>
              <w:t>Green -</w:t>
            </w:r>
            <w:r>
              <w:t xml:space="preserve"> The balances are up to date for all Cashpoints assigned to this user.</w:t>
            </w:r>
          </w:p>
          <w:p w14:paraId="000C933D" w14:textId="77777777" w:rsidR="007467C0" w:rsidRDefault="007467C0" w:rsidP="00DE0731">
            <w:pPr>
              <w:pStyle w:val="TableBody"/>
            </w:pPr>
            <w:r>
              <w:t xml:space="preserve">Clicking on the link will </w:t>
            </w:r>
            <w:r>
              <w:rPr>
                <w:lang w:val="en-US"/>
              </w:rPr>
              <w:t>redirect to the Today</w:t>
            </w:r>
            <w:r>
              <w:rPr>
                <w:rFonts w:ascii="Wingdings" w:hAnsi="Wingdings"/>
              </w:rPr>
              <w:t></w:t>
            </w:r>
            <w:r>
              <w:rPr>
                <w:lang w:val="en-US"/>
              </w:rPr>
              <w:t>Vault Status</w:t>
            </w:r>
            <w:r>
              <w:t>.</w:t>
            </w:r>
          </w:p>
          <w:p w14:paraId="7D7931D2" w14:textId="09108280" w:rsidR="007467C0" w:rsidRDefault="007467C0" w:rsidP="00DE0731">
            <w:pPr>
              <w:pStyle w:val="TableBody"/>
            </w:pPr>
            <w:r>
              <w:t xml:space="preserve">If a red legend is displayed, balances must be loaded for those Cashpoints with </w:t>
            </w:r>
            <w:r w:rsidR="00143CB1">
              <w:t>out-of-date</w:t>
            </w:r>
            <w:r>
              <w:t xml:space="preserve"> balances. </w:t>
            </w:r>
          </w:p>
        </w:tc>
      </w:tr>
      <w:tr w:rsidR="007467C0" w14:paraId="645B3047" w14:textId="77777777" w:rsidTr="00DE0731">
        <w:trPr>
          <w:trHeight w:val="1877"/>
        </w:trPr>
        <w:tc>
          <w:tcPr>
            <w:tcW w:w="2507" w:type="dxa"/>
            <w:tcBorders>
              <w:top w:val="single" w:sz="4" w:space="0" w:color="000000"/>
              <w:left w:val="single" w:sz="4" w:space="0" w:color="000000"/>
              <w:bottom w:val="single" w:sz="4" w:space="0" w:color="000000"/>
            </w:tcBorders>
          </w:tcPr>
          <w:p w14:paraId="1ED96444" w14:textId="77777777" w:rsidR="007467C0" w:rsidRPr="00DE0731" w:rsidRDefault="007467C0" w:rsidP="00DE0731">
            <w:pPr>
              <w:pStyle w:val="TableBody"/>
              <w:rPr>
                <w:b/>
                <w:bCs/>
              </w:rPr>
            </w:pPr>
            <w:r w:rsidRPr="00DE0731">
              <w:rPr>
                <w:b/>
                <w:bCs/>
              </w:rPr>
              <w:t xml:space="preserve">Verify Forecast Created?  </w:t>
            </w:r>
          </w:p>
        </w:tc>
        <w:tc>
          <w:tcPr>
            <w:tcW w:w="5657" w:type="dxa"/>
            <w:tcBorders>
              <w:top w:val="single" w:sz="4" w:space="0" w:color="000000"/>
              <w:left w:val="single" w:sz="4" w:space="0" w:color="000000"/>
              <w:bottom w:val="single" w:sz="4" w:space="0" w:color="000000"/>
              <w:right w:val="single" w:sz="4" w:space="0" w:color="000000"/>
            </w:tcBorders>
          </w:tcPr>
          <w:p w14:paraId="14E84272" w14:textId="77777777" w:rsidR="007467C0" w:rsidRDefault="007467C0" w:rsidP="00DE0731">
            <w:pPr>
              <w:pStyle w:val="TableBody"/>
            </w:pPr>
            <w:r>
              <w:t xml:space="preserve">This indicator is a reminder to run forecasts for the Cashpoints assigned to the user. </w:t>
            </w:r>
          </w:p>
          <w:p w14:paraId="2D49DCAB" w14:textId="77777777" w:rsidR="007467C0" w:rsidRDefault="007467C0" w:rsidP="00DE0731">
            <w:pPr>
              <w:pStyle w:val="TableBody"/>
            </w:pPr>
            <w:r w:rsidRPr="00476311">
              <w:rPr>
                <w:b/>
                <w:bCs/>
              </w:rPr>
              <w:t>Red -</w:t>
            </w:r>
            <w:r>
              <w:t xml:space="preserve"> Indicates that forecasts have not yet been run or there was an error when running forecasts.</w:t>
            </w:r>
          </w:p>
          <w:p w14:paraId="05A34A04" w14:textId="77777777" w:rsidR="007467C0" w:rsidRPr="00431681" w:rsidRDefault="007467C0" w:rsidP="00DE0731">
            <w:pPr>
              <w:pStyle w:val="TableBody"/>
              <w:rPr>
                <w:lang w:val="en-US"/>
              </w:rPr>
            </w:pPr>
            <w:r w:rsidRPr="00476311">
              <w:rPr>
                <w:b/>
                <w:bCs/>
              </w:rPr>
              <w:t>Green –</w:t>
            </w:r>
            <w:r>
              <w:t xml:space="preserve"> All forecasts have been run and there are no errors from the forecasting process.</w:t>
            </w:r>
          </w:p>
        </w:tc>
      </w:tr>
      <w:tr w:rsidR="007467C0" w14:paraId="2731E3A9" w14:textId="77777777" w:rsidTr="00DE0731">
        <w:trPr>
          <w:trHeight w:val="2613"/>
        </w:trPr>
        <w:tc>
          <w:tcPr>
            <w:tcW w:w="2507" w:type="dxa"/>
            <w:tcBorders>
              <w:top w:val="single" w:sz="4" w:space="0" w:color="000000"/>
              <w:left w:val="single" w:sz="4" w:space="0" w:color="000000"/>
              <w:bottom w:val="single" w:sz="4" w:space="0" w:color="000000"/>
            </w:tcBorders>
          </w:tcPr>
          <w:p w14:paraId="1957EFCF" w14:textId="77777777" w:rsidR="007467C0" w:rsidRPr="00DE0731" w:rsidRDefault="007467C0" w:rsidP="00DE0731">
            <w:pPr>
              <w:pStyle w:val="TableBody"/>
              <w:rPr>
                <w:b/>
                <w:bCs/>
              </w:rPr>
            </w:pPr>
            <w:r w:rsidRPr="00DE0731">
              <w:rPr>
                <w:b/>
                <w:bCs/>
              </w:rPr>
              <w:t>Check Forecast Health?</w:t>
            </w:r>
          </w:p>
        </w:tc>
        <w:tc>
          <w:tcPr>
            <w:tcW w:w="5657" w:type="dxa"/>
            <w:tcBorders>
              <w:top w:val="single" w:sz="4" w:space="0" w:color="000000"/>
              <w:left w:val="single" w:sz="4" w:space="0" w:color="000000"/>
              <w:bottom w:val="single" w:sz="4" w:space="0" w:color="000000"/>
              <w:right w:val="single" w:sz="4" w:space="0" w:color="000000"/>
            </w:tcBorders>
          </w:tcPr>
          <w:p w14:paraId="5D978DC5" w14:textId="77777777" w:rsidR="007467C0" w:rsidRDefault="007467C0" w:rsidP="00DE0731">
            <w:pPr>
              <w:pStyle w:val="TableBody"/>
            </w:pPr>
            <w:r>
              <w:t>This indicator is used both as a reminder to verify and improve forecast quality as well as giving an overview of the overall forecast quality for the Cashpoints assigned to the current user.</w:t>
            </w:r>
          </w:p>
          <w:p w14:paraId="1A26B9E7" w14:textId="2913C3A7" w:rsidR="007467C0" w:rsidRPr="00DE0731" w:rsidRDefault="007467C0" w:rsidP="00DE0731">
            <w:pPr>
              <w:pStyle w:val="TableBody"/>
            </w:pPr>
            <w:r w:rsidRPr="00476311">
              <w:rPr>
                <w:b/>
                <w:bCs/>
              </w:rPr>
              <w:t>Red -</w:t>
            </w:r>
            <w:r w:rsidRPr="00DE0731">
              <w:t xml:space="preserve"> You have poor forecast health for some of your </w:t>
            </w:r>
            <w:r w:rsidR="00E6108F">
              <w:t>C</w:t>
            </w:r>
            <w:r w:rsidRPr="00DE0731">
              <w:t>ashpoints.</w:t>
            </w:r>
            <w:r w:rsidRPr="00DE0731">
              <w:br/>
            </w:r>
            <w:r w:rsidRPr="00476311">
              <w:rPr>
                <w:b/>
                <w:bCs/>
              </w:rPr>
              <w:t>Yellow -</w:t>
            </w:r>
            <w:r w:rsidRPr="00DE0731">
              <w:t xml:space="preserve"> You have marginal forecast health for some of your </w:t>
            </w:r>
            <w:r w:rsidR="00E6108F">
              <w:t>C</w:t>
            </w:r>
            <w:r w:rsidRPr="00DE0731">
              <w:t>ashpoints.</w:t>
            </w:r>
            <w:r w:rsidRPr="00DE0731">
              <w:br/>
            </w:r>
            <w:r w:rsidRPr="00476311">
              <w:rPr>
                <w:b/>
                <w:bCs/>
              </w:rPr>
              <w:t>Green -</w:t>
            </w:r>
            <w:r w:rsidRPr="00DE0731">
              <w:t xml:space="preserve"> You have good forecast health for your network.</w:t>
            </w:r>
          </w:p>
          <w:p w14:paraId="5AB685A5" w14:textId="77777777" w:rsidR="007467C0" w:rsidRPr="00431681" w:rsidRDefault="007467C0" w:rsidP="00DE0731">
            <w:pPr>
              <w:pStyle w:val="TableBody"/>
              <w:rPr>
                <w:lang w:val="en-US"/>
              </w:rPr>
            </w:pPr>
            <w:r>
              <w:t>Clicking on the indicator will bring up the Forecast Health Summary Report</w:t>
            </w:r>
            <w:r>
              <w:rPr>
                <w:lang w:val="en-US"/>
              </w:rPr>
              <w:t>.</w:t>
            </w:r>
          </w:p>
        </w:tc>
      </w:tr>
      <w:tr w:rsidR="007467C0" w14:paraId="1500A18C" w14:textId="77777777" w:rsidTr="00DE0731">
        <w:trPr>
          <w:trHeight w:val="360"/>
        </w:trPr>
        <w:tc>
          <w:tcPr>
            <w:tcW w:w="8164" w:type="dxa"/>
            <w:gridSpan w:val="2"/>
            <w:tcBorders>
              <w:top w:val="single" w:sz="4" w:space="0" w:color="000000"/>
              <w:left w:val="single" w:sz="4" w:space="0" w:color="000000"/>
              <w:bottom w:val="double" w:sz="1" w:space="0" w:color="000000"/>
              <w:right w:val="single" w:sz="4" w:space="0" w:color="000000"/>
            </w:tcBorders>
            <w:shd w:val="clear" w:color="auto" w:fill="60C03A"/>
          </w:tcPr>
          <w:p w14:paraId="3FF78045" w14:textId="77777777" w:rsidR="007467C0" w:rsidRDefault="007467C0" w:rsidP="00170D7D">
            <w:pPr>
              <w:pStyle w:val="TableHeader"/>
            </w:pPr>
            <w:r>
              <w:lastRenderedPageBreak/>
              <w:t>Weekly Processes</w:t>
            </w:r>
          </w:p>
        </w:tc>
      </w:tr>
      <w:tr w:rsidR="007467C0" w14:paraId="5481B690" w14:textId="77777777" w:rsidTr="00DE0731">
        <w:trPr>
          <w:trHeight w:val="931"/>
        </w:trPr>
        <w:tc>
          <w:tcPr>
            <w:tcW w:w="2507" w:type="dxa"/>
            <w:tcBorders>
              <w:top w:val="single" w:sz="4" w:space="0" w:color="000000"/>
              <w:left w:val="single" w:sz="4" w:space="0" w:color="000000"/>
              <w:bottom w:val="single" w:sz="4" w:space="0" w:color="000000"/>
            </w:tcBorders>
          </w:tcPr>
          <w:p w14:paraId="54424077" w14:textId="77777777" w:rsidR="007467C0" w:rsidRPr="00DE0731" w:rsidRDefault="007467C0" w:rsidP="00DE0731">
            <w:pPr>
              <w:pStyle w:val="TableBody"/>
              <w:rPr>
                <w:b/>
                <w:bCs/>
              </w:rPr>
            </w:pPr>
            <w:r w:rsidRPr="00DE0731">
              <w:rPr>
                <w:b/>
                <w:bCs/>
              </w:rPr>
              <w:t>Review Sorter Settings</w:t>
            </w:r>
          </w:p>
        </w:tc>
        <w:tc>
          <w:tcPr>
            <w:tcW w:w="5657" w:type="dxa"/>
            <w:tcBorders>
              <w:top w:val="single" w:sz="4" w:space="0" w:color="000000"/>
              <w:left w:val="single" w:sz="4" w:space="0" w:color="000000"/>
              <w:bottom w:val="single" w:sz="4" w:space="0" w:color="000000"/>
              <w:right w:val="single" w:sz="4" w:space="0" w:color="000000"/>
            </w:tcBorders>
          </w:tcPr>
          <w:p w14:paraId="0CAFEF73" w14:textId="3E533560" w:rsidR="007467C0" w:rsidRPr="00431681" w:rsidRDefault="007467C0" w:rsidP="00DE0731">
            <w:pPr>
              <w:pStyle w:val="TableBody"/>
            </w:pPr>
            <w:r w:rsidRPr="00431681">
              <w:t>Sort</w:t>
            </w:r>
            <w:r>
              <w:t xml:space="preserve">ers can be configured by type, </w:t>
            </w:r>
            <w:r w:rsidRPr="00431681">
              <w:t xml:space="preserve">capacity, operating hours, and also denomination yield percentages can be set accordingly.  User should </w:t>
            </w:r>
            <w:r w:rsidR="00E6108F">
              <w:t>e</w:t>
            </w:r>
            <w:r w:rsidR="00E6108F" w:rsidRPr="00431681">
              <w:t xml:space="preserve">nsure </w:t>
            </w:r>
            <w:r w:rsidRPr="00431681">
              <w:t xml:space="preserve">that settings and sorter usage planning </w:t>
            </w:r>
            <w:r w:rsidR="00E6108F" w:rsidRPr="00431681">
              <w:t>ha</w:t>
            </w:r>
            <w:r w:rsidR="00E6108F">
              <w:t>ve</w:t>
            </w:r>
            <w:r w:rsidR="00E6108F" w:rsidRPr="00431681">
              <w:t xml:space="preserve"> </w:t>
            </w:r>
            <w:r w:rsidRPr="00431681">
              <w:t>not changed thus impacting projected cash available from sorting</w:t>
            </w:r>
          </w:p>
        </w:tc>
      </w:tr>
      <w:tr w:rsidR="007467C0" w14:paraId="018AEF3E" w14:textId="77777777" w:rsidTr="00DE0731">
        <w:trPr>
          <w:trHeight w:val="525"/>
        </w:trPr>
        <w:tc>
          <w:tcPr>
            <w:tcW w:w="2507" w:type="dxa"/>
            <w:tcBorders>
              <w:top w:val="single" w:sz="4" w:space="0" w:color="000000"/>
              <w:left w:val="single" w:sz="4" w:space="0" w:color="000000"/>
              <w:bottom w:val="single" w:sz="4" w:space="0" w:color="000000"/>
            </w:tcBorders>
          </w:tcPr>
          <w:p w14:paraId="0F459D77" w14:textId="77777777" w:rsidR="007467C0" w:rsidRPr="00DE0731" w:rsidRDefault="007467C0" w:rsidP="00DE0731">
            <w:pPr>
              <w:pStyle w:val="TableBody"/>
              <w:rPr>
                <w:b/>
                <w:bCs/>
              </w:rPr>
            </w:pPr>
            <w:r w:rsidRPr="00DE0731">
              <w:rPr>
                <w:b/>
                <w:bCs/>
              </w:rPr>
              <w:t>Review Forecast</w:t>
            </w:r>
          </w:p>
        </w:tc>
        <w:tc>
          <w:tcPr>
            <w:tcW w:w="5657" w:type="dxa"/>
            <w:tcBorders>
              <w:top w:val="single" w:sz="4" w:space="0" w:color="000000"/>
              <w:left w:val="single" w:sz="4" w:space="0" w:color="000000"/>
              <w:bottom w:val="single" w:sz="4" w:space="0" w:color="000000"/>
              <w:right w:val="single" w:sz="4" w:space="0" w:color="000000"/>
            </w:tcBorders>
          </w:tcPr>
          <w:p w14:paraId="7CB687F6" w14:textId="07B205C0" w:rsidR="007467C0" w:rsidRPr="00431681" w:rsidRDefault="007467C0" w:rsidP="00DE0731">
            <w:pPr>
              <w:pStyle w:val="TableBody"/>
            </w:pPr>
            <w:r>
              <w:t xml:space="preserve">It is recommended </w:t>
            </w:r>
            <w:r w:rsidR="00E6108F">
              <w:t xml:space="preserve">that </w:t>
            </w:r>
            <w:r>
              <w:t>the users review forecast quality on a weekly basis as the forecast quality has a direct impact on the quality of recommendations.</w:t>
            </w:r>
          </w:p>
        </w:tc>
      </w:tr>
      <w:tr w:rsidR="007467C0" w14:paraId="213197F3" w14:textId="77777777" w:rsidTr="00DE0731">
        <w:trPr>
          <w:trHeight w:val="1006"/>
        </w:trPr>
        <w:tc>
          <w:tcPr>
            <w:tcW w:w="2507" w:type="dxa"/>
            <w:tcBorders>
              <w:top w:val="single" w:sz="4" w:space="0" w:color="000000"/>
              <w:left w:val="single" w:sz="4" w:space="0" w:color="000000"/>
              <w:bottom w:val="single" w:sz="4" w:space="0" w:color="000000"/>
            </w:tcBorders>
          </w:tcPr>
          <w:p w14:paraId="4A08CF33" w14:textId="77777777" w:rsidR="007467C0" w:rsidRPr="00DE0731" w:rsidRDefault="007467C0" w:rsidP="00DE0731">
            <w:pPr>
              <w:pStyle w:val="TableBody"/>
              <w:rPr>
                <w:b/>
                <w:bCs/>
              </w:rPr>
            </w:pPr>
            <w:r w:rsidRPr="00DE0731">
              <w:rPr>
                <w:b/>
                <w:bCs/>
              </w:rPr>
              <w:t>Plan for Upcoming Events</w:t>
            </w:r>
          </w:p>
        </w:tc>
        <w:tc>
          <w:tcPr>
            <w:tcW w:w="5657" w:type="dxa"/>
            <w:tcBorders>
              <w:top w:val="single" w:sz="4" w:space="0" w:color="000000"/>
              <w:left w:val="single" w:sz="4" w:space="0" w:color="000000"/>
              <w:bottom w:val="single" w:sz="4" w:space="0" w:color="000000"/>
              <w:right w:val="single" w:sz="4" w:space="0" w:color="000000"/>
            </w:tcBorders>
          </w:tcPr>
          <w:p w14:paraId="4F01C1C7" w14:textId="40559A9B" w:rsidR="007467C0" w:rsidRDefault="007467C0" w:rsidP="00DE0731">
            <w:pPr>
              <w:pStyle w:val="TableBody"/>
            </w:pPr>
            <w:r>
              <w:t>Event setup has a direct impact on the forecast process; therefore, it is important that analysts review events on a weekly basis. Refer to the section</w:t>
            </w:r>
            <w:r>
              <w:rPr>
                <w:rStyle w:val="TopicCrossReference"/>
              </w:rPr>
              <w:t xml:space="preserve"> </w:t>
            </w:r>
            <w:r w:rsidR="00840C4F" w:rsidRPr="006A4F42">
              <w:rPr>
                <w:rStyle w:val="TopicCrossReference"/>
                <w:color w:val="4472C4" w:themeColor="accent1"/>
              </w:rPr>
              <w:fldChar w:fldCharType="begin"/>
            </w:r>
            <w:r w:rsidR="00840C4F" w:rsidRPr="006A4F42">
              <w:rPr>
                <w:rStyle w:val="TopicCrossReference"/>
                <w:color w:val="4472C4" w:themeColor="accent1"/>
              </w:rPr>
              <w:instrText xml:space="preserve"> REF _Ref246139824 \h </w:instrText>
            </w:r>
            <w:r w:rsidR="00840C4F" w:rsidRPr="006A4F42">
              <w:rPr>
                <w:rStyle w:val="TopicCrossReference"/>
                <w:color w:val="4472C4" w:themeColor="accent1"/>
              </w:rPr>
            </w:r>
            <w:r w:rsidR="00840C4F" w:rsidRPr="006A4F42">
              <w:rPr>
                <w:rStyle w:val="TopicCrossReference"/>
                <w:color w:val="4472C4" w:themeColor="accent1"/>
              </w:rPr>
              <w:fldChar w:fldCharType="separate"/>
            </w:r>
            <w:r w:rsidR="00840C4F" w:rsidRPr="006A4F42">
              <w:rPr>
                <w:color w:val="4472C4" w:themeColor="accent1"/>
              </w:rPr>
              <w:t>Events</w:t>
            </w:r>
            <w:r w:rsidR="00840C4F" w:rsidRPr="006A4F42">
              <w:rPr>
                <w:rFonts w:ascii="Wingdings" w:hAnsi="Wingdings"/>
                <w:color w:val="4472C4" w:themeColor="accent1"/>
              </w:rPr>
              <w:t></w:t>
            </w:r>
            <w:r w:rsidR="00840C4F" w:rsidRPr="006A4F42">
              <w:rPr>
                <w:color w:val="4472C4" w:themeColor="accent1"/>
              </w:rPr>
              <w:t>Events Page</w:t>
            </w:r>
            <w:r w:rsidR="00840C4F" w:rsidRPr="006A4F42">
              <w:rPr>
                <w:rStyle w:val="TopicCrossReference"/>
                <w:color w:val="4472C4" w:themeColor="accent1"/>
              </w:rPr>
              <w:fldChar w:fldCharType="end"/>
            </w:r>
            <w:r>
              <w:rPr>
                <w:rStyle w:val="TopicCrossReference"/>
              </w:rPr>
              <w:fldChar w:fldCharType="begin"/>
            </w:r>
            <w:r>
              <w:rPr>
                <w:rStyle w:val="TopicCrossReference"/>
              </w:rPr>
              <w:instrText xml:space="preserve"> REF _Ref251840278 \h </w:instrText>
            </w:r>
            <w:r w:rsidR="00DE0731">
              <w:rPr>
                <w:rStyle w:val="TopicCrossReference"/>
              </w:rPr>
              <w:instrText xml:space="preserve"> \* MERGEFORMAT </w:instrText>
            </w:r>
            <w:r>
              <w:rPr>
                <w:rStyle w:val="TopicCrossReference"/>
              </w:rPr>
            </w:r>
            <w:r>
              <w:rPr>
                <w:rStyle w:val="TopicCrossReference"/>
              </w:rPr>
              <w:fldChar w:fldCharType="separate"/>
            </w:r>
            <w:r>
              <w:rPr>
                <w:rStyle w:val="TopicCrossReference"/>
                <w:b/>
                <w:bCs/>
                <w:lang w:val="en-US"/>
              </w:rPr>
              <w:t>.</w:t>
            </w:r>
            <w:r>
              <w:rPr>
                <w:rStyle w:val="TopicCrossReference"/>
              </w:rPr>
              <w:fldChar w:fldCharType="end"/>
            </w:r>
          </w:p>
          <w:p w14:paraId="1173C3F7" w14:textId="77777777" w:rsidR="007467C0" w:rsidRDefault="007467C0" w:rsidP="00DE0731">
            <w:pPr>
              <w:pStyle w:val="TableBody"/>
            </w:pPr>
            <w:r>
              <w:t xml:space="preserve"> for more details on how to review, analyze and maintain calendar and event setup.</w:t>
            </w:r>
          </w:p>
        </w:tc>
      </w:tr>
      <w:tr w:rsidR="007467C0" w14:paraId="11AE2500" w14:textId="77777777" w:rsidTr="00DE0731">
        <w:trPr>
          <w:trHeight w:val="721"/>
        </w:trPr>
        <w:tc>
          <w:tcPr>
            <w:tcW w:w="2507" w:type="dxa"/>
            <w:tcBorders>
              <w:top w:val="single" w:sz="4" w:space="0" w:color="000000"/>
              <w:left w:val="single" w:sz="4" w:space="0" w:color="000000"/>
              <w:bottom w:val="single" w:sz="4" w:space="0" w:color="000000"/>
            </w:tcBorders>
          </w:tcPr>
          <w:p w14:paraId="069F081E" w14:textId="77777777" w:rsidR="007467C0" w:rsidRPr="00DE0731" w:rsidRDefault="007467C0" w:rsidP="00DE0731">
            <w:pPr>
              <w:pStyle w:val="TableBody"/>
              <w:rPr>
                <w:b/>
                <w:bCs/>
              </w:rPr>
            </w:pPr>
            <w:r w:rsidRPr="00DE0731">
              <w:rPr>
                <w:b/>
                <w:bCs/>
              </w:rPr>
              <w:t xml:space="preserve">Review Cost </w:t>
            </w:r>
          </w:p>
        </w:tc>
        <w:tc>
          <w:tcPr>
            <w:tcW w:w="5657" w:type="dxa"/>
            <w:tcBorders>
              <w:top w:val="single" w:sz="4" w:space="0" w:color="000000"/>
              <w:left w:val="single" w:sz="4" w:space="0" w:color="000000"/>
              <w:bottom w:val="single" w:sz="4" w:space="0" w:color="000000"/>
              <w:right w:val="single" w:sz="4" w:space="0" w:color="000000"/>
            </w:tcBorders>
          </w:tcPr>
          <w:p w14:paraId="1E071B47" w14:textId="52B20CCA" w:rsidR="007467C0" w:rsidRDefault="00E6108F" w:rsidP="00DE0731">
            <w:pPr>
              <w:pStyle w:val="TableBody"/>
            </w:pPr>
            <w:r>
              <w:t>T</w:t>
            </w:r>
            <w:r w:rsidR="007467C0">
              <w:t xml:space="preserve">o monitor </w:t>
            </w:r>
            <w:r>
              <w:t xml:space="preserve">the </w:t>
            </w:r>
            <w:r w:rsidR="007467C0">
              <w:t xml:space="preserve">costs of the network, analysts have to make sure the cost settings are up to date and </w:t>
            </w:r>
            <w:r>
              <w:t xml:space="preserve">the </w:t>
            </w:r>
            <w:r w:rsidR="007467C0">
              <w:t>actual cost calculation is being run on a weekly basis. For more information, see</w:t>
            </w:r>
            <w:r w:rsidR="00A163D8">
              <w:t xml:space="preserve"> </w:t>
            </w:r>
            <w:r w:rsidR="00A163D8" w:rsidRPr="006A4F42">
              <w:rPr>
                <w:color w:val="4472C4" w:themeColor="accent1"/>
              </w:rPr>
              <w:fldChar w:fldCharType="begin"/>
            </w:r>
            <w:r w:rsidR="00A163D8" w:rsidRPr="006A4F42">
              <w:rPr>
                <w:color w:val="4472C4" w:themeColor="accent1"/>
              </w:rPr>
              <w:instrText xml:space="preserve"> REF _Ref246139894 \h </w:instrText>
            </w:r>
            <w:r w:rsidR="00A163D8" w:rsidRPr="006A4F42">
              <w:rPr>
                <w:color w:val="4472C4" w:themeColor="accent1"/>
              </w:rPr>
            </w:r>
            <w:r w:rsidR="00A163D8" w:rsidRPr="006A4F42">
              <w:rPr>
                <w:color w:val="4472C4" w:themeColor="accent1"/>
              </w:rPr>
              <w:fldChar w:fldCharType="separate"/>
            </w:r>
            <w:r w:rsidR="00A163D8" w:rsidRPr="006A4F42">
              <w:rPr>
                <w:color w:val="4472C4" w:themeColor="accent1"/>
              </w:rPr>
              <w:t>Processing</w:t>
            </w:r>
            <w:r w:rsidR="00A163D8" w:rsidRPr="006A4F42">
              <w:rPr>
                <w:rFonts w:ascii="Wingdings" w:hAnsi="Wingdings"/>
                <w:color w:val="4472C4" w:themeColor="accent1"/>
              </w:rPr>
              <w:t></w:t>
            </w:r>
            <w:r w:rsidR="00A163D8" w:rsidRPr="006A4F42">
              <w:rPr>
                <w:color w:val="4472C4" w:themeColor="accent1"/>
              </w:rPr>
              <w:t>Cost Calculation</w:t>
            </w:r>
            <w:r w:rsidR="00A163D8" w:rsidRPr="006A4F42">
              <w:rPr>
                <w:color w:val="4472C4" w:themeColor="accent1"/>
              </w:rPr>
              <w:fldChar w:fldCharType="end"/>
            </w:r>
            <w:r w:rsidR="00840C4F" w:rsidRPr="006A4F42">
              <w:rPr>
                <w:color w:val="4472C4" w:themeColor="accent1"/>
              </w:rPr>
              <w:t xml:space="preserve"> </w:t>
            </w:r>
            <w:r w:rsidR="00840C4F" w:rsidRPr="006A4F42">
              <w:rPr>
                <w:color w:val="4472C4" w:themeColor="accent1"/>
              </w:rPr>
              <w:fldChar w:fldCharType="begin"/>
            </w:r>
            <w:r w:rsidR="00840C4F" w:rsidRPr="006A4F42">
              <w:rPr>
                <w:color w:val="4472C4" w:themeColor="accent1"/>
              </w:rPr>
              <w:instrText xml:space="preserve"> REF _Ref245719423 \h </w:instrText>
            </w:r>
            <w:r w:rsidR="00840C4F" w:rsidRPr="006A4F42">
              <w:rPr>
                <w:color w:val="4472C4" w:themeColor="accent1"/>
              </w:rPr>
            </w:r>
            <w:r w:rsidR="00840C4F" w:rsidRPr="006A4F42">
              <w:rPr>
                <w:color w:val="4472C4" w:themeColor="accent1"/>
              </w:rPr>
              <w:fldChar w:fldCharType="separate"/>
            </w:r>
            <w:r w:rsidR="00840C4F" w:rsidRPr="006A4F42">
              <w:rPr>
                <w:color w:val="4472C4" w:themeColor="accent1"/>
              </w:rPr>
              <w:t>Cashpoint</w:t>
            </w:r>
            <w:r w:rsidR="00840C4F" w:rsidRPr="006A4F42">
              <w:rPr>
                <w:rFonts w:ascii="Wingdings" w:hAnsi="Wingdings"/>
                <w:color w:val="4472C4" w:themeColor="accent1"/>
              </w:rPr>
              <w:t></w:t>
            </w:r>
            <w:r w:rsidR="00840C4F" w:rsidRPr="006A4F42">
              <w:rPr>
                <w:color w:val="4472C4" w:themeColor="accent1"/>
              </w:rPr>
              <w:t>Advanced</w:t>
            </w:r>
            <w:r w:rsidR="00840C4F" w:rsidRPr="006A4F42">
              <w:rPr>
                <w:rFonts w:ascii="Wingdings" w:hAnsi="Wingdings"/>
                <w:color w:val="4472C4" w:themeColor="accent1"/>
              </w:rPr>
              <w:t></w:t>
            </w:r>
            <w:r w:rsidR="00840C4F" w:rsidRPr="006A4F42">
              <w:rPr>
                <w:color w:val="4472C4" w:themeColor="accent1"/>
              </w:rPr>
              <w:t>Costs</w:t>
            </w:r>
            <w:r w:rsidR="00840C4F" w:rsidRPr="006A4F42">
              <w:rPr>
                <w:color w:val="4472C4" w:themeColor="accent1"/>
              </w:rPr>
              <w:fldChar w:fldCharType="end"/>
            </w:r>
            <w:r w:rsidR="007467C0" w:rsidRPr="006A4F42">
              <w:rPr>
                <w:color w:val="4472C4" w:themeColor="accent1"/>
              </w:rPr>
              <w:t xml:space="preserve"> </w:t>
            </w:r>
          </w:p>
        </w:tc>
      </w:tr>
    </w:tbl>
    <w:p w14:paraId="60CE18EF" w14:textId="77777777" w:rsidR="007467C0" w:rsidRDefault="007467C0" w:rsidP="007467C0"/>
    <w:p w14:paraId="5D9F81E8" w14:textId="77777777" w:rsidR="007467C0" w:rsidRPr="008D241F" w:rsidRDefault="007467C0" w:rsidP="007467C0">
      <w:pPr>
        <w:pStyle w:val="Heading3"/>
        <w:rPr>
          <w:lang w:val="en-US"/>
        </w:rPr>
      </w:pPr>
      <w:bookmarkStart w:id="536" w:name="_tODAY(sNAPSHOT"/>
      <w:bookmarkStart w:id="537" w:name="_Today(Vault_Status"/>
      <w:bookmarkStart w:id="538" w:name="_Toc74556385"/>
      <w:bookmarkStart w:id="539" w:name="_Toc127491574"/>
      <w:bookmarkStart w:id="540" w:name="_Ref127938593"/>
      <w:bookmarkStart w:id="541" w:name="_Toc128021107"/>
      <w:bookmarkEnd w:id="536"/>
      <w:bookmarkEnd w:id="537"/>
      <w:r>
        <w:rPr>
          <w:lang w:val="en-US"/>
        </w:rPr>
        <w:t>Today</w:t>
      </w:r>
      <w:r>
        <w:rPr>
          <w:rFonts w:ascii="Wingdings" w:hAnsi="Wingdings"/>
        </w:rPr>
        <w:t></w:t>
      </w:r>
      <w:r>
        <w:rPr>
          <w:lang w:val="en-US"/>
        </w:rPr>
        <w:t>Vault Status</w:t>
      </w:r>
      <w:bookmarkEnd w:id="538"/>
      <w:bookmarkEnd w:id="539"/>
      <w:bookmarkEnd w:id="540"/>
      <w:bookmarkEnd w:id="541"/>
    </w:p>
    <w:p w14:paraId="4B478F80" w14:textId="3E4252FB" w:rsidR="007467C0" w:rsidRDefault="007467C0" w:rsidP="00B676BB">
      <w:pPr>
        <w:pStyle w:val="BodyText"/>
      </w:pPr>
      <w:r>
        <w:t xml:space="preserve">The Today Vault Status Tab shows the analyst a summary of the vaults that are assigned to the analyst based on the Group settings on the Privileges page. Each vault is listed on this page along with a summary of the recommendations, orders, </w:t>
      </w:r>
      <w:r w:rsidR="00EB04FB">
        <w:t>errors,</w:t>
      </w:r>
      <w:r>
        <w:t xml:space="preserve"> and last load dates. </w:t>
      </w:r>
    </w:p>
    <w:p w14:paraId="58CB9D79" w14:textId="77777777" w:rsidR="007467C0" w:rsidRDefault="007467C0" w:rsidP="007467C0">
      <w:pPr>
        <w:pStyle w:val="Caption"/>
        <w:rPr>
          <w:ins w:id="542" w:author="Moses, Robbie" w:date="2023-02-23T01:17:00Z"/>
        </w:rPr>
      </w:pPr>
      <w:bookmarkStart w:id="543" w:name="_Toc74556452"/>
      <w:bookmarkStart w:id="544" w:name="_Toc128022129"/>
      <w:r>
        <w:t xml:space="preserve">Figure </w:t>
      </w:r>
      <w:r>
        <w:fldChar w:fldCharType="begin"/>
      </w:r>
      <w:r>
        <w:instrText xml:space="preserve"> SEQ Figure \* ARABIC </w:instrText>
      </w:r>
      <w:r>
        <w:fldChar w:fldCharType="separate"/>
      </w:r>
      <w:r>
        <w:rPr>
          <w:noProof/>
        </w:rPr>
        <w:t>20</w:t>
      </w:r>
      <w:r>
        <w:fldChar w:fldCharType="end"/>
      </w:r>
      <w:r>
        <w:t>: Today Vault Status Page</w:t>
      </w:r>
      <w:bookmarkEnd w:id="543"/>
      <w:bookmarkEnd w:id="544"/>
    </w:p>
    <w:p w14:paraId="2939B143" w14:textId="0E954139" w:rsidR="0093796A" w:rsidRPr="002D0641" w:rsidRDefault="0093796A">
      <w:pPr>
        <w:jc w:val="center"/>
        <w:pPrChange w:id="545" w:author="Moses, Robbie" w:date="2023-02-23T01:19:00Z">
          <w:pPr>
            <w:pStyle w:val="Caption"/>
          </w:pPr>
        </w:pPrChange>
      </w:pPr>
      <w:ins w:id="546" w:author="Moses, Robbie" w:date="2023-02-23T01:17:00Z">
        <w:r>
          <w:rPr>
            <w:noProof/>
          </w:rPr>
          <w:drawing>
            <wp:inline distT="0" distB="0" distL="0" distR="0" wp14:anchorId="0EF3D903" wp14:editId="7EA41D58">
              <wp:extent cx="5421419" cy="2166202"/>
              <wp:effectExtent l="76200" t="76200" r="141605" b="139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26865" cy="2168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665125C" w14:textId="4C238A9E" w:rsidR="007467C0" w:rsidRDefault="007467C0" w:rsidP="00B676BB">
      <w:pPr>
        <w:jc w:val="center"/>
      </w:pPr>
      <w:del w:id="547" w:author="Moses, Robbie" w:date="2023-02-23T01:17:00Z">
        <w:r w:rsidDel="0093796A">
          <w:rPr>
            <w:noProof/>
          </w:rPr>
          <w:drawing>
            <wp:inline distT="0" distB="0" distL="0" distR="0" wp14:anchorId="48E23926" wp14:editId="0A89A62B">
              <wp:extent cx="5400675" cy="1657350"/>
              <wp:effectExtent l="76200" t="76200" r="142875" b="133350"/>
              <wp:docPr id="497980383" name="Picture 49798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400675"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07ACCB42" w14:textId="77777777" w:rsidR="007467C0" w:rsidRPr="00E145E3" w:rsidRDefault="007467C0" w:rsidP="007467C0">
      <w:pPr>
        <w:pStyle w:val="Caption"/>
        <w:rPr>
          <w:lang w:val="en-US"/>
        </w:rPr>
      </w:pPr>
      <w:bookmarkStart w:id="548" w:name="_Toc74556676"/>
      <w:r w:rsidRPr="00E145E3">
        <w:rPr>
          <w:lang w:val="en-US"/>
        </w:rPr>
        <w:lastRenderedPageBreak/>
        <w:t xml:space="preserve">Table </w:t>
      </w:r>
      <w:r>
        <w:fldChar w:fldCharType="begin"/>
      </w:r>
      <w:r w:rsidRPr="00E145E3">
        <w:rPr>
          <w:lang w:val="en-US"/>
        </w:rPr>
        <w:instrText xml:space="preserve"> SEQ Table \* ARABIC </w:instrText>
      </w:r>
      <w:r>
        <w:fldChar w:fldCharType="separate"/>
      </w:r>
      <w:r>
        <w:rPr>
          <w:noProof/>
          <w:lang w:val="en-US"/>
        </w:rPr>
        <w:t>37</w:t>
      </w:r>
      <w:r>
        <w:rPr>
          <w:noProof/>
        </w:rPr>
        <w:fldChar w:fldCharType="end"/>
      </w:r>
      <w:r w:rsidRPr="00E145E3">
        <w:rPr>
          <w:lang w:val="en-US"/>
        </w:rPr>
        <w:t xml:space="preserve">: </w:t>
      </w:r>
      <w:r>
        <w:rPr>
          <w:lang w:val="en-US"/>
        </w:rPr>
        <w:t>Today Vault Status</w:t>
      </w:r>
      <w:r w:rsidRPr="00E145E3">
        <w:rPr>
          <w:lang w:val="en-US"/>
        </w:rPr>
        <w:t xml:space="preserve"> Page Description</w:t>
      </w:r>
      <w:bookmarkEnd w:id="54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075C83EF"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0AFE684A"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5CF39308" w14:textId="77777777" w:rsidR="007467C0" w:rsidRPr="00A875AE" w:rsidRDefault="007467C0" w:rsidP="00170D7D">
            <w:pPr>
              <w:pStyle w:val="TableHeader"/>
            </w:pPr>
            <w:r w:rsidRPr="00A875AE">
              <w:t>Description</w:t>
            </w:r>
          </w:p>
        </w:tc>
      </w:tr>
      <w:tr w:rsidR="007467C0" w:rsidRPr="00A875AE" w14:paraId="2C767555" w14:textId="77777777" w:rsidTr="006271D1">
        <w:trPr>
          <w:cantSplit/>
        </w:trPr>
        <w:tc>
          <w:tcPr>
            <w:tcW w:w="2300" w:type="dxa"/>
            <w:tcBorders>
              <w:top w:val="nil"/>
              <w:bottom w:val="single" w:sz="6" w:space="0" w:color="auto"/>
              <w:right w:val="single" w:sz="6" w:space="0" w:color="auto"/>
            </w:tcBorders>
          </w:tcPr>
          <w:p w14:paraId="033E1C21" w14:textId="77777777" w:rsidR="007467C0" w:rsidRPr="00D1056C" w:rsidRDefault="007467C0" w:rsidP="00D1056C">
            <w:pPr>
              <w:pStyle w:val="TableBody"/>
              <w:rPr>
                <w:b/>
                <w:bCs/>
              </w:rPr>
            </w:pPr>
            <w:r w:rsidRPr="00D1056C">
              <w:rPr>
                <w:b/>
                <w:bCs/>
              </w:rPr>
              <w:t>Vault ID</w:t>
            </w:r>
          </w:p>
        </w:tc>
        <w:tc>
          <w:tcPr>
            <w:tcW w:w="5750" w:type="dxa"/>
            <w:tcBorders>
              <w:top w:val="nil"/>
              <w:left w:val="single" w:sz="6" w:space="0" w:color="auto"/>
              <w:bottom w:val="single" w:sz="6" w:space="0" w:color="auto"/>
            </w:tcBorders>
          </w:tcPr>
          <w:p w14:paraId="00C9C93A" w14:textId="126569CA" w:rsidR="007467C0" w:rsidRPr="00FB292A" w:rsidRDefault="00E6108F" w:rsidP="00D1056C">
            <w:pPr>
              <w:pStyle w:val="TableBody"/>
            </w:pPr>
            <w:r>
              <w:t>A u</w:t>
            </w:r>
            <w:r w:rsidRPr="00FB292A">
              <w:t>nique 12</w:t>
            </w:r>
            <w:r>
              <w:t>-</w:t>
            </w:r>
            <w:r w:rsidR="007467C0" w:rsidRPr="00FB292A">
              <w:t>character alpha-numeric identifier is used to identify the Cashpoint in OptiVault.</w:t>
            </w:r>
          </w:p>
          <w:p w14:paraId="58396221" w14:textId="77777777" w:rsidR="007467C0" w:rsidRPr="00FB292A" w:rsidRDefault="007467C0" w:rsidP="00D1056C">
            <w:pPr>
              <w:pStyle w:val="TableBody"/>
            </w:pPr>
            <w:r w:rsidRPr="00FB292A">
              <w:t>Clicking on the hyperlink for a Vault will take the user to the Vault Cashpoint page where parameters can be reviewed and edited.</w:t>
            </w:r>
          </w:p>
        </w:tc>
      </w:tr>
      <w:tr w:rsidR="007467C0" w:rsidRPr="00A875AE" w14:paraId="57847093" w14:textId="77777777" w:rsidTr="006271D1">
        <w:trPr>
          <w:cantSplit/>
        </w:trPr>
        <w:tc>
          <w:tcPr>
            <w:tcW w:w="2300" w:type="dxa"/>
            <w:tcBorders>
              <w:top w:val="nil"/>
              <w:bottom w:val="single" w:sz="6" w:space="0" w:color="auto"/>
              <w:right w:val="single" w:sz="6" w:space="0" w:color="auto"/>
            </w:tcBorders>
          </w:tcPr>
          <w:p w14:paraId="57801372" w14:textId="77777777" w:rsidR="007467C0" w:rsidRPr="00D1056C" w:rsidRDefault="007467C0" w:rsidP="00D1056C">
            <w:pPr>
              <w:pStyle w:val="TableBody"/>
              <w:rPr>
                <w:b/>
                <w:bCs/>
              </w:rPr>
            </w:pPr>
            <w:r w:rsidRPr="00D1056C">
              <w:rPr>
                <w:b/>
                <w:bCs/>
              </w:rPr>
              <w:t>Currency</w:t>
            </w:r>
          </w:p>
        </w:tc>
        <w:tc>
          <w:tcPr>
            <w:tcW w:w="5750" w:type="dxa"/>
            <w:tcBorders>
              <w:top w:val="nil"/>
              <w:left w:val="single" w:sz="6" w:space="0" w:color="auto"/>
              <w:bottom w:val="single" w:sz="6" w:space="0" w:color="auto"/>
            </w:tcBorders>
          </w:tcPr>
          <w:p w14:paraId="6776E6E3" w14:textId="63715CEC" w:rsidR="007467C0" w:rsidRPr="00FB292A" w:rsidRDefault="007467C0" w:rsidP="00D1056C">
            <w:pPr>
              <w:pStyle w:val="TableBody"/>
            </w:pPr>
            <w:r>
              <w:t>Each currency has an individual line.  Each currency is designated by the currency code.</w:t>
            </w:r>
          </w:p>
        </w:tc>
      </w:tr>
      <w:tr w:rsidR="007467C0" w:rsidRPr="00A875AE" w14:paraId="55941069" w14:textId="77777777" w:rsidTr="006271D1">
        <w:trPr>
          <w:cantSplit/>
        </w:trPr>
        <w:tc>
          <w:tcPr>
            <w:tcW w:w="2300" w:type="dxa"/>
            <w:tcBorders>
              <w:top w:val="nil"/>
              <w:bottom w:val="single" w:sz="4" w:space="0" w:color="auto"/>
              <w:right w:val="single" w:sz="6" w:space="0" w:color="auto"/>
            </w:tcBorders>
          </w:tcPr>
          <w:p w14:paraId="0EDF96A4" w14:textId="77777777" w:rsidR="007467C0" w:rsidRPr="00D1056C" w:rsidRDefault="007467C0" w:rsidP="00D1056C">
            <w:pPr>
              <w:pStyle w:val="TableBody"/>
              <w:rPr>
                <w:b/>
                <w:bCs/>
              </w:rPr>
            </w:pPr>
            <w:r w:rsidRPr="00D1056C">
              <w:rPr>
                <w:b/>
                <w:bCs/>
              </w:rPr>
              <w:t>Open Recommendation</w:t>
            </w:r>
          </w:p>
        </w:tc>
        <w:tc>
          <w:tcPr>
            <w:tcW w:w="5750" w:type="dxa"/>
            <w:tcBorders>
              <w:top w:val="nil"/>
              <w:left w:val="single" w:sz="6" w:space="0" w:color="auto"/>
              <w:bottom w:val="single" w:sz="4" w:space="0" w:color="auto"/>
            </w:tcBorders>
          </w:tcPr>
          <w:p w14:paraId="32A2BFE3" w14:textId="77777777" w:rsidR="007467C0" w:rsidRPr="00FB292A" w:rsidRDefault="007467C0" w:rsidP="00D1056C">
            <w:pPr>
              <w:pStyle w:val="TableBody"/>
            </w:pPr>
            <w:r w:rsidRPr="00FB292A">
              <w:t xml:space="preserve">Shows the number of open recommendations for the vault. </w:t>
            </w:r>
          </w:p>
          <w:p w14:paraId="28A824AF" w14:textId="635CE321" w:rsidR="007467C0" w:rsidRPr="00FB292A" w:rsidRDefault="007467C0" w:rsidP="00D1056C">
            <w:pPr>
              <w:pStyle w:val="TableBody"/>
            </w:pPr>
            <w:r w:rsidRPr="00FB292A">
              <w:t>Clicking on the hyperlink for a Recommendation will take the user to the open recommendation page at the Cashpoint level for the vault. From this page, recommendations can be viewed, edited, and committed into orders. If zero recommendations exist, the user can then click on the Orders tab to place a manual order.</w:t>
            </w:r>
          </w:p>
        </w:tc>
      </w:tr>
      <w:tr w:rsidR="007467C0" w:rsidRPr="00A875AE" w14:paraId="40B6A26C"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C4666E2" w14:textId="77777777" w:rsidR="007467C0" w:rsidRPr="00D1056C" w:rsidRDefault="007467C0" w:rsidP="00D1056C">
            <w:pPr>
              <w:pStyle w:val="TableBody"/>
              <w:rPr>
                <w:b/>
                <w:bCs/>
              </w:rPr>
            </w:pPr>
            <w:r w:rsidRPr="00D1056C">
              <w:rPr>
                <w:b/>
                <w:bCs/>
              </w:rPr>
              <w:t>Accepted Recommendations</w:t>
            </w:r>
          </w:p>
        </w:tc>
        <w:tc>
          <w:tcPr>
            <w:tcW w:w="5750" w:type="dxa"/>
            <w:tcBorders>
              <w:top w:val="single" w:sz="4" w:space="0" w:color="auto"/>
              <w:left w:val="single" w:sz="4" w:space="0" w:color="auto"/>
              <w:bottom w:val="single" w:sz="4" w:space="0" w:color="auto"/>
              <w:right w:val="single" w:sz="4" w:space="0" w:color="auto"/>
            </w:tcBorders>
          </w:tcPr>
          <w:p w14:paraId="23E5C4AB" w14:textId="77777777" w:rsidR="007467C0" w:rsidRPr="00FB292A" w:rsidRDefault="007467C0" w:rsidP="00D1056C">
            <w:pPr>
              <w:pStyle w:val="TableBody"/>
            </w:pPr>
            <w:r w:rsidRPr="00FB292A">
              <w:t>Shows the number of recommendations that were accepted for the current day.</w:t>
            </w:r>
          </w:p>
        </w:tc>
      </w:tr>
      <w:tr w:rsidR="007467C0" w:rsidRPr="00A875AE" w14:paraId="3F80922E"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981DBF5" w14:textId="77777777" w:rsidR="007467C0" w:rsidRPr="00D1056C" w:rsidRDefault="007467C0" w:rsidP="00D1056C">
            <w:pPr>
              <w:pStyle w:val="TableBody"/>
              <w:rPr>
                <w:b/>
                <w:bCs/>
              </w:rPr>
            </w:pPr>
            <w:r w:rsidRPr="00D1056C">
              <w:rPr>
                <w:b/>
                <w:bCs/>
              </w:rPr>
              <w:t>Accepted Amount</w:t>
            </w:r>
          </w:p>
        </w:tc>
        <w:tc>
          <w:tcPr>
            <w:tcW w:w="5750" w:type="dxa"/>
            <w:tcBorders>
              <w:top w:val="single" w:sz="4" w:space="0" w:color="auto"/>
              <w:left w:val="single" w:sz="4" w:space="0" w:color="auto"/>
              <w:bottom w:val="single" w:sz="4" w:space="0" w:color="auto"/>
              <w:right w:val="single" w:sz="4" w:space="0" w:color="auto"/>
            </w:tcBorders>
          </w:tcPr>
          <w:p w14:paraId="45E00DDC" w14:textId="77777777" w:rsidR="007467C0" w:rsidRPr="00FB292A" w:rsidRDefault="007467C0" w:rsidP="00D1056C">
            <w:pPr>
              <w:pStyle w:val="TableBody"/>
            </w:pPr>
            <w:r w:rsidRPr="00FB292A">
              <w:t>Shows the order amount of the recommendations that have been accepted.</w:t>
            </w:r>
          </w:p>
        </w:tc>
      </w:tr>
      <w:tr w:rsidR="007467C0" w:rsidRPr="00A875AE" w14:paraId="49544D7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274BFB5" w14:textId="77777777" w:rsidR="007467C0" w:rsidRPr="00D1056C" w:rsidRDefault="007467C0" w:rsidP="00D1056C">
            <w:pPr>
              <w:pStyle w:val="TableBody"/>
              <w:rPr>
                <w:b/>
                <w:bCs/>
              </w:rPr>
            </w:pPr>
            <w:r w:rsidRPr="00D1056C">
              <w:rPr>
                <w:b/>
                <w:bCs/>
              </w:rPr>
              <w:t>Overridden Recommendations</w:t>
            </w:r>
          </w:p>
        </w:tc>
        <w:tc>
          <w:tcPr>
            <w:tcW w:w="5750" w:type="dxa"/>
            <w:tcBorders>
              <w:top w:val="single" w:sz="4" w:space="0" w:color="auto"/>
              <w:left w:val="single" w:sz="4" w:space="0" w:color="auto"/>
              <w:bottom w:val="single" w:sz="4" w:space="0" w:color="auto"/>
              <w:right w:val="single" w:sz="4" w:space="0" w:color="auto"/>
            </w:tcBorders>
          </w:tcPr>
          <w:p w14:paraId="13EB6A28" w14:textId="77777777" w:rsidR="007467C0" w:rsidRPr="00FB292A" w:rsidRDefault="007467C0" w:rsidP="00D1056C">
            <w:pPr>
              <w:pStyle w:val="TableBody"/>
            </w:pPr>
            <w:r w:rsidRPr="00FB292A">
              <w:t>Shows the number of recommendations that were overridden for the current day.</w:t>
            </w:r>
          </w:p>
        </w:tc>
      </w:tr>
      <w:tr w:rsidR="007467C0" w:rsidRPr="00A875AE" w14:paraId="6474549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22D566E" w14:textId="77777777" w:rsidR="007467C0" w:rsidRPr="00D1056C" w:rsidRDefault="007467C0" w:rsidP="00D1056C">
            <w:pPr>
              <w:pStyle w:val="TableBody"/>
              <w:rPr>
                <w:b/>
                <w:bCs/>
              </w:rPr>
            </w:pPr>
            <w:r w:rsidRPr="00D1056C">
              <w:rPr>
                <w:b/>
                <w:bCs/>
              </w:rPr>
              <w:t>Overridden Amount</w:t>
            </w:r>
          </w:p>
        </w:tc>
        <w:tc>
          <w:tcPr>
            <w:tcW w:w="5750" w:type="dxa"/>
            <w:tcBorders>
              <w:top w:val="single" w:sz="4" w:space="0" w:color="auto"/>
              <w:left w:val="single" w:sz="4" w:space="0" w:color="auto"/>
              <w:bottom w:val="single" w:sz="4" w:space="0" w:color="auto"/>
              <w:right w:val="single" w:sz="4" w:space="0" w:color="auto"/>
            </w:tcBorders>
          </w:tcPr>
          <w:p w14:paraId="60597F45" w14:textId="77777777" w:rsidR="007467C0" w:rsidRPr="00FB292A" w:rsidRDefault="007467C0" w:rsidP="00D1056C">
            <w:pPr>
              <w:pStyle w:val="TableBody"/>
            </w:pPr>
            <w:r w:rsidRPr="00FB292A">
              <w:t>Shows the order amount of the recommendations that have been overridden.</w:t>
            </w:r>
          </w:p>
        </w:tc>
      </w:tr>
      <w:tr w:rsidR="007467C0" w:rsidRPr="00A875AE" w14:paraId="53E6F0F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DDD9BCA" w14:textId="77777777" w:rsidR="007467C0" w:rsidRPr="00D1056C" w:rsidRDefault="007467C0" w:rsidP="00D1056C">
            <w:pPr>
              <w:pStyle w:val="TableBody"/>
              <w:rPr>
                <w:b/>
                <w:bCs/>
              </w:rPr>
            </w:pPr>
            <w:r w:rsidRPr="00D1056C">
              <w:rPr>
                <w:b/>
                <w:bCs/>
              </w:rPr>
              <w:t>Additional Orders</w:t>
            </w:r>
          </w:p>
        </w:tc>
        <w:tc>
          <w:tcPr>
            <w:tcW w:w="5750" w:type="dxa"/>
            <w:tcBorders>
              <w:top w:val="single" w:sz="4" w:space="0" w:color="auto"/>
              <w:left w:val="single" w:sz="4" w:space="0" w:color="auto"/>
              <w:bottom w:val="single" w:sz="4" w:space="0" w:color="auto"/>
              <w:right w:val="single" w:sz="4" w:space="0" w:color="auto"/>
            </w:tcBorders>
          </w:tcPr>
          <w:p w14:paraId="19AE6F0C" w14:textId="77777777" w:rsidR="007467C0" w:rsidRPr="00FB292A" w:rsidRDefault="007467C0" w:rsidP="00D1056C">
            <w:pPr>
              <w:pStyle w:val="TableBody"/>
            </w:pPr>
            <w:r w:rsidRPr="00FB292A">
              <w:t>Shows the number of manual orders that were created for the current day.</w:t>
            </w:r>
          </w:p>
        </w:tc>
      </w:tr>
      <w:tr w:rsidR="007467C0" w:rsidRPr="00A875AE" w14:paraId="4A9E7B4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DB6B96C" w14:textId="77777777" w:rsidR="007467C0" w:rsidRPr="00D1056C" w:rsidRDefault="007467C0" w:rsidP="00D1056C">
            <w:pPr>
              <w:pStyle w:val="TableBody"/>
              <w:rPr>
                <w:b/>
                <w:bCs/>
              </w:rPr>
            </w:pPr>
            <w:r w:rsidRPr="00D1056C">
              <w:rPr>
                <w:b/>
                <w:bCs/>
              </w:rPr>
              <w:t>Additional Amount</w:t>
            </w:r>
          </w:p>
        </w:tc>
        <w:tc>
          <w:tcPr>
            <w:tcW w:w="5750" w:type="dxa"/>
            <w:tcBorders>
              <w:top w:val="single" w:sz="4" w:space="0" w:color="auto"/>
              <w:left w:val="single" w:sz="4" w:space="0" w:color="auto"/>
              <w:bottom w:val="single" w:sz="4" w:space="0" w:color="auto"/>
              <w:right w:val="single" w:sz="4" w:space="0" w:color="auto"/>
            </w:tcBorders>
          </w:tcPr>
          <w:p w14:paraId="45F45CF2" w14:textId="2E435317" w:rsidR="007467C0" w:rsidRPr="00FB292A" w:rsidRDefault="007467C0" w:rsidP="00D1056C">
            <w:pPr>
              <w:pStyle w:val="TableBody"/>
            </w:pPr>
            <w:r w:rsidRPr="00FB292A">
              <w:t>Shows the amount of manual orders that were created for the current day.</w:t>
            </w:r>
          </w:p>
        </w:tc>
      </w:tr>
      <w:tr w:rsidR="007467C0" w:rsidRPr="00A875AE" w14:paraId="068D0E0D"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CECBBBF" w14:textId="77777777" w:rsidR="007467C0" w:rsidRPr="00D1056C" w:rsidRDefault="007467C0" w:rsidP="00D1056C">
            <w:pPr>
              <w:pStyle w:val="TableBody"/>
              <w:rPr>
                <w:b/>
                <w:bCs/>
              </w:rPr>
            </w:pPr>
            <w:r w:rsidRPr="00D1056C">
              <w:rPr>
                <w:b/>
                <w:bCs/>
              </w:rPr>
              <w:t>Total Orders Amount</w:t>
            </w:r>
          </w:p>
        </w:tc>
        <w:tc>
          <w:tcPr>
            <w:tcW w:w="5750" w:type="dxa"/>
            <w:tcBorders>
              <w:top w:val="single" w:sz="4" w:space="0" w:color="auto"/>
              <w:left w:val="single" w:sz="4" w:space="0" w:color="auto"/>
              <w:bottom w:val="single" w:sz="4" w:space="0" w:color="auto"/>
              <w:right w:val="single" w:sz="4" w:space="0" w:color="auto"/>
            </w:tcBorders>
          </w:tcPr>
          <w:p w14:paraId="60EB5D82" w14:textId="77777777" w:rsidR="007467C0" w:rsidRPr="00FB292A" w:rsidRDefault="007467C0" w:rsidP="00D1056C">
            <w:pPr>
              <w:pStyle w:val="TableBody"/>
            </w:pPr>
            <w:r w:rsidRPr="00FB292A">
              <w:t xml:space="preserve">Shows the total amount of orders placed for the current day for the Accepted, Overridden, and Additional orders. </w:t>
            </w:r>
          </w:p>
          <w:p w14:paraId="406F3D3C" w14:textId="77777777" w:rsidR="007467C0" w:rsidRPr="00FB292A" w:rsidRDefault="007467C0" w:rsidP="00D1056C">
            <w:pPr>
              <w:pStyle w:val="TableBody"/>
            </w:pPr>
            <w:r w:rsidRPr="00FB292A">
              <w:t>Clicking on the hyperlink takes the user to the Vault Cashpoint Orders page to allow the user to view and edit all existing orders for the current day.</w:t>
            </w:r>
          </w:p>
        </w:tc>
      </w:tr>
      <w:tr w:rsidR="007467C0" w:rsidRPr="00A875AE" w14:paraId="0509FFD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C60C7BC" w14:textId="77777777" w:rsidR="007467C0" w:rsidRPr="00D1056C" w:rsidRDefault="007467C0" w:rsidP="00D1056C">
            <w:pPr>
              <w:pStyle w:val="TableBody"/>
              <w:rPr>
                <w:b/>
                <w:bCs/>
              </w:rPr>
            </w:pPr>
            <w:r w:rsidRPr="00D1056C">
              <w:rPr>
                <w:b/>
                <w:bCs/>
              </w:rPr>
              <w:t>Alerts/Validation Error?</w:t>
            </w:r>
          </w:p>
        </w:tc>
        <w:tc>
          <w:tcPr>
            <w:tcW w:w="5750" w:type="dxa"/>
            <w:tcBorders>
              <w:top w:val="single" w:sz="4" w:space="0" w:color="auto"/>
              <w:left w:val="single" w:sz="4" w:space="0" w:color="auto"/>
              <w:bottom w:val="single" w:sz="4" w:space="0" w:color="auto"/>
              <w:right w:val="single" w:sz="4" w:space="0" w:color="auto"/>
            </w:tcBorders>
          </w:tcPr>
          <w:p w14:paraId="57DB6E48" w14:textId="77777777" w:rsidR="007467C0" w:rsidRPr="00FB292A" w:rsidRDefault="007467C0" w:rsidP="00D1056C">
            <w:pPr>
              <w:pStyle w:val="TableBody"/>
            </w:pPr>
            <w:r w:rsidRPr="00FB292A">
              <w:t>This field shows a warning icon for a vault that had any problems during the loading of data or the recommendation process.</w:t>
            </w:r>
          </w:p>
          <w:p w14:paraId="1822AB15" w14:textId="77777777" w:rsidR="007467C0" w:rsidRPr="00FB292A" w:rsidRDefault="007467C0" w:rsidP="00D1056C">
            <w:pPr>
              <w:pStyle w:val="TableBody"/>
            </w:pPr>
            <w:r w:rsidRPr="00FB292A">
              <w:t>Clicking on the hyperlink takes the user to the Recommendation Results Report.</w:t>
            </w:r>
          </w:p>
        </w:tc>
      </w:tr>
      <w:tr w:rsidR="007467C0" w:rsidRPr="00A875AE" w14:paraId="4F29710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BA80828" w14:textId="77777777" w:rsidR="007467C0" w:rsidRPr="00D1056C" w:rsidRDefault="007467C0" w:rsidP="00D1056C">
            <w:pPr>
              <w:pStyle w:val="TableBody"/>
              <w:rPr>
                <w:b/>
                <w:bCs/>
              </w:rPr>
            </w:pPr>
            <w:r w:rsidRPr="00D1056C">
              <w:rPr>
                <w:b/>
                <w:bCs/>
              </w:rPr>
              <w:t>Last Load Date</w:t>
            </w:r>
          </w:p>
        </w:tc>
        <w:tc>
          <w:tcPr>
            <w:tcW w:w="5750" w:type="dxa"/>
            <w:tcBorders>
              <w:top w:val="single" w:sz="4" w:space="0" w:color="auto"/>
              <w:left w:val="single" w:sz="4" w:space="0" w:color="auto"/>
              <w:bottom w:val="single" w:sz="4" w:space="0" w:color="auto"/>
              <w:right w:val="single" w:sz="4" w:space="0" w:color="auto"/>
            </w:tcBorders>
          </w:tcPr>
          <w:p w14:paraId="284DE3D0" w14:textId="77777777" w:rsidR="007467C0" w:rsidRPr="00FB292A" w:rsidRDefault="007467C0" w:rsidP="00D1056C">
            <w:pPr>
              <w:pStyle w:val="TableBody"/>
            </w:pPr>
            <w:r w:rsidRPr="00FB292A">
              <w:t>Shows the latest date for which data was loaded for the corresponding vault.</w:t>
            </w:r>
          </w:p>
        </w:tc>
      </w:tr>
    </w:tbl>
    <w:p w14:paraId="7849655C" w14:textId="77777777" w:rsidR="007467C0" w:rsidRPr="008D241F" w:rsidRDefault="007467C0" w:rsidP="007467C0">
      <w:pPr>
        <w:pStyle w:val="Heading3"/>
        <w:rPr>
          <w:lang w:val="en-US"/>
        </w:rPr>
      </w:pPr>
      <w:bookmarkStart w:id="549" w:name="_Toc74556386"/>
      <w:bookmarkStart w:id="550" w:name="_Toc127491575"/>
      <w:bookmarkStart w:id="551" w:name="_Toc128021108"/>
      <w:r>
        <w:rPr>
          <w:lang w:val="en-US"/>
        </w:rPr>
        <w:lastRenderedPageBreak/>
        <w:t>Today</w:t>
      </w:r>
      <w:r>
        <w:rPr>
          <w:rFonts w:ascii="Wingdings" w:hAnsi="Wingdings"/>
        </w:rPr>
        <w:t></w:t>
      </w:r>
      <w:r>
        <w:rPr>
          <w:lang w:val="en-US"/>
        </w:rPr>
        <w:t>Vault Orders</w:t>
      </w:r>
      <w:bookmarkEnd w:id="549"/>
      <w:bookmarkEnd w:id="550"/>
      <w:bookmarkEnd w:id="551"/>
    </w:p>
    <w:p w14:paraId="32C282CB" w14:textId="77777777" w:rsidR="007467C0" w:rsidRDefault="007467C0" w:rsidP="00D1056C">
      <w:pPr>
        <w:pStyle w:val="BodyText"/>
      </w:pPr>
      <w:r>
        <w:t>The Today Vault Orders page shows the analyst a listing of the orders and recommendations in the system. Numerous filters are available to assist in locating desired info. The user may also click into a record once located and use that path to reach more details.</w:t>
      </w:r>
    </w:p>
    <w:p w14:paraId="566A0A95" w14:textId="77777777" w:rsidR="007467C0" w:rsidRDefault="007467C0" w:rsidP="007467C0">
      <w:pPr>
        <w:pStyle w:val="Caption"/>
      </w:pPr>
      <w:bookmarkStart w:id="552" w:name="_Toc74556453"/>
      <w:bookmarkStart w:id="553" w:name="_Toc128022130"/>
      <w:r>
        <w:t xml:space="preserve">Figure </w:t>
      </w:r>
      <w:r>
        <w:fldChar w:fldCharType="begin"/>
      </w:r>
      <w:r>
        <w:instrText xml:space="preserve"> SEQ Figure \* ARABIC </w:instrText>
      </w:r>
      <w:r>
        <w:fldChar w:fldCharType="separate"/>
      </w:r>
      <w:r>
        <w:rPr>
          <w:noProof/>
        </w:rPr>
        <w:t>21</w:t>
      </w:r>
      <w:r>
        <w:fldChar w:fldCharType="end"/>
      </w:r>
      <w:r>
        <w:t>: Today Vault Orders Page</w:t>
      </w:r>
      <w:bookmarkEnd w:id="552"/>
      <w:bookmarkEnd w:id="553"/>
    </w:p>
    <w:p w14:paraId="3D24C6FA" w14:textId="0D605582" w:rsidR="007467C0" w:rsidRDefault="007467C0" w:rsidP="00D1056C">
      <w:pPr>
        <w:jc w:val="center"/>
      </w:pPr>
      <w:del w:id="554" w:author="Moses, Robbie" w:date="2023-02-23T01:28:00Z">
        <w:r w:rsidDel="00ED21E1">
          <w:rPr>
            <w:noProof/>
          </w:rPr>
          <w:drawing>
            <wp:inline distT="0" distB="0" distL="0" distR="0" wp14:anchorId="76B3660D" wp14:editId="543663C5">
              <wp:extent cx="5470525" cy="3192780"/>
              <wp:effectExtent l="76200" t="76200" r="130175" b="140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70525" cy="3192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55" w:author="Moses, Robbie" w:date="2023-02-23T01:28:00Z">
        <w:r w:rsidR="00ED21E1" w:rsidRPr="00ED21E1">
          <w:rPr>
            <w:noProof/>
          </w:rPr>
          <w:t xml:space="preserve"> </w:t>
        </w:r>
        <w:r w:rsidR="00ED21E1">
          <w:rPr>
            <w:noProof/>
          </w:rPr>
          <w:drawing>
            <wp:inline distT="0" distB="0" distL="0" distR="0" wp14:anchorId="7161AF00" wp14:editId="77831AD9">
              <wp:extent cx="6008112" cy="2915894"/>
              <wp:effectExtent l="76200" t="76200" r="126365" b="132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09367" cy="2916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64C4BB6" w14:textId="77777777" w:rsidR="007467C0" w:rsidRPr="00E145E3" w:rsidRDefault="007467C0" w:rsidP="007467C0">
      <w:pPr>
        <w:pStyle w:val="Caption"/>
        <w:rPr>
          <w:lang w:val="en-US"/>
        </w:rPr>
      </w:pPr>
      <w:bookmarkStart w:id="556" w:name="_Toc74556677"/>
      <w:r w:rsidRPr="00E145E3">
        <w:rPr>
          <w:lang w:val="en-US"/>
        </w:rPr>
        <w:t xml:space="preserve">Table </w:t>
      </w:r>
      <w:r>
        <w:fldChar w:fldCharType="begin"/>
      </w:r>
      <w:r w:rsidRPr="00E145E3">
        <w:rPr>
          <w:lang w:val="en-US"/>
        </w:rPr>
        <w:instrText xml:space="preserve"> SEQ Table \* ARABIC </w:instrText>
      </w:r>
      <w:r>
        <w:fldChar w:fldCharType="separate"/>
      </w:r>
      <w:r>
        <w:rPr>
          <w:noProof/>
          <w:lang w:val="en-US"/>
        </w:rPr>
        <w:t>38</w:t>
      </w:r>
      <w:r>
        <w:rPr>
          <w:noProof/>
        </w:rPr>
        <w:fldChar w:fldCharType="end"/>
      </w:r>
      <w:r w:rsidRPr="00E145E3">
        <w:rPr>
          <w:lang w:val="en-US"/>
        </w:rPr>
        <w:t xml:space="preserve">: </w:t>
      </w:r>
      <w:r>
        <w:rPr>
          <w:lang w:val="en-US"/>
        </w:rPr>
        <w:t>Today Vault Orders</w:t>
      </w:r>
      <w:r w:rsidRPr="00E145E3">
        <w:rPr>
          <w:lang w:val="en-US"/>
        </w:rPr>
        <w:t xml:space="preserve"> Page Description</w:t>
      </w:r>
      <w:bookmarkEnd w:id="55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3CB40D3"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4801731D"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AA9EBE2" w14:textId="77777777" w:rsidR="007467C0" w:rsidRPr="00A875AE" w:rsidRDefault="007467C0" w:rsidP="00170D7D">
            <w:pPr>
              <w:pStyle w:val="TableHeader"/>
            </w:pPr>
            <w:r w:rsidRPr="00A875AE">
              <w:t>Description</w:t>
            </w:r>
          </w:p>
        </w:tc>
      </w:tr>
      <w:tr w:rsidR="007467C0" w:rsidRPr="00A875AE" w14:paraId="37E3EB70" w14:textId="77777777" w:rsidTr="006271D1">
        <w:trPr>
          <w:cantSplit/>
        </w:trPr>
        <w:tc>
          <w:tcPr>
            <w:tcW w:w="2300" w:type="dxa"/>
            <w:tcBorders>
              <w:top w:val="nil"/>
              <w:bottom w:val="single" w:sz="6" w:space="0" w:color="auto"/>
              <w:right w:val="single" w:sz="6" w:space="0" w:color="auto"/>
            </w:tcBorders>
          </w:tcPr>
          <w:p w14:paraId="0782C515" w14:textId="77777777" w:rsidR="007467C0" w:rsidRPr="00D1056C" w:rsidRDefault="007467C0" w:rsidP="00D1056C">
            <w:pPr>
              <w:pStyle w:val="TableBody"/>
              <w:rPr>
                <w:b/>
                <w:bCs/>
              </w:rPr>
            </w:pPr>
            <w:r w:rsidRPr="00D1056C">
              <w:rPr>
                <w:b/>
                <w:bCs/>
              </w:rPr>
              <w:t>Trading Market</w:t>
            </w:r>
          </w:p>
        </w:tc>
        <w:tc>
          <w:tcPr>
            <w:tcW w:w="5750" w:type="dxa"/>
            <w:tcBorders>
              <w:top w:val="nil"/>
              <w:left w:val="single" w:sz="6" w:space="0" w:color="auto"/>
              <w:bottom w:val="single" w:sz="6" w:space="0" w:color="auto"/>
            </w:tcBorders>
          </w:tcPr>
          <w:p w14:paraId="3ECF75B8" w14:textId="77777777" w:rsidR="007467C0" w:rsidRPr="00FB292A" w:rsidRDefault="007467C0" w:rsidP="00D1056C">
            <w:pPr>
              <w:pStyle w:val="TableBody"/>
            </w:pPr>
            <w:r>
              <w:t>The trading market, if any, to which this vault belongs.</w:t>
            </w:r>
          </w:p>
        </w:tc>
      </w:tr>
      <w:tr w:rsidR="007467C0" w:rsidRPr="00A875AE" w14:paraId="24918680" w14:textId="77777777" w:rsidTr="006271D1">
        <w:trPr>
          <w:cantSplit/>
        </w:trPr>
        <w:tc>
          <w:tcPr>
            <w:tcW w:w="2300" w:type="dxa"/>
            <w:tcBorders>
              <w:top w:val="nil"/>
              <w:bottom w:val="single" w:sz="6" w:space="0" w:color="auto"/>
              <w:right w:val="single" w:sz="6" w:space="0" w:color="auto"/>
            </w:tcBorders>
          </w:tcPr>
          <w:p w14:paraId="3DCBE820" w14:textId="77777777" w:rsidR="007467C0" w:rsidRPr="00D1056C" w:rsidRDefault="007467C0" w:rsidP="00D1056C">
            <w:pPr>
              <w:pStyle w:val="TableBody"/>
              <w:rPr>
                <w:b/>
                <w:bCs/>
              </w:rPr>
            </w:pPr>
            <w:r w:rsidRPr="00D1056C">
              <w:rPr>
                <w:b/>
                <w:bCs/>
              </w:rPr>
              <w:t>Vault ID</w:t>
            </w:r>
          </w:p>
        </w:tc>
        <w:tc>
          <w:tcPr>
            <w:tcW w:w="5750" w:type="dxa"/>
            <w:tcBorders>
              <w:top w:val="nil"/>
              <w:left w:val="single" w:sz="6" w:space="0" w:color="auto"/>
              <w:bottom w:val="single" w:sz="6" w:space="0" w:color="auto"/>
            </w:tcBorders>
          </w:tcPr>
          <w:p w14:paraId="5294F58E" w14:textId="320F76AD" w:rsidR="007467C0" w:rsidRPr="00FB292A" w:rsidRDefault="00E6108F" w:rsidP="00D1056C">
            <w:pPr>
              <w:pStyle w:val="TableBody"/>
            </w:pPr>
            <w:r>
              <w:t>A u</w:t>
            </w:r>
            <w:r w:rsidRPr="00FB292A">
              <w:t xml:space="preserve">nique </w:t>
            </w:r>
            <w:r w:rsidR="007467C0" w:rsidRPr="00FB292A">
              <w:t>id that is used to identify the Cashpoint in OptiVault.</w:t>
            </w:r>
          </w:p>
          <w:p w14:paraId="379D31F0" w14:textId="77777777" w:rsidR="007467C0" w:rsidRPr="00FB292A" w:rsidRDefault="007467C0" w:rsidP="00D1056C">
            <w:pPr>
              <w:pStyle w:val="TableBody"/>
            </w:pPr>
            <w:r w:rsidRPr="00FB292A">
              <w:t>Clicking on the hyperlink will take the user to the Vault Cashpoint page where parameters can be reviewed and edited.</w:t>
            </w:r>
          </w:p>
        </w:tc>
      </w:tr>
      <w:tr w:rsidR="007467C0" w:rsidRPr="00A875AE" w14:paraId="58A56A24" w14:textId="77777777" w:rsidTr="006271D1">
        <w:trPr>
          <w:cantSplit/>
        </w:trPr>
        <w:tc>
          <w:tcPr>
            <w:tcW w:w="2300" w:type="dxa"/>
            <w:tcBorders>
              <w:top w:val="nil"/>
              <w:bottom w:val="single" w:sz="6" w:space="0" w:color="auto"/>
              <w:right w:val="single" w:sz="6" w:space="0" w:color="auto"/>
            </w:tcBorders>
          </w:tcPr>
          <w:p w14:paraId="7DE1ACD2" w14:textId="77777777" w:rsidR="007467C0" w:rsidRPr="00D1056C" w:rsidRDefault="007467C0" w:rsidP="00D1056C">
            <w:pPr>
              <w:pStyle w:val="TableBody"/>
              <w:rPr>
                <w:b/>
                <w:bCs/>
              </w:rPr>
            </w:pPr>
            <w:r w:rsidRPr="00D1056C">
              <w:rPr>
                <w:b/>
                <w:bCs/>
              </w:rPr>
              <w:t>Action</w:t>
            </w:r>
          </w:p>
        </w:tc>
        <w:tc>
          <w:tcPr>
            <w:tcW w:w="5750" w:type="dxa"/>
            <w:tcBorders>
              <w:top w:val="nil"/>
              <w:left w:val="single" w:sz="6" w:space="0" w:color="auto"/>
              <w:bottom w:val="single" w:sz="6" w:space="0" w:color="auto"/>
            </w:tcBorders>
          </w:tcPr>
          <w:p w14:paraId="55AFE9B3" w14:textId="77777777" w:rsidR="007467C0" w:rsidRPr="00FB292A" w:rsidRDefault="007467C0" w:rsidP="00D1056C">
            <w:pPr>
              <w:pStyle w:val="TableBody"/>
            </w:pPr>
            <w:r>
              <w:t>Type of order. Delivery or Return. Planned or Emergency.</w:t>
            </w:r>
          </w:p>
        </w:tc>
      </w:tr>
      <w:tr w:rsidR="007467C0" w:rsidRPr="00A875AE" w14:paraId="618D0A7E" w14:textId="77777777" w:rsidTr="006271D1">
        <w:trPr>
          <w:cantSplit/>
        </w:trPr>
        <w:tc>
          <w:tcPr>
            <w:tcW w:w="2300" w:type="dxa"/>
            <w:tcBorders>
              <w:top w:val="nil"/>
              <w:bottom w:val="single" w:sz="4" w:space="0" w:color="auto"/>
              <w:right w:val="single" w:sz="6" w:space="0" w:color="auto"/>
            </w:tcBorders>
          </w:tcPr>
          <w:p w14:paraId="5CE5D96B" w14:textId="77777777" w:rsidR="007467C0" w:rsidRPr="00D1056C" w:rsidRDefault="007467C0" w:rsidP="00D1056C">
            <w:pPr>
              <w:pStyle w:val="TableBody"/>
              <w:rPr>
                <w:b/>
                <w:bCs/>
              </w:rPr>
            </w:pPr>
            <w:r w:rsidRPr="00D1056C">
              <w:rPr>
                <w:b/>
                <w:bCs/>
              </w:rPr>
              <w:t>Conf. #</w:t>
            </w:r>
          </w:p>
        </w:tc>
        <w:tc>
          <w:tcPr>
            <w:tcW w:w="5750" w:type="dxa"/>
            <w:tcBorders>
              <w:top w:val="nil"/>
              <w:left w:val="single" w:sz="6" w:space="0" w:color="auto"/>
              <w:bottom w:val="single" w:sz="4" w:space="0" w:color="auto"/>
            </w:tcBorders>
          </w:tcPr>
          <w:p w14:paraId="78D2BEC0" w14:textId="77777777" w:rsidR="007467C0" w:rsidRDefault="007467C0" w:rsidP="00D1056C">
            <w:pPr>
              <w:pStyle w:val="TableBody"/>
            </w:pPr>
            <w:r>
              <w:t>Reference number of the order or recommendation.</w:t>
            </w:r>
          </w:p>
          <w:p w14:paraId="47ECC6A2" w14:textId="77777777" w:rsidR="007467C0" w:rsidRPr="00FB292A" w:rsidRDefault="007467C0" w:rsidP="00D1056C">
            <w:pPr>
              <w:pStyle w:val="TableBody"/>
            </w:pPr>
            <w:r>
              <w:t>Clicking on the hyperlink will take the user to the Vault’s order or recommendation details page.</w:t>
            </w:r>
          </w:p>
        </w:tc>
      </w:tr>
      <w:tr w:rsidR="007467C0" w:rsidRPr="00A875AE" w14:paraId="209A41C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7AD87536" w14:textId="77777777" w:rsidR="007467C0" w:rsidRPr="00D1056C" w:rsidRDefault="007467C0" w:rsidP="00D1056C">
            <w:pPr>
              <w:pStyle w:val="TableBody"/>
              <w:rPr>
                <w:b/>
                <w:bCs/>
              </w:rPr>
            </w:pPr>
            <w:r w:rsidRPr="00D1056C">
              <w:rPr>
                <w:b/>
                <w:bCs/>
              </w:rPr>
              <w:t>Funding Source</w:t>
            </w:r>
          </w:p>
        </w:tc>
        <w:tc>
          <w:tcPr>
            <w:tcW w:w="5750" w:type="dxa"/>
            <w:tcBorders>
              <w:top w:val="single" w:sz="4" w:space="0" w:color="auto"/>
              <w:left w:val="single" w:sz="4" w:space="0" w:color="auto"/>
              <w:bottom w:val="single" w:sz="4" w:space="0" w:color="auto"/>
              <w:right w:val="single" w:sz="4" w:space="0" w:color="auto"/>
            </w:tcBorders>
          </w:tcPr>
          <w:p w14:paraId="5D1598F8" w14:textId="7919B73A" w:rsidR="007467C0" w:rsidRPr="00FB292A" w:rsidRDefault="007467C0" w:rsidP="00D1056C">
            <w:pPr>
              <w:pStyle w:val="TableBody"/>
            </w:pPr>
            <w:r>
              <w:t>The other entity involved in this cash transfer: For delivery, this is the sender. For a return, this is the destination.</w:t>
            </w:r>
          </w:p>
        </w:tc>
      </w:tr>
      <w:tr w:rsidR="007467C0" w:rsidRPr="00A875AE" w14:paraId="13408F1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8DA4768" w14:textId="77777777" w:rsidR="007467C0" w:rsidRPr="00D1056C" w:rsidRDefault="007467C0" w:rsidP="00D1056C">
            <w:pPr>
              <w:pStyle w:val="TableBody"/>
              <w:rPr>
                <w:b/>
                <w:bCs/>
              </w:rPr>
            </w:pPr>
            <w:r w:rsidRPr="00D1056C">
              <w:rPr>
                <w:b/>
                <w:bCs/>
              </w:rPr>
              <w:t>State</w:t>
            </w:r>
          </w:p>
        </w:tc>
        <w:tc>
          <w:tcPr>
            <w:tcW w:w="5750" w:type="dxa"/>
            <w:tcBorders>
              <w:top w:val="single" w:sz="4" w:space="0" w:color="auto"/>
              <w:left w:val="single" w:sz="4" w:space="0" w:color="auto"/>
              <w:bottom w:val="single" w:sz="4" w:space="0" w:color="auto"/>
              <w:right w:val="single" w:sz="4" w:space="0" w:color="auto"/>
            </w:tcBorders>
          </w:tcPr>
          <w:p w14:paraId="48F251FF" w14:textId="2FD2571D" w:rsidR="007467C0" w:rsidRPr="00FB292A" w:rsidRDefault="00E6108F" w:rsidP="00D1056C">
            <w:pPr>
              <w:pStyle w:val="TableBody"/>
            </w:pPr>
            <w:r>
              <w:t xml:space="preserve">The current </w:t>
            </w:r>
            <w:r w:rsidR="007467C0">
              <w:t>state of an order. Will be blank for open recommendations.</w:t>
            </w:r>
          </w:p>
        </w:tc>
      </w:tr>
      <w:tr w:rsidR="007467C0" w:rsidRPr="00A875AE" w14:paraId="43129EA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EBE049A" w14:textId="77777777" w:rsidR="007467C0" w:rsidRPr="00D1056C" w:rsidRDefault="007467C0" w:rsidP="00D1056C">
            <w:pPr>
              <w:pStyle w:val="TableBody"/>
              <w:rPr>
                <w:b/>
                <w:bCs/>
              </w:rPr>
            </w:pPr>
            <w:r w:rsidRPr="00D1056C">
              <w:rPr>
                <w:b/>
                <w:bCs/>
              </w:rPr>
              <w:lastRenderedPageBreak/>
              <w:t>Order Date</w:t>
            </w:r>
          </w:p>
        </w:tc>
        <w:tc>
          <w:tcPr>
            <w:tcW w:w="5750" w:type="dxa"/>
            <w:tcBorders>
              <w:top w:val="single" w:sz="4" w:space="0" w:color="auto"/>
              <w:left w:val="single" w:sz="4" w:space="0" w:color="auto"/>
              <w:bottom w:val="single" w:sz="4" w:space="0" w:color="auto"/>
              <w:right w:val="single" w:sz="4" w:space="0" w:color="auto"/>
            </w:tcBorders>
          </w:tcPr>
          <w:p w14:paraId="4AC357F8" w14:textId="28C4CC12" w:rsidR="007467C0" w:rsidRPr="00FB292A" w:rsidRDefault="00E6108F" w:rsidP="00D1056C">
            <w:pPr>
              <w:pStyle w:val="TableBody"/>
            </w:pPr>
            <w:r>
              <w:t xml:space="preserve">The date </w:t>
            </w:r>
            <w:r w:rsidR="007467C0">
              <w:t>on which the Order was placed into the system. For an open recommendation, this is the date when it is recommended to the user to place the order.</w:t>
            </w:r>
          </w:p>
        </w:tc>
      </w:tr>
      <w:tr w:rsidR="007467C0" w:rsidRPr="00A875AE" w14:paraId="5780CD7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C5C8904" w14:textId="77777777" w:rsidR="007467C0" w:rsidRPr="00D1056C" w:rsidRDefault="007467C0" w:rsidP="00D1056C">
            <w:pPr>
              <w:pStyle w:val="TableBody"/>
              <w:rPr>
                <w:b/>
                <w:bCs/>
              </w:rPr>
            </w:pPr>
            <w:r w:rsidRPr="00D1056C">
              <w:rPr>
                <w:b/>
                <w:bCs/>
              </w:rPr>
              <w:t>Due Date</w:t>
            </w:r>
          </w:p>
        </w:tc>
        <w:tc>
          <w:tcPr>
            <w:tcW w:w="5750" w:type="dxa"/>
            <w:tcBorders>
              <w:top w:val="single" w:sz="4" w:space="0" w:color="auto"/>
              <w:left w:val="single" w:sz="4" w:space="0" w:color="auto"/>
              <w:bottom w:val="single" w:sz="4" w:space="0" w:color="auto"/>
              <w:right w:val="single" w:sz="4" w:space="0" w:color="auto"/>
            </w:tcBorders>
          </w:tcPr>
          <w:p w14:paraId="450121F7" w14:textId="1A03732A" w:rsidR="007467C0" w:rsidRPr="00FB292A" w:rsidRDefault="00E6108F" w:rsidP="00D1056C">
            <w:pPr>
              <w:pStyle w:val="TableBody"/>
            </w:pPr>
            <w:r>
              <w:t xml:space="preserve">The date </w:t>
            </w:r>
            <w:r w:rsidR="007467C0">
              <w:t>on which the transfer is expected to execute.</w:t>
            </w:r>
          </w:p>
        </w:tc>
      </w:tr>
      <w:tr w:rsidR="007467C0" w:rsidRPr="00A875AE" w14:paraId="739EBCF7"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0356DB59" w14:textId="77777777" w:rsidR="007467C0" w:rsidRPr="00D1056C" w:rsidRDefault="007467C0" w:rsidP="00D1056C">
            <w:pPr>
              <w:pStyle w:val="TableBody"/>
              <w:rPr>
                <w:b/>
                <w:bCs/>
              </w:rPr>
            </w:pPr>
            <w:r w:rsidRPr="00D1056C">
              <w:rPr>
                <w:b/>
                <w:bCs/>
              </w:rPr>
              <w:t>Order Src.</w:t>
            </w:r>
          </w:p>
        </w:tc>
        <w:tc>
          <w:tcPr>
            <w:tcW w:w="5750" w:type="dxa"/>
            <w:tcBorders>
              <w:top w:val="single" w:sz="4" w:space="0" w:color="auto"/>
              <w:left w:val="single" w:sz="4" w:space="0" w:color="auto"/>
              <w:bottom w:val="single" w:sz="4" w:space="0" w:color="auto"/>
              <w:right w:val="single" w:sz="4" w:space="0" w:color="auto"/>
            </w:tcBorders>
          </w:tcPr>
          <w:p w14:paraId="362990A4" w14:textId="77777777" w:rsidR="007467C0" w:rsidRPr="00FB292A" w:rsidRDefault="007467C0" w:rsidP="00D1056C">
            <w:pPr>
              <w:pStyle w:val="TableBody"/>
            </w:pPr>
            <w:r>
              <w:t>Order source. Tracks where the order came from. Manual Order, recommendation, etc.</w:t>
            </w:r>
          </w:p>
        </w:tc>
      </w:tr>
      <w:tr w:rsidR="007467C0" w:rsidRPr="00A875AE" w14:paraId="2BA9A57A"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BC44452" w14:textId="77777777" w:rsidR="007467C0" w:rsidRPr="00D1056C" w:rsidRDefault="007467C0" w:rsidP="00D1056C">
            <w:pPr>
              <w:pStyle w:val="TableBody"/>
              <w:rPr>
                <w:b/>
                <w:bCs/>
              </w:rPr>
            </w:pPr>
            <w:r w:rsidRPr="00D1056C">
              <w:rPr>
                <w:b/>
                <w:bCs/>
              </w:rPr>
              <w:t>Denomination ID</w:t>
            </w:r>
          </w:p>
        </w:tc>
        <w:tc>
          <w:tcPr>
            <w:tcW w:w="5750" w:type="dxa"/>
            <w:tcBorders>
              <w:top w:val="single" w:sz="4" w:space="0" w:color="auto"/>
              <w:left w:val="single" w:sz="4" w:space="0" w:color="auto"/>
              <w:bottom w:val="single" w:sz="4" w:space="0" w:color="auto"/>
              <w:right w:val="single" w:sz="4" w:space="0" w:color="auto"/>
            </w:tcBorders>
          </w:tcPr>
          <w:p w14:paraId="237DC98B" w14:textId="77777777" w:rsidR="007467C0" w:rsidRPr="00FB292A" w:rsidRDefault="007467C0" w:rsidP="00D1056C">
            <w:pPr>
              <w:pStyle w:val="TableBody"/>
            </w:pPr>
            <w:r>
              <w:t xml:space="preserve">Denomination identifier. </w:t>
            </w:r>
          </w:p>
        </w:tc>
      </w:tr>
      <w:tr w:rsidR="007467C0" w:rsidRPr="00A875AE" w14:paraId="3A54F6C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63DF3D7" w14:textId="77777777" w:rsidR="007467C0" w:rsidRPr="00D1056C" w:rsidRDefault="007467C0" w:rsidP="00D1056C">
            <w:pPr>
              <w:pStyle w:val="TableBody"/>
              <w:rPr>
                <w:b/>
                <w:bCs/>
              </w:rPr>
            </w:pPr>
            <w:r w:rsidRPr="00D1056C">
              <w:rPr>
                <w:b/>
                <w:bCs/>
              </w:rPr>
              <w:t>Quality</w:t>
            </w:r>
          </w:p>
        </w:tc>
        <w:tc>
          <w:tcPr>
            <w:tcW w:w="5750" w:type="dxa"/>
            <w:tcBorders>
              <w:top w:val="single" w:sz="4" w:space="0" w:color="auto"/>
              <w:left w:val="single" w:sz="4" w:space="0" w:color="auto"/>
              <w:bottom w:val="single" w:sz="4" w:space="0" w:color="auto"/>
              <w:right w:val="single" w:sz="4" w:space="0" w:color="auto"/>
            </w:tcBorders>
          </w:tcPr>
          <w:p w14:paraId="31C053A0" w14:textId="77777777" w:rsidR="007467C0" w:rsidRPr="00FB292A" w:rsidRDefault="007467C0" w:rsidP="00D1056C">
            <w:pPr>
              <w:pStyle w:val="TableBody"/>
            </w:pPr>
            <w:r>
              <w:t>Quality identifier. Fit, Normal, Soiled, Unknown</w:t>
            </w:r>
          </w:p>
        </w:tc>
      </w:tr>
      <w:tr w:rsidR="007467C0" w:rsidRPr="00A875AE" w14:paraId="12CA8F1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88BAEA4" w14:textId="77777777" w:rsidR="007467C0" w:rsidRPr="00D1056C" w:rsidRDefault="007467C0" w:rsidP="00D1056C">
            <w:pPr>
              <w:pStyle w:val="TableBody"/>
              <w:rPr>
                <w:b/>
                <w:bCs/>
              </w:rPr>
            </w:pPr>
            <w:r w:rsidRPr="00D1056C">
              <w:rPr>
                <w:b/>
                <w:bCs/>
              </w:rPr>
              <w:t>Amount</w:t>
            </w:r>
          </w:p>
        </w:tc>
        <w:tc>
          <w:tcPr>
            <w:tcW w:w="5750" w:type="dxa"/>
            <w:tcBorders>
              <w:top w:val="single" w:sz="4" w:space="0" w:color="auto"/>
              <w:left w:val="single" w:sz="4" w:space="0" w:color="auto"/>
              <w:bottom w:val="single" w:sz="4" w:space="0" w:color="auto"/>
              <w:right w:val="single" w:sz="4" w:space="0" w:color="auto"/>
            </w:tcBorders>
          </w:tcPr>
          <w:p w14:paraId="51B7C9EE" w14:textId="77777777" w:rsidR="007467C0" w:rsidRPr="00FB292A" w:rsidRDefault="007467C0" w:rsidP="00D1056C">
            <w:pPr>
              <w:pStyle w:val="TableBody"/>
            </w:pPr>
            <w:r>
              <w:t>The amount of cash to be transferred.</w:t>
            </w:r>
          </w:p>
        </w:tc>
      </w:tr>
    </w:tbl>
    <w:p w14:paraId="7FDF76AF" w14:textId="77777777" w:rsidR="007467C0" w:rsidRDefault="007467C0" w:rsidP="007467C0">
      <w:pPr>
        <w:pStyle w:val="TopofSection"/>
        <w:rPr>
          <w:lang w:val="en-US"/>
        </w:rPr>
      </w:pPr>
    </w:p>
    <w:p w14:paraId="33D131DE" w14:textId="77777777" w:rsidR="007467C0" w:rsidRPr="008D241F" w:rsidRDefault="007467C0" w:rsidP="007467C0">
      <w:pPr>
        <w:pStyle w:val="Heading3"/>
        <w:rPr>
          <w:lang w:val="en-US"/>
        </w:rPr>
      </w:pPr>
      <w:bookmarkStart w:id="557" w:name="_Toc74556387"/>
      <w:bookmarkStart w:id="558" w:name="_Toc127491576"/>
      <w:bookmarkStart w:id="559" w:name="_Toc128021109"/>
      <w:r>
        <w:rPr>
          <w:lang w:val="en-US"/>
        </w:rPr>
        <w:t>Today</w:t>
      </w:r>
      <w:r>
        <w:rPr>
          <w:rFonts w:ascii="Wingdings" w:hAnsi="Wingdings"/>
        </w:rPr>
        <w:t></w:t>
      </w:r>
      <w:r>
        <w:rPr>
          <w:lang w:val="en-US"/>
        </w:rPr>
        <w:t>Orders Workflow</w:t>
      </w:r>
      <w:bookmarkEnd w:id="557"/>
      <w:bookmarkEnd w:id="558"/>
      <w:bookmarkEnd w:id="559"/>
    </w:p>
    <w:p w14:paraId="7B72E8B6" w14:textId="77777777" w:rsidR="007467C0" w:rsidRDefault="007467C0" w:rsidP="00D1056C">
      <w:pPr>
        <w:pStyle w:val="BodyText"/>
      </w:pPr>
      <w:r>
        <w:t xml:space="preserve">The Orders Workflow page is used to review orders and quickly move orders from one state to another. </w:t>
      </w:r>
    </w:p>
    <w:p w14:paraId="025690DF" w14:textId="77777777" w:rsidR="007467C0" w:rsidRDefault="007467C0" w:rsidP="007467C0">
      <w:pPr>
        <w:pStyle w:val="Caption"/>
        <w:rPr>
          <w:lang w:val="en-US"/>
        </w:rPr>
      </w:pPr>
      <w:bookmarkStart w:id="560" w:name="_Toc74556454"/>
      <w:bookmarkStart w:id="561" w:name="_Toc128022131"/>
      <w:r>
        <w:t xml:space="preserve">Figure </w:t>
      </w:r>
      <w:r>
        <w:fldChar w:fldCharType="begin"/>
      </w:r>
      <w:r>
        <w:instrText xml:space="preserve"> SEQ Figure \* ARABIC </w:instrText>
      </w:r>
      <w:r>
        <w:fldChar w:fldCharType="separate"/>
      </w:r>
      <w:r>
        <w:rPr>
          <w:noProof/>
        </w:rPr>
        <w:t>22</w:t>
      </w:r>
      <w:r>
        <w:fldChar w:fldCharType="end"/>
      </w:r>
      <w:r>
        <w:t>: Today Orders Workflow Page</w:t>
      </w:r>
      <w:bookmarkEnd w:id="560"/>
      <w:bookmarkEnd w:id="561"/>
    </w:p>
    <w:p w14:paraId="4E006D23" w14:textId="5B208947" w:rsidR="007467C0" w:rsidRDefault="007467C0" w:rsidP="00D1056C">
      <w:pPr>
        <w:pStyle w:val="TopofSection"/>
        <w:jc w:val="center"/>
        <w:rPr>
          <w:lang w:val="en-US"/>
        </w:rPr>
      </w:pPr>
      <w:del w:id="562" w:author="Moses, Robbie" w:date="2023-02-23T01:29:00Z">
        <w:r w:rsidDel="00D54AF1">
          <w:rPr>
            <w:noProof/>
            <w:lang w:val="en-US"/>
          </w:rPr>
          <w:drawing>
            <wp:inline distT="0" distB="0" distL="0" distR="0" wp14:anchorId="6312DF8A" wp14:editId="6F783804">
              <wp:extent cx="5486400" cy="2651760"/>
              <wp:effectExtent l="76200" t="76200" r="133350" b="129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63" w:author="Moses, Robbie" w:date="2023-02-23T01:29:00Z">
        <w:r w:rsidR="00D54AF1" w:rsidRPr="00D54AF1">
          <w:rPr>
            <w:noProof/>
          </w:rPr>
          <w:t xml:space="preserve"> </w:t>
        </w:r>
        <w:r w:rsidR="00D54AF1">
          <w:rPr>
            <w:noProof/>
          </w:rPr>
          <w:drawing>
            <wp:inline distT="0" distB="0" distL="0" distR="0" wp14:anchorId="7A3A4E66" wp14:editId="5DC33DB0">
              <wp:extent cx="5722012" cy="2798033"/>
              <wp:effectExtent l="76200" t="76200" r="126365" b="135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3315" cy="2798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167C56B" w14:textId="77777777" w:rsidR="007467C0" w:rsidRPr="00E14F45" w:rsidRDefault="007467C0" w:rsidP="007467C0">
      <w:pPr>
        <w:pStyle w:val="Caption"/>
        <w:rPr>
          <w:lang w:val="en-US"/>
        </w:rPr>
      </w:pPr>
      <w:bookmarkStart w:id="564" w:name="_Toc300309666"/>
      <w:bookmarkStart w:id="565" w:name="_Toc74556678"/>
      <w:r w:rsidRPr="00E14F45">
        <w:rPr>
          <w:lang w:val="en-US"/>
        </w:rPr>
        <w:t xml:space="preserve">Table </w:t>
      </w:r>
      <w:r>
        <w:fldChar w:fldCharType="begin"/>
      </w:r>
      <w:r w:rsidRPr="00E14F45">
        <w:rPr>
          <w:lang w:val="en-US"/>
        </w:rPr>
        <w:instrText xml:space="preserve"> SEQ "Table" \*Arabic </w:instrText>
      </w:r>
      <w:r>
        <w:fldChar w:fldCharType="separate"/>
      </w:r>
      <w:r>
        <w:rPr>
          <w:noProof/>
          <w:lang w:val="en-US"/>
        </w:rPr>
        <w:t>39</w:t>
      </w:r>
      <w:r>
        <w:rPr>
          <w:noProof/>
        </w:rPr>
        <w:fldChar w:fldCharType="end"/>
      </w:r>
      <w:r w:rsidRPr="00E14F45">
        <w:rPr>
          <w:lang w:val="en-US"/>
        </w:rPr>
        <w:t>: Orders workflow Page Descriptions</w:t>
      </w:r>
      <w:bookmarkEnd w:id="564"/>
      <w:bookmarkEnd w:id="565"/>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7467C0" w14:paraId="0864B10A" w14:textId="77777777" w:rsidTr="006271D1">
        <w:trPr>
          <w:tblHeader/>
        </w:trPr>
        <w:tc>
          <w:tcPr>
            <w:tcW w:w="1393" w:type="dxa"/>
            <w:tcBorders>
              <w:top w:val="single" w:sz="4" w:space="0" w:color="000000"/>
              <w:left w:val="single" w:sz="4" w:space="0" w:color="000000"/>
              <w:bottom w:val="single" w:sz="4" w:space="0" w:color="000000"/>
            </w:tcBorders>
            <w:shd w:val="clear" w:color="auto" w:fill="60C03A"/>
          </w:tcPr>
          <w:p w14:paraId="050D3AFE" w14:textId="77777777" w:rsidR="007467C0" w:rsidRDefault="007467C0">
            <w:pPr>
              <w:pStyle w:val="TableHeader"/>
              <w:pPrChange w:id="566" w:author="Pinnu, Sainath" w:date="2023-03-29T11:36:00Z">
                <w:pPr>
                  <w:pStyle w:val="TableHeader"/>
                  <w:snapToGrid w:val="0"/>
                </w:pPr>
              </w:pPrChange>
            </w:pPr>
            <w:r>
              <w:t>Function</w:t>
            </w:r>
          </w:p>
        </w:tc>
        <w:tc>
          <w:tcPr>
            <w:tcW w:w="6682" w:type="dxa"/>
            <w:tcBorders>
              <w:top w:val="single" w:sz="4" w:space="0" w:color="000000"/>
              <w:left w:val="single" w:sz="4" w:space="0" w:color="000000"/>
              <w:bottom w:val="single" w:sz="4" w:space="0" w:color="000000"/>
              <w:right w:val="single" w:sz="4" w:space="0" w:color="000000"/>
            </w:tcBorders>
            <w:shd w:val="clear" w:color="auto" w:fill="60C03A"/>
          </w:tcPr>
          <w:p w14:paraId="679CE0B0" w14:textId="77777777" w:rsidR="007467C0" w:rsidRDefault="007467C0">
            <w:pPr>
              <w:pStyle w:val="TableHeader"/>
              <w:pPrChange w:id="567" w:author="Pinnu, Sainath" w:date="2023-03-29T11:36:00Z">
                <w:pPr>
                  <w:pStyle w:val="TableHeader"/>
                  <w:snapToGrid w:val="0"/>
                </w:pPr>
              </w:pPrChange>
            </w:pPr>
            <w:r>
              <w:t>Description</w:t>
            </w:r>
          </w:p>
        </w:tc>
      </w:tr>
      <w:tr w:rsidR="007467C0" w14:paraId="259D3787" w14:textId="77777777" w:rsidTr="006271D1">
        <w:tc>
          <w:tcPr>
            <w:tcW w:w="1393" w:type="dxa"/>
            <w:tcBorders>
              <w:top w:val="single" w:sz="4" w:space="0" w:color="000000"/>
              <w:left w:val="single" w:sz="4" w:space="0" w:color="000000"/>
              <w:bottom w:val="single" w:sz="4" w:space="0" w:color="000000"/>
            </w:tcBorders>
          </w:tcPr>
          <w:p w14:paraId="19E892D8" w14:textId="77777777" w:rsidR="007467C0" w:rsidRPr="00D1056C" w:rsidRDefault="007467C0" w:rsidP="00D1056C">
            <w:pPr>
              <w:pStyle w:val="TableBody"/>
              <w:rPr>
                <w:b/>
                <w:bCs/>
              </w:rPr>
            </w:pPr>
            <w:r w:rsidRPr="00D1056C">
              <w:rPr>
                <w:b/>
                <w:bCs/>
              </w:rPr>
              <w:t>Order Workflow</w:t>
            </w:r>
          </w:p>
        </w:tc>
        <w:tc>
          <w:tcPr>
            <w:tcW w:w="6677" w:type="dxa"/>
            <w:tcBorders>
              <w:top w:val="single" w:sz="4" w:space="0" w:color="000000"/>
              <w:left w:val="single" w:sz="4" w:space="0" w:color="000000"/>
              <w:bottom w:val="single" w:sz="4" w:space="0" w:color="000000"/>
              <w:right w:val="single" w:sz="4" w:space="0" w:color="000000"/>
            </w:tcBorders>
          </w:tcPr>
          <w:p w14:paraId="0A562384" w14:textId="49FD6B9A" w:rsidR="007467C0" w:rsidRDefault="007467C0" w:rsidP="00D1056C">
            <w:pPr>
              <w:pStyle w:val="TableBody"/>
            </w:pPr>
            <w:r>
              <w:t xml:space="preserve">Allows </w:t>
            </w:r>
            <w:r w:rsidR="00E6108F">
              <w:t xml:space="preserve">the </w:t>
            </w:r>
            <w:r>
              <w:t>user to select an order type</w:t>
            </w:r>
          </w:p>
        </w:tc>
      </w:tr>
      <w:tr w:rsidR="007467C0" w14:paraId="7A947589" w14:textId="77777777" w:rsidTr="006271D1">
        <w:tc>
          <w:tcPr>
            <w:tcW w:w="1393" w:type="dxa"/>
            <w:tcBorders>
              <w:top w:val="single" w:sz="4" w:space="0" w:color="000000"/>
              <w:left w:val="single" w:sz="4" w:space="0" w:color="000000"/>
              <w:bottom w:val="single" w:sz="4" w:space="0" w:color="000000"/>
            </w:tcBorders>
          </w:tcPr>
          <w:p w14:paraId="1B67EED7" w14:textId="77777777" w:rsidR="007467C0" w:rsidRPr="00D1056C" w:rsidRDefault="007467C0" w:rsidP="00D1056C">
            <w:pPr>
              <w:pStyle w:val="TableBody"/>
              <w:rPr>
                <w:b/>
                <w:bCs/>
              </w:rPr>
            </w:pPr>
            <w:r w:rsidRPr="00D1056C">
              <w:rPr>
                <w:b/>
                <w:bCs/>
              </w:rPr>
              <w:t>Order State</w:t>
            </w:r>
          </w:p>
        </w:tc>
        <w:tc>
          <w:tcPr>
            <w:tcW w:w="6677" w:type="dxa"/>
            <w:tcBorders>
              <w:top w:val="single" w:sz="4" w:space="0" w:color="000000"/>
              <w:left w:val="single" w:sz="4" w:space="0" w:color="000000"/>
              <w:bottom w:val="single" w:sz="4" w:space="0" w:color="000000"/>
              <w:right w:val="single" w:sz="4" w:space="0" w:color="000000"/>
            </w:tcBorders>
          </w:tcPr>
          <w:p w14:paraId="7D427BCD" w14:textId="5803994F" w:rsidR="007467C0" w:rsidRDefault="007467C0" w:rsidP="00D1056C">
            <w:pPr>
              <w:pStyle w:val="TableBody"/>
            </w:pPr>
            <w:r>
              <w:t xml:space="preserve">Allows </w:t>
            </w:r>
            <w:r w:rsidR="00E6108F">
              <w:t xml:space="preserve">the </w:t>
            </w:r>
            <w:r>
              <w:t>user to select an order state</w:t>
            </w:r>
          </w:p>
        </w:tc>
      </w:tr>
      <w:tr w:rsidR="007467C0" w14:paraId="1DD23F5D" w14:textId="77777777" w:rsidTr="006271D1">
        <w:tc>
          <w:tcPr>
            <w:tcW w:w="1393" w:type="dxa"/>
            <w:tcBorders>
              <w:top w:val="single" w:sz="4" w:space="0" w:color="000000"/>
              <w:left w:val="single" w:sz="4" w:space="0" w:color="000000"/>
              <w:bottom w:val="single" w:sz="4" w:space="0" w:color="000000"/>
            </w:tcBorders>
          </w:tcPr>
          <w:p w14:paraId="2C6DF199" w14:textId="77777777" w:rsidR="007467C0" w:rsidRPr="00D1056C" w:rsidRDefault="007467C0" w:rsidP="00D1056C">
            <w:pPr>
              <w:pStyle w:val="TableBody"/>
              <w:rPr>
                <w:b/>
                <w:bCs/>
              </w:rPr>
            </w:pPr>
            <w:r w:rsidRPr="00D1056C">
              <w:rPr>
                <w:b/>
                <w:bCs/>
              </w:rPr>
              <w:t>Order Date</w:t>
            </w:r>
          </w:p>
        </w:tc>
        <w:tc>
          <w:tcPr>
            <w:tcW w:w="6677" w:type="dxa"/>
            <w:tcBorders>
              <w:top w:val="single" w:sz="4" w:space="0" w:color="000000"/>
              <w:left w:val="single" w:sz="4" w:space="0" w:color="000000"/>
              <w:bottom w:val="single" w:sz="4" w:space="0" w:color="000000"/>
              <w:right w:val="single" w:sz="4" w:space="0" w:color="000000"/>
            </w:tcBorders>
          </w:tcPr>
          <w:p w14:paraId="10DA328F" w14:textId="5EA297D1" w:rsidR="007467C0" w:rsidRDefault="007467C0" w:rsidP="00D1056C">
            <w:pPr>
              <w:pStyle w:val="TableBody"/>
            </w:pPr>
            <w:r>
              <w:t xml:space="preserve">Allows </w:t>
            </w:r>
            <w:r w:rsidR="00E6108F">
              <w:t xml:space="preserve">the </w:t>
            </w:r>
            <w:r>
              <w:t>user to specify an order date</w:t>
            </w:r>
          </w:p>
        </w:tc>
      </w:tr>
      <w:tr w:rsidR="007467C0" w14:paraId="6A0E6C15" w14:textId="77777777" w:rsidTr="006271D1">
        <w:tc>
          <w:tcPr>
            <w:tcW w:w="1393" w:type="dxa"/>
            <w:tcBorders>
              <w:top w:val="single" w:sz="4" w:space="0" w:color="000000"/>
              <w:left w:val="single" w:sz="4" w:space="0" w:color="000000"/>
              <w:bottom w:val="single" w:sz="4" w:space="0" w:color="000000"/>
            </w:tcBorders>
          </w:tcPr>
          <w:p w14:paraId="25D59B18" w14:textId="77777777" w:rsidR="007467C0" w:rsidRPr="00D1056C" w:rsidRDefault="007467C0" w:rsidP="00D1056C">
            <w:pPr>
              <w:pStyle w:val="TableBody"/>
              <w:rPr>
                <w:b/>
                <w:bCs/>
              </w:rPr>
            </w:pPr>
            <w:r w:rsidRPr="00D1056C">
              <w:rPr>
                <w:b/>
                <w:bCs/>
              </w:rPr>
              <w:lastRenderedPageBreak/>
              <w:t>Due Date</w:t>
            </w:r>
          </w:p>
        </w:tc>
        <w:tc>
          <w:tcPr>
            <w:tcW w:w="6677" w:type="dxa"/>
            <w:tcBorders>
              <w:top w:val="single" w:sz="4" w:space="0" w:color="000000"/>
              <w:left w:val="single" w:sz="4" w:space="0" w:color="000000"/>
              <w:bottom w:val="single" w:sz="4" w:space="0" w:color="000000"/>
              <w:right w:val="single" w:sz="4" w:space="0" w:color="000000"/>
            </w:tcBorders>
          </w:tcPr>
          <w:p w14:paraId="0EABA610" w14:textId="36CC4096" w:rsidR="007467C0" w:rsidRDefault="007467C0" w:rsidP="00D1056C">
            <w:pPr>
              <w:pStyle w:val="TableBody"/>
            </w:pPr>
            <w:r>
              <w:t xml:space="preserve">Allows </w:t>
            </w:r>
            <w:r w:rsidR="00E6108F">
              <w:t xml:space="preserve">the </w:t>
            </w:r>
            <w:r>
              <w:t>user to specify an order due date</w:t>
            </w:r>
          </w:p>
        </w:tc>
      </w:tr>
      <w:tr w:rsidR="007467C0" w14:paraId="16391D06" w14:textId="77777777" w:rsidTr="006271D1">
        <w:tc>
          <w:tcPr>
            <w:tcW w:w="1393" w:type="dxa"/>
            <w:tcBorders>
              <w:top w:val="single" w:sz="4" w:space="0" w:color="000000"/>
              <w:left w:val="single" w:sz="4" w:space="0" w:color="000000"/>
              <w:bottom w:val="single" w:sz="4" w:space="0" w:color="000000"/>
            </w:tcBorders>
          </w:tcPr>
          <w:p w14:paraId="46554B47" w14:textId="77777777" w:rsidR="007467C0" w:rsidRPr="00D1056C" w:rsidRDefault="007467C0" w:rsidP="00D1056C">
            <w:pPr>
              <w:pStyle w:val="TableBody"/>
              <w:rPr>
                <w:b/>
                <w:bCs/>
              </w:rPr>
            </w:pPr>
            <w:r w:rsidRPr="00D1056C">
              <w:rPr>
                <w:b/>
                <w:bCs/>
              </w:rPr>
              <w:t>Expired States Only</w:t>
            </w:r>
          </w:p>
        </w:tc>
        <w:tc>
          <w:tcPr>
            <w:tcW w:w="6677" w:type="dxa"/>
            <w:tcBorders>
              <w:top w:val="single" w:sz="4" w:space="0" w:color="000000"/>
              <w:left w:val="single" w:sz="4" w:space="0" w:color="000000"/>
              <w:bottom w:val="single" w:sz="4" w:space="0" w:color="000000"/>
              <w:right w:val="single" w:sz="4" w:space="0" w:color="000000"/>
            </w:tcBorders>
          </w:tcPr>
          <w:p w14:paraId="5135C0FA" w14:textId="1542AAA6" w:rsidR="007467C0" w:rsidRDefault="007467C0" w:rsidP="00D1056C">
            <w:pPr>
              <w:pStyle w:val="TableBody"/>
            </w:pPr>
            <w:r>
              <w:t xml:space="preserve">Allows </w:t>
            </w:r>
            <w:r w:rsidR="00E6108F">
              <w:t xml:space="preserve">the </w:t>
            </w:r>
            <w:r>
              <w:t>user to view only those orders past the expiration time for their current state.</w:t>
            </w:r>
          </w:p>
        </w:tc>
      </w:tr>
      <w:tr w:rsidR="007467C0" w14:paraId="21C9485C" w14:textId="77777777" w:rsidTr="006271D1">
        <w:tc>
          <w:tcPr>
            <w:tcW w:w="1393" w:type="dxa"/>
            <w:tcBorders>
              <w:top w:val="single" w:sz="4" w:space="0" w:color="000000"/>
              <w:left w:val="single" w:sz="4" w:space="0" w:color="000000"/>
              <w:bottom w:val="single" w:sz="4" w:space="0" w:color="000000"/>
            </w:tcBorders>
          </w:tcPr>
          <w:p w14:paraId="281B3FBB" w14:textId="77777777" w:rsidR="007467C0" w:rsidRPr="00D1056C" w:rsidRDefault="007467C0" w:rsidP="00D1056C">
            <w:pPr>
              <w:pStyle w:val="TableBody"/>
              <w:rPr>
                <w:b/>
                <w:bCs/>
              </w:rPr>
            </w:pPr>
            <w:r w:rsidRPr="00D1056C">
              <w:rPr>
                <w:b/>
                <w:bCs/>
              </w:rPr>
              <w:t>Submit Button</w:t>
            </w:r>
          </w:p>
        </w:tc>
        <w:tc>
          <w:tcPr>
            <w:tcW w:w="6677" w:type="dxa"/>
            <w:tcBorders>
              <w:top w:val="single" w:sz="4" w:space="0" w:color="000000"/>
              <w:left w:val="single" w:sz="4" w:space="0" w:color="000000"/>
              <w:bottom w:val="single" w:sz="4" w:space="0" w:color="000000"/>
              <w:right w:val="single" w:sz="4" w:space="0" w:color="000000"/>
            </w:tcBorders>
          </w:tcPr>
          <w:p w14:paraId="3868A687" w14:textId="77777777" w:rsidR="007467C0" w:rsidRDefault="007467C0" w:rsidP="00D1056C">
            <w:pPr>
              <w:pStyle w:val="TableBody"/>
            </w:pPr>
            <w:r>
              <w:t>Executes the query to find the orders that pertain to the order parameters specified by the Order Workflow, Order State, Order Date, Due Date, and Expired States Flag.</w:t>
            </w:r>
          </w:p>
        </w:tc>
      </w:tr>
      <w:tr w:rsidR="007467C0" w14:paraId="5D1BD23C" w14:textId="77777777" w:rsidTr="006271D1">
        <w:tc>
          <w:tcPr>
            <w:tcW w:w="1393" w:type="dxa"/>
            <w:tcBorders>
              <w:top w:val="single" w:sz="4" w:space="0" w:color="000000"/>
              <w:left w:val="single" w:sz="4" w:space="0" w:color="000000"/>
              <w:bottom w:val="single" w:sz="4" w:space="0" w:color="000000"/>
            </w:tcBorders>
          </w:tcPr>
          <w:p w14:paraId="41E9B78E" w14:textId="77777777" w:rsidR="007467C0" w:rsidRPr="00D1056C" w:rsidRDefault="007467C0" w:rsidP="00D1056C">
            <w:pPr>
              <w:pStyle w:val="TableBody"/>
              <w:rPr>
                <w:b/>
                <w:bCs/>
              </w:rPr>
            </w:pPr>
            <w:r w:rsidRPr="00D1056C">
              <w:rPr>
                <w:b/>
                <w:bCs/>
              </w:rPr>
              <w:t>Checkbox</w:t>
            </w:r>
          </w:p>
        </w:tc>
        <w:tc>
          <w:tcPr>
            <w:tcW w:w="6677" w:type="dxa"/>
            <w:tcBorders>
              <w:top w:val="single" w:sz="4" w:space="0" w:color="000000"/>
              <w:left w:val="single" w:sz="4" w:space="0" w:color="000000"/>
              <w:bottom w:val="single" w:sz="4" w:space="0" w:color="000000"/>
              <w:right w:val="single" w:sz="4" w:space="0" w:color="000000"/>
            </w:tcBorders>
          </w:tcPr>
          <w:p w14:paraId="3E339D06" w14:textId="77777777" w:rsidR="007467C0" w:rsidRDefault="007467C0" w:rsidP="00D1056C">
            <w:pPr>
              <w:pStyle w:val="TableBody"/>
            </w:pPr>
            <w:r>
              <w:t xml:space="preserve">Allows the user to select the cashpoints that will be processed for the </w:t>
            </w:r>
            <w:r w:rsidRPr="00060860">
              <w:rPr>
                <w:b/>
                <w:bCs/>
              </w:rPr>
              <w:t>‘Apply Task’</w:t>
            </w:r>
          </w:p>
        </w:tc>
      </w:tr>
      <w:tr w:rsidR="007467C0" w14:paraId="5D8D99A3" w14:textId="77777777" w:rsidTr="006271D1">
        <w:tc>
          <w:tcPr>
            <w:tcW w:w="1393" w:type="dxa"/>
            <w:tcBorders>
              <w:top w:val="single" w:sz="4" w:space="0" w:color="000000"/>
              <w:left w:val="single" w:sz="4" w:space="0" w:color="000000"/>
              <w:bottom w:val="single" w:sz="4" w:space="0" w:color="000000"/>
            </w:tcBorders>
          </w:tcPr>
          <w:p w14:paraId="0F5D2696" w14:textId="77777777" w:rsidR="007467C0" w:rsidRPr="00D1056C" w:rsidRDefault="007467C0" w:rsidP="00D1056C">
            <w:pPr>
              <w:pStyle w:val="TableBody"/>
              <w:rPr>
                <w:b/>
                <w:bCs/>
              </w:rPr>
            </w:pPr>
            <w:r w:rsidRPr="00D1056C">
              <w:rPr>
                <w:b/>
                <w:bCs/>
              </w:rPr>
              <w:t>Cashpoint ID</w:t>
            </w:r>
          </w:p>
        </w:tc>
        <w:tc>
          <w:tcPr>
            <w:tcW w:w="6677" w:type="dxa"/>
            <w:tcBorders>
              <w:top w:val="single" w:sz="4" w:space="0" w:color="000000"/>
              <w:left w:val="single" w:sz="4" w:space="0" w:color="000000"/>
              <w:bottom w:val="single" w:sz="4" w:space="0" w:color="000000"/>
              <w:right w:val="single" w:sz="4" w:space="0" w:color="000000"/>
            </w:tcBorders>
          </w:tcPr>
          <w:p w14:paraId="039DF35B" w14:textId="77777777" w:rsidR="007467C0" w:rsidRDefault="007467C0" w:rsidP="00D1056C">
            <w:pPr>
              <w:pStyle w:val="TableBody"/>
            </w:pPr>
            <w:r>
              <w:t>Indicates the Cashpoint ID of the Cashpoint to be updated</w:t>
            </w:r>
          </w:p>
        </w:tc>
      </w:tr>
      <w:tr w:rsidR="007467C0" w14:paraId="656F0CBB" w14:textId="77777777" w:rsidTr="006271D1">
        <w:tc>
          <w:tcPr>
            <w:tcW w:w="1393" w:type="dxa"/>
            <w:tcBorders>
              <w:top w:val="single" w:sz="4" w:space="0" w:color="000000"/>
              <w:left w:val="single" w:sz="4" w:space="0" w:color="000000"/>
              <w:bottom w:val="single" w:sz="4" w:space="0" w:color="000000"/>
            </w:tcBorders>
          </w:tcPr>
          <w:p w14:paraId="1C4BE92B" w14:textId="77777777" w:rsidR="007467C0" w:rsidRPr="00D1056C" w:rsidRDefault="007467C0" w:rsidP="00D1056C">
            <w:pPr>
              <w:pStyle w:val="TableBody"/>
              <w:rPr>
                <w:b/>
                <w:bCs/>
              </w:rPr>
            </w:pPr>
            <w:r w:rsidRPr="00D1056C">
              <w:rPr>
                <w:b/>
                <w:bCs/>
              </w:rPr>
              <w:t>Order Reference Number</w:t>
            </w:r>
          </w:p>
        </w:tc>
        <w:tc>
          <w:tcPr>
            <w:tcW w:w="6677" w:type="dxa"/>
            <w:tcBorders>
              <w:top w:val="single" w:sz="4" w:space="0" w:color="000000"/>
              <w:left w:val="single" w:sz="4" w:space="0" w:color="000000"/>
              <w:bottom w:val="single" w:sz="4" w:space="0" w:color="000000"/>
              <w:right w:val="single" w:sz="4" w:space="0" w:color="000000"/>
            </w:tcBorders>
          </w:tcPr>
          <w:p w14:paraId="273CE021" w14:textId="77777777" w:rsidR="007467C0" w:rsidRDefault="007467C0" w:rsidP="00D1056C">
            <w:pPr>
              <w:pStyle w:val="TableBody"/>
            </w:pPr>
            <w:r>
              <w:t>Indicates the Reference number for the order</w:t>
            </w:r>
          </w:p>
        </w:tc>
      </w:tr>
      <w:tr w:rsidR="007467C0" w14:paraId="629CB2BE" w14:textId="77777777" w:rsidTr="006271D1">
        <w:tc>
          <w:tcPr>
            <w:tcW w:w="1393" w:type="dxa"/>
            <w:tcBorders>
              <w:top w:val="single" w:sz="4" w:space="0" w:color="000000"/>
              <w:left w:val="single" w:sz="4" w:space="0" w:color="000000"/>
              <w:bottom w:val="single" w:sz="4" w:space="0" w:color="000000"/>
            </w:tcBorders>
          </w:tcPr>
          <w:p w14:paraId="70484B5B" w14:textId="77777777" w:rsidR="007467C0" w:rsidRPr="00D1056C" w:rsidRDefault="007467C0" w:rsidP="00D1056C">
            <w:pPr>
              <w:pStyle w:val="TableBody"/>
              <w:rPr>
                <w:b/>
                <w:bCs/>
              </w:rPr>
            </w:pPr>
            <w:r w:rsidRPr="00D1056C">
              <w:rPr>
                <w:b/>
                <w:bCs/>
              </w:rPr>
              <w:t>Order Date</w:t>
            </w:r>
          </w:p>
        </w:tc>
        <w:tc>
          <w:tcPr>
            <w:tcW w:w="6677" w:type="dxa"/>
            <w:tcBorders>
              <w:top w:val="single" w:sz="4" w:space="0" w:color="000000"/>
              <w:left w:val="single" w:sz="4" w:space="0" w:color="000000"/>
              <w:bottom w:val="single" w:sz="4" w:space="0" w:color="000000"/>
              <w:right w:val="single" w:sz="4" w:space="0" w:color="000000"/>
            </w:tcBorders>
          </w:tcPr>
          <w:p w14:paraId="207FD1B4" w14:textId="64FE1124" w:rsidR="007467C0" w:rsidRDefault="00E6108F" w:rsidP="00D1056C">
            <w:pPr>
              <w:pStyle w:val="TableBody"/>
            </w:pPr>
            <w:r>
              <w:t xml:space="preserve">The date </w:t>
            </w:r>
            <w:r w:rsidR="007467C0">
              <w:t>that the order was placed</w:t>
            </w:r>
          </w:p>
        </w:tc>
      </w:tr>
      <w:tr w:rsidR="007467C0" w14:paraId="1C63B042" w14:textId="77777777" w:rsidTr="006271D1">
        <w:tc>
          <w:tcPr>
            <w:tcW w:w="1393" w:type="dxa"/>
            <w:tcBorders>
              <w:top w:val="single" w:sz="4" w:space="0" w:color="000000"/>
              <w:left w:val="single" w:sz="4" w:space="0" w:color="000000"/>
              <w:bottom w:val="single" w:sz="4" w:space="0" w:color="000000"/>
            </w:tcBorders>
          </w:tcPr>
          <w:p w14:paraId="30820063" w14:textId="77777777" w:rsidR="007467C0" w:rsidRPr="00D1056C" w:rsidRDefault="007467C0" w:rsidP="00D1056C">
            <w:pPr>
              <w:pStyle w:val="TableBody"/>
              <w:rPr>
                <w:b/>
                <w:bCs/>
              </w:rPr>
            </w:pPr>
            <w:r w:rsidRPr="00D1056C">
              <w:rPr>
                <w:b/>
                <w:bCs/>
              </w:rPr>
              <w:t>Due Date</w:t>
            </w:r>
          </w:p>
        </w:tc>
        <w:tc>
          <w:tcPr>
            <w:tcW w:w="6677" w:type="dxa"/>
            <w:tcBorders>
              <w:top w:val="single" w:sz="4" w:space="0" w:color="000000"/>
              <w:left w:val="single" w:sz="4" w:space="0" w:color="000000"/>
              <w:bottom w:val="single" w:sz="4" w:space="0" w:color="000000"/>
              <w:right w:val="single" w:sz="4" w:space="0" w:color="000000"/>
            </w:tcBorders>
          </w:tcPr>
          <w:p w14:paraId="065595E2" w14:textId="3935ACB5" w:rsidR="007467C0" w:rsidRDefault="00E6108F" w:rsidP="00D1056C">
            <w:pPr>
              <w:pStyle w:val="TableBody"/>
            </w:pPr>
            <w:r>
              <w:t xml:space="preserve">The date </w:t>
            </w:r>
            <w:r w:rsidR="007467C0">
              <w:t>that the order is to be delivered</w:t>
            </w:r>
          </w:p>
        </w:tc>
      </w:tr>
      <w:tr w:rsidR="007467C0" w14:paraId="0161A236" w14:textId="77777777" w:rsidTr="006271D1">
        <w:tc>
          <w:tcPr>
            <w:tcW w:w="1393" w:type="dxa"/>
            <w:tcBorders>
              <w:top w:val="single" w:sz="4" w:space="0" w:color="000000"/>
              <w:left w:val="single" w:sz="4" w:space="0" w:color="000000"/>
              <w:bottom w:val="single" w:sz="4" w:space="0" w:color="000000"/>
            </w:tcBorders>
          </w:tcPr>
          <w:p w14:paraId="376D8D73" w14:textId="77777777" w:rsidR="007467C0" w:rsidRPr="00D1056C" w:rsidRDefault="007467C0" w:rsidP="00D1056C">
            <w:pPr>
              <w:pStyle w:val="TableBody"/>
              <w:rPr>
                <w:b/>
                <w:bCs/>
              </w:rPr>
            </w:pPr>
            <w:r w:rsidRPr="00D1056C">
              <w:rPr>
                <w:b/>
                <w:bCs/>
              </w:rPr>
              <w:t>Currency</w:t>
            </w:r>
          </w:p>
        </w:tc>
        <w:tc>
          <w:tcPr>
            <w:tcW w:w="6677" w:type="dxa"/>
            <w:tcBorders>
              <w:top w:val="single" w:sz="4" w:space="0" w:color="000000"/>
              <w:left w:val="single" w:sz="4" w:space="0" w:color="000000"/>
              <w:bottom w:val="single" w:sz="4" w:space="0" w:color="000000"/>
              <w:right w:val="single" w:sz="4" w:space="0" w:color="000000"/>
            </w:tcBorders>
          </w:tcPr>
          <w:p w14:paraId="00D83478" w14:textId="77777777" w:rsidR="007467C0" w:rsidRDefault="007467C0" w:rsidP="00D1056C">
            <w:pPr>
              <w:pStyle w:val="TableBody"/>
            </w:pPr>
            <w:r>
              <w:t>Currency of the Order</w:t>
            </w:r>
          </w:p>
        </w:tc>
      </w:tr>
      <w:tr w:rsidR="007467C0" w14:paraId="43C1990E" w14:textId="77777777" w:rsidTr="006271D1">
        <w:tc>
          <w:tcPr>
            <w:tcW w:w="1393" w:type="dxa"/>
            <w:tcBorders>
              <w:top w:val="single" w:sz="4" w:space="0" w:color="000000"/>
              <w:left w:val="single" w:sz="4" w:space="0" w:color="000000"/>
              <w:bottom w:val="single" w:sz="4" w:space="0" w:color="000000"/>
            </w:tcBorders>
          </w:tcPr>
          <w:p w14:paraId="19989117" w14:textId="77777777" w:rsidR="007467C0" w:rsidRPr="00D1056C" w:rsidRDefault="007467C0" w:rsidP="00D1056C">
            <w:pPr>
              <w:pStyle w:val="TableBody"/>
              <w:rPr>
                <w:b/>
                <w:bCs/>
              </w:rPr>
            </w:pPr>
            <w:r w:rsidRPr="00D1056C">
              <w:rPr>
                <w:b/>
                <w:bCs/>
              </w:rPr>
              <w:t>Amount</w:t>
            </w:r>
          </w:p>
        </w:tc>
        <w:tc>
          <w:tcPr>
            <w:tcW w:w="6677" w:type="dxa"/>
            <w:tcBorders>
              <w:top w:val="single" w:sz="4" w:space="0" w:color="000000"/>
              <w:left w:val="single" w:sz="4" w:space="0" w:color="000000"/>
              <w:bottom w:val="single" w:sz="4" w:space="0" w:color="000000"/>
              <w:right w:val="single" w:sz="4" w:space="0" w:color="000000"/>
            </w:tcBorders>
          </w:tcPr>
          <w:p w14:paraId="0D02E96C" w14:textId="77777777" w:rsidR="007467C0" w:rsidRDefault="007467C0" w:rsidP="00D1056C">
            <w:pPr>
              <w:pStyle w:val="TableBody"/>
            </w:pPr>
            <w:r>
              <w:t>The amount of the order</w:t>
            </w:r>
          </w:p>
        </w:tc>
      </w:tr>
      <w:tr w:rsidR="007467C0" w14:paraId="61BA792E" w14:textId="77777777" w:rsidTr="006271D1">
        <w:tc>
          <w:tcPr>
            <w:tcW w:w="1393" w:type="dxa"/>
            <w:tcBorders>
              <w:top w:val="single" w:sz="4" w:space="0" w:color="000000"/>
              <w:left w:val="single" w:sz="4" w:space="0" w:color="000000"/>
              <w:bottom w:val="single" w:sz="4" w:space="0" w:color="000000"/>
            </w:tcBorders>
          </w:tcPr>
          <w:p w14:paraId="751994D9" w14:textId="77777777" w:rsidR="007467C0" w:rsidRPr="00D1056C" w:rsidRDefault="007467C0" w:rsidP="00D1056C">
            <w:pPr>
              <w:pStyle w:val="TableBody"/>
              <w:rPr>
                <w:b/>
                <w:bCs/>
              </w:rPr>
            </w:pPr>
            <w:r w:rsidRPr="00D1056C">
              <w:rPr>
                <w:b/>
                <w:bCs/>
              </w:rPr>
              <w:t>Expiration Time</w:t>
            </w:r>
          </w:p>
        </w:tc>
        <w:tc>
          <w:tcPr>
            <w:tcW w:w="6677" w:type="dxa"/>
            <w:tcBorders>
              <w:top w:val="single" w:sz="4" w:space="0" w:color="000000"/>
              <w:left w:val="single" w:sz="4" w:space="0" w:color="000000"/>
              <w:bottom w:val="single" w:sz="4" w:space="0" w:color="000000"/>
              <w:right w:val="single" w:sz="4" w:space="0" w:color="000000"/>
            </w:tcBorders>
          </w:tcPr>
          <w:p w14:paraId="71703A6C" w14:textId="77777777" w:rsidR="007467C0" w:rsidRDefault="007467C0" w:rsidP="00D1056C">
            <w:pPr>
              <w:pStyle w:val="TableBody"/>
            </w:pPr>
            <w:r>
              <w:t>Time and date that the state of the order is to expire</w:t>
            </w:r>
          </w:p>
          <w:p w14:paraId="797E2928" w14:textId="77777777" w:rsidR="007467C0" w:rsidRDefault="007467C0" w:rsidP="00D1056C">
            <w:pPr>
              <w:pStyle w:val="TableListBullet"/>
            </w:pPr>
            <w:r>
              <w:t>Green indicator indicates the State has not expired</w:t>
            </w:r>
          </w:p>
          <w:p w14:paraId="77FDE155" w14:textId="77777777" w:rsidR="007467C0" w:rsidRDefault="007467C0" w:rsidP="00D1056C">
            <w:pPr>
              <w:pStyle w:val="TableListBullet"/>
            </w:pPr>
            <w:r>
              <w:t>Red indicator indicates the State has already expired</w:t>
            </w:r>
          </w:p>
        </w:tc>
      </w:tr>
      <w:tr w:rsidR="007467C0" w14:paraId="5033AD78" w14:textId="77777777" w:rsidTr="006271D1">
        <w:tc>
          <w:tcPr>
            <w:tcW w:w="1393" w:type="dxa"/>
            <w:tcBorders>
              <w:top w:val="single" w:sz="4" w:space="0" w:color="000000"/>
              <w:left w:val="single" w:sz="4" w:space="0" w:color="000000"/>
              <w:bottom w:val="single" w:sz="4" w:space="0" w:color="000000"/>
            </w:tcBorders>
          </w:tcPr>
          <w:p w14:paraId="49C7CAED" w14:textId="77777777" w:rsidR="007467C0" w:rsidRPr="00D1056C" w:rsidRDefault="007467C0" w:rsidP="00D1056C">
            <w:pPr>
              <w:pStyle w:val="TableBody"/>
              <w:rPr>
                <w:b/>
                <w:bCs/>
              </w:rPr>
            </w:pPr>
            <w:r w:rsidRPr="00D1056C">
              <w:rPr>
                <w:b/>
                <w:bCs/>
              </w:rPr>
              <w:t>Blog Entry</w:t>
            </w:r>
          </w:p>
        </w:tc>
        <w:tc>
          <w:tcPr>
            <w:tcW w:w="6677" w:type="dxa"/>
            <w:tcBorders>
              <w:top w:val="single" w:sz="4" w:space="0" w:color="000000"/>
              <w:left w:val="single" w:sz="4" w:space="0" w:color="000000"/>
              <w:bottom w:val="single" w:sz="4" w:space="0" w:color="000000"/>
              <w:right w:val="single" w:sz="4" w:space="0" w:color="000000"/>
            </w:tcBorders>
          </w:tcPr>
          <w:p w14:paraId="10C0D18C" w14:textId="77777777" w:rsidR="007467C0" w:rsidRDefault="007467C0" w:rsidP="00D1056C">
            <w:pPr>
              <w:pStyle w:val="TableBody"/>
            </w:pPr>
            <w:r>
              <w:t>Allows users to enter information about the transaction in the Blog history</w:t>
            </w:r>
          </w:p>
        </w:tc>
      </w:tr>
      <w:tr w:rsidR="007467C0" w14:paraId="66904559" w14:textId="77777777" w:rsidTr="006271D1">
        <w:tc>
          <w:tcPr>
            <w:tcW w:w="1393" w:type="dxa"/>
            <w:tcBorders>
              <w:top w:val="single" w:sz="4" w:space="0" w:color="000000"/>
              <w:left w:val="single" w:sz="4" w:space="0" w:color="000000"/>
              <w:bottom w:val="single" w:sz="4" w:space="0" w:color="000000"/>
            </w:tcBorders>
          </w:tcPr>
          <w:p w14:paraId="6992A49D" w14:textId="77777777" w:rsidR="007467C0" w:rsidRPr="00D1056C" w:rsidRDefault="007467C0" w:rsidP="00D1056C">
            <w:pPr>
              <w:pStyle w:val="TableBody"/>
              <w:rPr>
                <w:b/>
                <w:bCs/>
              </w:rPr>
            </w:pPr>
            <w:r w:rsidRPr="00D1056C">
              <w:rPr>
                <w:b/>
                <w:bCs/>
              </w:rPr>
              <w:t>Apply Task button</w:t>
            </w:r>
          </w:p>
        </w:tc>
        <w:tc>
          <w:tcPr>
            <w:tcW w:w="6677" w:type="dxa"/>
            <w:tcBorders>
              <w:top w:val="single" w:sz="4" w:space="0" w:color="000000"/>
              <w:left w:val="single" w:sz="4" w:space="0" w:color="000000"/>
              <w:bottom w:val="single" w:sz="4" w:space="0" w:color="000000"/>
              <w:right w:val="single" w:sz="4" w:space="0" w:color="000000"/>
            </w:tcBorders>
          </w:tcPr>
          <w:p w14:paraId="39C21AF0" w14:textId="77777777" w:rsidR="007467C0" w:rsidRDefault="007467C0" w:rsidP="00D1056C">
            <w:pPr>
              <w:pStyle w:val="TableBody"/>
            </w:pPr>
            <w:r>
              <w:t xml:space="preserve">Moves the selected orders to the next specified state. </w:t>
            </w:r>
          </w:p>
        </w:tc>
      </w:tr>
    </w:tbl>
    <w:p w14:paraId="47C15135" w14:textId="77777777" w:rsidR="007467C0" w:rsidRDefault="007467C0" w:rsidP="0036453D">
      <w:pPr>
        <w:pStyle w:val="Heading1"/>
      </w:pPr>
      <w:bookmarkStart w:id="568" w:name="_Ref245707318"/>
      <w:bookmarkStart w:id="569" w:name="_Toc74556388"/>
      <w:bookmarkStart w:id="570" w:name="_Toc127491577"/>
      <w:bookmarkStart w:id="571" w:name="_Toc128021110"/>
      <w:r>
        <w:lastRenderedPageBreak/>
        <w:t>Processing Tab</w:t>
      </w:r>
      <w:bookmarkEnd w:id="568"/>
      <w:bookmarkEnd w:id="569"/>
      <w:bookmarkEnd w:id="570"/>
      <w:bookmarkEnd w:id="571"/>
    </w:p>
    <w:p w14:paraId="5E552AFB" w14:textId="79B16664" w:rsidR="007467C0" w:rsidRDefault="007467C0" w:rsidP="00D1056C">
      <w:pPr>
        <w:pStyle w:val="BodyText"/>
      </w:pPr>
      <w:r>
        <w:t xml:space="preserve">This Tab provides the user with tools to load, process, and export data. The user </w:t>
      </w:r>
      <w:r w:rsidR="00E6108F">
        <w:t>can</w:t>
      </w:r>
      <w:r>
        <w:t xml:space="preserve"> Load historical data and orders; define forecast and recommendation parameters; run Forecast and Recommendation processes; output Order and Recommendation Reports; and Calculate the costs for transporting and holding cash. </w:t>
      </w:r>
    </w:p>
    <w:p w14:paraId="045EB907" w14:textId="77777777" w:rsidR="007467C0" w:rsidRDefault="007467C0" w:rsidP="00D1056C">
      <w:pPr>
        <w:pStyle w:val="BodyText"/>
      </w:pPr>
      <w:r>
        <w:t>All of the pages that are contained under the Processing Tab are explained below. The following is a summary of the information that will be covered in this section along with hyperlinks to each topic:</w:t>
      </w:r>
    </w:p>
    <w:p w14:paraId="40ECECDA" w14:textId="77777777" w:rsidR="007467C0" w:rsidRDefault="007467C0" w:rsidP="00D1056C">
      <w:pPr>
        <w:pStyle w:val="ListBullet"/>
      </w:pPr>
      <w:r>
        <w:fldChar w:fldCharType="begin"/>
      </w:r>
      <w:r>
        <w:instrText xml:space="preserve"> REF _Ref246139868 \h  \* MERGEFORMAT </w:instrText>
      </w:r>
      <w:r>
        <w:fldChar w:fldCharType="separate"/>
      </w:r>
      <w:r>
        <w:t>Processing</w:t>
      </w:r>
      <w:r>
        <w:rPr>
          <w:rFonts w:ascii="Wingdings" w:hAnsi="Wingdings"/>
        </w:rPr>
        <w:t></w:t>
      </w:r>
      <w:r>
        <w:t>Process Status</w:t>
      </w:r>
      <w:r>
        <w:fldChar w:fldCharType="end"/>
      </w:r>
    </w:p>
    <w:p w14:paraId="5C474095" w14:textId="77777777" w:rsidR="007467C0" w:rsidRDefault="007467C0" w:rsidP="00D1056C">
      <w:pPr>
        <w:pStyle w:val="ListBullet"/>
      </w:pPr>
      <w:r>
        <w:fldChar w:fldCharType="begin"/>
      </w:r>
      <w:r>
        <w:instrText xml:space="preserve"> REF _Ref246139872 \h  \* MERGEFORMAT </w:instrText>
      </w:r>
      <w:r>
        <w:fldChar w:fldCharType="separate"/>
      </w:r>
      <w:r>
        <w:t>Processing</w:t>
      </w:r>
      <w:r>
        <w:rPr>
          <w:rFonts w:ascii="Wingdings" w:hAnsi="Wingdings"/>
        </w:rPr>
        <w:t></w:t>
      </w:r>
      <w:r>
        <w:t>Load</w:t>
      </w:r>
      <w:r>
        <w:fldChar w:fldCharType="end"/>
      </w:r>
    </w:p>
    <w:p w14:paraId="348588B8" w14:textId="77777777" w:rsidR="007467C0" w:rsidRDefault="007467C0" w:rsidP="00D1056C">
      <w:pPr>
        <w:pStyle w:val="ListBullet"/>
      </w:pP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01DAC69A" w14:textId="77777777" w:rsidR="007467C0" w:rsidRDefault="007467C0" w:rsidP="00D1056C">
      <w:pPr>
        <w:pStyle w:val="ListBullet"/>
      </w:pPr>
      <w:r>
        <w:fldChar w:fldCharType="begin"/>
      </w:r>
      <w:r>
        <w:instrText xml:space="preserve"> REF _Ref246139880 \h  \* MERGEFORMAT </w:instrText>
      </w:r>
      <w:r>
        <w:fldChar w:fldCharType="separate"/>
      </w:r>
      <w:r>
        <w:t>Processing</w:t>
      </w:r>
      <w:r>
        <w:rPr>
          <w:rFonts w:ascii="Wingdings" w:hAnsi="Wingdings"/>
        </w:rPr>
        <w:t></w:t>
      </w:r>
      <w:r>
        <w:t>Forecast</w:t>
      </w:r>
      <w:r>
        <w:fldChar w:fldCharType="end"/>
      </w:r>
    </w:p>
    <w:p w14:paraId="4101A78F" w14:textId="77777777" w:rsidR="007467C0" w:rsidRDefault="007467C0" w:rsidP="00D1056C">
      <w:pPr>
        <w:pStyle w:val="ListBullet"/>
      </w:pPr>
      <w:r>
        <w:fldChar w:fldCharType="begin"/>
      </w:r>
      <w:r>
        <w:instrText xml:space="preserve"> REF _Ref246139885 \h  \* MERGEFORMAT </w:instrText>
      </w:r>
      <w:r>
        <w:fldChar w:fldCharType="separate"/>
      </w:r>
      <w:r>
        <w:t>Processing</w:t>
      </w:r>
      <w:r>
        <w:rPr>
          <w:rFonts w:ascii="Wingdings" w:hAnsi="Wingdings"/>
        </w:rPr>
        <w:t></w:t>
      </w:r>
      <w:r>
        <w:t>Order Output</w:t>
      </w:r>
      <w:r>
        <w:fldChar w:fldCharType="end"/>
      </w:r>
    </w:p>
    <w:p w14:paraId="7785F9D5" w14:textId="77777777" w:rsidR="007467C0" w:rsidRDefault="007467C0" w:rsidP="00D1056C">
      <w:pPr>
        <w:pStyle w:val="ListBullet"/>
      </w:pPr>
      <w:r>
        <w:fldChar w:fldCharType="begin"/>
      </w:r>
      <w:r>
        <w:instrText xml:space="preserve"> REF _Ref246139889 \h  \* MERGEFORMAT </w:instrText>
      </w:r>
      <w:r>
        <w:fldChar w:fldCharType="separate"/>
      </w:r>
      <w:r>
        <w:t>Processing</w:t>
      </w:r>
      <w:r>
        <w:rPr>
          <w:rFonts w:ascii="Wingdings" w:hAnsi="Wingdings"/>
        </w:rPr>
        <w:t></w:t>
      </w:r>
      <w:r>
        <w:t>CI Constraints</w:t>
      </w:r>
      <w:r>
        <w:fldChar w:fldCharType="end"/>
      </w:r>
    </w:p>
    <w:p w14:paraId="69CE4BE6" w14:textId="77777777" w:rsidR="007467C0" w:rsidRDefault="007467C0" w:rsidP="00D1056C">
      <w:pPr>
        <w:pStyle w:val="ListBullet"/>
      </w:pPr>
      <w:r>
        <w:fldChar w:fldCharType="begin"/>
      </w:r>
      <w:r>
        <w:instrText xml:space="preserve"> REF _Ref246139894 \h  \* MERGEFORMAT </w:instrText>
      </w:r>
      <w:r>
        <w:fldChar w:fldCharType="separate"/>
      </w:r>
      <w:r>
        <w:t>Processing</w:t>
      </w:r>
      <w:r>
        <w:rPr>
          <w:rFonts w:ascii="Wingdings" w:hAnsi="Wingdings"/>
        </w:rPr>
        <w:t></w:t>
      </w:r>
      <w:r>
        <w:t>Cost Calculation</w:t>
      </w:r>
      <w:r>
        <w:fldChar w:fldCharType="end"/>
      </w:r>
    </w:p>
    <w:p w14:paraId="2A42A992"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5A7018E9" w14:textId="77777777" w:rsidR="007467C0" w:rsidRDefault="007467C0" w:rsidP="007467C0"/>
    <w:p w14:paraId="19787871" w14:textId="77777777" w:rsidR="007467C0" w:rsidRDefault="007467C0" w:rsidP="007467C0">
      <w:pPr>
        <w:pStyle w:val="Heading3"/>
      </w:pPr>
      <w:bookmarkStart w:id="572" w:name="_Ref246139868"/>
      <w:bookmarkStart w:id="573" w:name="_Toc74556389"/>
      <w:bookmarkStart w:id="574" w:name="_Toc127491578"/>
      <w:bookmarkStart w:id="575" w:name="_Toc128021111"/>
      <w:r>
        <w:t>Processing</w:t>
      </w:r>
      <w:r>
        <w:rPr>
          <w:rFonts w:ascii="Wingdings" w:hAnsi="Wingdings"/>
        </w:rPr>
        <w:t></w:t>
      </w:r>
      <w:r>
        <w:t>Process Status</w:t>
      </w:r>
      <w:bookmarkEnd w:id="572"/>
      <w:bookmarkEnd w:id="573"/>
      <w:bookmarkEnd w:id="574"/>
      <w:bookmarkEnd w:id="575"/>
    </w:p>
    <w:p w14:paraId="3DB139B4" w14:textId="77777777" w:rsidR="007467C0" w:rsidRDefault="007467C0" w:rsidP="00D1056C">
      <w:pPr>
        <w:pStyle w:val="BodyText"/>
      </w:pPr>
      <w:r>
        <w:t xml:space="preserve">The Process Status page shows any system processes that are currently running on the server. </w:t>
      </w:r>
    </w:p>
    <w:p w14:paraId="2EE39F13" w14:textId="77777777" w:rsidR="007467C0" w:rsidRDefault="007467C0" w:rsidP="007467C0">
      <w:pPr>
        <w:pStyle w:val="Caption"/>
      </w:pPr>
      <w:bookmarkStart w:id="576" w:name="_Toc74556455"/>
      <w:bookmarkStart w:id="577" w:name="_Toc128022132"/>
      <w:r>
        <w:t xml:space="preserve">Figure </w:t>
      </w:r>
      <w:r>
        <w:fldChar w:fldCharType="begin"/>
      </w:r>
      <w:r>
        <w:instrText xml:space="preserve"> SEQ Figure \* ARABIC </w:instrText>
      </w:r>
      <w:r>
        <w:fldChar w:fldCharType="separate"/>
      </w:r>
      <w:r>
        <w:rPr>
          <w:noProof/>
        </w:rPr>
        <w:t>23</w:t>
      </w:r>
      <w:r>
        <w:fldChar w:fldCharType="end"/>
      </w:r>
      <w:r>
        <w:t>: Process Status Page</w:t>
      </w:r>
      <w:bookmarkEnd w:id="576"/>
      <w:bookmarkEnd w:id="577"/>
    </w:p>
    <w:p w14:paraId="6D5A6601" w14:textId="48D68910" w:rsidR="007467C0" w:rsidRPr="0036582A" w:rsidRDefault="007467C0" w:rsidP="00D1056C">
      <w:pPr>
        <w:jc w:val="center"/>
      </w:pPr>
      <w:del w:id="578" w:author="Moses, Robbie" w:date="2023-02-23T01:31:00Z">
        <w:r w:rsidDel="007C250A">
          <w:rPr>
            <w:noProof/>
          </w:rPr>
          <w:drawing>
            <wp:inline distT="0" distB="0" distL="0" distR="0" wp14:anchorId="0DCF36BD" wp14:editId="047F4EB4">
              <wp:extent cx="4695306" cy="2438400"/>
              <wp:effectExtent l="76200" t="76200" r="124460" b="133350"/>
              <wp:docPr id="1108460064" name="Picture 110846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97426" cy="24395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79" w:author="Moses, Robbie" w:date="2023-02-23T01:31:00Z">
        <w:r w:rsidR="007C250A" w:rsidRPr="007C250A">
          <w:rPr>
            <w:noProof/>
          </w:rPr>
          <w:t xml:space="preserve"> </w:t>
        </w:r>
        <w:r w:rsidR="007C250A">
          <w:rPr>
            <w:noProof/>
          </w:rPr>
          <w:drawing>
            <wp:inline distT="0" distB="0" distL="0" distR="0" wp14:anchorId="7B2221F2" wp14:editId="3A6F1231">
              <wp:extent cx="5326052" cy="2576952"/>
              <wp:effectExtent l="76200" t="76200" r="141605" b="128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29258" cy="2578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00826DB" w14:textId="77777777" w:rsidR="007467C0" w:rsidRDefault="007467C0" w:rsidP="007467C0">
      <w:pPr>
        <w:pStyle w:val="Caption"/>
      </w:pPr>
      <w:bookmarkStart w:id="580" w:name="_Toc74556679"/>
      <w:r>
        <w:lastRenderedPageBreak/>
        <w:t xml:space="preserve">Table </w:t>
      </w:r>
      <w:r>
        <w:fldChar w:fldCharType="begin"/>
      </w:r>
      <w:r>
        <w:instrText xml:space="preserve"> SEQ Table \* ARABIC </w:instrText>
      </w:r>
      <w:r>
        <w:fldChar w:fldCharType="separate"/>
      </w:r>
      <w:r>
        <w:rPr>
          <w:noProof/>
        </w:rPr>
        <w:t>40</w:t>
      </w:r>
      <w:r>
        <w:rPr>
          <w:noProof/>
        </w:rPr>
        <w:fldChar w:fldCharType="end"/>
      </w:r>
      <w:r>
        <w:t>:Process Status Description</w:t>
      </w:r>
      <w:bookmarkEnd w:id="58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435D3553" w14:textId="77777777" w:rsidTr="00D1056C">
        <w:trPr>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13C76804"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63EE2DBA" w14:textId="77777777" w:rsidR="007467C0" w:rsidRPr="00A875AE" w:rsidRDefault="007467C0" w:rsidP="00170D7D">
            <w:pPr>
              <w:pStyle w:val="TableHeader"/>
            </w:pPr>
            <w:r w:rsidRPr="00A875AE">
              <w:t>Description</w:t>
            </w:r>
          </w:p>
        </w:tc>
      </w:tr>
      <w:tr w:rsidR="007467C0" w:rsidRPr="00A875AE" w14:paraId="76D59E23" w14:textId="77777777" w:rsidTr="00D1056C">
        <w:tc>
          <w:tcPr>
            <w:tcW w:w="2592" w:type="dxa"/>
            <w:tcBorders>
              <w:top w:val="single" w:sz="4" w:space="0" w:color="auto"/>
              <w:left w:val="single" w:sz="4" w:space="0" w:color="auto"/>
              <w:bottom w:val="single" w:sz="4" w:space="0" w:color="auto"/>
              <w:right w:val="single" w:sz="4" w:space="0" w:color="auto"/>
            </w:tcBorders>
          </w:tcPr>
          <w:p w14:paraId="69D39B8C" w14:textId="77777777" w:rsidR="007467C0" w:rsidRPr="00D1056C" w:rsidRDefault="007467C0" w:rsidP="00D1056C">
            <w:pPr>
              <w:pStyle w:val="TableBody"/>
              <w:rPr>
                <w:b/>
                <w:bCs/>
              </w:rPr>
            </w:pPr>
            <w:r w:rsidRPr="00D1056C">
              <w:rPr>
                <w:b/>
                <w:bCs/>
              </w:rPr>
              <w:t>Username</w:t>
            </w:r>
          </w:p>
        </w:tc>
        <w:tc>
          <w:tcPr>
            <w:tcW w:w="5458" w:type="dxa"/>
            <w:tcBorders>
              <w:top w:val="single" w:sz="4" w:space="0" w:color="auto"/>
              <w:left w:val="single" w:sz="4" w:space="0" w:color="auto"/>
              <w:bottom w:val="single" w:sz="4" w:space="0" w:color="auto"/>
              <w:right w:val="single" w:sz="4" w:space="0" w:color="auto"/>
            </w:tcBorders>
          </w:tcPr>
          <w:p w14:paraId="7603475C" w14:textId="77777777" w:rsidR="007467C0" w:rsidRPr="00FB292A" w:rsidRDefault="007467C0" w:rsidP="00D1056C">
            <w:pPr>
              <w:pStyle w:val="TableBody"/>
            </w:pPr>
            <w:r w:rsidRPr="00FB292A">
              <w:t>Name of the user that initiated the process</w:t>
            </w:r>
          </w:p>
        </w:tc>
      </w:tr>
      <w:tr w:rsidR="007467C0" w:rsidRPr="00A875AE" w14:paraId="03C1A035" w14:textId="77777777" w:rsidTr="00D1056C">
        <w:tc>
          <w:tcPr>
            <w:tcW w:w="2592" w:type="dxa"/>
            <w:tcBorders>
              <w:top w:val="single" w:sz="4" w:space="0" w:color="auto"/>
              <w:left w:val="single" w:sz="4" w:space="0" w:color="auto"/>
              <w:bottom w:val="single" w:sz="4" w:space="0" w:color="auto"/>
              <w:right w:val="single" w:sz="4" w:space="0" w:color="auto"/>
            </w:tcBorders>
          </w:tcPr>
          <w:p w14:paraId="7C209F85" w14:textId="77777777" w:rsidR="007467C0" w:rsidRPr="00D1056C" w:rsidRDefault="007467C0" w:rsidP="00D1056C">
            <w:pPr>
              <w:pStyle w:val="TableBody"/>
              <w:rPr>
                <w:b/>
                <w:bCs/>
              </w:rPr>
            </w:pPr>
            <w:r w:rsidRPr="00D1056C">
              <w:rPr>
                <w:b/>
                <w:bCs/>
              </w:rPr>
              <w:t>Process Name</w:t>
            </w:r>
          </w:p>
        </w:tc>
        <w:tc>
          <w:tcPr>
            <w:tcW w:w="5458" w:type="dxa"/>
            <w:tcBorders>
              <w:top w:val="single" w:sz="4" w:space="0" w:color="auto"/>
              <w:left w:val="single" w:sz="4" w:space="0" w:color="auto"/>
              <w:bottom w:val="single" w:sz="4" w:space="0" w:color="auto"/>
              <w:right w:val="single" w:sz="4" w:space="0" w:color="auto"/>
            </w:tcBorders>
          </w:tcPr>
          <w:p w14:paraId="0A94A66F" w14:textId="77777777" w:rsidR="007467C0" w:rsidRPr="00FB292A" w:rsidRDefault="007467C0" w:rsidP="00D1056C">
            <w:pPr>
              <w:pStyle w:val="TableBody"/>
            </w:pPr>
            <w:r w:rsidRPr="00FB292A">
              <w:t>Name of the process that is running</w:t>
            </w:r>
          </w:p>
        </w:tc>
      </w:tr>
      <w:tr w:rsidR="007467C0" w:rsidRPr="00A875AE" w14:paraId="30958CDF" w14:textId="77777777" w:rsidTr="00D1056C">
        <w:tc>
          <w:tcPr>
            <w:tcW w:w="2592" w:type="dxa"/>
            <w:tcBorders>
              <w:top w:val="single" w:sz="4" w:space="0" w:color="auto"/>
              <w:left w:val="single" w:sz="4" w:space="0" w:color="auto"/>
              <w:bottom w:val="single" w:sz="4" w:space="0" w:color="auto"/>
              <w:right w:val="single" w:sz="4" w:space="0" w:color="auto"/>
            </w:tcBorders>
          </w:tcPr>
          <w:p w14:paraId="362BC75A" w14:textId="77777777" w:rsidR="007467C0" w:rsidRPr="00D1056C" w:rsidRDefault="007467C0" w:rsidP="00D1056C">
            <w:pPr>
              <w:pStyle w:val="TableBody"/>
              <w:rPr>
                <w:b/>
                <w:bCs/>
              </w:rPr>
            </w:pPr>
            <w:r w:rsidRPr="00D1056C">
              <w:rPr>
                <w:b/>
                <w:bCs/>
              </w:rPr>
              <w:t>State</w:t>
            </w:r>
          </w:p>
        </w:tc>
        <w:tc>
          <w:tcPr>
            <w:tcW w:w="5458" w:type="dxa"/>
            <w:tcBorders>
              <w:top w:val="single" w:sz="4" w:space="0" w:color="auto"/>
              <w:left w:val="single" w:sz="4" w:space="0" w:color="auto"/>
              <w:bottom w:val="single" w:sz="4" w:space="0" w:color="auto"/>
              <w:right w:val="single" w:sz="4" w:space="0" w:color="auto"/>
            </w:tcBorders>
          </w:tcPr>
          <w:p w14:paraId="488BA714" w14:textId="77777777" w:rsidR="007467C0" w:rsidRPr="00FB292A" w:rsidRDefault="007467C0" w:rsidP="00D1056C">
            <w:pPr>
              <w:pStyle w:val="TableBody"/>
            </w:pPr>
            <w:r w:rsidRPr="00FB292A">
              <w:t>State of the process that is running (Active or Inactive)</w:t>
            </w:r>
          </w:p>
        </w:tc>
      </w:tr>
      <w:tr w:rsidR="007467C0" w:rsidRPr="00A875AE" w14:paraId="406F9000" w14:textId="77777777" w:rsidTr="00D1056C">
        <w:tc>
          <w:tcPr>
            <w:tcW w:w="2592" w:type="dxa"/>
            <w:tcBorders>
              <w:top w:val="single" w:sz="4" w:space="0" w:color="auto"/>
              <w:left w:val="single" w:sz="4" w:space="0" w:color="auto"/>
              <w:bottom w:val="single" w:sz="4" w:space="0" w:color="auto"/>
              <w:right w:val="single" w:sz="4" w:space="0" w:color="auto"/>
            </w:tcBorders>
          </w:tcPr>
          <w:p w14:paraId="744A2259" w14:textId="77777777" w:rsidR="007467C0" w:rsidRPr="00D1056C" w:rsidRDefault="007467C0" w:rsidP="00D1056C">
            <w:pPr>
              <w:pStyle w:val="TableBody"/>
              <w:rPr>
                <w:b/>
                <w:bCs/>
              </w:rPr>
            </w:pPr>
            <w:r w:rsidRPr="00D1056C">
              <w:rPr>
                <w:b/>
                <w:bCs/>
              </w:rPr>
              <w:t>Start Time</w:t>
            </w:r>
          </w:p>
        </w:tc>
        <w:tc>
          <w:tcPr>
            <w:tcW w:w="5458" w:type="dxa"/>
            <w:tcBorders>
              <w:top w:val="single" w:sz="4" w:space="0" w:color="auto"/>
              <w:left w:val="single" w:sz="4" w:space="0" w:color="auto"/>
              <w:bottom w:val="single" w:sz="4" w:space="0" w:color="auto"/>
              <w:right w:val="single" w:sz="4" w:space="0" w:color="auto"/>
            </w:tcBorders>
          </w:tcPr>
          <w:p w14:paraId="5B149A48" w14:textId="77777777" w:rsidR="007467C0" w:rsidRPr="00FB292A" w:rsidRDefault="007467C0" w:rsidP="00D1056C">
            <w:pPr>
              <w:pStyle w:val="TableBody"/>
            </w:pPr>
            <w:r w:rsidRPr="00FB292A">
              <w:t>Time the process was started</w:t>
            </w:r>
          </w:p>
        </w:tc>
      </w:tr>
      <w:tr w:rsidR="007467C0" w:rsidRPr="00A875AE" w14:paraId="52DE515C" w14:textId="77777777" w:rsidTr="00D1056C">
        <w:tc>
          <w:tcPr>
            <w:tcW w:w="2592" w:type="dxa"/>
            <w:tcBorders>
              <w:top w:val="single" w:sz="4" w:space="0" w:color="auto"/>
              <w:left w:val="single" w:sz="4" w:space="0" w:color="auto"/>
              <w:bottom w:val="single" w:sz="4" w:space="0" w:color="auto"/>
              <w:right w:val="single" w:sz="4" w:space="0" w:color="auto"/>
            </w:tcBorders>
          </w:tcPr>
          <w:p w14:paraId="12F433A8" w14:textId="77777777" w:rsidR="007467C0" w:rsidRPr="00D1056C" w:rsidRDefault="007467C0" w:rsidP="00D1056C">
            <w:pPr>
              <w:pStyle w:val="TableBody"/>
              <w:rPr>
                <w:b/>
                <w:bCs/>
              </w:rPr>
            </w:pPr>
            <w:r w:rsidRPr="00D1056C">
              <w:rPr>
                <w:b/>
                <w:bCs/>
              </w:rPr>
              <w:t>Import Balances – Commercials</w:t>
            </w:r>
          </w:p>
        </w:tc>
        <w:tc>
          <w:tcPr>
            <w:tcW w:w="5458" w:type="dxa"/>
            <w:tcBorders>
              <w:top w:val="single" w:sz="4" w:space="0" w:color="auto"/>
              <w:left w:val="single" w:sz="4" w:space="0" w:color="auto"/>
              <w:bottom w:val="single" w:sz="4" w:space="0" w:color="auto"/>
              <w:right w:val="single" w:sz="4" w:space="0" w:color="auto"/>
            </w:tcBorders>
          </w:tcPr>
          <w:p w14:paraId="3D6E7DD6" w14:textId="1CCB231F" w:rsidR="007467C0" w:rsidRPr="00FB292A" w:rsidRDefault="007467C0" w:rsidP="00D1056C">
            <w:pPr>
              <w:pStyle w:val="TableBody"/>
            </w:pPr>
            <w:r w:rsidRPr="00FB292A">
              <w:t xml:space="preserve">The daily import commercial balance load process is started through </w:t>
            </w:r>
            <w:r w:rsidRPr="007A5D10">
              <w:rPr>
                <w:i/>
                <w:iCs/>
              </w:rPr>
              <w:t>Processing</w:t>
            </w:r>
            <w:r w:rsidRPr="007A5D10">
              <w:rPr>
                <w:rFonts w:ascii="Wingdings" w:eastAsia="Wingdings" w:hAnsi="Wingdings" w:cs="Wingdings"/>
                <w:i/>
                <w:iCs/>
              </w:rPr>
              <w:t>à</w:t>
            </w:r>
            <w:r w:rsidRPr="007A5D10">
              <w:rPr>
                <w:i/>
                <w:iCs/>
              </w:rPr>
              <w:t>Load</w:t>
            </w:r>
            <w:r w:rsidRPr="007A5D10">
              <w:rPr>
                <w:rFonts w:ascii="Wingdings" w:eastAsia="Wingdings" w:hAnsi="Wingdings" w:cs="Wingdings"/>
                <w:i/>
                <w:iCs/>
              </w:rPr>
              <w:t>à</w:t>
            </w:r>
            <w:r w:rsidRPr="007A5D10">
              <w:rPr>
                <w:i/>
                <w:iCs/>
              </w:rPr>
              <w:t>Load Commercial Balances</w:t>
            </w:r>
            <w:r w:rsidRPr="00FB292A">
              <w:t xml:space="preserve"> or as an automated batch process on the server.</w:t>
            </w:r>
          </w:p>
        </w:tc>
      </w:tr>
      <w:tr w:rsidR="007467C0" w:rsidRPr="00A875AE" w14:paraId="4B96D1CA" w14:textId="77777777" w:rsidTr="00D1056C">
        <w:tc>
          <w:tcPr>
            <w:tcW w:w="2592" w:type="dxa"/>
            <w:tcBorders>
              <w:top w:val="single" w:sz="4" w:space="0" w:color="auto"/>
              <w:left w:val="single" w:sz="4" w:space="0" w:color="auto"/>
              <w:bottom w:val="single" w:sz="4" w:space="0" w:color="auto"/>
              <w:right w:val="single" w:sz="4" w:space="0" w:color="auto"/>
            </w:tcBorders>
          </w:tcPr>
          <w:p w14:paraId="35E40F5D" w14:textId="77777777" w:rsidR="007467C0" w:rsidRPr="00D1056C" w:rsidRDefault="007467C0" w:rsidP="00D1056C">
            <w:pPr>
              <w:pStyle w:val="TableBody"/>
              <w:rPr>
                <w:b/>
                <w:bCs/>
              </w:rPr>
            </w:pPr>
            <w:r w:rsidRPr="00D1056C">
              <w:rPr>
                <w:b/>
                <w:bCs/>
              </w:rPr>
              <w:t>Import Balances – Vaults</w:t>
            </w:r>
          </w:p>
        </w:tc>
        <w:tc>
          <w:tcPr>
            <w:tcW w:w="5458" w:type="dxa"/>
            <w:tcBorders>
              <w:top w:val="single" w:sz="4" w:space="0" w:color="auto"/>
              <w:left w:val="single" w:sz="4" w:space="0" w:color="auto"/>
              <w:bottom w:val="single" w:sz="4" w:space="0" w:color="auto"/>
              <w:right w:val="single" w:sz="4" w:space="0" w:color="auto"/>
            </w:tcBorders>
          </w:tcPr>
          <w:p w14:paraId="092E2D91" w14:textId="0D253D40" w:rsidR="007467C0" w:rsidRPr="00FB292A" w:rsidRDefault="007467C0" w:rsidP="00D1056C">
            <w:pPr>
              <w:pStyle w:val="TableBody"/>
            </w:pPr>
            <w:r w:rsidRPr="00FB292A">
              <w:t xml:space="preserve">The daily import vault balance load process is started through </w:t>
            </w:r>
            <w:r w:rsidRPr="007A5D10">
              <w:rPr>
                <w:i/>
                <w:iCs/>
              </w:rPr>
              <w:t>Processing</w:t>
            </w:r>
            <w:r w:rsidRPr="007A5D10">
              <w:rPr>
                <w:rFonts w:ascii="Wingdings" w:eastAsia="Wingdings" w:hAnsi="Wingdings" w:cs="Wingdings"/>
                <w:i/>
                <w:iCs/>
              </w:rPr>
              <w:t>à</w:t>
            </w:r>
            <w:r w:rsidRPr="007A5D10">
              <w:rPr>
                <w:i/>
                <w:iCs/>
              </w:rPr>
              <w:t>Load</w:t>
            </w:r>
            <w:r w:rsidRPr="007A5D10">
              <w:rPr>
                <w:rFonts w:ascii="Wingdings" w:eastAsia="Wingdings" w:hAnsi="Wingdings" w:cs="Wingdings"/>
                <w:i/>
                <w:iCs/>
              </w:rPr>
              <w:t>à</w:t>
            </w:r>
            <w:r w:rsidRPr="007A5D10">
              <w:rPr>
                <w:i/>
                <w:iCs/>
              </w:rPr>
              <w:t>Load Vault Balances</w:t>
            </w:r>
            <w:r w:rsidRPr="00FB292A">
              <w:t xml:space="preserve"> or as an automated batch process on the server.</w:t>
            </w:r>
          </w:p>
        </w:tc>
      </w:tr>
      <w:tr w:rsidR="007467C0" w:rsidRPr="00A875AE" w14:paraId="692F143A" w14:textId="77777777" w:rsidTr="00D1056C">
        <w:tc>
          <w:tcPr>
            <w:tcW w:w="2592" w:type="dxa"/>
            <w:tcBorders>
              <w:top w:val="single" w:sz="4" w:space="0" w:color="auto"/>
              <w:left w:val="single" w:sz="4" w:space="0" w:color="auto"/>
              <w:bottom w:val="single" w:sz="4" w:space="0" w:color="auto"/>
              <w:right w:val="single" w:sz="4" w:space="0" w:color="auto"/>
            </w:tcBorders>
          </w:tcPr>
          <w:p w14:paraId="73FB2279" w14:textId="77777777" w:rsidR="007467C0" w:rsidRPr="00D1056C" w:rsidRDefault="007467C0" w:rsidP="00D1056C">
            <w:pPr>
              <w:pStyle w:val="TableBody"/>
              <w:rPr>
                <w:b/>
                <w:bCs/>
              </w:rPr>
            </w:pPr>
            <w:r w:rsidRPr="00D1056C">
              <w:rPr>
                <w:b/>
                <w:bCs/>
              </w:rPr>
              <w:t>Forecast</w:t>
            </w:r>
          </w:p>
        </w:tc>
        <w:tc>
          <w:tcPr>
            <w:tcW w:w="5458" w:type="dxa"/>
            <w:tcBorders>
              <w:top w:val="single" w:sz="4" w:space="0" w:color="auto"/>
              <w:left w:val="single" w:sz="4" w:space="0" w:color="auto"/>
              <w:bottom w:val="single" w:sz="4" w:space="0" w:color="auto"/>
              <w:right w:val="single" w:sz="4" w:space="0" w:color="auto"/>
            </w:tcBorders>
          </w:tcPr>
          <w:p w14:paraId="046671F9" w14:textId="357541D5" w:rsidR="007467C0" w:rsidRPr="00FB292A" w:rsidRDefault="007467C0" w:rsidP="00D1056C">
            <w:pPr>
              <w:pStyle w:val="TableBody"/>
            </w:pPr>
            <w:r w:rsidRPr="00FB292A">
              <w:t xml:space="preserve">The forecasting process for Cashpoints is started at the Cashpoint level, through </w:t>
            </w:r>
            <w:r w:rsidRPr="006A5401">
              <w:rPr>
                <w:i/>
                <w:iCs/>
              </w:rPr>
              <w:t>Processing</w:t>
            </w:r>
            <w:r w:rsidRPr="006A5401">
              <w:rPr>
                <w:rFonts w:ascii="Wingdings" w:eastAsia="Wingdings" w:hAnsi="Wingdings" w:cs="Wingdings"/>
                <w:i/>
                <w:iCs/>
              </w:rPr>
              <w:t>à</w:t>
            </w:r>
            <w:r w:rsidRPr="006A5401">
              <w:rPr>
                <w:i/>
                <w:iCs/>
              </w:rPr>
              <w:t>Forecasting</w:t>
            </w:r>
            <w:r w:rsidRPr="00FB292A">
              <w:t>, or as an automated batch process on the server.</w:t>
            </w:r>
          </w:p>
        </w:tc>
      </w:tr>
      <w:tr w:rsidR="007467C0" w:rsidRPr="00A875AE" w14:paraId="636E1130" w14:textId="77777777" w:rsidTr="00D1056C">
        <w:tc>
          <w:tcPr>
            <w:tcW w:w="2592" w:type="dxa"/>
            <w:tcBorders>
              <w:top w:val="single" w:sz="4" w:space="0" w:color="auto"/>
              <w:left w:val="single" w:sz="4" w:space="0" w:color="auto"/>
              <w:bottom w:val="single" w:sz="4" w:space="0" w:color="auto"/>
              <w:right w:val="single" w:sz="4" w:space="0" w:color="auto"/>
            </w:tcBorders>
          </w:tcPr>
          <w:p w14:paraId="4E27ECCE" w14:textId="77777777" w:rsidR="007467C0" w:rsidRPr="00D1056C" w:rsidRDefault="007467C0" w:rsidP="00D1056C">
            <w:pPr>
              <w:pStyle w:val="TableBody"/>
              <w:rPr>
                <w:b/>
                <w:bCs/>
              </w:rPr>
            </w:pPr>
            <w:r w:rsidRPr="00D1056C">
              <w:rPr>
                <w:b/>
                <w:bCs/>
              </w:rPr>
              <w:t>Constraints Calculation</w:t>
            </w:r>
          </w:p>
        </w:tc>
        <w:tc>
          <w:tcPr>
            <w:tcW w:w="5458" w:type="dxa"/>
            <w:tcBorders>
              <w:top w:val="single" w:sz="4" w:space="0" w:color="auto"/>
              <w:left w:val="single" w:sz="4" w:space="0" w:color="auto"/>
              <w:bottom w:val="single" w:sz="4" w:space="0" w:color="auto"/>
              <w:right w:val="single" w:sz="4" w:space="0" w:color="auto"/>
            </w:tcBorders>
          </w:tcPr>
          <w:p w14:paraId="6CB47EB7" w14:textId="79A42CAC" w:rsidR="007467C0" w:rsidRPr="00FB292A" w:rsidRDefault="007467C0" w:rsidP="00D1056C">
            <w:pPr>
              <w:pStyle w:val="TableBody"/>
            </w:pPr>
            <w:r w:rsidRPr="00FB292A">
              <w:t xml:space="preserve">The Constraint Calculations for Custodial Inventory Cashpoints </w:t>
            </w:r>
            <w:r w:rsidR="00E6108F">
              <w:t>are</w:t>
            </w:r>
            <w:r w:rsidR="00E6108F" w:rsidRPr="00FB292A">
              <w:t xml:space="preserve"> </w:t>
            </w:r>
            <w:r w:rsidRPr="00FB292A">
              <w:t xml:space="preserve">started through </w:t>
            </w:r>
            <w:r w:rsidR="00E6108F">
              <w:t xml:space="preserve">the </w:t>
            </w:r>
            <w:r w:rsidRPr="006A5401">
              <w:rPr>
                <w:i/>
                <w:iCs/>
              </w:rPr>
              <w:t>Processing</w:t>
            </w:r>
            <w:r w:rsidRPr="006A5401">
              <w:rPr>
                <w:rFonts w:ascii="Wingdings" w:eastAsia="Wingdings" w:hAnsi="Wingdings" w:cs="Wingdings"/>
                <w:i/>
                <w:iCs/>
              </w:rPr>
              <w:t>à</w:t>
            </w:r>
            <w:r w:rsidRPr="006A5401">
              <w:rPr>
                <w:i/>
                <w:iCs/>
              </w:rPr>
              <w:t>CI Constraints</w:t>
            </w:r>
            <w:r w:rsidRPr="00FB292A">
              <w:t xml:space="preserve"> page.</w:t>
            </w:r>
          </w:p>
        </w:tc>
      </w:tr>
      <w:tr w:rsidR="007467C0" w:rsidRPr="00A875AE" w14:paraId="16E9E662" w14:textId="77777777" w:rsidTr="00D1056C">
        <w:tc>
          <w:tcPr>
            <w:tcW w:w="2592" w:type="dxa"/>
            <w:tcBorders>
              <w:top w:val="single" w:sz="4" w:space="0" w:color="auto"/>
              <w:left w:val="single" w:sz="4" w:space="0" w:color="auto"/>
              <w:bottom w:val="single" w:sz="4" w:space="0" w:color="auto"/>
              <w:right w:val="single" w:sz="4" w:space="0" w:color="auto"/>
            </w:tcBorders>
          </w:tcPr>
          <w:p w14:paraId="10964F0F" w14:textId="77777777" w:rsidR="007467C0" w:rsidRPr="00D1056C" w:rsidRDefault="007467C0" w:rsidP="00D1056C">
            <w:pPr>
              <w:pStyle w:val="TableBody"/>
              <w:rPr>
                <w:b/>
                <w:bCs/>
              </w:rPr>
            </w:pPr>
            <w:r w:rsidRPr="00D1056C">
              <w:rPr>
                <w:b/>
                <w:bCs/>
              </w:rPr>
              <w:t>Recommendation</w:t>
            </w:r>
          </w:p>
        </w:tc>
        <w:tc>
          <w:tcPr>
            <w:tcW w:w="5458" w:type="dxa"/>
            <w:tcBorders>
              <w:top w:val="single" w:sz="4" w:space="0" w:color="auto"/>
              <w:left w:val="single" w:sz="4" w:space="0" w:color="auto"/>
              <w:bottom w:val="single" w:sz="4" w:space="0" w:color="auto"/>
              <w:right w:val="single" w:sz="4" w:space="0" w:color="auto"/>
            </w:tcBorders>
          </w:tcPr>
          <w:p w14:paraId="7163A626" w14:textId="3ED32ACD" w:rsidR="007467C0" w:rsidRPr="00FB292A" w:rsidRDefault="007467C0" w:rsidP="00D1056C">
            <w:pPr>
              <w:pStyle w:val="TableBody"/>
            </w:pPr>
            <w:r w:rsidRPr="00FB292A">
              <w:t>The recommendation process for Cashpoints is started at the Cashpoint level, through Processing</w:t>
            </w:r>
            <w:r w:rsidRPr="00FB292A">
              <w:rPr>
                <w:rFonts w:ascii="Wingdings" w:eastAsia="Wingdings" w:hAnsi="Wingdings" w:cs="Wingdings"/>
              </w:rPr>
              <w:t>à</w:t>
            </w:r>
            <w:r w:rsidRPr="00FB292A">
              <w:t>Recommendations, or as an automated batch process on the server.</w:t>
            </w:r>
          </w:p>
        </w:tc>
      </w:tr>
      <w:tr w:rsidR="007467C0" w:rsidRPr="00A875AE" w14:paraId="38BA102F" w14:textId="77777777" w:rsidTr="00D1056C">
        <w:tc>
          <w:tcPr>
            <w:tcW w:w="2592" w:type="dxa"/>
            <w:tcBorders>
              <w:top w:val="single" w:sz="4" w:space="0" w:color="auto"/>
              <w:left w:val="single" w:sz="4" w:space="0" w:color="auto"/>
              <w:bottom w:val="single" w:sz="4" w:space="0" w:color="auto"/>
              <w:right w:val="single" w:sz="4" w:space="0" w:color="auto"/>
            </w:tcBorders>
          </w:tcPr>
          <w:p w14:paraId="26380AB4" w14:textId="77777777" w:rsidR="007467C0" w:rsidRPr="00D1056C" w:rsidRDefault="007467C0" w:rsidP="00D1056C">
            <w:pPr>
              <w:pStyle w:val="TableBody"/>
              <w:rPr>
                <w:b/>
                <w:bCs/>
              </w:rPr>
            </w:pPr>
            <w:r w:rsidRPr="00D1056C">
              <w:rPr>
                <w:b/>
                <w:bCs/>
              </w:rPr>
              <w:t>Orders Output</w:t>
            </w:r>
          </w:p>
        </w:tc>
        <w:tc>
          <w:tcPr>
            <w:tcW w:w="5458" w:type="dxa"/>
            <w:tcBorders>
              <w:top w:val="single" w:sz="4" w:space="0" w:color="auto"/>
              <w:left w:val="single" w:sz="4" w:space="0" w:color="auto"/>
              <w:bottom w:val="single" w:sz="4" w:space="0" w:color="auto"/>
              <w:right w:val="single" w:sz="4" w:space="0" w:color="auto"/>
            </w:tcBorders>
          </w:tcPr>
          <w:p w14:paraId="4EFF71B5" w14:textId="2696C351" w:rsidR="007467C0" w:rsidRPr="00FB292A" w:rsidRDefault="007467C0" w:rsidP="00D1056C">
            <w:pPr>
              <w:pStyle w:val="TableBody"/>
            </w:pPr>
            <w:r w:rsidRPr="00FB292A">
              <w:t xml:space="preserve">The Orders Output process for Cashpoints is started through </w:t>
            </w:r>
            <w:r w:rsidRPr="006A5401">
              <w:rPr>
                <w:i/>
                <w:iCs/>
              </w:rPr>
              <w:t>Processing</w:t>
            </w:r>
            <w:r w:rsidRPr="006A5401">
              <w:rPr>
                <w:rFonts w:ascii="Wingdings" w:eastAsia="Wingdings" w:hAnsi="Wingdings" w:cs="Wingdings"/>
                <w:i/>
                <w:iCs/>
              </w:rPr>
              <w:t>à</w:t>
            </w:r>
            <w:r w:rsidRPr="006A5401">
              <w:rPr>
                <w:i/>
                <w:iCs/>
              </w:rPr>
              <w:t>Order Output</w:t>
            </w:r>
            <w:r w:rsidRPr="00FB292A">
              <w:t>, or as an automated batch process on the server.</w:t>
            </w:r>
          </w:p>
        </w:tc>
      </w:tr>
      <w:tr w:rsidR="007467C0" w:rsidRPr="00A875AE" w14:paraId="7C663685" w14:textId="77777777" w:rsidTr="00D1056C">
        <w:tc>
          <w:tcPr>
            <w:tcW w:w="2592" w:type="dxa"/>
            <w:tcBorders>
              <w:top w:val="single" w:sz="4" w:space="0" w:color="auto"/>
              <w:left w:val="single" w:sz="4" w:space="0" w:color="auto"/>
              <w:bottom w:val="single" w:sz="4" w:space="0" w:color="auto"/>
              <w:right w:val="single" w:sz="4" w:space="0" w:color="auto"/>
            </w:tcBorders>
          </w:tcPr>
          <w:p w14:paraId="550BB656" w14:textId="77777777" w:rsidR="007467C0" w:rsidRPr="00D1056C" w:rsidRDefault="007467C0" w:rsidP="00D1056C">
            <w:pPr>
              <w:pStyle w:val="TableBody"/>
              <w:rPr>
                <w:b/>
                <w:bCs/>
              </w:rPr>
            </w:pPr>
            <w:r w:rsidRPr="00D1056C">
              <w:rPr>
                <w:b/>
                <w:bCs/>
              </w:rPr>
              <w:t>Recommendation Output</w:t>
            </w:r>
          </w:p>
        </w:tc>
        <w:tc>
          <w:tcPr>
            <w:tcW w:w="5458" w:type="dxa"/>
            <w:tcBorders>
              <w:top w:val="single" w:sz="4" w:space="0" w:color="auto"/>
              <w:left w:val="single" w:sz="4" w:space="0" w:color="auto"/>
              <w:bottom w:val="single" w:sz="4" w:space="0" w:color="auto"/>
              <w:right w:val="single" w:sz="4" w:space="0" w:color="auto"/>
            </w:tcBorders>
          </w:tcPr>
          <w:p w14:paraId="3D5EE439" w14:textId="5975C18A" w:rsidR="007467C0" w:rsidRPr="00FB292A" w:rsidRDefault="007467C0" w:rsidP="00D1056C">
            <w:pPr>
              <w:pStyle w:val="TableBody"/>
            </w:pPr>
            <w:r w:rsidRPr="00FB292A">
              <w:t xml:space="preserve">The Recommendation Output process for Cashpoints is started through </w:t>
            </w:r>
            <w:r w:rsidRPr="006A5401">
              <w:rPr>
                <w:i/>
                <w:iCs/>
              </w:rPr>
              <w:t>Processing</w:t>
            </w:r>
            <w:r w:rsidRPr="006A5401">
              <w:rPr>
                <w:rFonts w:ascii="Wingdings" w:eastAsia="Wingdings" w:hAnsi="Wingdings" w:cs="Wingdings"/>
                <w:i/>
                <w:iCs/>
              </w:rPr>
              <w:t>à</w:t>
            </w:r>
            <w:r w:rsidRPr="006A5401">
              <w:rPr>
                <w:i/>
                <w:iCs/>
              </w:rPr>
              <w:t>Recommendation Output</w:t>
            </w:r>
            <w:r w:rsidRPr="00FB292A">
              <w:t>, or as an automated batch process on the server.</w:t>
            </w:r>
          </w:p>
        </w:tc>
      </w:tr>
      <w:tr w:rsidR="007467C0" w:rsidRPr="00A875AE" w14:paraId="72B420CD" w14:textId="77777777" w:rsidTr="00D1056C">
        <w:tc>
          <w:tcPr>
            <w:tcW w:w="2592" w:type="dxa"/>
            <w:tcBorders>
              <w:top w:val="single" w:sz="4" w:space="0" w:color="auto"/>
              <w:left w:val="single" w:sz="4" w:space="0" w:color="auto"/>
              <w:bottom w:val="single" w:sz="4" w:space="0" w:color="auto"/>
              <w:right w:val="single" w:sz="4" w:space="0" w:color="auto"/>
            </w:tcBorders>
          </w:tcPr>
          <w:p w14:paraId="78468805" w14:textId="77777777" w:rsidR="007467C0" w:rsidRPr="00D1056C" w:rsidRDefault="007467C0" w:rsidP="00D1056C">
            <w:pPr>
              <w:pStyle w:val="TableBody"/>
              <w:rPr>
                <w:b/>
                <w:bCs/>
              </w:rPr>
            </w:pPr>
            <w:r w:rsidRPr="00D1056C">
              <w:rPr>
                <w:b/>
                <w:bCs/>
              </w:rPr>
              <w:t>Commercial Consolidation</w:t>
            </w:r>
          </w:p>
        </w:tc>
        <w:tc>
          <w:tcPr>
            <w:tcW w:w="5458" w:type="dxa"/>
            <w:tcBorders>
              <w:top w:val="single" w:sz="4" w:space="0" w:color="auto"/>
              <w:left w:val="single" w:sz="4" w:space="0" w:color="auto"/>
              <w:bottom w:val="single" w:sz="4" w:space="0" w:color="auto"/>
              <w:right w:val="single" w:sz="4" w:space="0" w:color="auto"/>
            </w:tcBorders>
          </w:tcPr>
          <w:p w14:paraId="44DD23D3" w14:textId="34EC5BD3" w:rsidR="007467C0" w:rsidRPr="00FB292A" w:rsidRDefault="007467C0" w:rsidP="00D1056C">
            <w:pPr>
              <w:pStyle w:val="TableBody"/>
            </w:pPr>
            <w:r w:rsidRPr="00FB292A">
              <w:t xml:space="preserve">The Commercial Consolidation process for Commercial Cashpoints is started through </w:t>
            </w:r>
            <w:r w:rsidRPr="006A5401">
              <w:rPr>
                <w:i/>
                <w:iCs/>
              </w:rPr>
              <w:t>Processing</w:t>
            </w:r>
            <w:r w:rsidRPr="006A5401">
              <w:rPr>
                <w:rFonts w:ascii="Wingdings" w:eastAsia="Wingdings" w:hAnsi="Wingdings" w:cs="Wingdings"/>
                <w:i/>
                <w:iCs/>
              </w:rPr>
              <w:t>à</w:t>
            </w:r>
            <w:r w:rsidRPr="006A5401">
              <w:rPr>
                <w:i/>
                <w:iCs/>
              </w:rPr>
              <w:t>Forecast</w:t>
            </w:r>
            <w:r w:rsidRPr="006A5401">
              <w:rPr>
                <w:rFonts w:ascii="Wingdings" w:eastAsia="Wingdings" w:hAnsi="Wingdings" w:cs="Wingdings"/>
                <w:i/>
                <w:iCs/>
              </w:rPr>
              <w:t>à</w:t>
            </w:r>
            <w:r w:rsidRPr="006A5401">
              <w:rPr>
                <w:i/>
                <w:iCs/>
              </w:rPr>
              <w:t>Commercial Consolidation</w:t>
            </w:r>
            <w:r w:rsidRPr="00FB292A">
              <w:t>, or as an automated batch process on the server.</w:t>
            </w:r>
          </w:p>
        </w:tc>
      </w:tr>
      <w:tr w:rsidR="007467C0" w:rsidRPr="00A875AE" w14:paraId="2D46829A" w14:textId="77777777" w:rsidTr="00D1056C">
        <w:trPr>
          <w:trHeight w:val="650"/>
        </w:trPr>
        <w:tc>
          <w:tcPr>
            <w:tcW w:w="2592" w:type="dxa"/>
            <w:tcBorders>
              <w:top w:val="single" w:sz="4" w:space="0" w:color="auto"/>
              <w:left w:val="single" w:sz="4" w:space="0" w:color="auto"/>
              <w:bottom w:val="single" w:sz="4" w:space="0" w:color="auto"/>
              <w:right w:val="single" w:sz="4" w:space="0" w:color="auto"/>
            </w:tcBorders>
          </w:tcPr>
          <w:p w14:paraId="035B5FCC" w14:textId="77777777" w:rsidR="007467C0" w:rsidRPr="00D1056C" w:rsidRDefault="007467C0" w:rsidP="00D1056C">
            <w:pPr>
              <w:pStyle w:val="TableBody"/>
              <w:rPr>
                <w:b/>
                <w:bCs/>
              </w:rPr>
            </w:pPr>
            <w:r w:rsidRPr="00D1056C">
              <w:rPr>
                <w:b/>
                <w:bCs/>
              </w:rPr>
              <w:t>Delete Job</w:t>
            </w:r>
          </w:p>
          <w:p w14:paraId="6376CA62" w14:textId="77777777" w:rsidR="007467C0" w:rsidRPr="00D1056C" w:rsidRDefault="007467C0" w:rsidP="00D1056C">
            <w:pPr>
              <w:pStyle w:val="TableBody"/>
              <w:rPr>
                <w:b/>
                <w:bCs/>
              </w:rPr>
            </w:pPr>
          </w:p>
          <w:p w14:paraId="5F3EF10F" w14:textId="77777777" w:rsidR="007467C0" w:rsidRPr="00D1056C" w:rsidRDefault="007467C0" w:rsidP="00D1056C">
            <w:pPr>
              <w:pStyle w:val="TableBody"/>
              <w:rPr>
                <w:b/>
                <w:bCs/>
              </w:rPr>
            </w:pPr>
          </w:p>
          <w:p w14:paraId="0CB2B607" w14:textId="77777777" w:rsidR="007467C0" w:rsidRPr="00D1056C" w:rsidRDefault="007467C0" w:rsidP="00D1056C">
            <w:pPr>
              <w:pStyle w:val="TableBody"/>
              <w:rPr>
                <w:b/>
                <w:bCs/>
              </w:rPr>
            </w:pPr>
            <w:r w:rsidRPr="00D1056C">
              <w:rPr>
                <w:b/>
                <w:bCs/>
                <w:noProof/>
              </w:rPr>
              <mc:AlternateContent>
                <mc:Choice Requires="wpc">
                  <w:drawing>
                    <wp:inline distT="0" distB="0" distL="0" distR="0" wp14:anchorId="2E0D71A3" wp14:editId="54CD3D80">
                      <wp:extent cx="497205" cy="504825"/>
                      <wp:effectExtent l="9525" t="9525" r="7620" b="0"/>
                      <wp:docPr id="2222" name="Canvas 22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4" name="Freeform 222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22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4340200B" id="Canvas 2222"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Raouh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">
                      <v:shape id="_x0000_s1027" type="#_x0000_t75" style="position:absolute;width:497205;height:504825;visibility:visible;mso-wrap-style:square">
                        <v:fill o:detectmouseclick="t"/>
                        <v:path o:connecttype="none"/>
                      </v:shape>
                      <v:shape id="Freeform 2224"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25"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5458" w:type="dxa"/>
            <w:tcBorders>
              <w:top w:val="single" w:sz="4" w:space="0" w:color="auto"/>
              <w:left w:val="single" w:sz="4" w:space="0" w:color="auto"/>
              <w:bottom w:val="single" w:sz="4" w:space="0" w:color="auto"/>
              <w:right w:val="single" w:sz="4" w:space="0" w:color="auto"/>
            </w:tcBorders>
          </w:tcPr>
          <w:p w14:paraId="3EFDDB66" w14:textId="67DF3212" w:rsidR="007467C0" w:rsidRPr="00FB292A" w:rsidRDefault="007467C0" w:rsidP="00D1056C">
            <w:pPr>
              <w:pStyle w:val="TableBody"/>
            </w:pPr>
            <w:r w:rsidRPr="00FB292A">
              <w:t xml:space="preserve">The </w:t>
            </w:r>
            <w:r w:rsidRPr="006A5401">
              <w:rPr>
                <w:b/>
                <w:bCs/>
              </w:rPr>
              <w:t>‘Delete Job’</w:t>
            </w:r>
            <w:r w:rsidRPr="00FB292A">
              <w:t xml:space="preserve"> button in the OptiVault interface can be used to delete any of the processes in </w:t>
            </w:r>
            <w:r w:rsidR="00E6108F">
              <w:t xml:space="preserve">the </w:t>
            </w:r>
            <w:r w:rsidRPr="00FB292A">
              <w:t xml:space="preserve">queue but </w:t>
            </w:r>
            <w:r w:rsidRPr="00FB292A">
              <w:rPr>
                <w:b/>
              </w:rPr>
              <w:t>will not delete the process already submitted to the server</w:t>
            </w:r>
            <w:r w:rsidRPr="00FB292A">
              <w:t xml:space="preserve">. </w:t>
            </w:r>
          </w:p>
          <w:p w14:paraId="2BD69C04" w14:textId="68BAD86E" w:rsidR="007467C0" w:rsidRPr="00FB292A" w:rsidRDefault="002F1B04" w:rsidP="00D1056C">
            <w:pPr>
              <w:pStyle w:val="TableBody"/>
            </w:pPr>
            <w:r w:rsidRPr="002F1B04">
              <w:rPr>
                <w:b/>
                <w:bCs/>
                <w:u w:val="single"/>
              </w:rPr>
              <w:t>E</w:t>
            </w:r>
            <w:r w:rsidR="007467C0" w:rsidRPr="002F1B04">
              <w:rPr>
                <w:b/>
                <w:bCs/>
                <w:u w:val="single"/>
              </w:rPr>
              <w:t>xample,</w:t>
            </w:r>
            <w:r w:rsidR="007467C0" w:rsidRPr="00FB292A">
              <w:t xml:space="preserve"> when a forecast process is submitted, it is put into </w:t>
            </w:r>
            <w:r w:rsidR="00E6108F">
              <w:t xml:space="preserve">the </w:t>
            </w:r>
            <w:r w:rsidR="007467C0" w:rsidRPr="00FB292A">
              <w:t xml:space="preserve">queue on the processing screen.  Then the web browser sends a message to the server to initiate the </w:t>
            </w:r>
            <w:r w:rsidR="007467C0" w:rsidRPr="00FB292A">
              <w:lastRenderedPageBreak/>
              <w:t xml:space="preserve">process for the first one in </w:t>
            </w:r>
            <w:r w:rsidR="00E6108F">
              <w:t xml:space="preserve">the </w:t>
            </w:r>
            <w:r w:rsidR="007467C0" w:rsidRPr="00FB292A">
              <w:t xml:space="preserve">queue.  Once started on the application server, the process itself cannot be stopped without a system administrator's intervention.   </w:t>
            </w:r>
          </w:p>
          <w:p w14:paraId="632C15A0" w14:textId="77777777" w:rsidR="007467C0" w:rsidRPr="00FB292A" w:rsidRDefault="007467C0" w:rsidP="00D1056C">
            <w:pPr>
              <w:pStyle w:val="TableBody"/>
            </w:pPr>
            <w:r w:rsidRPr="00FB292A">
              <w:t>If a job becomes hung up on the application server, it is necessary to delete the process from the OptiVault interface or else the job will be kicked off again as soon as the application server is restarted.</w:t>
            </w:r>
          </w:p>
        </w:tc>
      </w:tr>
    </w:tbl>
    <w:p w14:paraId="63D905E8" w14:textId="736E580E" w:rsidR="007467C0" w:rsidRDefault="007467C0" w:rsidP="007467C0">
      <w:pPr>
        <w:pStyle w:val="TopofSection"/>
      </w:pPr>
      <w:r w:rsidRPr="00326CDA">
        <w:lastRenderedPageBreak/>
        <w:t xml:space="preserve">Return To:  </w:t>
      </w:r>
      <w:r>
        <w:fldChar w:fldCharType="begin"/>
      </w:r>
      <w:r>
        <w:instrText xml:space="preserve"> REF _Ref245707318 \h  \* MERGEFORMAT </w:instrText>
      </w:r>
      <w:r>
        <w:fldChar w:fldCharType="separate"/>
      </w:r>
      <w:r>
        <w:t>Processing Tab</w:t>
      </w:r>
      <w:r>
        <w:fldChar w:fldCharType="end"/>
      </w:r>
    </w:p>
    <w:p w14:paraId="6B351854" w14:textId="77777777" w:rsidR="00D1056C" w:rsidRDefault="00D1056C" w:rsidP="007467C0">
      <w:pPr>
        <w:pStyle w:val="TopofSection"/>
      </w:pPr>
    </w:p>
    <w:p w14:paraId="351132A5" w14:textId="77777777" w:rsidR="007467C0" w:rsidRDefault="007467C0" w:rsidP="007467C0">
      <w:pPr>
        <w:pStyle w:val="Heading3"/>
      </w:pPr>
      <w:bookmarkStart w:id="581" w:name="_Ref246139872"/>
      <w:bookmarkStart w:id="582" w:name="_Toc74556390"/>
      <w:bookmarkStart w:id="583" w:name="_Toc127491579"/>
      <w:bookmarkStart w:id="584" w:name="_Toc128021112"/>
      <w:r>
        <w:t>Processing</w:t>
      </w:r>
      <w:r>
        <w:rPr>
          <w:rFonts w:ascii="Wingdings" w:hAnsi="Wingdings"/>
        </w:rPr>
        <w:t></w:t>
      </w:r>
      <w:r>
        <w:t>Load</w:t>
      </w:r>
      <w:bookmarkEnd w:id="581"/>
      <w:r>
        <w:t xml:space="preserve"> Balances</w:t>
      </w:r>
      <w:bookmarkEnd w:id="582"/>
      <w:bookmarkEnd w:id="583"/>
      <w:bookmarkEnd w:id="584"/>
    </w:p>
    <w:p w14:paraId="6FD0C07A" w14:textId="77777777" w:rsidR="007467C0" w:rsidRDefault="007467C0" w:rsidP="00D1056C">
      <w:pPr>
        <w:pStyle w:val="BodyText"/>
      </w:pPr>
      <w:r>
        <w:t>The Load process is used to load balances for Vaults and Commercial Cashpoints into OptiVault. This function is only necessary when the batch processes failed to work as expected.</w:t>
      </w:r>
    </w:p>
    <w:p w14:paraId="3EF51B1F" w14:textId="77777777" w:rsidR="007467C0" w:rsidRDefault="007467C0" w:rsidP="007467C0">
      <w:pPr>
        <w:pStyle w:val="Caption"/>
      </w:pPr>
      <w:bookmarkStart w:id="585" w:name="_Toc74556456"/>
      <w:bookmarkStart w:id="586" w:name="_Toc128022133"/>
      <w:r>
        <w:t xml:space="preserve">Figure </w:t>
      </w:r>
      <w:r>
        <w:fldChar w:fldCharType="begin"/>
      </w:r>
      <w:r>
        <w:instrText xml:space="preserve"> SEQ Figure \* ARABIC </w:instrText>
      </w:r>
      <w:r>
        <w:fldChar w:fldCharType="separate"/>
      </w:r>
      <w:r>
        <w:rPr>
          <w:noProof/>
        </w:rPr>
        <w:t>24</w:t>
      </w:r>
      <w:r>
        <w:fldChar w:fldCharType="end"/>
      </w:r>
      <w:r>
        <w:t>: Load Balances Page</w:t>
      </w:r>
      <w:bookmarkEnd w:id="585"/>
      <w:bookmarkEnd w:id="586"/>
    </w:p>
    <w:p w14:paraId="5C1E378C" w14:textId="07E58EB0" w:rsidR="007467C0" w:rsidRDefault="007467C0" w:rsidP="00D1056C">
      <w:pPr>
        <w:jc w:val="center"/>
      </w:pPr>
      <w:del w:id="587" w:author="Moses, Robbie" w:date="2023-02-23T01:32:00Z">
        <w:r w:rsidDel="000F5C62">
          <w:rPr>
            <w:noProof/>
          </w:rPr>
          <w:drawing>
            <wp:inline distT="0" distB="0" distL="0" distR="0" wp14:anchorId="60BD35AF" wp14:editId="004C84FF">
              <wp:extent cx="5429250" cy="1373716"/>
              <wp:effectExtent l="76200" t="76200" r="133350" b="131445"/>
              <wp:docPr id="55295847" name="Picture 5529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429250" cy="1373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88" w:author="Moses, Robbie" w:date="2023-02-23T01:32:00Z">
        <w:r w:rsidR="000F5C62" w:rsidRPr="000F5C62">
          <w:rPr>
            <w:noProof/>
          </w:rPr>
          <w:t xml:space="preserve"> </w:t>
        </w:r>
        <w:r w:rsidR="000F5C62">
          <w:rPr>
            <w:noProof/>
          </w:rPr>
          <w:drawing>
            <wp:inline distT="0" distB="0" distL="0" distR="0" wp14:anchorId="1100BEE1" wp14:editId="20BE8A71">
              <wp:extent cx="5783720" cy="1488651"/>
              <wp:effectExtent l="76200" t="76200" r="140970" b="130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89187" cy="14900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7E49033" w14:textId="77777777" w:rsidR="007467C0" w:rsidRDefault="007467C0" w:rsidP="007467C0">
      <w:pPr>
        <w:pStyle w:val="Caption"/>
      </w:pPr>
      <w:bookmarkStart w:id="589" w:name="_Toc74556680"/>
      <w:r>
        <w:t xml:space="preserve">Table </w:t>
      </w:r>
      <w:r>
        <w:fldChar w:fldCharType="begin"/>
      </w:r>
      <w:r>
        <w:instrText xml:space="preserve"> SEQ Table \* ARABIC </w:instrText>
      </w:r>
      <w:r>
        <w:fldChar w:fldCharType="separate"/>
      </w:r>
      <w:r>
        <w:rPr>
          <w:noProof/>
        </w:rPr>
        <w:t>41</w:t>
      </w:r>
      <w:r>
        <w:rPr>
          <w:noProof/>
        </w:rPr>
        <w:fldChar w:fldCharType="end"/>
      </w:r>
      <w:r>
        <w:t>: Load Balances Description</w:t>
      </w:r>
      <w:bookmarkEnd w:id="58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634B03C" w14:textId="77777777" w:rsidTr="00D1056C">
        <w:trPr>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067CC514"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7BA14DDA" w14:textId="77777777" w:rsidR="007467C0" w:rsidRPr="00A875AE" w:rsidRDefault="007467C0" w:rsidP="00170D7D">
            <w:pPr>
              <w:pStyle w:val="TableHeader"/>
            </w:pPr>
            <w:r w:rsidRPr="00A875AE">
              <w:t>Description</w:t>
            </w:r>
          </w:p>
        </w:tc>
      </w:tr>
      <w:tr w:rsidR="007467C0" w:rsidRPr="00A875AE" w14:paraId="735DA8E2" w14:textId="77777777" w:rsidTr="00D1056C">
        <w:tc>
          <w:tcPr>
            <w:tcW w:w="2592" w:type="dxa"/>
            <w:tcBorders>
              <w:top w:val="single" w:sz="4" w:space="0" w:color="auto"/>
              <w:left w:val="single" w:sz="4" w:space="0" w:color="auto"/>
              <w:bottom w:val="single" w:sz="4" w:space="0" w:color="auto"/>
              <w:right w:val="single" w:sz="4" w:space="0" w:color="auto"/>
            </w:tcBorders>
          </w:tcPr>
          <w:p w14:paraId="5E59DA5E" w14:textId="77777777" w:rsidR="007467C0" w:rsidRPr="00D1056C" w:rsidRDefault="007467C0" w:rsidP="00D1056C">
            <w:pPr>
              <w:pStyle w:val="TableBody"/>
              <w:rPr>
                <w:b/>
                <w:bCs/>
              </w:rPr>
            </w:pPr>
            <w:r w:rsidRPr="00D1056C">
              <w:rPr>
                <w:b/>
                <w:bCs/>
              </w:rPr>
              <w:t>Type</w:t>
            </w:r>
          </w:p>
        </w:tc>
        <w:tc>
          <w:tcPr>
            <w:tcW w:w="5458" w:type="dxa"/>
            <w:tcBorders>
              <w:top w:val="single" w:sz="4" w:space="0" w:color="auto"/>
              <w:left w:val="single" w:sz="4" w:space="0" w:color="auto"/>
              <w:bottom w:val="single" w:sz="4" w:space="0" w:color="auto"/>
              <w:right w:val="single" w:sz="4" w:space="0" w:color="auto"/>
            </w:tcBorders>
          </w:tcPr>
          <w:p w14:paraId="381B29A2" w14:textId="77777777" w:rsidR="007467C0" w:rsidRPr="00FB292A" w:rsidRDefault="007467C0" w:rsidP="00D1056C">
            <w:pPr>
              <w:pStyle w:val="TableBody"/>
            </w:pPr>
            <w:r w:rsidRPr="00FB292A">
              <w:t>Allows the analyst to select the type of balance files that will be loaded into OptiVault.</w:t>
            </w:r>
          </w:p>
          <w:p w14:paraId="0518EB65" w14:textId="77777777" w:rsidR="007467C0" w:rsidRPr="00FB292A" w:rsidRDefault="007467C0" w:rsidP="00D1056C">
            <w:pPr>
              <w:pStyle w:val="TableBody"/>
            </w:pPr>
            <w:r w:rsidRPr="00FB292A">
              <w:t>The available options are:</w:t>
            </w:r>
          </w:p>
          <w:p w14:paraId="280B365E" w14:textId="77777777" w:rsidR="007467C0" w:rsidRPr="00FB292A" w:rsidRDefault="007467C0" w:rsidP="00D1056C">
            <w:pPr>
              <w:pStyle w:val="TableListBullet"/>
            </w:pPr>
            <w:r w:rsidRPr="00FB292A">
              <w:t>Load Commercial Balances</w:t>
            </w:r>
          </w:p>
          <w:p w14:paraId="51318239" w14:textId="77777777" w:rsidR="007467C0" w:rsidRPr="00FB292A" w:rsidRDefault="007467C0" w:rsidP="00D1056C">
            <w:pPr>
              <w:pStyle w:val="TableListBullet"/>
            </w:pPr>
            <w:r w:rsidRPr="00FB292A">
              <w:t>Load Vault Balances</w:t>
            </w:r>
          </w:p>
        </w:tc>
      </w:tr>
      <w:tr w:rsidR="007467C0" w:rsidRPr="00A875AE" w14:paraId="3F65F064" w14:textId="77777777" w:rsidTr="00D1056C">
        <w:tc>
          <w:tcPr>
            <w:tcW w:w="2592" w:type="dxa"/>
            <w:tcBorders>
              <w:top w:val="single" w:sz="4" w:space="0" w:color="auto"/>
              <w:left w:val="single" w:sz="4" w:space="0" w:color="auto"/>
              <w:bottom w:val="single" w:sz="4" w:space="0" w:color="auto"/>
              <w:right w:val="single" w:sz="4" w:space="0" w:color="auto"/>
            </w:tcBorders>
          </w:tcPr>
          <w:p w14:paraId="6B24E0AF" w14:textId="77777777" w:rsidR="007467C0" w:rsidRPr="00D1056C" w:rsidRDefault="007467C0" w:rsidP="00D1056C">
            <w:pPr>
              <w:pStyle w:val="TableBody"/>
              <w:rPr>
                <w:b/>
                <w:bCs/>
              </w:rPr>
            </w:pPr>
            <w:r w:rsidRPr="00D1056C">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00CC79B6" w14:textId="77777777" w:rsidR="007467C0" w:rsidRPr="00FB292A" w:rsidRDefault="007467C0" w:rsidP="00D1056C">
            <w:pPr>
              <w:pStyle w:val="TableBody"/>
            </w:pPr>
            <w:r w:rsidRPr="00FB292A">
              <w:t>Selects the load type selected in the Type field to load balances into OptiVault</w:t>
            </w:r>
          </w:p>
        </w:tc>
      </w:tr>
      <w:tr w:rsidR="007467C0" w:rsidRPr="00A875AE" w14:paraId="43AD9041" w14:textId="77777777" w:rsidTr="00D1056C">
        <w:tc>
          <w:tcPr>
            <w:tcW w:w="2592" w:type="dxa"/>
            <w:tcBorders>
              <w:top w:val="single" w:sz="4" w:space="0" w:color="auto"/>
              <w:left w:val="single" w:sz="4" w:space="0" w:color="auto"/>
              <w:bottom w:val="single" w:sz="4" w:space="0" w:color="auto"/>
              <w:right w:val="single" w:sz="4" w:space="0" w:color="auto"/>
            </w:tcBorders>
          </w:tcPr>
          <w:p w14:paraId="44C40BCA" w14:textId="77777777" w:rsidR="007467C0" w:rsidRPr="00D1056C" w:rsidRDefault="007467C0" w:rsidP="00D1056C">
            <w:pPr>
              <w:pStyle w:val="TableBody"/>
              <w:rPr>
                <w:b/>
                <w:bCs/>
              </w:rPr>
            </w:pPr>
            <w:r w:rsidRPr="00D1056C">
              <w:rPr>
                <w:b/>
                <w:bCs/>
              </w:rPr>
              <w:t>Load Balance From</w:t>
            </w:r>
          </w:p>
          <w:p w14:paraId="3005130F" w14:textId="77777777" w:rsidR="007467C0" w:rsidRPr="00D1056C" w:rsidRDefault="007467C0" w:rsidP="00D1056C">
            <w:pPr>
              <w:pStyle w:val="TableBody"/>
            </w:pPr>
            <w:r w:rsidRPr="00D1056C">
              <w:t>(only available for Vaults.  Not for Commercial Clients)</w:t>
            </w:r>
          </w:p>
        </w:tc>
        <w:tc>
          <w:tcPr>
            <w:tcW w:w="5458" w:type="dxa"/>
            <w:tcBorders>
              <w:top w:val="single" w:sz="4" w:space="0" w:color="auto"/>
              <w:left w:val="single" w:sz="4" w:space="0" w:color="auto"/>
              <w:bottom w:val="single" w:sz="4" w:space="0" w:color="auto"/>
              <w:right w:val="single" w:sz="4" w:space="0" w:color="auto"/>
            </w:tcBorders>
          </w:tcPr>
          <w:p w14:paraId="4DB8F5A6" w14:textId="77777777" w:rsidR="007467C0" w:rsidRDefault="007467C0" w:rsidP="00D1056C">
            <w:pPr>
              <w:pStyle w:val="TableBody"/>
            </w:pPr>
            <w:r>
              <w:t>OptiVault allows files to be imported from two sources:</w:t>
            </w:r>
          </w:p>
          <w:p w14:paraId="4BB4BAEB" w14:textId="77777777" w:rsidR="007467C0" w:rsidRPr="00C237DE" w:rsidRDefault="007467C0" w:rsidP="00D1056C">
            <w:pPr>
              <w:pStyle w:val="TableBody"/>
            </w:pPr>
            <w:r w:rsidRPr="001E5400">
              <w:rPr>
                <w:b/>
              </w:rPr>
              <w:t>File</w:t>
            </w:r>
            <w:r>
              <w:t xml:space="preserve">: Users can save a file in the appropriate OptiVault format in the input directory. Users select the appropriate file name from the </w:t>
            </w:r>
            <w:r w:rsidRPr="00D336B5">
              <w:rPr>
                <w:b/>
                <w:bCs/>
              </w:rPr>
              <w:t>“Choose Import File”</w:t>
            </w:r>
            <w:r>
              <w:t xml:space="preserve"> dropdown.</w:t>
            </w:r>
          </w:p>
          <w:p w14:paraId="6F73AC80" w14:textId="77777777" w:rsidR="007467C0" w:rsidRPr="00C237DE" w:rsidRDefault="007467C0" w:rsidP="00D1056C">
            <w:pPr>
              <w:pStyle w:val="TableBody"/>
            </w:pPr>
            <w:r w:rsidRPr="001E5400">
              <w:rPr>
                <w:b/>
              </w:rPr>
              <w:lastRenderedPageBreak/>
              <w:t>ETL:</w:t>
            </w:r>
            <w:r>
              <w:t xml:space="preserve">  ETL load comes from a table instead of a file supplied by the user. The customer institution has an outside system that drops the data into one specific table in OptiVault.  The ETL load process copies from the table into the Vault history.</w:t>
            </w:r>
          </w:p>
        </w:tc>
      </w:tr>
      <w:tr w:rsidR="007467C0" w:rsidRPr="00A875AE" w14:paraId="489C6D78" w14:textId="77777777" w:rsidTr="00D1056C">
        <w:tc>
          <w:tcPr>
            <w:tcW w:w="2592" w:type="dxa"/>
            <w:tcBorders>
              <w:top w:val="single" w:sz="4" w:space="0" w:color="auto"/>
              <w:left w:val="single" w:sz="4" w:space="0" w:color="auto"/>
              <w:bottom w:val="single" w:sz="4" w:space="0" w:color="auto"/>
              <w:right w:val="single" w:sz="4" w:space="0" w:color="auto"/>
            </w:tcBorders>
          </w:tcPr>
          <w:p w14:paraId="7483DADD" w14:textId="77777777" w:rsidR="007467C0" w:rsidRPr="00D1056C" w:rsidRDefault="007467C0" w:rsidP="00D1056C">
            <w:pPr>
              <w:pStyle w:val="TableBody"/>
              <w:rPr>
                <w:b/>
                <w:bCs/>
              </w:rPr>
            </w:pPr>
            <w:r w:rsidRPr="00D1056C">
              <w:rPr>
                <w:b/>
                <w:bCs/>
              </w:rPr>
              <w:lastRenderedPageBreak/>
              <w:t>Choose Import File</w:t>
            </w:r>
          </w:p>
        </w:tc>
        <w:tc>
          <w:tcPr>
            <w:tcW w:w="5458" w:type="dxa"/>
            <w:tcBorders>
              <w:top w:val="single" w:sz="4" w:space="0" w:color="auto"/>
              <w:left w:val="single" w:sz="4" w:space="0" w:color="auto"/>
              <w:bottom w:val="single" w:sz="4" w:space="0" w:color="auto"/>
              <w:right w:val="single" w:sz="4" w:space="0" w:color="auto"/>
            </w:tcBorders>
          </w:tcPr>
          <w:p w14:paraId="0170348B" w14:textId="77777777" w:rsidR="007467C0" w:rsidRPr="00FB292A" w:rsidRDefault="007467C0" w:rsidP="00D1056C">
            <w:pPr>
              <w:pStyle w:val="TableBody"/>
            </w:pPr>
            <w:r w:rsidRPr="00FB292A">
              <w:t>A list of available files that can be loaded into OptiVault. The list is populated based on the files that are already saved on the server in the import directory. The import directory is defined on the maint/setup.jsp page.</w:t>
            </w:r>
          </w:p>
        </w:tc>
      </w:tr>
      <w:tr w:rsidR="007467C0" w:rsidRPr="00A875AE" w14:paraId="72F09E1B" w14:textId="77777777" w:rsidTr="00D1056C">
        <w:tc>
          <w:tcPr>
            <w:tcW w:w="2592" w:type="dxa"/>
            <w:tcBorders>
              <w:top w:val="single" w:sz="4" w:space="0" w:color="auto"/>
              <w:left w:val="single" w:sz="4" w:space="0" w:color="auto"/>
              <w:bottom w:val="single" w:sz="4" w:space="0" w:color="auto"/>
              <w:right w:val="single" w:sz="4" w:space="0" w:color="auto"/>
            </w:tcBorders>
          </w:tcPr>
          <w:p w14:paraId="34207E8B" w14:textId="77777777" w:rsidR="007467C0" w:rsidRPr="00D1056C" w:rsidRDefault="007467C0" w:rsidP="00D1056C">
            <w:pPr>
              <w:pStyle w:val="TableBody"/>
              <w:rPr>
                <w:b/>
                <w:bCs/>
              </w:rPr>
            </w:pPr>
            <w:r w:rsidRPr="00D1056C">
              <w:rPr>
                <w:b/>
                <w:bCs/>
              </w:rPr>
              <w:t>Field Separator</w:t>
            </w:r>
          </w:p>
        </w:tc>
        <w:tc>
          <w:tcPr>
            <w:tcW w:w="5458" w:type="dxa"/>
            <w:tcBorders>
              <w:top w:val="single" w:sz="4" w:space="0" w:color="auto"/>
              <w:left w:val="single" w:sz="4" w:space="0" w:color="auto"/>
              <w:bottom w:val="single" w:sz="4" w:space="0" w:color="auto"/>
              <w:right w:val="single" w:sz="4" w:space="0" w:color="auto"/>
            </w:tcBorders>
          </w:tcPr>
          <w:p w14:paraId="5DA379A7" w14:textId="77777777" w:rsidR="007467C0" w:rsidRPr="00FB292A" w:rsidRDefault="007467C0" w:rsidP="00D1056C">
            <w:pPr>
              <w:pStyle w:val="TableBody"/>
            </w:pPr>
            <w:r w:rsidRPr="00FB292A">
              <w:t xml:space="preserve">Defines the separator that is used to separate fields in the import file. </w:t>
            </w:r>
          </w:p>
          <w:p w14:paraId="637EEFBB" w14:textId="77777777" w:rsidR="007467C0" w:rsidRPr="00FB292A" w:rsidRDefault="007467C0" w:rsidP="00D1056C">
            <w:pPr>
              <w:pStyle w:val="TableBody"/>
            </w:pPr>
            <w:r w:rsidRPr="00FB292A">
              <w:t>The available options are:</w:t>
            </w:r>
          </w:p>
          <w:p w14:paraId="17BFC0A3" w14:textId="77777777" w:rsidR="007467C0" w:rsidRPr="00FB292A" w:rsidRDefault="007467C0" w:rsidP="00D1056C">
            <w:pPr>
              <w:pStyle w:val="TableListBullet"/>
            </w:pPr>
            <w:r w:rsidRPr="00FB292A">
              <w:t>Comma</w:t>
            </w:r>
          </w:p>
          <w:p w14:paraId="324DEFAD" w14:textId="77777777" w:rsidR="007467C0" w:rsidRPr="00FB292A" w:rsidRDefault="007467C0" w:rsidP="00D1056C">
            <w:pPr>
              <w:pStyle w:val="TableListBullet"/>
            </w:pPr>
            <w:r w:rsidRPr="00FB292A">
              <w:t>Space</w:t>
            </w:r>
          </w:p>
        </w:tc>
      </w:tr>
    </w:tbl>
    <w:p w14:paraId="3ABE8FB0" w14:textId="0B69F81B"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7B5FD1BD" w14:textId="77777777" w:rsidR="00F17F90" w:rsidRPr="00326CDA" w:rsidRDefault="00F17F90" w:rsidP="007467C0">
      <w:pPr>
        <w:pStyle w:val="TopofSection"/>
      </w:pPr>
    </w:p>
    <w:p w14:paraId="3B9B17DF" w14:textId="1A3FBE9C" w:rsidR="007467C0" w:rsidRDefault="007467C0" w:rsidP="00724762">
      <w:pPr>
        <w:pStyle w:val="Heading3"/>
      </w:pPr>
      <w:bookmarkStart w:id="590" w:name="_Toc127491580"/>
      <w:bookmarkStart w:id="591" w:name="_Toc128021113"/>
      <w:r>
        <w:t>Processing</w:t>
      </w:r>
      <w:r>
        <w:rPr>
          <w:rFonts w:ascii="Wingdings" w:eastAsia="Wingdings" w:hAnsi="Wingdings" w:cs="Wingdings"/>
        </w:rPr>
        <w:t>à</w:t>
      </w:r>
      <w:r>
        <w:t>Load Orders</w:t>
      </w:r>
      <w:bookmarkEnd w:id="590"/>
      <w:bookmarkEnd w:id="591"/>
    </w:p>
    <w:p w14:paraId="47EFA40C" w14:textId="2F95DAC0" w:rsidR="007467C0" w:rsidRDefault="007467C0" w:rsidP="00D1056C">
      <w:pPr>
        <w:pStyle w:val="BodyText"/>
      </w:pPr>
      <w:r>
        <w:t>The Load Orders process is used to load Vault Cashpoints into OptiVault. This function is only necessary when the batch processes failed to work as expected.</w:t>
      </w:r>
    </w:p>
    <w:p w14:paraId="5F0A2AEA" w14:textId="77777777" w:rsidR="007467C0" w:rsidRDefault="007467C0" w:rsidP="007467C0">
      <w:pPr>
        <w:pStyle w:val="Caption"/>
      </w:pPr>
      <w:bookmarkStart w:id="592" w:name="_Toc74556457"/>
      <w:bookmarkStart w:id="593" w:name="_Toc128022134"/>
      <w:r>
        <w:t xml:space="preserve">Figure </w:t>
      </w:r>
      <w:r>
        <w:fldChar w:fldCharType="begin"/>
      </w:r>
      <w:r>
        <w:instrText xml:space="preserve"> SEQ Figure \* ARABIC </w:instrText>
      </w:r>
      <w:r>
        <w:fldChar w:fldCharType="separate"/>
      </w:r>
      <w:r>
        <w:rPr>
          <w:noProof/>
        </w:rPr>
        <w:t>25</w:t>
      </w:r>
      <w:r>
        <w:fldChar w:fldCharType="end"/>
      </w:r>
      <w:r>
        <w:t>: Load Orders Page</w:t>
      </w:r>
      <w:bookmarkEnd w:id="592"/>
      <w:bookmarkEnd w:id="593"/>
    </w:p>
    <w:p w14:paraId="241D3637" w14:textId="57B3FA30" w:rsidR="007467C0" w:rsidRDefault="007467C0" w:rsidP="00D1056C">
      <w:pPr>
        <w:jc w:val="center"/>
      </w:pPr>
      <w:del w:id="594" w:author="Moses, Robbie" w:date="2023-02-23T01:34:00Z">
        <w:r w:rsidDel="00AE565A">
          <w:rPr>
            <w:noProof/>
          </w:rPr>
          <w:drawing>
            <wp:inline distT="0" distB="0" distL="0" distR="0" wp14:anchorId="76AA82D6" wp14:editId="7DD80376">
              <wp:extent cx="5505452" cy="2097963"/>
              <wp:effectExtent l="76200" t="76200" r="133350" b="131445"/>
              <wp:docPr id="1228025224" name="Picture 122802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505452" cy="2097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95" w:author="Moses, Robbie" w:date="2023-02-23T01:34:00Z">
        <w:r w:rsidR="00AE565A" w:rsidRPr="00AE565A">
          <w:rPr>
            <w:noProof/>
          </w:rPr>
          <w:t xml:space="preserve"> </w:t>
        </w:r>
        <w:r w:rsidR="00AE565A">
          <w:rPr>
            <w:noProof/>
          </w:rPr>
          <w:drawing>
            <wp:inline distT="0" distB="0" distL="0" distR="0" wp14:anchorId="6A1C46CC" wp14:editId="2F2A41D2">
              <wp:extent cx="5548108" cy="1736603"/>
              <wp:effectExtent l="76200" t="76200" r="128905" b="130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51288" cy="17375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621AC96" w14:textId="77777777" w:rsidR="007467C0" w:rsidRDefault="007467C0" w:rsidP="007467C0">
      <w:pPr>
        <w:pStyle w:val="Caption"/>
      </w:pPr>
      <w:bookmarkStart w:id="596" w:name="_Toc74556681"/>
      <w:r>
        <w:t xml:space="preserve">Table </w:t>
      </w:r>
      <w:r>
        <w:fldChar w:fldCharType="begin"/>
      </w:r>
      <w:r>
        <w:instrText xml:space="preserve"> SEQ Table \* ARABIC </w:instrText>
      </w:r>
      <w:r>
        <w:fldChar w:fldCharType="separate"/>
      </w:r>
      <w:r>
        <w:rPr>
          <w:noProof/>
        </w:rPr>
        <w:t>42</w:t>
      </w:r>
      <w:r>
        <w:rPr>
          <w:noProof/>
        </w:rPr>
        <w:fldChar w:fldCharType="end"/>
      </w:r>
      <w:r>
        <w:t>: Load Orders Description</w:t>
      </w:r>
      <w:bookmarkEnd w:id="59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7BA8135"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14E6CD30"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755A63FB" w14:textId="77777777" w:rsidR="007467C0" w:rsidRPr="00A875AE" w:rsidRDefault="007467C0" w:rsidP="00170D7D">
            <w:pPr>
              <w:pStyle w:val="TableHeader"/>
            </w:pPr>
            <w:r w:rsidRPr="00A875AE">
              <w:t>Description</w:t>
            </w:r>
          </w:p>
        </w:tc>
      </w:tr>
      <w:tr w:rsidR="007467C0" w:rsidRPr="00A875AE" w14:paraId="744EAF8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8FB8CD2" w14:textId="77777777" w:rsidR="007467C0" w:rsidRPr="00D1056C" w:rsidRDefault="007467C0" w:rsidP="00D1056C">
            <w:pPr>
              <w:pStyle w:val="TableBody"/>
              <w:rPr>
                <w:b/>
                <w:bCs/>
              </w:rPr>
            </w:pPr>
            <w:r w:rsidRPr="00D1056C">
              <w:rPr>
                <w:b/>
                <w:bCs/>
              </w:rPr>
              <w:t>Select File</w:t>
            </w:r>
          </w:p>
        </w:tc>
        <w:tc>
          <w:tcPr>
            <w:tcW w:w="5458" w:type="dxa"/>
            <w:tcBorders>
              <w:top w:val="single" w:sz="4" w:space="0" w:color="auto"/>
              <w:left w:val="single" w:sz="4" w:space="0" w:color="auto"/>
              <w:bottom w:val="single" w:sz="4" w:space="0" w:color="auto"/>
              <w:right w:val="single" w:sz="4" w:space="0" w:color="auto"/>
            </w:tcBorders>
          </w:tcPr>
          <w:p w14:paraId="25562178" w14:textId="77777777" w:rsidR="007467C0" w:rsidRPr="00FB292A" w:rsidRDefault="007467C0" w:rsidP="00D1056C">
            <w:pPr>
              <w:pStyle w:val="TableBody"/>
            </w:pPr>
            <w:r w:rsidRPr="00FB292A">
              <w:t>Click on the Browse button to select the file containing orders to upload. The file should follow the OptiVault order load format.</w:t>
            </w:r>
          </w:p>
        </w:tc>
      </w:tr>
      <w:tr w:rsidR="007467C0" w:rsidRPr="00A875AE" w14:paraId="54B1114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9B03A44" w14:textId="77777777" w:rsidR="007467C0" w:rsidRPr="00D1056C" w:rsidRDefault="007467C0" w:rsidP="00D1056C">
            <w:pPr>
              <w:pStyle w:val="TableBody"/>
              <w:rPr>
                <w:b/>
                <w:bCs/>
              </w:rPr>
            </w:pPr>
            <w:r w:rsidRPr="00D1056C">
              <w:rPr>
                <w:b/>
                <w:bCs/>
              </w:rPr>
              <w:t>Separator</w:t>
            </w:r>
          </w:p>
        </w:tc>
        <w:tc>
          <w:tcPr>
            <w:tcW w:w="5458" w:type="dxa"/>
            <w:tcBorders>
              <w:top w:val="single" w:sz="4" w:space="0" w:color="auto"/>
              <w:left w:val="single" w:sz="4" w:space="0" w:color="auto"/>
              <w:bottom w:val="single" w:sz="4" w:space="0" w:color="auto"/>
              <w:right w:val="single" w:sz="4" w:space="0" w:color="auto"/>
            </w:tcBorders>
          </w:tcPr>
          <w:p w14:paraId="48B7F7FA" w14:textId="77777777" w:rsidR="007467C0" w:rsidRPr="00FB292A" w:rsidRDefault="007467C0" w:rsidP="00D1056C">
            <w:pPr>
              <w:pStyle w:val="TableBody"/>
            </w:pPr>
            <w:r w:rsidRPr="00FB292A">
              <w:t xml:space="preserve">Select the type of field separator used in the file. Options available: comma or tab. </w:t>
            </w:r>
          </w:p>
        </w:tc>
      </w:tr>
      <w:tr w:rsidR="007467C0" w:rsidRPr="00A875AE" w14:paraId="55A7767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7F0BA5E" w14:textId="77777777" w:rsidR="007467C0" w:rsidRPr="00D1056C" w:rsidRDefault="007467C0" w:rsidP="00D1056C">
            <w:pPr>
              <w:pStyle w:val="TableBody"/>
              <w:rPr>
                <w:b/>
                <w:bCs/>
              </w:rPr>
            </w:pPr>
            <w:r w:rsidRPr="00D1056C">
              <w:rPr>
                <w:b/>
                <w:bCs/>
              </w:rPr>
              <w:lastRenderedPageBreak/>
              <w:t>Task</w:t>
            </w:r>
          </w:p>
        </w:tc>
        <w:tc>
          <w:tcPr>
            <w:tcW w:w="5458" w:type="dxa"/>
            <w:tcBorders>
              <w:top w:val="single" w:sz="4" w:space="0" w:color="auto"/>
              <w:left w:val="single" w:sz="4" w:space="0" w:color="auto"/>
              <w:bottom w:val="single" w:sz="4" w:space="0" w:color="auto"/>
              <w:right w:val="single" w:sz="4" w:space="0" w:color="auto"/>
            </w:tcBorders>
          </w:tcPr>
          <w:p w14:paraId="592A7F5D" w14:textId="77777777" w:rsidR="007467C0" w:rsidRPr="00FB292A" w:rsidRDefault="007467C0" w:rsidP="00D1056C">
            <w:pPr>
              <w:pStyle w:val="TableBody"/>
            </w:pPr>
            <w:r w:rsidRPr="00FB292A">
              <w:t xml:space="preserve">Select whether you would like to just upload the file to the server or upload the file to the server and process the file to load orders into OptiVault. </w:t>
            </w:r>
          </w:p>
          <w:p w14:paraId="4E64FD1C" w14:textId="77777777" w:rsidR="007467C0" w:rsidRPr="00FB292A" w:rsidRDefault="007467C0" w:rsidP="00D1056C">
            <w:pPr>
              <w:pStyle w:val="TableBody"/>
            </w:pPr>
            <w:r w:rsidRPr="00FB292A">
              <w:t xml:space="preserve">If </w:t>
            </w:r>
            <w:r w:rsidRPr="003B576B">
              <w:rPr>
                <w:b/>
                <w:bCs/>
              </w:rPr>
              <w:t>Option 1</w:t>
            </w:r>
            <w:r w:rsidRPr="00FB292A">
              <w:t xml:space="preserve"> is selected, the load process is scheduled for execution immediately. But the process could take some time to complete. The status of the load process is emailed to the email addresses entered below. </w:t>
            </w:r>
          </w:p>
          <w:p w14:paraId="134EEB59" w14:textId="77777777" w:rsidR="007467C0" w:rsidRPr="00FB292A" w:rsidRDefault="007467C0" w:rsidP="00D1056C">
            <w:pPr>
              <w:pStyle w:val="TableBody"/>
            </w:pPr>
            <w:r w:rsidRPr="003B576B">
              <w:rPr>
                <w:b/>
                <w:bCs/>
              </w:rPr>
              <w:t>Option 2</w:t>
            </w:r>
            <w:r w:rsidRPr="00FB292A">
              <w:t xml:space="preserve"> should be used if the process of loading orders is to be scheduled for a later time. Contact the system administrator for detailed information about scheduling the process of loading orders.</w:t>
            </w:r>
          </w:p>
        </w:tc>
      </w:tr>
      <w:tr w:rsidR="007467C0" w:rsidRPr="00A875AE" w14:paraId="08E545D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477C756" w14:textId="77777777" w:rsidR="007467C0" w:rsidRPr="00D1056C" w:rsidRDefault="007467C0" w:rsidP="00D1056C">
            <w:pPr>
              <w:pStyle w:val="TableBody"/>
              <w:rPr>
                <w:b/>
                <w:bCs/>
              </w:rPr>
            </w:pPr>
            <w:r w:rsidRPr="00D1056C">
              <w:rPr>
                <w:b/>
                <w:bCs/>
              </w:rPr>
              <w:t>Overwrite Exiting Records</w:t>
            </w:r>
          </w:p>
        </w:tc>
        <w:tc>
          <w:tcPr>
            <w:tcW w:w="5458" w:type="dxa"/>
            <w:tcBorders>
              <w:top w:val="single" w:sz="4" w:space="0" w:color="auto"/>
              <w:left w:val="single" w:sz="4" w:space="0" w:color="auto"/>
              <w:bottom w:val="single" w:sz="4" w:space="0" w:color="auto"/>
              <w:right w:val="single" w:sz="4" w:space="0" w:color="auto"/>
            </w:tcBorders>
          </w:tcPr>
          <w:p w14:paraId="3B32048C" w14:textId="5CCEEC25" w:rsidR="007467C0" w:rsidRPr="00FB292A" w:rsidRDefault="007467C0" w:rsidP="003B576B">
            <w:pPr>
              <w:pStyle w:val="TableBody"/>
            </w:pPr>
            <w:r w:rsidRPr="00FB292A">
              <w:t xml:space="preserve">In situations where the order files were loaded, found to be in error and then reloaded, you have to use this option. With this option, the order load process will overwrite any previously existing records for </w:t>
            </w:r>
            <w:r w:rsidR="00E6108F">
              <w:t xml:space="preserve">the </w:t>
            </w:r>
            <w:r w:rsidRPr="00FB292A">
              <w:t>same date and Cashpoint.</w:t>
            </w:r>
          </w:p>
        </w:tc>
      </w:tr>
      <w:tr w:rsidR="007467C0" w:rsidRPr="00A875AE" w14:paraId="75A8976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B5919D" w14:textId="77777777" w:rsidR="007467C0" w:rsidRPr="00D1056C" w:rsidRDefault="007467C0" w:rsidP="00D1056C">
            <w:pPr>
              <w:pStyle w:val="TableBody"/>
              <w:rPr>
                <w:b/>
                <w:bCs/>
              </w:rPr>
            </w:pPr>
            <w:r w:rsidRPr="00D1056C">
              <w:rPr>
                <w:b/>
                <w:bCs/>
              </w:rPr>
              <w:t>Write Invalid Records to a File</w:t>
            </w:r>
          </w:p>
        </w:tc>
        <w:tc>
          <w:tcPr>
            <w:tcW w:w="5458" w:type="dxa"/>
            <w:tcBorders>
              <w:top w:val="single" w:sz="4" w:space="0" w:color="auto"/>
              <w:left w:val="single" w:sz="4" w:space="0" w:color="auto"/>
              <w:bottom w:val="single" w:sz="4" w:space="0" w:color="auto"/>
              <w:right w:val="single" w:sz="4" w:space="0" w:color="auto"/>
            </w:tcBorders>
          </w:tcPr>
          <w:p w14:paraId="76A01092" w14:textId="65D61707" w:rsidR="007467C0" w:rsidRPr="00FB292A" w:rsidRDefault="007467C0" w:rsidP="00D1056C">
            <w:pPr>
              <w:pStyle w:val="TableBody"/>
            </w:pPr>
            <w:r w:rsidRPr="00FB292A">
              <w:t xml:space="preserve">When order file records cannot be loaded, they will be rejected by the system.  If the checkbox is checked, invalid records will be written to a file so that they can be reviewed, </w:t>
            </w:r>
            <w:r w:rsidR="002D1823" w:rsidRPr="00FB292A">
              <w:t>corrected,</w:t>
            </w:r>
            <w:r w:rsidRPr="00FB292A">
              <w:t xml:space="preserve"> and successfully loaded later.</w:t>
            </w:r>
          </w:p>
        </w:tc>
      </w:tr>
      <w:tr w:rsidR="007467C0" w:rsidRPr="00A875AE" w14:paraId="55C2BF8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FC4B5F6" w14:textId="77777777" w:rsidR="007467C0" w:rsidRPr="00D1056C" w:rsidRDefault="007467C0" w:rsidP="00D1056C">
            <w:pPr>
              <w:pStyle w:val="TableBody"/>
              <w:rPr>
                <w:b/>
                <w:bCs/>
              </w:rPr>
            </w:pPr>
            <w:r w:rsidRPr="00D1056C">
              <w:rPr>
                <w:b/>
                <w:bCs/>
              </w:rPr>
              <w:t>Validate Due Date</w:t>
            </w:r>
          </w:p>
        </w:tc>
        <w:tc>
          <w:tcPr>
            <w:tcW w:w="5458" w:type="dxa"/>
            <w:tcBorders>
              <w:top w:val="single" w:sz="4" w:space="0" w:color="auto"/>
              <w:left w:val="single" w:sz="4" w:space="0" w:color="auto"/>
              <w:bottom w:val="single" w:sz="4" w:space="0" w:color="auto"/>
              <w:right w:val="single" w:sz="4" w:space="0" w:color="auto"/>
            </w:tcBorders>
          </w:tcPr>
          <w:p w14:paraId="18858818" w14:textId="700B139A" w:rsidR="007467C0" w:rsidRPr="00FB292A" w:rsidRDefault="007467C0" w:rsidP="00D1056C">
            <w:pPr>
              <w:pStyle w:val="TableBody"/>
            </w:pPr>
            <w:r w:rsidRPr="00FB292A">
              <w:t xml:space="preserve">If checked, the order load process will validate </w:t>
            </w:r>
            <w:r w:rsidR="00E6108F">
              <w:t xml:space="preserve">the </w:t>
            </w:r>
            <w:r w:rsidRPr="00FB292A">
              <w:t>order date and due date based on the Cashpoint lead time defined in the system. Incorrect records will be rejected and written to the log file.</w:t>
            </w:r>
          </w:p>
        </w:tc>
      </w:tr>
      <w:tr w:rsidR="007467C0" w:rsidRPr="00A875AE" w14:paraId="6EFB1F3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B39C04F" w14:textId="77777777" w:rsidR="007467C0" w:rsidRPr="00D1056C" w:rsidRDefault="007467C0" w:rsidP="00D1056C">
            <w:pPr>
              <w:pStyle w:val="TableBody"/>
              <w:rPr>
                <w:b/>
                <w:bCs/>
              </w:rPr>
            </w:pPr>
            <w:r w:rsidRPr="00D1056C">
              <w:rPr>
                <w:b/>
                <w:bCs/>
              </w:rPr>
              <w:t>E-mail Log File to</w:t>
            </w:r>
          </w:p>
        </w:tc>
        <w:tc>
          <w:tcPr>
            <w:tcW w:w="5458" w:type="dxa"/>
            <w:tcBorders>
              <w:top w:val="single" w:sz="4" w:space="0" w:color="auto"/>
              <w:left w:val="single" w:sz="4" w:space="0" w:color="auto"/>
              <w:bottom w:val="single" w:sz="4" w:space="0" w:color="auto"/>
              <w:right w:val="single" w:sz="4" w:space="0" w:color="auto"/>
            </w:tcBorders>
          </w:tcPr>
          <w:p w14:paraId="6193679F" w14:textId="77777777" w:rsidR="007467C0" w:rsidRPr="00FB292A" w:rsidRDefault="007467C0" w:rsidP="00D1056C">
            <w:pPr>
              <w:pStyle w:val="TableBody"/>
            </w:pPr>
            <w:r w:rsidRPr="00FB292A">
              <w:t>Enter the email addresses of the people who should receive notification of the status of the load process when the load is completed successfully or unsuccessfully. Multiple addresses should be separated by semicolons.</w:t>
            </w:r>
          </w:p>
        </w:tc>
      </w:tr>
    </w:tbl>
    <w:p w14:paraId="1F3EF652" w14:textId="1048D9BA"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55D56E0A" w14:textId="77777777" w:rsidR="006441C6" w:rsidRPr="00326CDA" w:rsidRDefault="006441C6" w:rsidP="007467C0">
      <w:pPr>
        <w:pStyle w:val="TopofSection"/>
      </w:pPr>
    </w:p>
    <w:p w14:paraId="4D7C5831" w14:textId="77777777" w:rsidR="007467C0" w:rsidRDefault="007467C0" w:rsidP="007467C0">
      <w:pPr>
        <w:pStyle w:val="Heading3"/>
      </w:pPr>
      <w:bookmarkStart w:id="597" w:name="_Ref246139876"/>
      <w:bookmarkStart w:id="598" w:name="_Toc74556391"/>
      <w:bookmarkStart w:id="599" w:name="_Toc127491581"/>
      <w:bookmarkStart w:id="600" w:name="_Toc128021114"/>
      <w:r>
        <w:t>Processing</w:t>
      </w:r>
      <w:r>
        <w:rPr>
          <w:rFonts w:ascii="Wingdings" w:hAnsi="Wingdings"/>
        </w:rPr>
        <w:t></w:t>
      </w:r>
      <w:r>
        <w:t>Recommendations</w:t>
      </w:r>
      <w:bookmarkEnd w:id="597"/>
      <w:bookmarkEnd w:id="598"/>
      <w:bookmarkEnd w:id="599"/>
      <w:bookmarkEnd w:id="600"/>
    </w:p>
    <w:p w14:paraId="365036AE" w14:textId="66CA07F4" w:rsidR="007467C0" w:rsidRDefault="007467C0" w:rsidP="00D1056C">
      <w:pPr>
        <w:pStyle w:val="BodyText"/>
      </w:pPr>
      <w:r>
        <w:t xml:space="preserve">The Recommendations page is used to define recommendation profiles, </w:t>
      </w:r>
      <w:r w:rsidR="006441C6">
        <w:t>run,</w:t>
      </w:r>
      <w:r>
        <w:t xml:space="preserve"> and validate the recommendation process for Cashpoints, and output the recommendation report.</w:t>
      </w:r>
    </w:p>
    <w:p w14:paraId="3E4E73BF" w14:textId="77777777" w:rsidR="007467C0" w:rsidRDefault="007467C0" w:rsidP="00D1056C">
      <w:pPr>
        <w:pStyle w:val="BodyText"/>
      </w:pPr>
      <w:r>
        <w:t>The following options are available to be run on this page:</w:t>
      </w:r>
    </w:p>
    <w:p w14:paraId="62BB4B9D" w14:textId="52A55D12" w:rsidR="007467C0" w:rsidRDefault="007467C0" w:rsidP="00D1056C">
      <w:pPr>
        <w:pStyle w:val="ListBullet"/>
      </w:pPr>
      <w:r>
        <w:fldChar w:fldCharType="begin"/>
      </w:r>
      <w:r>
        <w:instrText xml:space="preserve"> REF _Ref249236954 \h </w:instrText>
      </w:r>
      <w:r w:rsidR="00D1056C">
        <w:instrText xml:space="preserve"> \* MERGEFORMAT </w:instrText>
      </w:r>
      <w:r>
        <w:fldChar w:fldCharType="separate"/>
      </w:r>
      <w:r>
        <w:t>Recommendations</w:t>
      </w:r>
      <w:r>
        <w:rPr>
          <w:rFonts w:ascii="Wingdings" w:hAnsi="Wingdings"/>
        </w:rPr>
        <w:t></w:t>
      </w:r>
      <w:r>
        <w:t>Run Recommendation</w:t>
      </w:r>
      <w:r>
        <w:fldChar w:fldCharType="end"/>
      </w:r>
    </w:p>
    <w:p w14:paraId="4650AF16" w14:textId="2CF04F4F" w:rsidR="007467C0" w:rsidRDefault="007467C0" w:rsidP="00D1056C">
      <w:pPr>
        <w:pStyle w:val="ListBullet"/>
      </w:pPr>
      <w:r>
        <w:fldChar w:fldCharType="begin"/>
      </w:r>
      <w:r>
        <w:instrText xml:space="preserve"> REF _Ref249236960 \h </w:instrText>
      </w:r>
      <w:r w:rsidR="00D1056C">
        <w:instrText xml:space="preserve"> \* MERGEFORMAT </w:instrText>
      </w:r>
      <w:r>
        <w:fldChar w:fldCharType="separate"/>
      </w:r>
      <w:r>
        <w:t>Recommendations</w:t>
      </w:r>
      <w:r>
        <w:rPr>
          <w:rFonts w:ascii="Wingdings" w:hAnsi="Wingdings"/>
        </w:rPr>
        <w:t></w:t>
      </w:r>
      <w:r>
        <w:t>Run Validation for Recommendation</w:t>
      </w:r>
      <w:r>
        <w:fldChar w:fldCharType="end"/>
      </w:r>
    </w:p>
    <w:p w14:paraId="2059ABCC" w14:textId="1A1F6663" w:rsidR="007467C0" w:rsidRDefault="007467C0" w:rsidP="00D1056C">
      <w:pPr>
        <w:pStyle w:val="ListBullet"/>
      </w:pPr>
      <w:r>
        <w:fldChar w:fldCharType="begin"/>
      </w:r>
      <w:r>
        <w:instrText xml:space="preserve"> REF _Ref249236964 \h </w:instrText>
      </w:r>
      <w:r w:rsidR="00D1056C">
        <w:instrText xml:space="preserve"> \* MERGEFORMAT </w:instrText>
      </w:r>
      <w:r>
        <w:fldChar w:fldCharType="separate"/>
      </w:r>
      <w:r>
        <w:t>Recommendations</w:t>
      </w:r>
      <w:r>
        <w:rPr>
          <w:rFonts w:ascii="Wingdings" w:hAnsi="Wingdings"/>
        </w:rPr>
        <w:t></w:t>
      </w:r>
      <w:r>
        <w:t>Run Recommendation Output</w:t>
      </w:r>
      <w:r>
        <w:fldChar w:fldCharType="end"/>
      </w:r>
    </w:p>
    <w:p w14:paraId="15CAF424" w14:textId="77777777" w:rsidR="007467C0" w:rsidRDefault="007467C0" w:rsidP="007467C0">
      <w:pPr>
        <w:pStyle w:val="Caption"/>
      </w:pPr>
      <w:bookmarkStart w:id="601" w:name="_Toc74556682"/>
      <w:r>
        <w:lastRenderedPageBreak/>
        <w:t xml:space="preserve">Table </w:t>
      </w:r>
      <w:r>
        <w:fldChar w:fldCharType="begin"/>
      </w:r>
      <w:r>
        <w:instrText xml:space="preserve"> SEQ Table \* ARABIC </w:instrText>
      </w:r>
      <w:r>
        <w:fldChar w:fldCharType="separate"/>
      </w:r>
      <w:r>
        <w:rPr>
          <w:noProof/>
        </w:rPr>
        <w:t>43</w:t>
      </w:r>
      <w:r>
        <w:rPr>
          <w:noProof/>
        </w:rPr>
        <w:fldChar w:fldCharType="end"/>
      </w:r>
      <w:r>
        <w:t>: Recommendations Description</w:t>
      </w:r>
      <w:bookmarkEnd w:id="60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46D047A"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2604BC7B"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1EBF8564" w14:textId="77777777" w:rsidR="007467C0" w:rsidRPr="00A875AE" w:rsidRDefault="007467C0" w:rsidP="00170D7D">
            <w:pPr>
              <w:pStyle w:val="TableHeader"/>
            </w:pPr>
            <w:r w:rsidRPr="00A875AE">
              <w:t>Description</w:t>
            </w:r>
          </w:p>
        </w:tc>
      </w:tr>
      <w:tr w:rsidR="007467C0" w:rsidRPr="00A875AE" w14:paraId="7D1E43E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5518A2B" w14:textId="77777777" w:rsidR="007467C0" w:rsidRPr="00C47E58" w:rsidRDefault="007467C0" w:rsidP="00C47E58">
            <w:pPr>
              <w:pStyle w:val="TableBody"/>
              <w:rPr>
                <w:b/>
                <w:bCs/>
              </w:rPr>
            </w:pPr>
            <w:r w:rsidRPr="00C47E58">
              <w:rPr>
                <w:b/>
                <w:bCs/>
              </w:rPr>
              <w:t>Type</w:t>
            </w:r>
          </w:p>
        </w:tc>
        <w:tc>
          <w:tcPr>
            <w:tcW w:w="5458" w:type="dxa"/>
            <w:tcBorders>
              <w:top w:val="single" w:sz="4" w:space="0" w:color="auto"/>
              <w:left w:val="single" w:sz="4" w:space="0" w:color="auto"/>
              <w:bottom w:val="single" w:sz="4" w:space="0" w:color="auto"/>
              <w:right w:val="single" w:sz="4" w:space="0" w:color="auto"/>
            </w:tcBorders>
          </w:tcPr>
          <w:p w14:paraId="342E8942" w14:textId="77777777" w:rsidR="007467C0" w:rsidRPr="00FB292A" w:rsidRDefault="007467C0" w:rsidP="00C47E58">
            <w:pPr>
              <w:pStyle w:val="TableBody"/>
            </w:pPr>
            <w:r w:rsidRPr="00FB292A">
              <w:t>Allows the analyst to select the type of balance files that will be loaded into OptiVault.</w:t>
            </w:r>
          </w:p>
          <w:p w14:paraId="7854898E" w14:textId="77777777" w:rsidR="007467C0" w:rsidRPr="00FB292A" w:rsidRDefault="007467C0" w:rsidP="00C47E58">
            <w:pPr>
              <w:pStyle w:val="TableBody"/>
            </w:pPr>
            <w:r w:rsidRPr="00FB292A">
              <w:t>The available options are:</w:t>
            </w:r>
          </w:p>
          <w:p w14:paraId="5E2E11F5" w14:textId="77777777" w:rsidR="007467C0" w:rsidRPr="00FB292A" w:rsidRDefault="007467C0" w:rsidP="00C47E58">
            <w:pPr>
              <w:pStyle w:val="TableListBullet"/>
            </w:pPr>
            <w:r w:rsidRPr="00FB292A">
              <w:t>Load Commercial Balances</w:t>
            </w:r>
          </w:p>
          <w:p w14:paraId="2873CA22" w14:textId="77777777" w:rsidR="007467C0" w:rsidRPr="00FB292A" w:rsidRDefault="007467C0" w:rsidP="00C47E58">
            <w:pPr>
              <w:pStyle w:val="TableListBullet"/>
            </w:pPr>
            <w:r w:rsidRPr="00FB292A">
              <w:t>Load Vault Balances</w:t>
            </w:r>
          </w:p>
        </w:tc>
      </w:tr>
      <w:tr w:rsidR="007467C0" w:rsidRPr="00A875AE" w14:paraId="5E410C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D20E98A" w14:textId="77777777" w:rsidR="007467C0" w:rsidRPr="00C47E58" w:rsidRDefault="007467C0" w:rsidP="00C47E58">
            <w:pPr>
              <w:pStyle w:val="TableBody"/>
              <w:rPr>
                <w:b/>
                <w:bCs/>
              </w:rPr>
            </w:pPr>
            <w:r w:rsidRPr="00C47E58">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42AC1226" w14:textId="77777777" w:rsidR="007467C0" w:rsidRPr="00FB292A" w:rsidRDefault="007467C0" w:rsidP="00C47E58">
            <w:pPr>
              <w:pStyle w:val="TableBody"/>
            </w:pPr>
            <w:r w:rsidRPr="00FB292A">
              <w:t>Selects the Recommendation option selected in the Type field to load balances into OptiVault</w:t>
            </w:r>
          </w:p>
        </w:tc>
      </w:tr>
    </w:tbl>
    <w:p w14:paraId="472F7BDF"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03B006E3" w14:textId="18FA2788" w:rsidR="007467C0" w:rsidRDefault="007467C0" w:rsidP="007467C0"/>
    <w:p w14:paraId="1304EE7C" w14:textId="77777777" w:rsidR="007467C0" w:rsidRDefault="007467C0" w:rsidP="007467C0">
      <w:pPr>
        <w:pStyle w:val="Heading4"/>
      </w:pPr>
      <w:bookmarkStart w:id="602" w:name="_Ref249236954"/>
      <w:r>
        <w:t>Recommendations</w:t>
      </w:r>
      <w:r>
        <w:rPr>
          <w:rFonts w:ascii="Wingdings" w:hAnsi="Wingdings"/>
        </w:rPr>
        <w:t></w:t>
      </w:r>
      <w:r>
        <w:t>Run Recommendation</w:t>
      </w:r>
      <w:bookmarkEnd w:id="602"/>
    </w:p>
    <w:p w14:paraId="3F3DD17B" w14:textId="77777777" w:rsidR="007467C0" w:rsidRDefault="007467C0" w:rsidP="00C47E58">
      <w:pPr>
        <w:pStyle w:val="BodyText"/>
      </w:pPr>
      <w:r>
        <w:t>The Run Recommendations process is used to define Recommendation profiles and/or run the process to produce recommendations.</w:t>
      </w:r>
    </w:p>
    <w:p w14:paraId="419A2BA2" w14:textId="77777777" w:rsidR="007467C0" w:rsidRDefault="007467C0" w:rsidP="007467C0">
      <w:pPr>
        <w:pStyle w:val="Caption"/>
      </w:pPr>
      <w:bookmarkStart w:id="603" w:name="_Toc74556458"/>
      <w:bookmarkStart w:id="604" w:name="_Toc128022135"/>
      <w:r>
        <w:t xml:space="preserve">Figure </w:t>
      </w:r>
      <w:r>
        <w:fldChar w:fldCharType="begin"/>
      </w:r>
      <w:r>
        <w:instrText xml:space="preserve"> SEQ Figure \* ARABIC </w:instrText>
      </w:r>
      <w:r>
        <w:fldChar w:fldCharType="separate"/>
      </w:r>
      <w:r>
        <w:rPr>
          <w:noProof/>
        </w:rPr>
        <w:t>26</w:t>
      </w:r>
      <w:r>
        <w:fldChar w:fldCharType="end"/>
      </w:r>
      <w:r>
        <w:t>: Run Recommendations Page</w:t>
      </w:r>
      <w:bookmarkEnd w:id="603"/>
      <w:bookmarkEnd w:id="604"/>
    </w:p>
    <w:p w14:paraId="5288B86C" w14:textId="0C8EA084" w:rsidR="007467C0" w:rsidRDefault="007467C0" w:rsidP="00C47E58">
      <w:pPr>
        <w:jc w:val="center"/>
      </w:pPr>
      <w:del w:id="605" w:author="Moses, Robbie" w:date="2023-02-23T01:35:00Z">
        <w:r w:rsidDel="006667B4">
          <w:rPr>
            <w:noProof/>
          </w:rPr>
          <w:drawing>
            <wp:inline distT="0" distB="0" distL="0" distR="0" wp14:anchorId="38746347" wp14:editId="7EDEC16D">
              <wp:extent cx="5286375" cy="1971675"/>
              <wp:effectExtent l="76200" t="76200" r="142875" b="142875"/>
              <wp:docPr id="1065041504" name="Picture 106504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286375" cy="197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06" w:author="Moses, Robbie" w:date="2023-02-23T01:35:00Z">
        <w:r w:rsidR="006667B4" w:rsidRPr="006667B4">
          <w:rPr>
            <w:noProof/>
          </w:rPr>
          <w:t xml:space="preserve"> </w:t>
        </w:r>
        <w:r w:rsidR="006667B4">
          <w:rPr>
            <w:noProof/>
          </w:rPr>
          <w:drawing>
            <wp:inline distT="0" distB="0" distL="0" distR="0" wp14:anchorId="3A628B98" wp14:editId="27C9FF5D">
              <wp:extent cx="5898254" cy="2295325"/>
              <wp:effectExtent l="76200" t="76200" r="140970" b="1244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00472" cy="22961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6217E784" w14:textId="77777777" w:rsidR="007467C0" w:rsidRDefault="007467C0" w:rsidP="007467C0">
      <w:pPr>
        <w:pStyle w:val="Caption"/>
      </w:pPr>
      <w:bookmarkStart w:id="607" w:name="_Toc74556683"/>
      <w:r>
        <w:t xml:space="preserve">Table </w:t>
      </w:r>
      <w:r>
        <w:fldChar w:fldCharType="begin"/>
      </w:r>
      <w:r>
        <w:instrText xml:space="preserve"> SEQ Table \* ARABIC </w:instrText>
      </w:r>
      <w:r>
        <w:fldChar w:fldCharType="separate"/>
      </w:r>
      <w:r>
        <w:rPr>
          <w:noProof/>
        </w:rPr>
        <w:t>44</w:t>
      </w:r>
      <w:r>
        <w:rPr>
          <w:noProof/>
        </w:rPr>
        <w:fldChar w:fldCharType="end"/>
      </w:r>
      <w:r>
        <w:t>: Run Recommendations Description</w:t>
      </w:r>
      <w:bookmarkEnd w:id="60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AC76A68"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A199C74"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5393DE63" w14:textId="77777777" w:rsidR="007467C0" w:rsidRPr="00A875AE" w:rsidRDefault="007467C0" w:rsidP="00170D7D">
            <w:pPr>
              <w:pStyle w:val="TableHeader"/>
            </w:pPr>
            <w:r w:rsidRPr="00A875AE">
              <w:t>Description</w:t>
            </w:r>
          </w:p>
        </w:tc>
      </w:tr>
      <w:tr w:rsidR="007467C0" w:rsidRPr="00A875AE" w14:paraId="12E1E05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F4A0DF1" w14:textId="77777777" w:rsidR="007467C0" w:rsidRPr="00C47E58" w:rsidRDefault="007467C0" w:rsidP="00C47E58">
            <w:pPr>
              <w:pStyle w:val="TableBody"/>
              <w:rPr>
                <w:b/>
                <w:bCs/>
              </w:rPr>
            </w:pPr>
            <w:r w:rsidRPr="00C47E58">
              <w:rPr>
                <w:b/>
                <w:bCs/>
              </w:rPr>
              <w:t>Job Id</w:t>
            </w:r>
          </w:p>
        </w:tc>
        <w:tc>
          <w:tcPr>
            <w:tcW w:w="5458" w:type="dxa"/>
            <w:tcBorders>
              <w:top w:val="single" w:sz="4" w:space="0" w:color="auto"/>
              <w:left w:val="single" w:sz="4" w:space="0" w:color="auto"/>
              <w:bottom w:val="single" w:sz="4" w:space="0" w:color="auto"/>
              <w:right w:val="single" w:sz="4" w:space="0" w:color="auto"/>
            </w:tcBorders>
          </w:tcPr>
          <w:p w14:paraId="5705C19F" w14:textId="77777777" w:rsidR="007467C0" w:rsidRPr="00FB292A" w:rsidRDefault="007467C0" w:rsidP="00C47E58">
            <w:pPr>
              <w:pStyle w:val="TableBody"/>
            </w:pPr>
            <w:r w:rsidRPr="00FB292A">
              <w:t>A number indicating the Identifier for the Recommendation profile. This number is automatically assigned at the time of creation.</w:t>
            </w:r>
          </w:p>
        </w:tc>
      </w:tr>
      <w:tr w:rsidR="007467C0" w:rsidRPr="00A875AE" w14:paraId="0C3F5B7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E67E21C" w14:textId="77777777" w:rsidR="007467C0" w:rsidRPr="00C47E58" w:rsidRDefault="007467C0" w:rsidP="00C47E58">
            <w:pPr>
              <w:pStyle w:val="TableBody"/>
              <w:rPr>
                <w:b/>
                <w:bCs/>
              </w:rPr>
            </w:pPr>
            <w:r w:rsidRPr="00C47E58">
              <w:rPr>
                <w:b/>
                <w:bCs/>
              </w:rPr>
              <w:t>Job Type</w:t>
            </w:r>
          </w:p>
        </w:tc>
        <w:tc>
          <w:tcPr>
            <w:tcW w:w="5458" w:type="dxa"/>
            <w:tcBorders>
              <w:top w:val="single" w:sz="4" w:space="0" w:color="auto"/>
              <w:left w:val="single" w:sz="4" w:space="0" w:color="auto"/>
              <w:bottom w:val="single" w:sz="4" w:space="0" w:color="auto"/>
              <w:right w:val="single" w:sz="4" w:space="0" w:color="auto"/>
            </w:tcBorders>
          </w:tcPr>
          <w:p w14:paraId="725A4614" w14:textId="77777777" w:rsidR="007467C0" w:rsidRPr="00FB292A" w:rsidRDefault="007467C0" w:rsidP="00C47E58">
            <w:pPr>
              <w:pStyle w:val="TableBody"/>
            </w:pPr>
            <w:r w:rsidRPr="00FB292A">
              <w:t>Describes the type of profile that is created</w:t>
            </w:r>
          </w:p>
        </w:tc>
      </w:tr>
      <w:tr w:rsidR="007467C0" w:rsidRPr="00A875AE" w14:paraId="5193585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5A58560" w14:textId="77777777" w:rsidR="007467C0" w:rsidRPr="00C47E58" w:rsidRDefault="007467C0" w:rsidP="00C47E58">
            <w:pPr>
              <w:pStyle w:val="TableBody"/>
              <w:rPr>
                <w:b/>
                <w:bCs/>
              </w:rPr>
            </w:pPr>
            <w:r w:rsidRPr="00C47E58">
              <w:rPr>
                <w:b/>
                <w:bCs/>
              </w:rPr>
              <w:t>User</w:t>
            </w:r>
          </w:p>
        </w:tc>
        <w:tc>
          <w:tcPr>
            <w:tcW w:w="5458" w:type="dxa"/>
            <w:tcBorders>
              <w:top w:val="single" w:sz="4" w:space="0" w:color="auto"/>
              <w:left w:val="single" w:sz="4" w:space="0" w:color="auto"/>
              <w:bottom w:val="single" w:sz="4" w:space="0" w:color="auto"/>
              <w:right w:val="single" w:sz="4" w:space="0" w:color="auto"/>
            </w:tcBorders>
          </w:tcPr>
          <w:p w14:paraId="69FAB234" w14:textId="77777777" w:rsidR="007467C0" w:rsidRPr="00FB292A" w:rsidRDefault="007467C0" w:rsidP="00C47E58">
            <w:pPr>
              <w:pStyle w:val="TableBody"/>
            </w:pPr>
            <w:r w:rsidRPr="00FB292A">
              <w:t>Indicates the user name of the person who created the Job profile</w:t>
            </w:r>
          </w:p>
        </w:tc>
      </w:tr>
      <w:tr w:rsidR="007467C0" w:rsidRPr="00A875AE" w14:paraId="51D8F73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CB01D0E" w14:textId="77777777" w:rsidR="007467C0" w:rsidRPr="00C47E58" w:rsidRDefault="007467C0" w:rsidP="00C47E58">
            <w:pPr>
              <w:pStyle w:val="TableBody"/>
              <w:rPr>
                <w:b/>
                <w:bCs/>
              </w:rPr>
            </w:pPr>
            <w:r w:rsidRPr="00C47E58">
              <w:rPr>
                <w:b/>
                <w:bCs/>
              </w:rPr>
              <w:lastRenderedPageBreak/>
              <w:t>Schedule Type</w:t>
            </w:r>
          </w:p>
        </w:tc>
        <w:tc>
          <w:tcPr>
            <w:tcW w:w="5458" w:type="dxa"/>
            <w:tcBorders>
              <w:top w:val="single" w:sz="4" w:space="0" w:color="auto"/>
              <w:left w:val="single" w:sz="4" w:space="0" w:color="auto"/>
              <w:bottom w:val="single" w:sz="4" w:space="0" w:color="auto"/>
              <w:right w:val="single" w:sz="4" w:space="0" w:color="auto"/>
            </w:tcBorders>
          </w:tcPr>
          <w:p w14:paraId="2B575EB4" w14:textId="697B1352" w:rsidR="007467C0" w:rsidRPr="00FB292A" w:rsidRDefault="007467C0" w:rsidP="00C47E58">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48B4BC4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90819A" w14:textId="77777777" w:rsidR="007467C0" w:rsidRPr="00C47E58" w:rsidRDefault="007467C0" w:rsidP="00C47E58">
            <w:pPr>
              <w:pStyle w:val="TableBody"/>
              <w:rPr>
                <w:b/>
                <w:bCs/>
              </w:rPr>
            </w:pPr>
            <w:r w:rsidRPr="00C47E58">
              <w:rPr>
                <w:b/>
                <w:bCs/>
              </w:rPr>
              <w:t>View Button</w:t>
            </w:r>
          </w:p>
        </w:tc>
        <w:tc>
          <w:tcPr>
            <w:tcW w:w="5458" w:type="dxa"/>
            <w:tcBorders>
              <w:top w:val="single" w:sz="4" w:space="0" w:color="auto"/>
              <w:left w:val="single" w:sz="4" w:space="0" w:color="auto"/>
              <w:bottom w:val="single" w:sz="4" w:space="0" w:color="auto"/>
              <w:right w:val="single" w:sz="4" w:space="0" w:color="auto"/>
            </w:tcBorders>
          </w:tcPr>
          <w:p w14:paraId="41C8A026" w14:textId="58A26EC6" w:rsidR="007467C0" w:rsidRPr="00FB292A" w:rsidRDefault="007467C0" w:rsidP="00C47E58">
            <w:pPr>
              <w:pStyle w:val="TableBody"/>
            </w:pPr>
            <w:r w:rsidRPr="00FB292A">
              <w:t>Allows the user to view or edit the Recommendation profile as well as run the recommendation process.</w:t>
            </w:r>
          </w:p>
        </w:tc>
      </w:tr>
      <w:tr w:rsidR="007467C0" w:rsidRPr="00A875AE" w14:paraId="75A85D8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A7CDE7" w14:textId="77777777" w:rsidR="007467C0" w:rsidRPr="00C47E58" w:rsidRDefault="007467C0" w:rsidP="00C47E58">
            <w:pPr>
              <w:pStyle w:val="TableBody"/>
              <w:rPr>
                <w:b/>
                <w:bCs/>
              </w:rPr>
            </w:pPr>
            <w:r w:rsidRPr="00C47E58">
              <w:rPr>
                <w:b/>
                <w:bCs/>
              </w:rPr>
              <w:t>Type Selector</w:t>
            </w:r>
          </w:p>
        </w:tc>
        <w:tc>
          <w:tcPr>
            <w:tcW w:w="5458" w:type="dxa"/>
            <w:tcBorders>
              <w:top w:val="single" w:sz="4" w:space="0" w:color="auto"/>
              <w:left w:val="single" w:sz="4" w:space="0" w:color="auto"/>
              <w:bottom w:val="single" w:sz="4" w:space="0" w:color="auto"/>
              <w:right w:val="single" w:sz="4" w:space="0" w:color="auto"/>
            </w:tcBorders>
          </w:tcPr>
          <w:p w14:paraId="3892F627" w14:textId="77777777" w:rsidR="007467C0" w:rsidRPr="00FB292A" w:rsidRDefault="007467C0" w:rsidP="00C47E58">
            <w:pPr>
              <w:pStyle w:val="TableBody"/>
            </w:pPr>
            <w:r w:rsidRPr="00FB292A">
              <w:t>Located next to the ‘New’ button, is used to select the type for a new Job Profile.</w:t>
            </w:r>
          </w:p>
          <w:p w14:paraId="78FA0AD5" w14:textId="77777777" w:rsidR="007467C0" w:rsidRPr="00FB292A" w:rsidRDefault="007467C0" w:rsidP="00C47E58">
            <w:pPr>
              <w:pStyle w:val="TableBody"/>
            </w:pPr>
            <w:r w:rsidRPr="00FB292A">
              <w:t>The available options are:</w:t>
            </w:r>
          </w:p>
          <w:p w14:paraId="2B7E9753" w14:textId="77777777" w:rsidR="007467C0" w:rsidRPr="00FB292A" w:rsidRDefault="007467C0" w:rsidP="00C47E58">
            <w:pPr>
              <w:pStyle w:val="TableListBullet"/>
            </w:pPr>
            <w:r w:rsidRPr="00C50512">
              <w:rPr>
                <w:b/>
                <w:bCs/>
              </w:rPr>
              <w:t>Recommendation –</w:t>
            </w:r>
            <w:r w:rsidRPr="00FB292A">
              <w:t xml:space="preserve"> Used for the recommendation process</w:t>
            </w:r>
          </w:p>
          <w:p w14:paraId="32800E11" w14:textId="77777777" w:rsidR="007467C0" w:rsidRPr="00FB292A" w:rsidRDefault="007467C0" w:rsidP="00C47E58">
            <w:pPr>
              <w:pStyle w:val="TableListBullet"/>
            </w:pPr>
            <w:r w:rsidRPr="00C50512">
              <w:rPr>
                <w:b/>
                <w:bCs/>
              </w:rPr>
              <w:t>Recommendation Output –</w:t>
            </w:r>
            <w:r w:rsidRPr="00FB292A">
              <w:t xml:space="preserve"> Used for batch process recommendations output. This only applies to batch processes. Manual processing uses the Recommendation Output Process from the main Recommendations menu.</w:t>
            </w:r>
          </w:p>
        </w:tc>
      </w:tr>
      <w:tr w:rsidR="007467C0" w:rsidRPr="00A875AE" w14:paraId="6C56250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7188BC2" w14:textId="77777777" w:rsidR="007467C0" w:rsidRPr="00C47E58" w:rsidRDefault="007467C0" w:rsidP="00C47E58">
            <w:pPr>
              <w:pStyle w:val="TableBody"/>
              <w:rPr>
                <w:b/>
                <w:bCs/>
              </w:rPr>
            </w:pPr>
            <w:r w:rsidRPr="00C47E58">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63B68696" w14:textId="77777777" w:rsidR="007467C0" w:rsidRPr="00FB292A" w:rsidRDefault="007467C0" w:rsidP="00C47E58">
            <w:pPr>
              <w:pStyle w:val="TableBody"/>
            </w:pPr>
            <w:r w:rsidRPr="00FB292A">
              <w:t xml:space="preserve">Used to create a new recommendation profile. </w:t>
            </w:r>
          </w:p>
        </w:tc>
      </w:tr>
      <w:tr w:rsidR="007467C0" w:rsidRPr="00A875AE" w14:paraId="04C49D0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FD72CAC"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3CD9A611" w14:textId="77777777" w:rsidR="007467C0" w:rsidRPr="00FB292A" w:rsidRDefault="007467C0" w:rsidP="00C47E58">
            <w:pPr>
              <w:pStyle w:val="TableBody"/>
            </w:pPr>
            <w:r w:rsidRPr="00FB292A">
              <w:t>Cancels the process and returns to the previous menu.</w:t>
            </w:r>
          </w:p>
        </w:tc>
      </w:tr>
    </w:tbl>
    <w:p w14:paraId="71B7DB94" w14:textId="77777777" w:rsidR="007467C0" w:rsidRDefault="007467C0" w:rsidP="007467C0"/>
    <w:p w14:paraId="356FB16E" w14:textId="77777777" w:rsidR="007467C0" w:rsidRDefault="007467C0" w:rsidP="007467C0">
      <w:pPr>
        <w:pStyle w:val="Caption"/>
      </w:pPr>
      <w:bookmarkStart w:id="608" w:name="_Toc74556684"/>
      <w:r>
        <w:t xml:space="preserve">Table </w:t>
      </w:r>
      <w:r>
        <w:fldChar w:fldCharType="begin"/>
      </w:r>
      <w:r>
        <w:instrText xml:space="preserve"> SEQ Table \* ARABIC </w:instrText>
      </w:r>
      <w:r>
        <w:fldChar w:fldCharType="separate"/>
      </w:r>
      <w:r>
        <w:rPr>
          <w:noProof/>
        </w:rPr>
        <w:t>45</w:t>
      </w:r>
      <w:r>
        <w:rPr>
          <w:noProof/>
        </w:rPr>
        <w:fldChar w:fldCharType="end"/>
      </w:r>
      <w:r>
        <w:t>: New or Edit Recommendation Description</w:t>
      </w:r>
      <w:bookmarkEnd w:id="60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FC3D71B" w14:textId="77777777" w:rsidTr="006271D1">
        <w:trPr>
          <w:cantSplit/>
        </w:trPr>
        <w:tc>
          <w:tcPr>
            <w:tcW w:w="2592" w:type="dxa"/>
            <w:tcBorders>
              <w:top w:val="single" w:sz="4" w:space="0" w:color="auto"/>
              <w:left w:val="single" w:sz="4" w:space="0" w:color="auto"/>
              <w:bottom w:val="single" w:sz="4" w:space="0" w:color="auto"/>
              <w:right w:val="single" w:sz="4" w:space="0" w:color="auto"/>
            </w:tcBorders>
            <w:shd w:val="clear" w:color="auto" w:fill="60C03A"/>
          </w:tcPr>
          <w:p w14:paraId="18F69BC2" w14:textId="77777777" w:rsidR="007467C0" w:rsidRPr="00FB292A" w:rsidRDefault="007467C0" w:rsidP="006271D1">
            <w:pPr>
              <w:pStyle w:val="TableCellText"/>
              <w:rPr>
                <w:rFonts w:cs="Arial"/>
                <w:b/>
                <w:lang w:val="en-US" w:eastAsia="en-US" w:bidi="en-US"/>
              </w:rPr>
            </w:pPr>
            <w:r w:rsidRPr="00FB292A">
              <w:rPr>
                <w:rFonts w:cs="Arial"/>
                <w:b/>
                <w:lang w:val="en-US" w:eastAsia="en-US" w:bidi="en-US"/>
              </w:rPr>
              <w:t>Field</w:t>
            </w:r>
          </w:p>
        </w:tc>
        <w:tc>
          <w:tcPr>
            <w:tcW w:w="5458" w:type="dxa"/>
            <w:tcBorders>
              <w:top w:val="single" w:sz="4" w:space="0" w:color="auto"/>
              <w:left w:val="single" w:sz="4" w:space="0" w:color="auto"/>
              <w:bottom w:val="single" w:sz="4" w:space="0" w:color="auto"/>
              <w:right w:val="single" w:sz="4" w:space="0" w:color="auto"/>
            </w:tcBorders>
            <w:shd w:val="clear" w:color="auto" w:fill="60C03A"/>
          </w:tcPr>
          <w:p w14:paraId="47C2304D" w14:textId="77777777" w:rsidR="007467C0" w:rsidRPr="00FB292A" w:rsidRDefault="007467C0" w:rsidP="006271D1">
            <w:pPr>
              <w:pStyle w:val="TableCellText"/>
              <w:rPr>
                <w:rFonts w:cs="Arial"/>
                <w:lang w:val="en-US" w:eastAsia="en-US" w:bidi="en-US"/>
              </w:rPr>
            </w:pPr>
            <w:r w:rsidRPr="00FB292A">
              <w:rPr>
                <w:rFonts w:cs="Arial"/>
                <w:lang w:val="en-US" w:eastAsia="en-US" w:bidi="en-US"/>
              </w:rPr>
              <w:t>Description</w:t>
            </w:r>
          </w:p>
        </w:tc>
      </w:tr>
      <w:tr w:rsidR="007467C0" w:rsidRPr="00A875AE" w14:paraId="380E675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7201E8C" w14:textId="77777777" w:rsidR="007467C0" w:rsidRPr="00C47E58" w:rsidRDefault="007467C0" w:rsidP="00C47E58">
            <w:pPr>
              <w:pStyle w:val="TableBody"/>
              <w:rPr>
                <w:b/>
                <w:bCs/>
              </w:rPr>
            </w:pPr>
            <w:r w:rsidRPr="00C47E58">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46409E86" w14:textId="77777777" w:rsidR="007467C0" w:rsidRPr="00FB292A" w:rsidRDefault="007467C0" w:rsidP="00C47E58">
            <w:pPr>
              <w:pStyle w:val="TableBody"/>
            </w:pPr>
            <w:r w:rsidRPr="00FB292A">
              <w:t>The Starting Date of the recommendation process</w:t>
            </w:r>
          </w:p>
        </w:tc>
      </w:tr>
      <w:tr w:rsidR="007467C0" w:rsidRPr="00A875AE" w14:paraId="41EE6D1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B9EC388" w14:textId="77777777" w:rsidR="007467C0" w:rsidRPr="00C47E58" w:rsidRDefault="007467C0" w:rsidP="00C47E58">
            <w:pPr>
              <w:pStyle w:val="TableBody"/>
              <w:rPr>
                <w:b/>
                <w:bCs/>
              </w:rPr>
            </w:pPr>
            <w:r w:rsidRPr="00C47E58">
              <w:rPr>
                <w:b/>
                <w:bCs/>
              </w:rPr>
              <w:t>End Date</w:t>
            </w:r>
          </w:p>
        </w:tc>
        <w:tc>
          <w:tcPr>
            <w:tcW w:w="5458" w:type="dxa"/>
            <w:tcBorders>
              <w:top w:val="single" w:sz="4" w:space="0" w:color="auto"/>
              <w:left w:val="single" w:sz="4" w:space="0" w:color="auto"/>
              <w:bottom w:val="single" w:sz="4" w:space="0" w:color="auto"/>
              <w:right w:val="single" w:sz="4" w:space="0" w:color="auto"/>
            </w:tcBorders>
          </w:tcPr>
          <w:p w14:paraId="34BFECDB" w14:textId="77777777" w:rsidR="007467C0" w:rsidRPr="00FB292A" w:rsidRDefault="007467C0" w:rsidP="00C47E58">
            <w:pPr>
              <w:pStyle w:val="TableBody"/>
            </w:pPr>
            <w:r w:rsidRPr="00FB292A">
              <w:t>The ending date of the recommendation process</w:t>
            </w:r>
          </w:p>
        </w:tc>
      </w:tr>
      <w:tr w:rsidR="007467C0" w:rsidRPr="00A875AE" w14:paraId="5C56C01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2DBFBE5" w14:textId="77777777" w:rsidR="007467C0" w:rsidRPr="00C47E58" w:rsidRDefault="007467C0" w:rsidP="00C47E58">
            <w:pPr>
              <w:pStyle w:val="TableBody"/>
              <w:rPr>
                <w:b/>
                <w:bCs/>
              </w:rPr>
            </w:pPr>
            <w:r w:rsidRPr="00C47E58">
              <w:rPr>
                <w:b/>
                <w:bCs/>
              </w:rPr>
              <w:t>Auto Accept Recs</w:t>
            </w:r>
          </w:p>
        </w:tc>
        <w:tc>
          <w:tcPr>
            <w:tcW w:w="5458" w:type="dxa"/>
            <w:tcBorders>
              <w:top w:val="single" w:sz="4" w:space="0" w:color="auto"/>
              <w:left w:val="single" w:sz="4" w:space="0" w:color="auto"/>
              <w:bottom w:val="single" w:sz="4" w:space="0" w:color="auto"/>
              <w:right w:val="single" w:sz="4" w:space="0" w:color="auto"/>
            </w:tcBorders>
          </w:tcPr>
          <w:p w14:paraId="7C5B79A6" w14:textId="77777777" w:rsidR="007467C0" w:rsidRPr="00FB292A" w:rsidRDefault="007467C0" w:rsidP="00C47E58">
            <w:pPr>
              <w:pStyle w:val="TableBody"/>
            </w:pPr>
            <w:r w:rsidRPr="00FB292A">
              <w:t>When Yes is selected, all normal delivery and return recommendations will automatically be turned into orders. All Emergency recommendations will remain open.</w:t>
            </w:r>
          </w:p>
        </w:tc>
      </w:tr>
      <w:tr w:rsidR="007467C0" w:rsidRPr="00A875AE" w14:paraId="4BD7C70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71392F7" w14:textId="77777777" w:rsidR="007467C0" w:rsidRPr="00C47E58" w:rsidRDefault="007467C0" w:rsidP="00C47E58">
            <w:pPr>
              <w:pStyle w:val="TableBody"/>
              <w:rPr>
                <w:b/>
                <w:bCs/>
              </w:rPr>
            </w:pPr>
            <w:r w:rsidRPr="00C47E58">
              <w:rPr>
                <w:b/>
                <w:bCs/>
              </w:rPr>
              <w:t>Schedule Type</w:t>
            </w:r>
          </w:p>
        </w:tc>
        <w:tc>
          <w:tcPr>
            <w:tcW w:w="5458" w:type="dxa"/>
            <w:tcBorders>
              <w:top w:val="single" w:sz="4" w:space="0" w:color="auto"/>
              <w:left w:val="single" w:sz="4" w:space="0" w:color="auto"/>
              <w:bottom w:val="single" w:sz="4" w:space="0" w:color="auto"/>
              <w:right w:val="single" w:sz="4" w:space="0" w:color="auto"/>
            </w:tcBorders>
          </w:tcPr>
          <w:p w14:paraId="14F9BD17" w14:textId="49DED9E7" w:rsidR="007467C0" w:rsidRPr="00FB292A" w:rsidRDefault="007467C0" w:rsidP="00C47E58">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098918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FFBA080" w14:textId="77777777" w:rsidR="007467C0" w:rsidRPr="00C47E58" w:rsidRDefault="007467C0" w:rsidP="00C47E58">
            <w:pPr>
              <w:pStyle w:val="TableBody"/>
              <w:rPr>
                <w:b/>
                <w:bCs/>
              </w:rPr>
            </w:pPr>
            <w:r w:rsidRPr="00C47E58">
              <w:rPr>
                <w:b/>
                <w:bCs/>
              </w:rPr>
              <w:t>Cash Point</w:t>
            </w:r>
          </w:p>
        </w:tc>
        <w:tc>
          <w:tcPr>
            <w:tcW w:w="5458" w:type="dxa"/>
            <w:tcBorders>
              <w:top w:val="single" w:sz="4" w:space="0" w:color="auto"/>
              <w:left w:val="single" w:sz="4" w:space="0" w:color="auto"/>
              <w:bottom w:val="single" w:sz="4" w:space="0" w:color="auto"/>
              <w:right w:val="single" w:sz="4" w:space="0" w:color="auto"/>
            </w:tcBorders>
          </w:tcPr>
          <w:p w14:paraId="63492E7B" w14:textId="537E4E54" w:rsidR="007467C0" w:rsidRPr="00FB292A" w:rsidRDefault="007467C0" w:rsidP="00C47E58">
            <w:pPr>
              <w:pStyle w:val="TableBody"/>
            </w:pPr>
            <w:r w:rsidRPr="00FB292A">
              <w:t>The Cashpoint will be run during the recommendation process. Child Cashpoints will only be run if the Aggregation options are selected.</w:t>
            </w:r>
          </w:p>
        </w:tc>
      </w:tr>
      <w:tr w:rsidR="007467C0" w:rsidRPr="00A875AE" w14:paraId="1C2E3B2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845F37" w14:textId="77777777" w:rsidR="007467C0" w:rsidRPr="00C47E58" w:rsidRDefault="007467C0" w:rsidP="00C47E58">
            <w:pPr>
              <w:pStyle w:val="TableBody"/>
              <w:rPr>
                <w:b/>
                <w:bCs/>
              </w:rPr>
            </w:pPr>
            <w:r w:rsidRPr="00C47E58">
              <w:rPr>
                <w:b/>
                <w:bCs/>
              </w:rPr>
              <w:t>Aggregate Entire Chain</w:t>
            </w:r>
          </w:p>
        </w:tc>
        <w:tc>
          <w:tcPr>
            <w:tcW w:w="5458" w:type="dxa"/>
            <w:tcBorders>
              <w:top w:val="single" w:sz="4" w:space="0" w:color="auto"/>
              <w:left w:val="single" w:sz="4" w:space="0" w:color="auto"/>
              <w:bottom w:val="single" w:sz="4" w:space="0" w:color="auto"/>
              <w:right w:val="single" w:sz="4" w:space="0" w:color="auto"/>
            </w:tcBorders>
          </w:tcPr>
          <w:p w14:paraId="5045ADED" w14:textId="77777777" w:rsidR="007467C0" w:rsidRPr="00FB292A" w:rsidRDefault="007467C0" w:rsidP="00C47E58">
            <w:pPr>
              <w:pStyle w:val="TableBody"/>
            </w:pPr>
            <w:r w:rsidRPr="00FB292A">
              <w:t>Runs the recommendation processes and aggregates the results to the selected Cashpoint.</w:t>
            </w:r>
          </w:p>
        </w:tc>
      </w:tr>
      <w:tr w:rsidR="007467C0" w:rsidRPr="00A875AE" w14:paraId="3E8159A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49F5F9E" w14:textId="77777777" w:rsidR="007467C0" w:rsidRPr="00C47E58" w:rsidRDefault="007467C0" w:rsidP="00C47E58">
            <w:pPr>
              <w:pStyle w:val="TableBody"/>
              <w:rPr>
                <w:b/>
                <w:bCs/>
              </w:rPr>
            </w:pPr>
            <w:r w:rsidRPr="00C47E58">
              <w:rPr>
                <w:b/>
                <w:bCs/>
              </w:rPr>
              <w:lastRenderedPageBreak/>
              <w:t>Horizon Length</w:t>
            </w:r>
          </w:p>
        </w:tc>
        <w:tc>
          <w:tcPr>
            <w:tcW w:w="5458" w:type="dxa"/>
            <w:tcBorders>
              <w:top w:val="single" w:sz="4" w:space="0" w:color="auto"/>
              <w:left w:val="single" w:sz="4" w:space="0" w:color="auto"/>
              <w:bottom w:val="single" w:sz="4" w:space="0" w:color="auto"/>
              <w:right w:val="single" w:sz="4" w:space="0" w:color="auto"/>
            </w:tcBorders>
          </w:tcPr>
          <w:p w14:paraId="61240930" w14:textId="77777777" w:rsidR="007467C0" w:rsidRPr="00FB292A" w:rsidRDefault="007467C0" w:rsidP="00C47E58">
            <w:pPr>
              <w:pStyle w:val="TableBody"/>
            </w:pPr>
            <w:r w:rsidRPr="00FB292A">
              <w:t>This field allows the analyst to define the number of days that will be produced for the horizon. 45 days should be the minimum setting for this option.</w:t>
            </w:r>
          </w:p>
        </w:tc>
      </w:tr>
      <w:tr w:rsidR="007467C0" w:rsidRPr="00A875AE" w14:paraId="30336E5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358D54E" w14:textId="77777777" w:rsidR="007467C0" w:rsidRPr="00C47E58" w:rsidRDefault="007467C0" w:rsidP="00C47E58">
            <w:pPr>
              <w:pStyle w:val="TableBody"/>
              <w:rPr>
                <w:b/>
                <w:bCs/>
              </w:rPr>
            </w:pPr>
            <w:r w:rsidRPr="00C47E58">
              <w:rPr>
                <w:b/>
                <w:bCs/>
              </w:rPr>
              <w:t>Run First Level Aggregation</w:t>
            </w:r>
          </w:p>
        </w:tc>
        <w:tc>
          <w:tcPr>
            <w:tcW w:w="5458" w:type="dxa"/>
            <w:tcBorders>
              <w:top w:val="single" w:sz="4" w:space="0" w:color="auto"/>
              <w:left w:val="single" w:sz="4" w:space="0" w:color="auto"/>
              <w:bottom w:val="single" w:sz="4" w:space="0" w:color="auto"/>
              <w:right w:val="single" w:sz="4" w:space="0" w:color="auto"/>
            </w:tcBorders>
          </w:tcPr>
          <w:p w14:paraId="01FBB3F5" w14:textId="77777777" w:rsidR="007467C0" w:rsidRPr="00FB292A" w:rsidRDefault="007467C0" w:rsidP="00C47E58">
            <w:pPr>
              <w:pStyle w:val="TableBody"/>
            </w:pPr>
            <w:r w:rsidRPr="00FB292A">
              <w:t>Runs the first level aggregation process which takes the demand for Branch and ATMs in OptiCash and loads them as future demand for the select Cashpoint.</w:t>
            </w:r>
          </w:p>
        </w:tc>
      </w:tr>
      <w:tr w:rsidR="007467C0" w:rsidRPr="00A875AE" w14:paraId="3D24DAC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01C92CA" w14:textId="77777777" w:rsidR="007467C0" w:rsidRPr="00C47E58" w:rsidRDefault="007467C0" w:rsidP="00C47E58">
            <w:pPr>
              <w:pStyle w:val="TableBody"/>
              <w:rPr>
                <w:b/>
                <w:bCs/>
              </w:rPr>
            </w:pPr>
            <w:r w:rsidRPr="00C47E58">
              <w:rPr>
                <w:b/>
                <w:bCs/>
              </w:rPr>
              <w:t>Default Recommendation Dates</w:t>
            </w:r>
          </w:p>
        </w:tc>
        <w:tc>
          <w:tcPr>
            <w:tcW w:w="5458" w:type="dxa"/>
            <w:tcBorders>
              <w:top w:val="single" w:sz="4" w:space="0" w:color="auto"/>
              <w:left w:val="single" w:sz="4" w:space="0" w:color="auto"/>
              <w:bottom w:val="single" w:sz="4" w:space="0" w:color="auto"/>
              <w:right w:val="single" w:sz="4" w:space="0" w:color="auto"/>
            </w:tcBorders>
          </w:tcPr>
          <w:p w14:paraId="23382D0C" w14:textId="77777777" w:rsidR="007467C0" w:rsidRPr="00FB292A" w:rsidRDefault="007467C0" w:rsidP="00C47E58">
            <w:pPr>
              <w:pStyle w:val="TableBody"/>
            </w:pPr>
            <w:r w:rsidRPr="00FB292A">
              <w:t>Uses the default recommendation dates meaning the current date plus 7 days into the future.</w:t>
            </w:r>
          </w:p>
        </w:tc>
      </w:tr>
      <w:tr w:rsidR="007467C0" w:rsidRPr="00A875AE" w14:paraId="676ECD0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EA180D" w14:textId="77777777" w:rsidR="007467C0" w:rsidRPr="00C47E58" w:rsidRDefault="007467C0" w:rsidP="00C47E58">
            <w:pPr>
              <w:pStyle w:val="TableBody"/>
              <w:rPr>
                <w:b/>
                <w:bCs/>
              </w:rPr>
            </w:pPr>
            <w:r w:rsidRPr="00C47E58">
              <w:rPr>
                <w:b/>
                <w:bCs/>
              </w:rPr>
              <w:t>Separate Note vs Coin Recommendations</w:t>
            </w:r>
          </w:p>
        </w:tc>
        <w:tc>
          <w:tcPr>
            <w:tcW w:w="5458" w:type="dxa"/>
            <w:tcBorders>
              <w:top w:val="single" w:sz="4" w:space="0" w:color="auto"/>
              <w:left w:val="single" w:sz="4" w:space="0" w:color="auto"/>
              <w:bottom w:val="single" w:sz="4" w:space="0" w:color="auto"/>
              <w:right w:val="single" w:sz="4" w:space="0" w:color="auto"/>
            </w:tcBorders>
          </w:tcPr>
          <w:p w14:paraId="34A98C0E" w14:textId="77777777" w:rsidR="007467C0" w:rsidRPr="00FB292A" w:rsidRDefault="007467C0" w:rsidP="00C47E58">
            <w:pPr>
              <w:pStyle w:val="TableBody"/>
            </w:pPr>
            <w:r>
              <w:t>Selecting Yes will cause OptiVault to generate separate recommendations for notes and coins.  Selecting No will cause OptiVault to generate a single recommendation for notes and coins together.</w:t>
            </w:r>
          </w:p>
        </w:tc>
      </w:tr>
      <w:tr w:rsidR="007467C0" w:rsidRPr="00A875AE" w14:paraId="43E3992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0BD4F01" w14:textId="77777777" w:rsidR="007467C0" w:rsidRPr="00C47E58" w:rsidRDefault="007467C0" w:rsidP="00C47E58">
            <w:pPr>
              <w:pStyle w:val="TableBody"/>
              <w:rPr>
                <w:b/>
                <w:bCs/>
              </w:rPr>
            </w:pPr>
            <w:r w:rsidRPr="00C47E58">
              <w:rPr>
                <w:b/>
                <w:bCs/>
              </w:rPr>
              <w:t>Run Recommendation Process Button</w:t>
            </w:r>
          </w:p>
        </w:tc>
        <w:tc>
          <w:tcPr>
            <w:tcW w:w="5458" w:type="dxa"/>
            <w:tcBorders>
              <w:top w:val="single" w:sz="4" w:space="0" w:color="auto"/>
              <w:left w:val="single" w:sz="4" w:space="0" w:color="auto"/>
              <w:bottom w:val="single" w:sz="4" w:space="0" w:color="auto"/>
              <w:right w:val="single" w:sz="4" w:space="0" w:color="auto"/>
            </w:tcBorders>
          </w:tcPr>
          <w:p w14:paraId="198CA6B1" w14:textId="77777777" w:rsidR="007467C0" w:rsidRPr="00FB292A" w:rsidRDefault="007467C0" w:rsidP="00C47E58">
            <w:pPr>
              <w:pStyle w:val="TableBody"/>
            </w:pPr>
            <w:r w:rsidRPr="00FB292A">
              <w:t>Starts the recommendation process based on the profile settings and parameters.</w:t>
            </w:r>
          </w:p>
        </w:tc>
      </w:tr>
      <w:tr w:rsidR="007467C0" w:rsidRPr="00A875AE" w14:paraId="25E009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D7790F7" w14:textId="77777777" w:rsidR="007467C0" w:rsidRPr="00C47E58" w:rsidRDefault="007467C0" w:rsidP="00C47E58">
            <w:pPr>
              <w:pStyle w:val="TableBody"/>
              <w:rPr>
                <w:b/>
                <w:bCs/>
              </w:rPr>
            </w:pPr>
            <w:r w:rsidRPr="00C47E58">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3F0109C1" w14:textId="77777777" w:rsidR="007467C0" w:rsidRPr="00FB292A" w:rsidRDefault="007467C0" w:rsidP="00C47E58">
            <w:pPr>
              <w:pStyle w:val="TableBody"/>
            </w:pPr>
            <w:r w:rsidRPr="00FB292A">
              <w:t>Saves the changes to the profile.</w:t>
            </w:r>
          </w:p>
        </w:tc>
      </w:tr>
      <w:tr w:rsidR="007467C0" w:rsidRPr="00A875AE" w14:paraId="548E1E8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DA66C6"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3BA56E88" w14:textId="77777777" w:rsidR="007467C0" w:rsidRPr="00FB292A" w:rsidRDefault="007467C0" w:rsidP="00C47E58">
            <w:pPr>
              <w:pStyle w:val="TableBody"/>
            </w:pPr>
            <w:r w:rsidRPr="00FB292A">
              <w:t>Cancels the process and returns to the previous menu.</w:t>
            </w:r>
          </w:p>
        </w:tc>
      </w:tr>
      <w:tr w:rsidR="007467C0" w:rsidRPr="00A875AE" w14:paraId="65D4173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356FE3" w14:textId="77777777" w:rsidR="007467C0" w:rsidRPr="00C47E58" w:rsidRDefault="007467C0" w:rsidP="00C47E58">
            <w:pPr>
              <w:pStyle w:val="TableBody"/>
              <w:rPr>
                <w:b/>
                <w:bCs/>
              </w:rPr>
            </w:pPr>
            <w:r w:rsidRPr="00C47E58">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7C1251AB" w14:textId="77777777" w:rsidR="007467C0" w:rsidRPr="00FB292A" w:rsidRDefault="007467C0" w:rsidP="00C47E58">
            <w:pPr>
              <w:pStyle w:val="TableBody"/>
            </w:pPr>
            <w:r w:rsidRPr="00FB292A">
              <w:t>Only viewable when the entry is being edited; this button will delete the profile from the system. The user should be prompted to confirm the deletion before it is made permanent.</w:t>
            </w:r>
          </w:p>
        </w:tc>
      </w:tr>
    </w:tbl>
    <w:p w14:paraId="148B69D5" w14:textId="77777777" w:rsidR="007467C0" w:rsidRDefault="007467C0" w:rsidP="007467C0"/>
    <w:p w14:paraId="4367C37B" w14:textId="77777777" w:rsidR="007467C0" w:rsidRDefault="007467C0" w:rsidP="007467C0">
      <w:pPr>
        <w:pStyle w:val="Caption"/>
      </w:pPr>
      <w:bookmarkStart w:id="609" w:name="_Toc74556685"/>
      <w:r>
        <w:t xml:space="preserve">Table </w:t>
      </w:r>
      <w:r>
        <w:fldChar w:fldCharType="begin"/>
      </w:r>
      <w:r>
        <w:instrText xml:space="preserve"> SEQ Table \* ARABIC </w:instrText>
      </w:r>
      <w:r>
        <w:fldChar w:fldCharType="separate"/>
      </w:r>
      <w:r>
        <w:rPr>
          <w:noProof/>
        </w:rPr>
        <w:t>46</w:t>
      </w:r>
      <w:r>
        <w:rPr>
          <w:noProof/>
        </w:rPr>
        <w:fldChar w:fldCharType="end"/>
      </w:r>
      <w:r>
        <w:t>: Recommendation Output Description</w:t>
      </w:r>
      <w:bookmarkEnd w:id="60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593A95DD"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EC31AE0"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1DEAF15F" w14:textId="77777777" w:rsidR="007467C0" w:rsidRPr="00A875AE" w:rsidRDefault="007467C0" w:rsidP="00170D7D">
            <w:pPr>
              <w:pStyle w:val="TableHeader"/>
            </w:pPr>
            <w:r w:rsidRPr="00A875AE">
              <w:t>Description</w:t>
            </w:r>
          </w:p>
        </w:tc>
      </w:tr>
      <w:tr w:rsidR="007467C0" w:rsidRPr="00A875AE" w14:paraId="6D7657D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7941CA6" w14:textId="77777777" w:rsidR="007467C0" w:rsidRPr="00C47E58" w:rsidRDefault="007467C0" w:rsidP="00C47E58">
            <w:pPr>
              <w:pStyle w:val="TableBody"/>
              <w:rPr>
                <w:b/>
                <w:bCs/>
              </w:rPr>
            </w:pPr>
            <w:r w:rsidRPr="00C47E58">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481BCC38" w14:textId="77777777" w:rsidR="007467C0" w:rsidRPr="00FB292A" w:rsidRDefault="007467C0" w:rsidP="00C47E58">
            <w:pPr>
              <w:pStyle w:val="TableBody"/>
            </w:pPr>
            <w:r w:rsidRPr="00FB292A">
              <w:t>Starting date of the Recommendation Process</w:t>
            </w:r>
          </w:p>
        </w:tc>
      </w:tr>
      <w:tr w:rsidR="007467C0" w:rsidRPr="00A875AE" w14:paraId="1273E02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01572C1" w14:textId="77777777" w:rsidR="007467C0" w:rsidRPr="00C47E58" w:rsidRDefault="007467C0" w:rsidP="00C47E58">
            <w:pPr>
              <w:pStyle w:val="TableBody"/>
              <w:rPr>
                <w:b/>
                <w:bCs/>
              </w:rPr>
            </w:pPr>
            <w:r w:rsidRPr="00C47E58">
              <w:rPr>
                <w:b/>
                <w:bCs/>
              </w:rPr>
              <w:t>End Date</w:t>
            </w:r>
          </w:p>
        </w:tc>
        <w:tc>
          <w:tcPr>
            <w:tcW w:w="5458" w:type="dxa"/>
            <w:tcBorders>
              <w:top w:val="single" w:sz="4" w:space="0" w:color="auto"/>
              <w:left w:val="single" w:sz="4" w:space="0" w:color="auto"/>
              <w:bottom w:val="single" w:sz="4" w:space="0" w:color="auto"/>
              <w:right w:val="single" w:sz="4" w:space="0" w:color="auto"/>
            </w:tcBorders>
          </w:tcPr>
          <w:p w14:paraId="01E03C3F" w14:textId="77777777" w:rsidR="007467C0" w:rsidRPr="00FB292A" w:rsidRDefault="007467C0" w:rsidP="00C47E58">
            <w:pPr>
              <w:pStyle w:val="TableBody"/>
            </w:pPr>
            <w:r w:rsidRPr="00FB292A">
              <w:t>Ending date of the Recommendation Process</w:t>
            </w:r>
          </w:p>
        </w:tc>
      </w:tr>
      <w:tr w:rsidR="007467C0" w:rsidRPr="00A875AE" w14:paraId="79EF61E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26C0D66" w14:textId="77777777" w:rsidR="007467C0" w:rsidRPr="00C47E58" w:rsidRDefault="007467C0" w:rsidP="00C47E58">
            <w:pPr>
              <w:pStyle w:val="TableBody"/>
              <w:rPr>
                <w:b/>
                <w:bCs/>
              </w:rPr>
            </w:pPr>
            <w:r w:rsidRPr="00C47E58">
              <w:rPr>
                <w:b/>
                <w:bCs/>
              </w:rPr>
              <w:t>Rec Output File</w:t>
            </w:r>
          </w:p>
        </w:tc>
        <w:tc>
          <w:tcPr>
            <w:tcW w:w="5458" w:type="dxa"/>
            <w:tcBorders>
              <w:top w:val="single" w:sz="4" w:space="0" w:color="auto"/>
              <w:left w:val="single" w:sz="4" w:space="0" w:color="auto"/>
              <w:bottom w:val="single" w:sz="4" w:space="0" w:color="auto"/>
              <w:right w:val="single" w:sz="4" w:space="0" w:color="auto"/>
            </w:tcBorders>
          </w:tcPr>
          <w:p w14:paraId="064AAD84" w14:textId="77777777" w:rsidR="007467C0" w:rsidRPr="00FB292A" w:rsidRDefault="007467C0" w:rsidP="00C47E58">
            <w:pPr>
              <w:pStyle w:val="TableBody"/>
            </w:pPr>
            <w:r w:rsidRPr="00FB292A">
              <w:t>The name that the file will be called once it is produced.</w:t>
            </w:r>
          </w:p>
        </w:tc>
      </w:tr>
      <w:tr w:rsidR="007467C0" w:rsidRPr="00A875AE" w14:paraId="72CC316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F8C5158" w14:textId="77777777" w:rsidR="007467C0" w:rsidRPr="00C47E58" w:rsidRDefault="007467C0" w:rsidP="00C47E58">
            <w:pPr>
              <w:pStyle w:val="TableBody"/>
              <w:rPr>
                <w:b/>
                <w:bCs/>
              </w:rPr>
            </w:pPr>
            <w:r w:rsidRPr="00C47E58">
              <w:rPr>
                <w:b/>
                <w:bCs/>
              </w:rPr>
              <w:t>Schedule Type</w:t>
            </w:r>
          </w:p>
        </w:tc>
        <w:tc>
          <w:tcPr>
            <w:tcW w:w="5458" w:type="dxa"/>
            <w:tcBorders>
              <w:top w:val="single" w:sz="4" w:space="0" w:color="auto"/>
              <w:left w:val="single" w:sz="4" w:space="0" w:color="auto"/>
              <w:bottom w:val="single" w:sz="4" w:space="0" w:color="auto"/>
              <w:right w:val="single" w:sz="4" w:space="0" w:color="auto"/>
            </w:tcBorders>
          </w:tcPr>
          <w:p w14:paraId="75199DEB" w14:textId="3FCDAA14" w:rsidR="007467C0" w:rsidRPr="00FB292A" w:rsidRDefault="007467C0" w:rsidP="00C47E58">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17D8574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917346" w14:textId="77777777" w:rsidR="007467C0" w:rsidRPr="00C47E58" w:rsidRDefault="007467C0" w:rsidP="00C47E58">
            <w:pPr>
              <w:pStyle w:val="TableBody"/>
              <w:rPr>
                <w:b/>
                <w:bCs/>
              </w:rPr>
            </w:pPr>
            <w:r w:rsidRPr="00C47E58">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4D001953" w14:textId="77777777" w:rsidR="007467C0" w:rsidRPr="00FB292A" w:rsidRDefault="007467C0" w:rsidP="00C47E58">
            <w:pPr>
              <w:pStyle w:val="TableBody"/>
            </w:pPr>
            <w:r w:rsidRPr="00FB292A">
              <w:t>Saves the changes made to the selected profile.</w:t>
            </w:r>
          </w:p>
        </w:tc>
      </w:tr>
      <w:tr w:rsidR="007467C0" w:rsidRPr="00A875AE" w14:paraId="374341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198F544"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44060D91" w14:textId="77777777" w:rsidR="007467C0" w:rsidRPr="00FB292A" w:rsidRDefault="007467C0" w:rsidP="00C47E58">
            <w:pPr>
              <w:pStyle w:val="TableBody"/>
            </w:pPr>
            <w:r w:rsidRPr="00FB292A">
              <w:t>Cancels the process and returns to the previous menu.</w:t>
            </w:r>
          </w:p>
        </w:tc>
      </w:tr>
      <w:tr w:rsidR="007467C0" w:rsidRPr="00A875AE" w14:paraId="09BF5F2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A3B670F" w14:textId="77777777" w:rsidR="007467C0" w:rsidRPr="00C47E58" w:rsidRDefault="007467C0" w:rsidP="00C47E58">
            <w:pPr>
              <w:pStyle w:val="TableBody"/>
              <w:rPr>
                <w:b/>
                <w:bCs/>
              </w:rPr>
            </w:pPr>
            <w:r w:rsidRPr="00C47E58">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43ED82CA" w14:textId="77777777" w:rsidR="007467C0" w:rsidRPr="00FB292A" w:rsidRDefault="007467C0" w:rsidP="00C47E58">
            <w:pPr>
              <w:pStyle w:val="TableBody"/>
            </w:pPr>
            <w:r w:rsidRPr="00FB292A">
              <w:t>Only viewable when the entry is being edited; this button will delete the profile from the system. The user should be prompted to confirm the deletion before it is made permanent.</w:t>
            </w:r>
          </w:p>
        </w:tc>
      </w:tr>
    </w:tbl>
    <w:p w14:paraId="78325CFD" w14:textId="77777777" w:rsidR="007467C0" w:rsidRDefault="007467C0" w:rsidP="007467C0">
      <w:pPr>
        <w:pStyle w:val="TopofSection"/>
      </w:pPr>
      <w:r>
        <w:t xml:space="preserve">Return to: </w:t>
      </w: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3F2641BB" w14:textId="77777777" w:rsidR="007467C0" w:rsidRDefault="007467C0" w:rsidP="007467C0">
      <w:pPr>
        <w:pStyle w:val="Heading4"/>
      </w:pPr>
      <w:bookmarkStart w:id="610" w:name="_Ref249236960"/>
      <w:r>
        <w:lastRenderedPageBreak/>
        <w:t>Recommendations</w:t>
      </w:r>
      <w:r>
        <w:rPr>
          <w:rFonts w:ascii="Wingdings" w:hAnsi="Wingdings"/>
        </w:rPr>
        <w:t></w:t>
      </w:r>
      <w:r>
        <w:t>Run Validation for Recommendation</w:t>
      </w:r>
      <w:bookmarkEnd w:id="610"/>
    </w:p>
    <w:p w14:paraId="39B48B76" w14:textId="45E13EC2" w:rsidR="007467C0" w:rsidRDefault="007467C0" w:rsidP="00C47E58">
      <w:pPr>
        <w:pStyle w:val="BodyText"/>
      </w:pPr>
      <w:r>
        <w:t xml:space="preserve">The Run Validation for Recommendations process runs a validation process to determine if </w:t>
      </w:r>
      <w:r w:rsidR="00E6108F">
        <w:t>any errors</w:t>
      </w:r>
      <w:r>
        <w:t xml:space="preserve"> will prevent the recommendation process from completing successfully. </w:t>
      </w:r>
    </w:p>
    <w:p w14:paraId="5E56F041" w14:textId="77777777" w:rsidR="007467C0" w:rsidRPr="0033664B" w:rsidRDefault="007467C0" w:rsidP="007467C0">
      <w:pPr>
        <w:pStyle w:val="TopofSection"/>
        <w:rPr>
          <w:caps/>
          <w:color w:val="auto"/>
          <w:spacing w:val="10"/>
          <w:sz w:val="18"/>
          <w:szCs w:val="18"/>
          <w:lang w:val="en-US" w:eastAsia="en-US" w:bidi="en-US"/>
        </w:rPr>
      </w:pPr>
      <w:bookmarkStart w:id="611" w:name="_Toc74556459"/>
      <w:bookmarkStart w:id="612" w:name="_Toc128022136"/>
      <w:r w:rsidRPr="0033664B">
        <w:rPr>
          <w:caps/>
          <w:color w:val="auto"/>
          <w:spacing w:val="10"/>
          <w:sz w:val="18"/>
          <w:szCs w:val="18"/>
          <w:lang w:val="en-US" w:eastAsia="en-US" w:bidi="en-US"/>
        </w:rPr>
        <w:t xml:space="preserve">Figure </w:t>
      </w:r>
      <w:r w:rsidRPr="0033664B">
        <w:rPr>
          <w:caps/>
          <w:color w:val="auto"/>
          <w:spacing w:val="10"/>
          <w:sz w:val="18"/>
          <w:szCs w:val="18"/>
          <w:lang w:val="en-US" w:eastAsia="en-US" w:bidi="en-US"/>
        </w:rPr>
        <w:fldChar w:fldCharType="begin"/>
      </w:r>
      <w:r w:rsidRPr="0033664B">
        <w:rPr>
          <w:caps/>
          <w:color w:val="auto"/>
          <w:spacing w:val="10"/>
          <w:sz w:val="18"/>
          <w:szCs w:val="18"/>
          <w:lang w:val="en-US" w:eastAsia="en-US" w:bidi="en-US"/>
        </w:rPr>
        <w:instrText xml:space="preserve"> SEQ Figure \* ARABIC </w:instrText>
      </w:r>
      <w:r w:rsidRPr="0033664B">
        <w:rPr>
          <w:caps/>
          <w:color w:val="auto"/>
          <w:spacing w:val="10"/>
          <w:sz w:val="18"/>
          <w:szCs w:val="18"/>
          <w:lang w:val="en-US" w:eastAsia="en-US" w:bidi="en-US"/>
        </w:rPr>
        <w:fldChar w:fldCharType="separate"/>
      </w:r>
      <w:r w:rsidRPr="0033664B">
        <w:rPr>
          <w:caps/>
          <w:color w:val="auto"/>
          <w:spacing w:val="10"/>
          <w:sz w:val="18"/>
          <w:szCs w:val="18"/>
          <w:lang w:val="en-US" w:eastAsia="en-US" w:bidi="en-US"/>
        </w:rPr>
        <w:t>27</w:t>
      </w:r>
      <w:r w:rsidRPr="0033664B">
        <w:rPr>
          <w:caps/>
          <w:color w:val="auto"/>
          <w:spacing w:val="10"/>
          <w:sz w:val="18"/>
          <w:szCs w:val="18"/>
          <w:lang w:val="en-US" w:eastAsia="en-US" w:bidi="en-US"/>
        </w:rPr>
        <w:fldChar w:fldCharType="end"/>
      </w:r>
      <w:r w:rsidRPr="0033664B">
        <w:rPr>
          <w:caps/>
          <w:color w:val="auto"/>
          <w:spacing w:val="10"/>
          <w:sz w:val="18"/>
          <w:szCs w:val="18"/>
          <w:lang w:val="en-US" w:eastAsia="en-US" w:bidi="en-US"/>
        </w:rPr>
        <w:t>: Run Recommendation Validation Page</w:t>
      </w:r>
      <w:bookmarkEnd w:id="611"/>
      <w:bookmarkEnd w:id="612"/>
    </w:p>
    <w:p w14:paraId="484BC4E8" w14:textId="62950195" w:rsidR="007467C0" w:rsidRPr="006D1187" w:rsidRDefault="007467C0" w:rsidP="00C47E58">
      <w:pPr>
        <w:pStyle w:val="TopofSection"/>
        <w:jc w:val="center"/>
      </w:pPr>
      <w:del w:id="613" w:author="Moses, Robbie" w:date="2023-02-23T01:38:00Z">
        <w:r w:rsidDel="00090CBF">
          <w:rPr>
            <w:noProof/>
          </w:rPr>
          <w:drawing>
            <wp:inline distT="0" distB="0" distL="0" distR="0" wp14:anchorId="0BD6E67C" wp14:editId="13115262">
              <wp:extent cx="5534026" cy="1885950"/>
              <wp:effectExtent l="76200" t="76200" r="142875" b="133350"/>
              <wp:docPr id="337671252" name="Picture 33767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534026" cy="188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14" w:author="Moses, Robbie" w:date="2023-02-23T01:38:00Z">
        <w:r w:rsidR="00090CBF" w:rsidRPr="00090CBF">
          <w:rPr>
            <w:noProof/>
          </w:rPr>
          <w:t xml:space="preserve"> </w:t>
        </w:r>
        <w:r w:rsidR="00090CBF">
          <w:rPr>
            <w:noProof/>
          </w:rPr>
          <w:drawing>
            <wp:inline distT="0" distB="0" distL="0" distR="0" wp14:anchorId="6C0AC8F6" wp14:editId="464A5DC4">
              <wp:extent cx="5912746" cy="1725284"/>
              <wp:effectExtent l="76200" t="76200" r="126365" b="142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18146" cy="1726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DCDC336" w14:textId="77777777" w:rsidR="007467C0" w:rsidRPr="006D1187" w:rsidRDefault="007467C0" w:rsidP="007467C0">
      <w:pPr>
        <w:pStyle w:val="Caption"/>
        <w:rPr>
          <w:lang w:val="en-US"/>
        </w:rPr>
      </w:pPr>
      <w:bookmarkStart w:id="615" w:name="_Toc74556686"/>
      <w:r w:rsidRPr="006D1187">
        <w:rPr>
          <w:lang w:val="en-US"/>
        </w:rPr>
        <w:t xml:space="preserve">Table </w:t>
      </w:r>
      <w:r>
        <w:fldChar w:fldCharType="begin"/>
      </w:r>
      <w:r w:rsidRPr="006D1187">
        <w:rPr>
          <w:lang w:val="en-US"/>
        </w:rPr>
        <w:instrText xml:space="preserve"> SEQ Table \* ARABIC </w:instrText>
      </w:r>
      <w:r>
        <w:fldChar w:fldCharType="separate"/>
      </w:r>
      <w:r>
        <w:rPr>
          <w:noProof/>
          <w:lang w:val="en-US"/>
        </w:rPr>
        <w:t>47</w:t>
      </w:r>
      <w:r>
        <w:rPr>
          <w:noProof/>
        </w:rPr>
        <w:fldChar w:fldCharType="end"/>
      </w:r>
      <w:r w:rsidRPr="006D1187">
        <w:rPr>
          <w:lang w:val="en-US"/>
        </w:rPr>
        <w:t>: Run Validation for Recommendation Description</w:t>
      </w:r>
      <w:bookmarkEnd w:id="61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4A953601"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9C6BAAB"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57F419F8" w14:textId="77777777" w:rsidR="007467C0" w:rsidRPr="00A875AE" w:rsidRDefault="007467C0" w:rsidP="00170D7D">
            <w:pPr>
              <w:pStyle w:val="TableHeader"/>
            </w:pPr>
            <w:r w:rsidRPr="00A875AE">
              <w:t>Description</w:t>
            </w:r>
          </w:p>
        </w:tc>
      </w:tr>
      <w:tr w:rsidR="007467C0" w:rsidRPr="00A875AE" w14:paraId="0737FEF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45A851" w14:textId="77777777" w:rsidR="007467C0" w:rsidRPr="00C47E58" w:rsidRDefault="007467C0" w:rsidP="00C47E58">
            <w:pPr>
              <w:pStyle w:val="TableBody"/>
              <w:rPr>
                <w:b/>
                <w:bCs/>
              </w:rPr>
            </w:pPr>
            <w:r w:rsidRPr="00C47E58">
              <w:rPr>
                <w:b/>
                <w:bCs/>
              </w:rPr>
              <w:t>Vault ID</w:t>
            </w:r>
          </w:p>
        </w:tc>
        <w:tc>
          <w:tcPr>
            <w:tcW w:w="5458" w:type="dxa"/>
            <w:tcBorders>
              <w:top w:val="single" w:sz="4" w:space="0" w:color="auto"/>
              <w:left w:val="single" w:sz="4" w:space="0" w:color="auto"/>
              <w:bottom w:val="single" w:sz="4" w:space="0" w:color="auto"/>
              <w:right w:val="single" w:sz="4" w:space="0" w:color="auto"/>
            </w:tcBorders>
          </w:tcPr>
          <w:p w14:paraId="6057111A" w14:textId="676D9014" w:rsidR="007467C0" w:rsidRPr="00FB292A" w:rsidRDefault="00427EFB" w:rsidP="00C47E58">
            <w:pPr>
              <w:pStyle w:val="TableBody"/>
            </w:pPr>
            <w:r>
              <w:t>A</w:t>
            </w:r>
            <w:r w:rsidR="007467C0" w:rsidRPr="00FB292A">
              <w:t xml:space="preserve"> unique alpha</w:t>
            </w:r>
            <w:r>
              <w:t>-</w:t>
            </w:r>
            <w:del w:id="616" w:author="Moses, Robbie" w:date="2023-02-13T02:38:00Z">
              <w:r w:rsidR="007467C0" w:rsidRPr="00FB292A" w:rsidDel="00E6108F">
                <w:delText xml:space="preserve"> </w:delText>
              </w:r>
            </w:del>
            <w:r w:rsidR="007467C0" w:rsidRPr="00FB292A">
              <w:t>numeric value identifies the vault.</w:t>
            </w:r>
          </w:p>
        </w:tc>
      </w:tr>
      <w:tr w:rsidR="007467C0" w:rsidRPr="00A875AE" w14:paraId="0C42E38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A3C3DFE" w14:textId="77777777" w:rsidR="007467C0" w:rsidRPr="00C47E58" w:rsidRDefault="007467C0" w:rsidP="00C47E58">
            <w:pPr>
              <w:pStyle w:val="TableBody"/>
              <w:rPr>
                <w:b/>
                <w:bCs/>
              </w:rPr>
            </w:pPr>
            <w:r w:rsidRPr="00C47E58">
              <w:rPr>
                <w:b/>
                <w:bCs/>
              </w:rPr>
              <w:t>Denomination</w:t>
            </w:r>
          </w:p>
        </w:tc>
        <w:tc>
          <w:tcPr>
            <w:tcW w:w="5458" w:type="dxa"/>
            <w:tcBorders>
              <w:top w:val="single" w:sz="4" w:space="0" w:color="auto"/>
              <w:left w:val="single" w:sz="4" w:space="0" w:color="auto"/>
              <w:bottom w:val="single" w:sz="4" w:space="0" w:color="auto"/>
              <w:right w:val="single" w:sz="4" w:space="0" w:color="auto"/>
            </w:tcBorders>
          </w:tcPr>
          <w:p w14:paraId="4422F5F7" w14:textId="77777777" w:rsidR="007467C0" w:rsidRPr="00FB292A" w:rsidRDefault="007467C0" w:rsidP="00C47E58">
            <w:pPr>
              <w:pStyle w:val="TableBody"/>
            </w:pPr>
            <w:r w:rsidRPr="00FB292A">
              <w:t>The denomination ID for the Cashpoint</w:t>
            </w:r>
          </w:p>
        </w:tc>
      </w:tr>
      <w:tr w:rsidR="007467C0" w:rsidRPr="00A875AE" w14:paraId="756051E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D1F102C" w14:textId="77777777" w:rsidR="007467C0" w:rsidRPr="00C47E58" w:rsidRDefault="007467C0" w:rsidP="00C47E58">
            <w:pPr>
              <w:pStyle w:val="TableBody"/>
              <w:rPr>
                <w:b/>
                <w:bCs/>
              </w:rPr>
            </w:pPr>
            <w:r w:rsidRPr="00C47E58">
              <w:rPr>
                <w:b/>
                <w:bCs/>
              </w:rPr>
              <w:t>Quality</w:t>
            </w:r>
          </w:p>
        </w:tc>
        <w:tc>
          <w:tcPr>
            <w:tcW w:w="5458" w:type="dxa"/>
            <w:tcBorders>
              <w:top w:val="single" w:sz="4" w:space="0" w:color="auto"/>
              <w:left w:val="single" w:sz="4" w:space="0" w:color="auto"/>
              <w:bottom w:val="single" w:sz="4" w:space="0" w:color="auto"/>
              <w:right w:val="single" w:sz="4" w:space="0" w:color="auto"/>
            </w:tcBorders>
          </w:tcPr>
          <w:p w14:paraId="2BBC644B" w14:textId="77777777" w:rsidR="007467C0" w:rsidRPr="00FB292A" w:rsidRDefault="007467C0" w:rsidP="00C47E58">
            <w:pPr>
              <w:pStyle w:val="TableBody"/>
            </w:pPr>
            <w:r w:rsidRPr="00FB292A">
              <w:t>Quality of the denomination</w:t>
            </w:r>
          </w:p>
        </w:tc>
      </w:tr>
      <w:tr w:rsidR="007467C0" w:rsidRPr="00A875AE" w14:paraId="6BB6FEA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33281F" w14:textId="77777777" w:rsidR="007467C0" w:rsidRPr="00C47E58" w:rsidRDefault="007467C0" w:rsidP="00C47E58">
            <w:pPr>
              <w:pStyle w:val="TableBody"/>
              <w:rPr>
                <w:b/>
                <w:bCs/>
              </w:rPr>
            </w:pPr>
            <w:r w:rsidRPr="00C47E58">
              <w:rPr>
                <w:b/>
                <w:bCs/>
              </w:rPr>
              <w:t>Date</w:t>
            </w:r>
          </w:p>
        </w:tc>
        <w:tc>
          <w:tcPr>
            <w:tcW w:w="5458" w:type="dxa"/>
            <w:tcBorders>
              <w:top w:val="single" w:sz="4" w:space="0" w:color="auto"/>
              <w:left w:val="single" w:sz="4" w:space="0" w:color="auto"/>
              <w:bottom w:val="single" w:sz="4" w:space="0" w:color="auto"/>
              <w:right w:val="single" w:sz="4" w:space="0" w:color="auto"/>
            </w:tcBorders>
          </w:tcPr>
          <w:p w14:paraId="4496E409" w14:textId="77777777" w:rsidR="007467C0" w:rsidRPr="00FB292A" w:rsidRDefault="007467C0" w:rsidP="00C47E58">
            <w:pPr>
              <w:pStyle w:val="TableBody"/>
            </w:pPr>
            <w:r w:rsidRPr="00FB292A">
              <w:t>The date that the validation was run</w:t>
            </w:r>
          </w:p>
        </w:tc>
      </w:tr>
      <w:tr w:rsidR="007467C0" w:rsidRPr="00A875AE" w14:paraId="25B5B81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653BD75" w14:textId="77777777" w:rsidR="007467C0" w:rsidRPr="00C47E58" w:rsidRDefault="007467C0" w:rsidP="00C47E58">
            <w:pPr>
              <w:pStyle w:val="TableBody"/>
              <w:rPr>
                <w:b/>
                <w:bCs/>
              </w:rPr>
            </w:pPr>
            <w:r w:rsidRPr="00C47E58">
              <w:rPr>
                <w:b/>
                <w:bCs/>
              </w:rPr>
              <w:t>Error</w:t>
            </w:r>
          </w:p>
        </w:tc>
        <w:tc>
          <w:tcPr>
            <w:tcW w:w="5458" w:type="dxa"/>
            <w:tcBorders>
              <w:top w:val="single" w:sz="4" w:space="0" w:color="auto"/>
              <w:left w:val="single" w:sz="4" w:space="0" w:color="auto"/>
              <w:bottom w:val="single" w:sz="4" w:space="0" w:color="auto"/>
              <w:right w:val="single" w:sz="4" w:space="0" w:color="auto"/>
            </w:tcBorders>
          </w:tcPr>
          <w:p w14:paraId="3598104A" w14:textId="77777777" w:rsidR="007467C0" w:rsidRPr="00FB292A" w:rsidRDefault="007467C0" w:rsidP="00C47E58">
            <w:pPr>
              <w:pStyle w:val="TableBody"/>
            </w:pPr>
            <w:r w:rsidRPr="00FB292A">
              <w:t>The error message for the Vault, Denomination, Quality and Affected date</w:t>
            </w:r>
          </w:p>
        </w:tc>
      </w:tr>
      <w:tr w:rsidR="007467C0" w:rsidRPr="00A875AE" w14:paraId="1A7D7FE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764B9C0" w14:textId="77777777" w:rsidR="007467C0" w:rsidRPr="00C47E58" w:rsidRDefault="007467C0" w:rsidP="00C47E58">
            <w:pPr>
              <w:pStyle w:val="TableBody"/>
              <w:rPr>
                <w:b/>
                <w:bCs/>
              </w:rPr>
            </w:pPr>
            <w:r w:rsidRPr="00C47E58">
              <w:rPr>
                <w:b/>
                <w:bCs/>
              </w:rPr>
              <w:t>Affected Date</w:t>
            </w:r>
          </w:p>
        </w:tc>
        <w:tc>
          <w:tcPr>
            <w:tcW w:w="5458" w:type="dxa"/>
            <w:tcBorders>
              <w:top w:val="single" w:sz="4" w:space="0" w:color="auto"/>
              <w:left w:val="single" w:sz="4" w:space="0" w:color="auto"/>
              <w:bottom w:val="single" w:sz="4" w:space="0" w:color="auto"/>
              <w:right w:val="single" w:sz="4" w:space="0" w:color="auto"/>
            </w:tcBorders>
          </w:tcPr>
          <w:p w14:paraId="7E36E1B3" w14:textId="77777777" w:rsidR="007467C0" w:rsidRPr="00FB292A" w:rsidRDefault="007467C0" w:rsidP="00C47E58">
            <w:pPr>
              <w:pStyle w:val="TableBody"/>
            </w:pPr>
            <w:r w:rsidRPr="00FB292A">
              <w:t>The date of history to which the error applies</w:t>
            </w:r>
          </w:p>
        </w:tc>
      </w:tr>
      <w:tr w:rsidR="007467C0" w:rsidRPr="00A875AE" w14:paraId="373A427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BA0555F" w14:textId="77777777" w:rsidR="007467C0" w:rsidRPr="00C47E58" w:rsidRDefault="007467C0" w:rsidP="00C47E58">
            <w:pPr>
              <w:pStyle w:val="TableBody"/>
              <w:rPr>
                <w:b/>
                <w:bCs/>
              </w:rPr>
            </w:pPr>
            <w:r w:rsidRPr="00C47E58">
              <w:rPr>
                <w:b/>
                <w:bCs/>
              </w:rPr>
              <w:t>Breach Amount</w:t>
            </w:r>
          </w:p>
        </w:tc>
        <w:tc>
          <w:tcPr>
            <w:tcW w:w="5458" w:type="dxa"/>
            <w:tcBorders>
              <w:top w:val="single" w:sz="4" w:space="0" w:color="auto"/>
              <w:left w:val="single" w:sz="4" w:space="0" w:color="auto"/>
              <w:bottom w:val="single" w:sz="4" w:space="0" w:color="auto"/>
              <w:right w:val="single" w:sz="4" w:space="0" w:color="auto"/>
            </w:tcBorders>
          </w:tcPr>
          <w:p w14:paraId="30F80DE8" w14:textId="63215EEC" w:rsidR="007467C0" w:rsidRPr="00FB292A" w:rsidRDefault="00E6108F" w:rsidP="00C47E58">
            <w:pPr>
              <w:pStyle w:val="TableBody"/>
            </w:pPr>
            <w:r>
              <w:t>This a</w:t>
            </w:r>
            <w:r w:rsidRPr="00FB292A">
              <w:t xml:space="preserve">pplies </w:t>
            </w:r>
            <w:r w:rsidR="007467C0" w:rsidRPr="00FB292A">
              <w:t>only to Custodial Inventory and shows the amount that was exceeded in the CI.</w:t>
            </w:r>
          </w:p>
        </w:tc>
      </w:tr>
      <w:tr w:rsidR="007467C0" w:rsidRPr="00A875AE" w14:paraId="32A7AF3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113B5A0" w14:textId="77777777" w:rsidR="007467C0" w:rsidRPr="00C47E58" w:rsidRDefault="007467C0" w:rsidP="00C47E58">
            <w:pPr>
              <w:pStyle w:val="TableBody"/>
              <w:rPr>
                <w:b/>
                <w:bCs/>
              </w:rPr>
            </w:pPr>
            <w:r w:rsidRPr="00C47E58">
              <w:rPr>
                <w:b/>
                <w:bCs/>
              </w:rPr>
              <w:t>Clear All Button</w:t>
            </w:r>
          </w:p>
        </w:tc>
        <w:tc>
          <w:tcPr>
            <w:tcW w:w="5458" w:type="dxa"/>
            <w:tcBorders>
              <w:top w:val="single" w:sz="4" w:space="0" w:color="auto"/>
              <w:left w:val="single" w:sz="4" w:space="0" w:color="auto"/>
              <w:bottom w:val="single" w:sz="4" w:space="0" w:color="auto"/>
              <w:right w:val="single" w:sz="4" w:space="0" w:color="auto"/>
            </w:tcBorders>
          </w:tcPr>
          <w:p w14:paraId="7C2BAD63" w14:textId="77777777" w:rsidR="007467C0" w:rsidRPr="00FB292A" w:rsidRDefault="007467C0" w:rsidP="00C47E58">
            <w:pPr>
              <w:pStyle w:val="TableBody"/>
            </w:pPr>
            <w:r w:rsidRPr="00FB292A">
              <w:t xml:space="preserve">Deletes all the error history entries. </w:t>
            </w:r>
          </w:p>
        </w:tc>
      </w:tr>
      <w:tr w:rsidR="007467C0" w:rsidRPr="00A875AE" w14:paraId="3C0A8FA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5FAB629" w14:textId="77777777" w:rsidR="007467C0" w:rsidRPr="00C47E58" w:rsidRDefault="007467C0" w:rsidP="00C47E58">
            <w:pPr>
              <w:pStyle w:val="TableBody"/>
              <w:rPr>
                <w:b/>
                <w:bCs/>
              </w:rPr>
            </w:pPr>
            <w:r w:rsidRPr="00C47E58">
              <w:rPr>
                <w:b/>
                <w:bCs/>
              </w:rPr>
              <w:t>Run Validation</w:t>
            </w:r>
          </w:p>
        </w:tc>
        <w:tc>
          <w:tcPr>
            <w:tcW w:w="5458" w:type="dxa"/>
            <w:tcBorders>
              <w:top w:val="single" w:sz="4" w:space="0" w:color="auto"/>
              <w:left w:val="single" w:sz="4" w:space="0" w:color="auto"/>
              <w:bottom w:val="single" w:sz="4" w:space="0" w:color="auto"/>
              <w:right w:val="single" w:sz="4" w:space="0" w:color="auto"/>
            </w:tcBorders>
          </w:tcPr>
          <w:p w14:paraId="5E2B3E86" w14:textId="77777777" w:rsidR="007467C0" w:rsidRPr="00FB292A" w:rsidRDefault="007467C0" w:rsidP="00C47E58">
            <w:pPr>
              <w:pStyle w:val="TableBody"/>
            </w:pPr>
            <w:r w:rsidRPr="00FB292A">
              <w:t>Runs the validation for all selected vaults</w:t>
            </w:r>
          </w:p>
        </w:tc>
      </w:tr>
      <w:tr w:rsidR="007467C0" w:rsidRPr="00A875AE" w14:paraId="1CF1D3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C35752B" w14:textId="77777777" w:rsidR="007467C0" w:rsidRPr="00C47E58" w:rsidRDefault="007467C0" w:rsidP="00C47E58">
            <w:pPr>
              <w:pStyle w:val="TableBody"/>
              <w:rPr>
                <w:b/>
                <w:bCs/>
              </w:rPr>
            </w:pPr>
            <w:r w:rsidRPr="00C47E58">
              <w:rPr>
                <w:b/>
                <w:bCs/>
              </w:rPr>
              <w:t>Check All Link</w:t>
            </w:r>
          </w:p>
        </w:tc>
        <w:tc>
          <w:tcPr>
            <w:tcW w:w="5458" w:type="dxa"/>
            <w:tcBorders>
              <w:top w:val="single" w:sz="4" w:space="0" w:color="auto"/>
              <w:left w:val="single" w:sz="4" w:space="0" w:color="auto"/>
              <w:bottom w:val="single" w:sz="4" w:space="0" w:color="auto"/>
              <w:right w:val="single" w:sz="4" w:space="0" w:color="auto"/>
            </w:tcBorders>
          </w:tcPr>
          <w:p w14:paraId="29DCF6B9" w14:textId="77777777" w:rsidR="007467C0" w:rsidRPr="00FB292A" w:rsidRDefault="007467C0" w:rsidP="00C47E58">
            <w:pPr>
              <w:pStyle w:val="TableBody"/>
            </w:pPr>
            <w:r w:rsidRPr="00FB292A">
              <w:t>Checks all entries in the list</w:t>
            </w:r>
          </w:p>
        </w:tc>
      </w:tr>
      <w:tr w:rsidR="007467C0" w:rsidRPr="00A875AE" w14:paraId="1B41815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525DBB" w14:textId="77777777" w:rsidR="007467C0" w:rsidRPr="00C47E58" w:rsidRDefault="007467C0" w:rsidP="00C47E58">
            <w:pPr>
              <w:pStyle w:val="TableBody"/>
              <w:rPr>
                <w:b/>
                <w:bCs/>
              </w:rPr>
            </w:pPr>
            <w:r w:rsidRPr="00C47E58">
              <w:rPr>
                <w:b/>
                <w:bCs/>
              </w:rPr>
              <w:t>Clear All Link</w:t>
            </w:r>
          </w:p>
        </w:tc>
        <w:tc>
          <w:tcPr>
            <w:tcW w:w="5458" w:type="dxa"/>
            <w:tcBorders>
              <w:top w:val="single" w:sz="4" w:space="0" w:color="auto"/>
              <w:left w:val="single" w:sz="4" w:space="0" w:color="auto"/>
              <w:bottom w:val="single" w:sz="4" w:space="0" w:color="auto"/>
              <w:right w:val="single" w:sz="4" w:space="0" w:color="auto"/>
            </w:tcBorders>
          </w:tcPr>
          <w:p w14:paraId="66E28627" w14:textId="77777777" w:rsidR="007467C0" w:rsidRPr="00FB292A" w:rsidRDefault="007467C0" w:rsidP="00C47E58">
            <w:pPr>
              <w:pStyle w:val="TableBody"/>
            </w:pPr>
            <w:r w:rsidRPr="00FB292A">
              <w:t>Clears all checked entries in the list.</w:t>
            </w:r>
          </w:p>
        </w:tc>
      </w:tr>
      <w:tr w:rsidR="007467C0" w:rsidRPr="00A875AE" w14:paraId="66C315D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B0C24D9"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5BEE79CA" w14:textId="77777777" w:rsidR="007467C0" w:rsidRPr="00FB292A" w:rsidRDefault="007467C0" w:rsidP="00C47E58">
            <w:pPr>
              <w:pStyle w:val="TableBody"/>
            </w:pPr>
            <w:r w:rsidRPr="00FB292A">
              <w:t>Cancels the process and returns to the previous menu.</w:t>
            </w:r>
          </w:p>
        </w:tc>
      </w:tr>
    </w:tbl>
    <w:p w14:paraId="38819C39" w14:textId="77777777" w:rsidR="007467C0" w:rsidRDefault="007467C0" w:rsidP="007467C0">
      <w:pPr>
        <w:pStyle w:val="TopofSection"/>
      </w:pPr>
      <w:r>
        <w:t xml:space="preserve">Return to: </w:t>
      </w: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5F530D2C" w14:textId="77777777" w:rsidR="007467C0" w:rsidRDefault="007467C0" w:rsidP="007467C0">
      <w:r>
        <w:br w:type="page"/>
      </w:r>
    </w:p>
    <w:p w14:paraId="335749B8" w14:textId="77777777" w:rsidR="007467C0" w:rsidRDefault="007467C0" w:rsidP="007467C0">
      <w:pPr>
        <w:pStyle w:val="Heading4"/>
      </w:pPr>
      <w:bookmarkStart w:id="617" w:name="_Ref249236964"/>
      <w:r>
        <w:lastRenderedPageBreak/>
        <w:t>Recommendations</w:t>
      </w:r>
      <w:r>
        <w:rPr>
          <w:rFonts w:ascii="Wingdings" w:hAnsi="Wingdings"/>
        </w:rPr>
        <w:t></w:t>
      </w:r>
      <w:r>
        <w:t>Run Recommendation Output</w:t>
      </w:r>
      <w:bookmarkEnd w:id="617"/>
    </w:p>
    <w:p w14:paraId="36B3D536" w14:textId="77777777" w:rsidR="007467C0" w:rsidRDefault="007467C0" w:rsidP="00C47E58">
      <w:pPr>
        <w:pStyle w:val="BodyText"/>
      </w:pPr>
      <w:r>
        <w:t>The Run Recommendation Output process is used to output the completed recommendations to a file that can be used by analysts or to load into external reporting systems.</w:t>
      </w:r>
    </w:p>
    <w:p w14:paraId="2C074964" w14:textId="77777777" w:rsidR="007467C0" w:rsidRDefault="007467C0" w:rsidP="007467C0">
      <w:pPr>
        <w:pStyle w:val="Caption"/>
      </w:pPr>
      <w:bookmarkStart w:id="618" w:name="_Toc74556460"/>
      <w:bookmarkStart w:id="619" w:name="_Toc128022137"/>
      <w:r>
        <w:t xml:space="preserve">Figure </w:t>
      </w:r>
      <w:r>
        <w:fldChar w:fldCharType="begin"/>
      </w:r>
      <w:r>
        <w:instrText xml:space="preserve"> SEQ Figure \* ARABIC </w:instrText>
      </w:r>
      <w:r>
        <w:fldChar w:fldCharType="separate"/>
      </w:r>
      <w:r>
        <w:rPr>
          <w:noProof/>
        </w:rPr>
        <w:t>28</w:t>
      </w:r>
      <w:r>
        <w:fldChar w:fldCharType="end"/>
      </w:r>
      <w:r>
        <w:t>: Run Recommendation Output Page</w:t>
      </w:r>
      <w:bookmarkEnd w:id="618"/>
      <w:bookmarkEnd w:id="619"/>
    </w:p>
    <w:p w14:paraId="2E9753D3" w14:textId="3F05D27F" w:rsidR="007467C0" w:rsidRDefault="007467C0" w:rsidP="00C47E58">
      <w:pPr>
        <w:jc w:val="center"/>
      </w:pPr>
      <w:del w:id="620" w:author="Moses, Robbie" w:date="2023-02-23T01:39:00Z">
        <w:r w:rsidDel="00797B7C">
          <w:rPr>
            <w:noProof/>
          </w:rPr>
          <w:drawing>
            <wp:inline distT="0" distB="0" distL="0" distR="0" wp14:anchorId="2934F327" wp14:editId="00BC1016">
              <wp:extent cx="5553074" cy="1781175"/>
              <wp:effectExtent l="76200" t="76200" r="124460" b="123825"/>
              <wp:docPr id="389700141" name="Picture 38970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553074" cy="1781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21" w:author="Moses, Robbie" w:date="2023-02-23T01:39:00Z">
        <w:r w:rsidR="00797B7C">
          <w:rPr>
            <w:noProof/>
          </w:rPr>
          <w:drawing>
            <wp:inline distT="0" distB="0" distL="0" distR="0" wp14:anchorId="32066B3F" wp14:editId="1E4FC72B">
              <wp:extent cx="6404610" cy="1575435"/>
              <wp:effectExtent l="76200" t="76200" r="129540"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4610" cy="1575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E1A575A" w14:textId="77777777" w:rsidR="007467C0" w:rsidRDefault="007467C0" w:rsidP="007467C0">
      <w:pPr>
        <w:pStyle w:val="Caption"/>
      </w:pPr>
      <w:bookmarkStart w:id="622" w:name="_Toc74556687"/>
      <w:r>
        <w:t xml:space="preserve">Table </w:t>
      </w:r>
      <w:r>
        <w:fldChar w:fldCharType="begin"/>
      </w:r>
      <w:r>
        <w:instrText xml:space="preserve"> SEQ Table \* ARABIC </w:instrText>
      </w:r>
      <w:r>
        <w:fldChar w:fldCharType="separate"/>
      </w:r>
      <w:r>
        <w:rPr>
          <w:noProof/>
        </w:rPr>
        <w:t>48</w:t>
      </w:r>
      <w:r>
        <w:rPr>
          <w:noProof/>
        </w:rPr>
        <w:fldChar w:fldCharType="end"/>
      </w:r>
      <w:r>
        <w:t>: Run Recommendation Output Description</w:t>
      </w:r>
      <w:bookmarkEnd w:id="62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FC9BCDF"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6395E7A4"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8E47784" w14:textId="77777777" w:rsidR="007467C0" w:rsidRPr="00A875AE" w:rsidRDefault="007467C0" w:rsidP="00170D7D">
            <w:pPr>
              <w:pStyle w:val="TableHeader"/>
            </w:pPr>
            <w:r w:rsidRPr="00A875AE">
              <w:t>Description</w:t>
            </w:r>
          </w:p>
        </w:tc>
      </w:tr>
      <w:tr w:rsidR="007467C0" w:rsidRPr="00A875AE" w14:paraId="12DDC64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95FA083" w14:textId="77777777" w:rsidR="007467C0" w:rsidRPr="00C47E58" w:rsidRDefault="007467C0" w:rsidP="00C47E58">
            <w:pPr>
              <w:pStyle w:val="TableBody"/>
              <w:rPr>
                <w:b/>
                <w:bCs/>
              </w:rPr>
            </w:pPr>
            <w:r w:rsidRPr="00C47E58">
              <w:rPr>
                <w:b/>
                <w:bCs/>
              </w:rPr>
              <w:t>Separator</w:t>
            </w:r>
          </w:p>
        </w:tc>
        <w:tc>
          <w:tcPr>
            <w:tcW w:w="5458" w:type="dxa"/>
            <w:tcBorders>
              <w:top w:val="single" w:sz="4" w:space="0" w:color="auto"/>
              <w:left w:val="single" w:sz="4" w:space="0" w:color="auto"/>
              <w:bottom w:val="single" w:sz="4" w:space="0" w:color="auto"/>
              <w:right w:val="single" w:sz="4" w:space="0" w:color="auto"/>
            </w:tcBorders>
          </w:tcPr>
          <w:p w14:paraId="249D91D7" w14:textId="0B190B11" w:rsidR="007467C0" w:rsidRPr="00FB292A" w:rsidRDefault="007467C0" w:rsidP="00C47E58">
            <w:pPr>
              <w:pStyle w:val="TableBody"/>
            </w:pPr>
            <w:r w:rsidRPr="00FB292A">
              <w:t xml:space="preserve">Indicates how the report fields will be separated. </w:t>
            </w:r>
          </w:p>
          <w:p w14:paraId="4BF0AD30" w14:textId="77777777" w:rsidR="007467C0" w:rsidRPr="00FB292A" w:rsidRDefault="007467C0" w:rsidP="00C47E58">
            <w:pPr>
              <w:pStyle w:val="TableBody"/>
            </w:pPr>
            <w:r w:rsidRPr="00FB292A">
              <w:t>The available options are:</w:t>
            </w:r>
          </w:p>
          <w:p w14:paraId="6B30DA3C" w14:textId="77777777" w:rsidR="007467C0" w:rsidRPr="00FB292A" w:rsidRDefault="007467C0" w:rsidP="00C47E58">
            <w:pPr>
              <w:pStyle w:val="TableListBullet"/>
            </w:pPr>
            <w:r w:rsidRPr="00FB292A">
              <w:t>Tab</w:t>
            </w:r>
          </w:p>
          <w:p w14:paraId="4C311ACB" w14:textId="77777777" w:rsidR="007467C0" w:rsidRPr="00FB292A" w:rsidRDefault="007467C0" w:rsidP="00C47E58">
            <w:pPr>
              <w:pStyle w:val="TableListBullet"/>
            </w:pPr>
            <w:r w:rsidRPr="00FB292A">
              <w:t>Comma</w:t>
            </w:r>
          </w:p>
        </w:tc>
      </w:tr>
      <w:tr w:rsidR="007467C0" w:rsidRPr="00A875AE" w14:paraId="4AFE694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10C2DD1" w14:textId="77777777" w:rsidR="007467C0" w:rsidRPr="00C47E58" w:rsidRDefault="007467C0" w:rsidP="00C47E58">
            <w:pPr>
              <w:pStyle w:val="TableBody"/>
              <w:rPr>
                <w:b/>
                <w:bCs/>
              </w:rPr>
            </w:pPr>
            <w:r w:rsidRPr="00C47E58">
              <w:rPr>
                <w:b/>
                <w:bCs/>
              </w:rPr>
              <w:t>File Name</w:t>
            </w:r>
          </w:p>
        </w:tc>
        <w:tc>
          <w:tcPr>
            <w:tcW w:w="5458" w:type="dxa"/>
            <w:tcBorders>
              <w:top w:val="single" w:sz="4" w:space="0" w:color="auto"/>
              <w:left w:val="single" w:sz="4" w:space="0" w:color="auto"/>
              <w:bottom w:val="single" w:sz="4" w:space="0" w:color="auto"/>
              <w:right w:val="single" w:sz="4" w:space="0" w:color="auto"/>
            </w:tcBorders>
          </w:tcPr>
          <w:p w14:paraId="2B468238" w14:textId="77777777" w:rsidR="007467C0" w:rsidRPr="00FB292A" w:rsidRDefault="007467C0" w:rsidP="00C47E58">
            <w:pPr>
              <w:pStyle w:val="TableBody"/>
            </w:pPr>
            <w:r w:rsidRPr="00FB292A">
              <w:t>The name that the file will be called once it is produced.</w:t>
            </w:r>
          </w:p>
        </w:tc>
      </w:tr>
      <w:tr w:rsidR="007467C0" w:rsidRPr="00A875AE" w14:paraId="4D74F42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D196E7C" w14:textId="77777777" w:rsidR="007467C0" w:rsidRPr="00C47E58" w:rsidRDefault="007467C0" w:rsidP="00C47E58">
            <w:pPr>
              <w:pStyle w:val="TableBody"/>
              <w:rPr>
                <w:b/>
                <w:bCs/>
              </w:rPr>
            </w:pPr>
            <w:r w:rsidRPr="00C47E58">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73B04C88" w14:textId="77777777" w:rsidR="007467C0" w:rsidRPr="00FB292A" w:rsidRDefault="007467C0" w:rsidP="00C47E58">
            <w:pPr>
              <w:pStyle w:val="TableBody"/>
            </w:pPr>
            <w:r w:rsidRPr="00FB292A">
              <w:t>Starting date of the Recommendation Process</w:t>
            </w:r>
          </w:p>
        </w:tc>
      </w:tr>
      <w:tr w:rsidR="007467C0" w:rsidRPr="00A875AE" w14:paraId="65E2FFF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AC7EBB7" w14:textId="77777777" w:rsidR="007467C0" w:rsidRPr="00C47E58" w:rsidRDefault="007467C0" w:rsidP="00C47E58">
            <w:pPr>
              <w:pStyle w:val="TableBody"/>
              <w:rPr>
                <w:b/>
                <w:bCs/>
              </w:rPr>
            </w:pPr>
            <w:r w:rsidRPr="00C47E58">
              <w:rPr>
                <w:b/>
                <w:bCs/>
              </w:rPr>
              <w:t>End Date</w:t>
            </w:r>
          </w:p>
        </w:tc>
        <w:tc>
          <w:tcPr>
            <w:tcW w:w="5458" w:type="dxa"/>
            <w:tcBorders>
              <w:top w:val="single" w:sz="4" w:space="0" w:color="auto"/>
              <w:left w:val="single" w:sz="4" w:space="0" w:color="auto"/>
              <w:bottom w:val="single" w:sz="4" w:space="0" w:color="auto"/>
              <w:right w:val="single" w:sz="4" w:space="0" w:color="auto"/>
            </w:tcBorders>
          </w:tcPr>
          <w:p w14:paraId="02AA9A02" w14:textId="77777777" w:rsidR="007467C0" w:rsidRPr="00FB292A" w:rsidRDefault="007467C0" w:rsidP="00C47E58">
            <w:pPr>
              <w:pStyle w:val="TableBody"/>
            </w:pPr>
            <w:r w:rsidRPr="00FB292A">
              <w:t>Ending date of the Recommendation Process</w:t>
            </w:r>
          </w:p>
        </w:tc>
      </w:tr>
      <w:tr w:rsidR="007467C0" w:rsidRPr="00A875AE" w14:paraId="13FCB43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0836EC5" w14:textId="77777777" w:rsidR="007467C0" w:rsidRPr="00C47E58" w:rsidRDefault="007467C0" w:rsidP="00C47E58">
            <w:pPr>
              <w:pStyle w:val="TableBody"/>
              <w:rPr>
                <w:b/>
                <w:bCs/>
              </w:rPr>
            </w:pPr>
            <w:r w:rsidRPr="00C47E58">
              <w:rPr>
                <w:b/>
                <w:bCs/>
              </w:rPr>
              <w:t>E-mail Log File to</w:t>
            </w:r>
          </w:p>
        </w:tc>
        <w:tc>
          <w:tcPr>
            <w:tcW w:w="5458" w:type="dxa"/>
            <w:tcBorders>
              <w:top w:val="single" w:sz="4" w:space="0" w:color="auto"/>
              <w:left w:val="single" w:sz="4" w:space="0" w:color="auto"/>
              <w:bottom w:val="single" w:sz="4" w:space="0" w:color="auto"/>
              <w:right w:val="single" w:sz="4" w:space="0" w:color="auto"/>
            </w:tcBorders>
          </w:tcPr>
          <w:p w14:paraId="5D3D4E96" w14:textId="77777777" w:rsidR="007467C0" w:rsidRPr="00FB292A" w:rsidRDefault="007467C0" w:rsidP="00C47E58">
            <w:pPr>
              <w:pStyle w:val="TableBody"/>
            </w:pPr>
            <w:r w:rsidRPr="00FB292A">
              <w:t>Enter the email addresses of the people who should receive notification of the status of the load process when the load is completed successfully or unsuccessfully. Multiple addresses should be separated by semicolons.</w:t>
            </w:r>
          </w:p>
        </w:tc>
      </w:tr>
      <w:tr w:rsidR="007467C0" w:rsidRPr="00A875AE" w14:paraId="3297520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09ABF7A"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2BB0A42E" w14:textId="77777777" w:rsidR="007467C0" w:rsidRPr="00FB292A" w:rsidRDefault="007467C0" w:rsidP="00C47E58">
            <w:pPr>
              <w:pStyle w:val="TableBody"/>
            </w:pPr>
            <w:r w:rsidRPr="00FB292A">
              <w:t>Cancels the process and returns to the previous menu.</w:t>
            </w:r>
          </w:p>
        </w:tc>
      </w:tr>
      <w:tr w:rsidR="007467C0" w:rsidRPr="00A875AE" w14:paraId="1AC0CF1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2329DCC" w14:textId="77777777" w:rsidR="007467C0" w:rsidRPr="00C47E58" w:rsidRDefault="007467C0" w:rsidP="00C47E58">
            <w:pPr>
              <w:pStyle w:val="TableBody"/>
              <w:rPr>
                <w:b/>
                <w:bCs/>
              </w:rPr>
            </w:pPr>
            <w:r w:rsidRPr="00C47E58">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1ADC9159" w14:textId="77777777" w:rsidR="007467C0" w:rsidRPr="00FB292A" w:rsidRDefault="007467C0" w:rsidP="00C47E58">
            <w:pPr>
              <w:pStyle w:val="TableBody"/>
            </w:pPr>
            <w:r w:rsidRPr="00FB292A">
              <w:t>Only viewable when the entry is being edited; this button will delete the profile from the system. The user should be prompted to confirm the deletion before it is made permanent.</w:t>
            </w:r>
          </w:p>
        </w:tc>
      </w:tr>
    </w:tbl>
    <w:p w14:paraId="1EA9ECFA" w14:textId="77777777" w:rsidR="007467C0" w:rsidRDefault="007467C0" w:rsidP="007467C0">
      <w:pPr>
        <w:pStyle w:val="TopofSection"/>
      </w:pPr>
      <w:r>
        <w:t xml:space="preserve">Return to: </w:t>
      </w: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77F50769" w14:textId="77777777" w:rsidR="007467C0" w:rsidRDefault="007467C0" w:rsidP="007467C0">
      <w:r>
        <w:br w:type="page"/>
      </w:r>
    </w:p>
    <w:p w14:paraId="076A4E39" w14:textId="77777777" w:rsidR="007467C0" w:rsidRDefault="007467C0" w:rsidP="007467C0">
      <w:pPr>
        <w:pStyle w:val="Heading3"/>
      </w:pPr>
      <w:bookmarkStart w:id="623" w:name="_Ref246139880"/>
      <w:bookmarkStart w:id="624" w:name="_Toc74556392"/>
      <w:bookmarkStart w:id="625" w:name="_Toc127491582"/>
      <w:bookmarkStart w:id="626" w:name="_Toc128021115"/>
      <w:r>
        <w:lastRenderedPageBreak/>
        <w:t>Processing</w:t>
      </w:r>
      <w:r>
        <w:rPr>
          <w:rFonts w:ascii="Wingdings" w:hAnsi="Wingdings"/>
        </w:rPr>
        <w:t></w:t>
      </w:r>
      <w:r>
        <w:t>Forecast</w:t>
      </w:r>
      <w:bookmarkEnd w:id="623"/>
      <w:bookmarkEnd w:id="624"/>
      <w:bookmarkEnd w:id="625"/>
      <w:bookmarkEnd w:id="626"/>
    </w:p>
    <w:p w14:paraId="144794B6" w14:textId="386D3A8A" w:rsidR="007467C0" w:rsidRDefault="007467C0" w:rsidP="00C47E58">
      <w:pPr>
        <w:pStyle w:val="BodyText"/>
      </w:pPr>
      <w:r>
        <w:t xml:space="preserve">The Forecast page is used to define Forecast profiles, run forecasts for vaults and commercial Cashpoints, </w:t>
      </w:r>
      <w:r w:rsidR="00E6108F">
        <w:t xml:space="preserve">and </w:t>
      </w:r>
      <w:r>
        <w:t>run commercial consolidation for one or many Cashpoints.</w:t>
      </w:r>
    </w:p>
    <w:p w14:paraId="1920BFD8" w14:textId="77777777" w:rsidR="007467C0" w:rsidRDefault="007467C0" w:rsidP="00C47E58">
      <w:pPr>
        <w:pStyle w:val="BodyText"/>
      </w:pPr>
      <w:r>
        <w:t>The following options are available to be run on this page:</w:t>
      </w:r>
    </w:p>
    <w:p w14:paraId="186C7E03" w14:textId="693FF3B5" w:rsidR="007467C0" w:rsidRDefault="007467C0" w:rsidP="00C47E58">
      <w:pPr>
        <w:pStyle w:val="ListBullet"/>
      </w:pPr>
      <w:r>
        <w:fldChar w:fldCharType="begin"/>
      </w:r>
      <w:r>
        <w:instrText xml:space="preserve"> REF _Ref249240534 \h </w:instrText>
      </w:r>
      <w:r w:rsidR="00C47E58">
        <w:instrText xml:space="preserve"> \* MERGEFORMAT </w:instrText>
      </w:r>
      <w:r>
        <w:fldChar w:fldCharType="separate"/>
      </w:r>
      <w:r>
        <w:t>Forecast</w:t>
      </w:r>
      <w:r>
        <w:rPr>
          <w:rFonts w:ascii="Wingdings" w:hAnsi="Wingdings"/>
        </w:rPr>
        <w:t></w:t>
      </w:r>
      <w:r>
        <w:t>Run Forecast</w:t>
      </w:r>
      <w:r>
        <w:fldChar w:fldCharType="end"/>
      </w:r>
    </w:p>
    <w:p w14:paraId="152B09F1" w14:textId="557552E0" w:rsidR="007467C0" w:rsidRDefault="007467C0" w:rsidP="00C47E58">
      <w:pPr>
        <w:pStyle w:val="ListBullet"/>
      </w:pPr>
      <w:r>
        <w:fldChar w:fldCharType="begin"/>
      </w:r>
      <w:r>
        <w:instrText xml:space="preserve"> REF _Ref249240539 \h </w:instrText>
      </w:r>
      <w:r w:rsidR="00C47E58">
        <w:instrText xml:space="preserve"> \* MERGEFORMAT </w:instrText>
      </w:r>
      <w:r>
        <w:fldChar w:fldCharType="separate"/>
      </w:r>
      <w:r>
        <w:t>Forecast</w:t>
      </w:r>
      <w:r>
        <w:rPr>
          <w:rFonts w:ascii="Wingdings" w:hAnsi="Wingdings"/>
        </w:rPr>
        <w:t></w:t>
      </w:r>
      <w:r>
        <w:t>Commercial Consolidation</w:t>
      </w:r>
      <w:r>
        <w:fldChar w:fldCharType="end"/>
      </w:r>
    </w:p>
    <w:p w14:paraId="2F2915A7" w14:textId="10F93957" w:rsidR="007467C0" w:rsidRDefault="007467C0" w:rsidP="00C47E58">
      <w:pPr>
        <w:pStyle w:val="ListBullet"/>
      </w:pPr>
      <w:r>
        <w:fldChar w:fldCharType="begin"/>
      </w:r>
      <w:r>
        <w:instrText xml:space="preserve"> REF _Ref249240545 \h </w:instrText>
      </w:r>
      <w:r w:rsidR="00C47E58">
        <w:instrText xml:space="preserve"> \* MERGEFORMAT </w:instrText>
      </w:r>
      <w:r>
        <w:fldChar w:fldCharType="separate"/>
      </w:r>
      <w:r>
        <w:t>Forecast</w:t>
      </w:r>
      <w:r>
        <w:rPr>
          <w:rFonts w:ascii="Wingdings" w:hAnsi="Wingdings"/>
        </w:rPr>
        <w:t></w:t>
      </w:r>
      <w:r>
        <w:t>Commercial Consolidation for Individual Vault</w:t>
      </w:r>
      <w:r>
        <w:fldChar w:fldCharType="end"/>
      </w:r>
    </w:p>
    <w:p w14:paraId="56307CDC" w14:textId="4419698A" w:rsidR="007467C0" w:rsidRDefault="007467C0" w:rsidP="00C47E58">
      <w:pPr>
        <w:pStyle w:val="ListBullet"/>
      </w:pPr>
      <w:r>
        <w:fldChar w:fldCharType="begin"/>
      </w:r>
      <w:r>
        <w:instrText xml:space="preserve"> REF _Ref249803826 \h </w:instrText>
      </w:r>
      <w:r w:rsidR="00C47E58">
        <w:instrText xml:space="preserve"> \* MERGEFORMAT </w:instrText>
      </w:r>
      <w:r>
        <w:fldChar w:fldCharType="separate"/>
      </w:r>
      <w:r>
        <w:t>Forecast</w:t>
      </w:r>
      <w:r>
        <w:rPr>
          <w:rFonts w:ascii="Wingdings" w:hAnsi="Wingdings"/>
        </w:rPr>
        <w:t></w:t>
      </w:r>
      <w:r>
        <w:t>Forecast Settings</w:t>
      </w:r>
      <w:r>
        <w:fldChar w:fldCharType="end"/>
      </w:r>
    </w:p>
    <w:p w14:paraId="467790B9" w14:textId="77777777" w:rsidR="007467C0" w:rsidRDefault="007467C0" w:rsidP="007467C0">
      <w:pPr>
        <w:pStyle w:val="Caption"/>
      </w:pPr>
      <w:bookmarkStart w:id="627" w:name="_Toc74556688"/>
      <w:r>
        <w:t xml:space="preserve">Table </w:t>
      </w:r>
      <w:r>
        <w:fldChar w:fldCharType="begin"/>
      </w:r>
      <w:r>
        <w:instrText xml:space="preserve"> SEQ Table \* ARABIC </w:instrText>
      </w:r>
      <w:r>
        <w:fldChar w:fldCharType="separate"/>
      </w:r>
      <w:r>
        <w:rPr>
          <w:noProof/>
        </w:rPr>
        <w:t>49</w:t>
      </w:r>
      <w:r>
        <w:rPr>
          <w:noProof/>
        </w:rPr>
        <w:fldChar w:fldCharType="end"/>
      </w:r>
      <w:r>
        <w:t>: Forecast Description</w:t>
      </w:r>
      <w:bookmarkEnd w:id="62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46F71E3B"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3F7E691"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8552EF5" w14:textId="77777777" w:rsidR="007467C0" w:rsidRPr="00A875AE" w:rsidRDefault="007467C0" w:rsidP="00170D7D">
            <w:pPr>
              <w:pStyle w:val="TableHeader"/>
            </w:pPr>
            <w:r w:rsidRPr="00A875AE">
              <w:t>Description</w:t>
            </w:r>
          </w:p>
        </w:tc>
      </w:tr>
      <w:tr w:rsidR="007467C0" w:rsidRPr="00A875AE" w14:paraId="022BF2B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14FA43D" w14:textId="77777777" w:rsidR="007467C0" w:rsidRPr="001D4EC9" w:rsidRDefault="007467C0" w:rsidP="001D4EC9">
            <w:pPr>
              <w:pStyle w:val="TableBody"/>
              <w:rPr>
                <w:b/>
                <w:bCs/>
              </w:rPr>
            </w:pPr>
            <w:r w:rsidRPr="001D4EC9">
              <w:rPr>
                <w:b/>
                <w:bCs/>
              </w:rPr>
              <w:t>Type</w:t>
            </w:r>
          </w:p>
        </w:tc>
        <w:tc>
          <w:tcPr>
            <w:tcW w:w="5458" w:type="dxa"/>
            <w:tcBorders>
              <w:top w:val="single" w:sz="4" w:space="0" w:color="auto"/>
              <w:left w:val="single" w:sz="4" w:space="0" w:color="auto"/>
              <w:bottom w:val="single" w:sz="4" w:space="0" w:color="auto"/>
              <w:right w:val="single" w:sz="4" w:space="0" w:color="auto"/>
            </w:tcBorders>
          </w:tcPr>
          <w:p w14:paraId="375C73BB" w14:textId="77777777" w:rsidR="007467C0" w:rsidRPr="00FB292A" w:rsidRDefault="007467C0" w:rsidP="001D4EC9">
            <w:pPr>
              <w:pStyle w:val="TableBody"/>
            </w:pPr>
            <w:r w:rsidRPr="00FB292A">
              <w:t>Allows the analyst to select the type of process to run.</w:t>
            </w:r>
          </w:p>
          <w:p w14:paraId="70D08FEB" w14:textId="77777777" w:rsidR="007467C0" w:rsidRPr="00FB292A" w:rsidRDefault="007467C0" w:rsidP="001D4EC9">
            <w:pPr>
              <w:pStyle w:val="TableBody"/>
            </w:pPr>
            <w:r w:rsidRPr="00FB292A">
              <w:t>The available options are:</w:t>
            </w:r>
          </w:p>
          <w:p w14:paraId="0C2E130D" w14:textId="77777777" w:rsidR="007467C0" w:rsidRPr="00FB292A" w:rsidRDefault="007467C0" w:rsidP="001D4EC9">
            <w:pPr>
              <w:pStyle w:val="TableListBullet"/>
            </w:pPr>
            <w:r w:rsidRPr="00FB292A">
              <w:t>Run Forecasts</w:t>
            </w:r>
          </w:p>
          <w:p w14:paraId="5E9D83C2" w14:textId="77777777" w:rsidR="007467C0" w:rsidRPr="00FB292A" w:rsidRDefault="007467C0" w:rsidP="001D4EC9">
            <w:pPr>
              <w:pStyle w:val="TableListBullet"/>
            </w:pPr>
            <w:r w:rsidRPr="00FB292A">
              <w:t>Commercial Consolidation</w:t>
            </w:r>
          </w:p>
          <w:p w14:paraId="5BD47F7E" w14:textId="77777777" w:rsidR="007467C0" w:rsidRPr="00FB292A" w:rsidRDefault="007467C0" w:rsidP="001D4EC9">
            <w:pPr>
              <w:pStyle w:val="TableListBullet"/>
            </w:pPr>
            <w:r w:rsidRPr="00FB292A">
              <w:t>Commercial Consolidation for an Individual Vault</w:t>
            </w:r>
          </w:p>
        </w:tc>
      </w:tr>
      <w:tr w:rsidR="007467C0" w:rsidRPr="00A875AE" w14:paraId="723E4A0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0A5C0C" w14:textId="77777777" w:rsidR="007467C0" w:rsidRPr="001D4EC9" w:rsidRDefault="007467C0" w:rsidP="001D4EC9">
            <w:pPr>
              <w:pStyle w:val="TableBody"/>
              <w:rPr>
                <w:b/>
                <w:bCs/>
              </w:rPr>
            </w:pPr>
            <w:r w:rsidRPr="001D4EC9">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077A19D9" w14:textId="77777777" w:rsidR="007467C0" w:rsidRPr="00FB292A" w:rsidRDefault="007467C0" w:rsidP="001D4EC9">
            <w:pPr>
              <w:pStyle w:val="TableBody"/>
            </w:pPr>
            <w:r w:rsidRPr="00FB292A">
              <w:t>Selects the process selected in the Type field to access that function.</w:t>
            </w:r>
          </w:p>
        </w:tc>
      </w:tr>
    </w:tbl>
    <w:p w14:paraId="4CA95FDD" w14:textId="53DBCA31"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31E88C73" w14:textId="77777777" w:rsidR="008D00E6" w:rsidRDefault="008D00E6" w:rsidP="007467C0">
      <w:pPr>
        <w:pStyle w:val="TopofSection"/>
      </w:pPr>
    </w:p>
    <w:p w14:paraId="689404BD" w14:textId="77777777" w:rsidR="007467C0" w:rsidRDefault="007467C0" w:rsidP="007467C0">
      <w:pPr>
        <w:pStyle w:val="Heading4"/>
      </w:pPr>
      <w:bookmarkStart w:id="628" w:name="_Ref249240534"/>
      <w:r>
        <w:t>Forecast</w:t>
      </w:r>
      <w:r>
        <w:rPr>
          <w:rFonts w:ascii="Wingdings" w:hAnsi="Wingdings"/>
        </w:rPr>
        <w:t></w:t>
      </w:r>
      <w:r>
        <w:t>Run Forecast</w:t>
      </w:r>
      <w:bookmarkEnd w:id="628"/>
    </w:p>
    <w:p w14:paraId="1186ABAB" w14:textId="3BD7BFFF" w:rsidR="007467C0" w:rsidRDefault="007467C0" w:rsidP="007467C0">
      <w:r>
        <w:t xml:space="preserve">The Run Forecast process is used to define or run forecast profiles for one or many Vault or Commercial Cashpoints. </w:t>
      </w:r>
    </w:p>
    <w:p w14:paraId="76746CE6" w14:textId="77777777" w:rsidR="007467C0" w:rsidRDefault="007467C0" w:rsidP="007467C0">
      <w:pPr>
        <w:pStyle w:val="Caption"/>
      </w:pPr>
      <w:bookmarkStart w:id="629" w:name="_Toc74556461"/>
      <w:bookmarkStart w:id="630" w:name="_Toc128022138"/>
      <w:r>
        <w:t xml:space="preserve">Figure </w:t>
      </w:r>
      <w:r>
        <w:fldChar w:fldCharType="begin"/>
      </w:r>
      <w:r>
        <w:instrText xml:space="preserve"> SEQ Figure \* ARABIC </w:instrText>
      </w:r>
      <w:r>
        <w:fldChar w:fldCharType="separate"/>
      </w:r>
      <w:r>
        <w:rPr>
          <w:noProof/>
        </w:rPr>
        <w:t>29</w:t>
      </w:r>
      <w:r>
        <w:fldChar w:fldCharType="end"/>
      </w:r>
      <w:r>
        <w:t>: Run Forecast Page</w:t>
      </w:r>
      <w:bookmarkEnd w:id="629"/>
      <w:bookmarkEnd w:id="630"/>
    </w:p>
    <w:p w14:paraId="6B82B315" w14:textId="77C58DAB" w:rsidR="007467C0" w:rsidRDefault="007467C0" w:rsidP="004A5A77">
      <w:pPr>
        <w:jc w:val="center"/>
      </w:pPr>
      <w:del w:id="631" w:author="Moses, Robbie" w:date="2023-02-23T01:40:00Z">
        <w:r w:rsidDel="00291F63">
          <w:rPr>
            <w:noProof/>
          </w:rPr>
          <w:drawing>
            <wp:inline distT="0" distB="0" distL="0" distR="0" wp14:anchorId="7485C72F" wp14:editId="333A555E">
              <wp:extent cx="5189845" cy="2333625"/>
              <wp:effectExtent l="76200" t="76200" r="125730" b="123825"/>
              <wp:docPr id="1340031678" name="Picture 134003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197446" cy="2337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32" w:author="Moses, Robbie" w:date="2023-02-23T01:40:00Z">
        <w:r w:rsidR="00291F63" w:rsidRPr="00291F63">
          <w:rPr>
            <w:noProof/>
          </w:rPr>
          <w:t xml:space="preserve"> </w:t>
        </w:r>
        <w:r w:rsidR="00291F63">
          <w:rPr>
            <w:noProof/>
          </w:rPr>
          <w:drawing>
            <wp:inline distT="0" distB="0" distL="0" distR="0" wp14:anchorId="7B6BE962" wp14:editId="5A0E70E3">
              <wp:extent cx="5783720" cy="2266237"/>
              <wp:effectExtent l="76200" t="76200" r="140970" b="134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85714" cy="22670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01D0C77" w14:textId="77777777" w:rsidR="007467C0" w:rsidRDefault="007467C0" w:rsidP="007467C0">
      <w:pPr>
        <w:pStyle w:val="Caption"/>
      </w:pPr>
      <w:bookmarkStart w:id="633" w:name="_Toc74556689"/>
      <w:r>
        <w:lastRenderedPageBreak/>
        <w:t xml:space="preserve">Table </w:t>
      </w:r>
      <w:r>
        <w:fldChar w:fldCharType="begin"/>
      </w:r>
      <w:r>
        <w:instrText xml:space="preserve"> SEQ Table \* ARABIC </w:instrText>
      </w:r>
      <w:r>
        <w:fldChar w:fldCharType="separate"/>
      </w:r>
      <w:r>
        <w:rPr>
          <w:noProof/>
        </w:rPr>
        <w:t>50</w:t>
      </w:r>
      <w:r>
        <w:rPr>
          <w:noProof/>
        </w:rPr>
        <w:fldChar w:fldCharType="end"/>
      </w:r>
      <w:r>
        <w:t>: Run Forecast Description</w:t>
      </w:r>
      <w:bookmarkEnd w:id="63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ED3960E"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573F0FF"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BF13038" w14:textId="77777777" w:rsidR="007467C0" w:rsidRPr="00A875AE" w:rsidRDefault="007467C0" w:rsidP="00170D7D">
            <w:pPr>
              <w:pStyle w:val="TableHeader"/>
            </w:pPr>
            <w:r w:rsidRPr="00A875AE">
              <w:t>Description</w:t>
            </w:r>
          </w:p>
        </w:tc>
      </w:tr>
      <w:tr w:rsidR="007467C0" w:rsidRPr="00A875AE" w14:paraId="054B874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6307C63" w14:textId="77777777" w:rsidR="007467C0" w:rsidRPr="004E3731" w:rsidRDefault="007467C0" w:rsidP="004E3731">
            <w:pPr>
              <w:pStyle w:val="TableBody"/>
              <w:rPr>
                <w:b/>
                <w:bCs/>
              </w:rPr>
            </w:pPr>
            <w:r w:rsidRPr="004E3731">
              <w:rPr>
                <w:b/>
                <w:bCs/>
              </w:rPr>
              <w:t>Horizon ID</w:t>
            </w:r>
          </w:p>
        </w:tc>
        <w:tc>
          <w:tcPr>
            <w:tcW w:w="5458" w:type="dxa"/>
            <w:tcBorders>
              <w:top w:val="single" w:sz="4" w:space="0" w:color="auto"/>
              <w:left w:val="single" w:sz="4" w:space="0" w:color="auto"/>
              <w:bottom w:val="single" w:sz="4" w:space="0" w:color="auto"/>
              <w:right w:val="single" w:sz="4" w:space="0" w:color="auto"/>
            </w:tcBorders>
          </w:tcPr>
          <w:p w14:paraId="0F24793B" w14:textId="5CE75228" w:rsidR="007467C0" w:rsidRPr="00FB292A" w:rsidRDefault="007467C0" w:rsidP="00567323">
            <w:pPr>
              <w:pStyle w:val="TableBody"/>
            </w:pPr>
            <w:r w:rsidRPr="00FB292A">
              <w:t xml:space="preserve">When defining a </w:t>
            </w:r>
            <w:r w:rsidRPr="00567323">
              <w:rPr>
                <w:b/>
                <w:bCs/>
              </w:rPr>
              <w:t>‘New’</w:t>
            </w:r>
            <w:r w:rsidRPr="00FB292A">
              <w:t xml:space="preserve"> profile, the Horizon ID is defined to uniquely identify the Forecast profile. This should be a unique alphanumeric identifier.Otherwise, this is a selection box which is used to select the desired profile to run forecasts.</w:t>
            </w:r>
          </w:p>
        </w:tc>
      </w:tr>
      <w:tr w:rsidR="007467C0" w:rsidRPr="00A875AE" w14:paraId="08D6770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9092A5" w14:textId="77777777" w:rsidR="007467C0" w:rsidRPr="004E3731" w:rsidRDefault="007467C0" w:rsidP="004E3731">
            <w:pPr>
              <w:pStyle w:val="TableBody"/>
              <w:rPr>
                <w:b/>
                <w:bCs/>
              </w:rPr>
            </w:pPr>
            <w:r w:rsidRPr="004E3731">
              <w:rPr>
                <w:b/>
                <w:bCs/>
              </w:rPr>
              <w:t>Description</w:t>
            </w:r>
          </w:p>
        </w:tc>
        <w:tc>
          <w:tcPr>
            <w:tcW w:w="5458" w:type="dxa"/>
            <w:tcBorders>
              <w:top w:val="single" w:sz="4" w:space="0" w:color="auto"/>
              <w:left w:val="single" w:sz="4" w:space="0" w:color="auto"/>
              <w:bottom w:val="single" w:sz="4" w:space="0" w:color="auto"/>
              <w:right w:val="single" w:sz="4" w:space="0" w:color="auto"/>
            </w:tcBorders>
          </w:tcPr>
          <w:p w14:paraId="6E568919" w14:textId="77777777" w:rsidR="007467C0" w:rsidRPr="00FB292A" w:rsidRDefault="007467C0" w:rsidP="004E3731">
            <w:pPr>
              <w:pStyle w:val="TableBody"/>
            </w:pPr>
            <w:r w:rsidRPr="00FB292A">
              <w:t>The description of the forecast process.</w:t>
            </w:r>
          </w:p>
        </w:tc>
      </w:tr>
      <w:tr w:rsidR="007467C0" w:rsidRPr="00A875AE" w14:paraId="22AB38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6A0ED3C" w14:textId="77777777" w:rsidR="007467C0" w:rsidRPr="004E3731" w:rsidRDefault="007467C0" w:rsidP="004E3731">
            <w:pPr>
              <w:pStyle w:val="TableBody"/>
              <w:rPr>
                <w:b/>
                <w:bCs/>
              </w:rPr>
            </w:pPr>
            <w:r w:rsidRPr="004E3731">
              <w:rPr>
                <w:b/>
                <w:bCs/>
              </w:rPr>
              <w:t>History From Date</w:t>
            </w:r>
          </w:p>
        </w:tc>
        <w:tc>
          <w:tcPr>
            <w:tcW w:w="5458" w:type="dxa"/>
            <w:tcBorders>
              <w:top w:val="single" w:sz="4" w:space="0" w:color="auto"/>
              <w:left w:val="single" w:sz="4" w:space="0" w:color="auto"/>
              <w:bottom w:val="single" w:sz="4" w:space="0" w:color="auto"/>
              <w:right w:val="single" w:sz="4" w:space="0" w:color="auto"/>
            </w:tcBorders>
          </w:tcPr>
          <w:p w14:paraId="06B9D84A" w14:textId="77777777" w:rsidR="007467C0" w:rsidRPr="00FB292A" w:rsidRDefault="007467C0" w:rsidP="004E3731">
            <w:pPr>
              <w:pStyle w:val="TableBody"/>
            </w:pPr>
            <w:r w:rsidRPr="00FB292A">
              <w:t>The starting date of the history used for the forecast.</w:t>
            </w:r>
          </w:p>
        </w:tc>
      </w:tr>
      <w:tr w:rsidR="007467C0" w:rsidRPr="00A875AE" w14:paraId="31A1EDD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DB36564" w14:textId="77777777" w:rsidR="007467C0" w:rsidRPr="004E3731" w:rsidRDefault="007467C0" w:rsidP="004E3731">
            <w:pPr>
              <w:pStyle w:val="TableBody"/>
              <w:rPr>
                <w:b/>
                <w:bCs/>
              </w:rPr>
            </w:pPr>
            <w:r w:rsidRPr="004E3731">
              <w:rPr>
                <w:b/>
                <w:bCs/>
              </w:rPr>
              <w:t>History To Date</w:t>
            </w:r>
          </w:p>
        </w:tc>
        <w:tc>
          <w:tcPr>
            <w:tcW w:w="5458" w:type="dxa"/>
            <w:tcBorders>
              <w:top w:val="single" w:sz="4" w:space="0" w:color="auto"/>
              <w:left w:val="single" w:sz="4" w:space="0" w:color="auto"/>
              <w:bottom w:val="single" w:sz="4" w:space="0" w:color="auto"/>
              <w:right w:val="single" w:sz="4" w:space="0" w:color="auto"/>
            </w:tcBorders>
          </w:tcPr>
          <w:p w14:paraId="064574E3" w14:textId="77777777" w:rsidR="007467C0" w:rsidRPr="00FB292A" w:rsidRDefault="007467C0" w:rsidP="004E3731">
            <w:pPr>
              <w:pStyle w:val="TableBody"/>
            </w:pPr>
            <w:r w:rsidRPr="00FB292A">
              <w:t>The ending date of the history used for the forecast.</w:t>
            </w:r>
          </w:p>
        </w:tc>
      </w:tr>
      <w:tr w:rsidR="007467C0" w:rsidRPr="00A875AE" w14:paraId="6A0CAFC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C2E7F51" w14:textId="77777777" w:rsidR="007467C0" w:rsidRPr="004E3731" w:rsidRDefault="007467C0" w:rsidP="004E3731">
            <w:pPr>
              <w:pStyle w:val="TableBody"/>
              <w:rPr>
                <w:b/>
                <w:bCs/>
              </w:rPr>
            </w:pPr>
            <w:r w:rsidRPr="004E3731">
              <w:rPr>
                <w:b/>
                <w:bCs/>
              </w:rPr>
              <w:t>Forecast From Date</w:t>
            </w:r>
          </w:p>
        </w:tc>
        <w:tc>
          <w:tcPr>
            <w:tcW w:w="5458" w:type="dxa"/>
            <w:tcBorders>
              <w:top w:val="single" w:sz="4" w:space="0" w:color="auto"/>
              <w:left w:val="single" w:sz="4" w:space="0" w:color="auto"/>
              <w:bottom w:val="single" w:sz="4" w:space="0" w:color="auto"/>
              <w:right w:val="single" w:sz="4" w:space="0" w:color="auto"/>
            </w:tcBorders>
          </w:tcPr>
          <w:p w14:paraId="0ED705F8" w14:textId="77777777" w:rsidR="007467C0" w:rsidRPr="00FB292A" w:rsidRDefault="007467C0" w:rsidP="004E3731">
            <w:pPr>
              <w:pStyle w:val="TableBody"/>
            </w:pPr>
            <w:r w:rsidRPr="00FB292A">
              <w:t>Forecast starting date</w:t>
            </w:r>
          </w:p>
        </w:tc>
      </w:tr>
      <w:tr w:rsidR="007467C0" w:rsidRPr="00A875AE" w14:paraId="3FE9B7B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3BFE6A5" w14:textId="77777777" w:rsidR="007467C0" w:rsidRPr="004E3731" w:rsidRDefault="007467C0" w:rsidP="004E3731">
            <w:pPr>
              <w:pStyle w:val="TableBody"/>
              <w:rPr>
                <w:b/>
                <w:bCs/>
              </w:rPr>
            </w:pPr>
            <w:r w:rsidRPr="004E3731">
              <w:rPr>
                <w:b/>
                <w:bCs/>
              </w:rPr>
              <w:t>Forecast To Date</w:t>
            </w:r>
          </w:p>
        </w:tc>
        <w:tc>
          <w:tcPr>
            <w:tcW w:w="5458" w:type="dxa"/>
            <w:tcBorders>
              <w:top w:val="single" w:sz="4" w:space="0" w:color="auto"/>
              <w:left w:val="single" w:sz="4" w:space="0" w:color="auto"/>
              <w:bottom w:val="single" w:sz="4" w:space="0" w:color="auto"/>
              <w:right w:val="single" w:sz="4" w:space="0" w:color="auto"/>
            </w:tcBorders>
          </w:tcPr>
          <w:p w14:paraId="740005C1" w14:textId="77777777" w:rsidR="007467C0" w:rsidRPr="00FB292A" w:rsidRDefault="007467C0" w:rsidP="004E3731">
            <w:pPr>
              <w:pStyle w:val="TableBody"/>
            </w:pPr>
            <w:r w:rsidRPr="00FB292A">
              <w:t>Forecast ending date</w:t>
            </w:r>
          </w:p>
        </w:tc>
      </w:tr>
      <w:tr w:rsidR="007467C0" w:rsidRPr="00A875AE" w14:paraId="100CB6F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3907CD" w14:textId="77777777" w:rsidR="007467C0" w:rsidRPr="004E3731" w:rsidRDefault="007467C0" w:rsidP="004E3731">
            <w:pPr>
              <w:pStyle w:val="TableBody"/>
              <w:rPr>
                <w:b/>
                <w:bCs/>
              </w:rPr>
            </w:pPr>
            <w:r w:rsidRPr="004E3731">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1AECF8AD" w14:textId="77777777" w:rsidR="007467C0" w:rsidRPr="00FB292A" w:rsidRDefault="007467C0" w:rsidP="004E3731">
            <w:pPr>
              <w:pStyle w:val="TableBody"/>
            </w:pPr>
            <w:r w:rsidRPr="00FB292A">
              <w:t>Creates a new forecast profile.</w:t>
            </w:r>
          </w:p>
        </w:tc>
      </w:tr>
      <w:tr w:rsidR="007467C0" w:rsidRPr="00A875AE" w14:paraId="2B79099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2D45C27" w14:textId="77777777" w:rsidR="007467C0" w:rsidRPr="004E3731" w:rsidRDefault="007467C0" w:rsidP="004E3731">
            <w:pPr>
              <w:pStyle w:val="TableBody"/>
              <w:rPr>
                <w:b/>
                <w:bCs/>
              </w:rPr>
            </w:pPr>
            <w:r w:rsidRPr="004E3731">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37E01B03" w14:textId="77777777" w:rsidR="007467C0" w:rsidRPr="00FB292A" w:rsidRDefault="007467C0" w:rsidP="004E3731">
            <w:pPr>
              <w:pStyle w:val="TableBody"/>
            </w:pPr>
            <w:r w:rsidRPr="00FB292A">
              <w:t>Saves the changes to the current forecast profile.</w:t>
            </w:r>
          </w:p>
        </w:tc>
      </w:tr>
      <w:tr w:rsidR="007467C0" w:rsidRPr="00A875AE" w14:paraId="527DF59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D710AD1" w14:textId="77777777" w:rsidR="007467C0" w:rsidRPr="004E3731" w:rsidRDefault="007467C0" w:rsidP="004E3731">
            <w:pPr>
              <w:pStyle w:val="TableBody"/>
              <w:rPr>
                <w:b/>
                <w:bCs/>
              </w:rPr>
            </w:pPr>
            <w:r w:rsidRPr="004E3731">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796F6CC0" w14:textId="77777777" w:rsidR="003B099E" w:rsidRDefault="007467C0" w:rsidP="004E3731">
            <w:pPr>
              <w:pStyle w:val="TableBody"/>
            </w:pPr>
            <w:r w:rsidRPr="00FB292A">
              <w:t xml:space="preserve">Deletes the selected forecast profile. </w:t>
            </w:r>
          </w:p>
          <w:p w14:paraId="54B8D987" w14:textId="0DC17A00" w:rsidR="007467C0" w:rsidRPr="00FB292A" w:rsidRDefault="007467C0" w:rsidP="003B099E">
            <w:pPr>
              <w:pStyle w:val="TableNote"/>
            </w:pPr>
            <w:r w:rsidRPr="003B099E">
              <w:rPr>
                <w:b/>
                <w:bCs/>
              </w:rPr>
              <w:t>Note</w:t>
            </w:r>
            <w:r w:rsidR="003B099E">
              <w:rPr>
                <w:b/>
                <w:bCs/>
              </w:rPr>
              <w:t>:</w:t>
            </w:r>
            <w:r w:rsidRPr="00FB292A">
              <w:t xml:space="preserve"> </w:t>
            </w:r>
            <w:r w:rsidR="003B099E">
              <w:t>T</w:t>
            </w:r>
            <w:r w:rsidRPr="00FB292A">
              <w:t>he forecasts are not deleted when the forecast profile is deleted.</w:t>
            </w:r>
          </w:p>
        </w:tc>
      </w:tr>
      <w:tr w:rsidR="007467C0" w:rsidRPr="00A875AE" w14:paraId="31223CA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42C099" w14:textId="77777777" w:rsidR="007467C0" w:rsidRPr="004E3731" w:rsidRDefault="007467C0" w:rsidP="004E3731">
            <w:pPr>
              <w:pStyle w:val="TableBody"/>
              <w:rPr>
                <w:b/>
                <w:bCs/>
              </w:rPr>
            </w:pPr>
            <w:r w:rsidRPr="004E3731">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087FED36" w14:textId="77777777" w:rsidR="002A0BCE" w:rsidRDefault="007467C0" w:rsidP="004E3731">
            <w:pPr>
              <w:pStyle w:val="TableBody"/>
            </w:pPr>
            <w:r w:rsidRPr="00FB292A">
              <w:t xml:space="preserve">Prompts the user to select Cashpoints that will be forecasted using the currently selected forecast profile. </w:t>
            </w:r>
          </w:p>
          <w:p w14:paraId="2CE39044" w14:textId="6AD5F9B2" w:rsidR="007467C0" w:rsidRPr="00FB292A" w:rsidRDefault="007467C0" w:rsidP="002A0BCE">
            <w:pPr>
              <w:pStyle w:val="TableNote"/>
            </w:pPr>
            <w:r w:rsidRPr="002A0BCE">
              <w:rPr>
                <w:b/>
                <w:bCs/>
              </w:rPr>
              <w:t>Note</w:t>
            </w:r>
            <w:r w:rsidR="002A0BCE">
              <w:rPr>
                <w:b/>
                <w:bCs/>
              </w:rPr>
              <w:t>:</w:t>
            </w:r>
            <w:r w:rsidRPr="00FB292A">
              <w:t xml:space="preserve"> </w:t>
            </w:r>
            <w:r w:rsidR="002A0BCE">
              <w:t>I</w:t>
            </w:r>
            <w:r w:rsidRPr="00FB292A">
              <w:t>f the user changes the forecast profile after selecting Cashpoints that the Cashpoints will need to be selected again.</w:t>
            </w:r>
          </w:p>
        </w:tc>
      </w:tr>
      <w:tr w:rsidR="007467C0" w:rsidRPr="00A875AE" w14:paraId="2335976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97D6BC6" w14:textId="77777777" w:rsidR="007467C0" w:rsidRPr="004E3731" w:rsidRDefault="007467C0" w:rsidP="004E3731">
            <w:pPr>
              <w:pStyle w:val="TableBody"/>
              <w:rPr>
                <w:b/>
                <w:bCs/>
              </w:rPr>
            </w:pPr>
            <w:r w:rsidRPr="004E3731">
              <w:rPr>
                <w:b/>
                <w:bCs/>
              </w:rPr>
              <w:t>Start Forecast Generation Button</w:t>
            </w:r>
          </w:p>
        </w:tc>
        <w:tc>
          <w:tcPr>
            <w:tcW w:w="5458" w:type="dxa"/>
            <w:tcBorders>
              <w:top w:val="single" w:sz="4" w:space="0" w:color="auto"/>
              <w:left w:val="single" w:sz="4" w:space="0" w:color="auto"/>
              <w:bottom w:val="single" w:sz="4" w:space="0" w:color="auto"/>
              <w:right w:val="single" w:sz="4" w:space="0" w:color="auto"/>
            </w:tcBorders>
          </w:tcPr>
          <w:p w14:paraId="2B9C38A3" w14:textId="77777777" w:rsidR="007467C0" w:rsidRPr="00FB292A" w:rsidRDefault="007467C0" w:rsidP="004E3731">
            <w:pPr>
              <w:pStyle w:val="TableBody"/>
            </w:pPr>
            <w:r w:rsidRPr="00FB292A">
              <w:t>Starts the forecast generation process for the Cashpoints and forecast Horizon ID selected.</w:t>
            </w:r>
          </w:p>
        </w:tc>
      </w:tr>
      <w:tr w:rsidR="007467C0" w:rsidRPr="00A875AE" w14:paraId="5A9E523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FE7AF3" w14:textId="77777777" w:rsidR="007467C0" w:rsidRPr="004E3731" w:rsidRDefault="007467C0" w:rsidP="004E3731">
            <w:pPr>
              <w:pStyle w:val="TableBody"/>
              <w:rPr>
                <w:b/>
                <w:bCs/>
              </w:rPr>
            </w:pPr>
            <w:r w:rsidRPr="004E3731">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12BF9405" w14:textId="77777777" w:rsidR="007467C0" w:rsidRPr="00FB292A" w:rsidRDefault="007467C0" w:rsidP="004E3731">
            <w:pPr>
              <w:pStyle w:val="TableBody"/>
            </w:pPr>
            <w:r w:rsidRPr="00FB292A">
              <w:t>Cancels the process and returns to the previous menu.</w:t>
            </w:r>
          </w:p>
        </w:tc>
      </w:tr>
      <w:tr w:rsidR="007467C0" w:rsidRPr="00A875AE" w14:paraId="262CA56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6C3FB7E" w14:textId="77777777" w:rsidR="007467C0" w:rsidRPr="004E3731" w:rsidRDefault="007467C0" w:rsidP="000563AA">
            <w:pPr>
              <w:pStyle w:val="TableNote"/>
            </w:pPr>
            <w:r w:rsidRPr="000563AA">
              <w:rPr>
                <w:b/>
                <w:bCs/>
              </w:rPr>
              <w:t>Note</w:t>
            </w:r>
          </w:p>
          <w:p w14:paraId="2793D483" w14:textId="77777777" w:rsidR="007467C0" w:rsidRPr="004E3731" w:rsidRDefault="007467C0" w:rsidP="000563AA">
            <w:pPr>
              <w:pStyle w:val="TableNote"/>
            </w:pPr>
            <w:r w:rsidRPr="004E3731">
              <w:rPr>
                <w:noProof/>
              </w:rPr>
              <mc:AlternateContent>
                <mc:Choice Requires="wpc">
                  <w:drawing>
                    <wp:inline distT="0" distB="0" distL="0" distR="0" wp14:anchorId="21A89990" wp14:editId="5C17F9A2">
                      <wp:extent cx="497205" cy="504825"/>
                      <wp:effectExtent l="9525" t="9525" r="7620" b="0"/>
                      <wp:docPr id="77" name="Canvas 7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5" name="Freeform 222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222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67628A8D" id="Canvas 77"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">
                      <v:shape id="_x0000_s1027" type="#_x0000_t75" style="position:absolute;width:497205;height:504825;visibility:visible;mso-wrap-style:square">
                        <v:fill o:detectmouseclick="t"/>
                        <v:path o:connecttype="none"/>
                      </v:shape>
                      <v:shape id="Freeform 2224"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25"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5458" w:type="dxa"/>
            <w:tcBorders>
              <w:top w:val="single" w:sz="4" w:space="0" w:color="auto"/>
              <w:left w:val="single" w:sz="4" w:space="0" w:color="auto"/>
              <w:bottom w:val="single" w:sz="4" w:space="0" w:color="auto"/>
              <w:right w:val="single" w:sz="4" w:space="0" w:color="auto"/>
            </w:tcBorders>
          </w:tcPr>
          <w:p w14:paraId="6D4C60DB" w14:textId="0DF111C9" w:rsidR="007467C0" w:rsidRPr="00FB292A" w:rsidRDefault="00E6108F" w:rsidP="004E3731">
            <w:pPr>
              <w:pStyle w:val="TableNote"/>
            </w:pPr>
            <w:r>
              <w:t xml:space="preserve">The forecast </w:t>
            </w:r>
            <w:r w:rsidR="007467C0">
              <w:t>process runs for the Denomination/Quality combinations as configured in your cashpoint’s Denominations setup screen. If after running the process some are missing, please check your Denominations screen and make sure that the “Recommend?” option is enabled for them.</w:t>
            </w:r>
          </w:p>
        </w:tc>
      </w:tr>
    </w:tbl>
    <w:p w14:paraId="19D20D01" w14:textId="031362D6"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19C36F2E" w14:textId="77777777" w:rsidR="002A0BCE" w:rsidRPr="00326CDA" w:rsidRDefault="002A0BCE" w:rsidP="007467C0">
      <w:pPr>
        <w:pStyle w:val="TopofSection"/>
      </w:pPr>
    </w:p>
    <w:p w14:paraId="2A4995C3" w14:textId="77777777" w:rsidR="007467C0" w:rsidRDefault="007467C0" w:rsidP="007467C0">
      <w:pPr>
        <w:pStyle w:val="Heading4"/>
      </w:pPr>
      <w:bookmarkStart w:id="634" w:name="_Ref249240539"/>
      <w:r>
        <w:t>Forecast</w:t>
      </w:r>
      <w:r>
        <w:rPr>
          <w:rFonts w:ascii="Wingdings" w:hAnsi="Wingdings"/>
        </w:rPr>
        <w:t></w:t>
      </w:r>
      <w:r>
        <w:t>Commercial Consolidation</w:t>
      </w:r>
      <w:bookmarkEnd w:id="634"/>
    </w:p>
    <w:p w14:paraId="64032EBB" w14:textId="77777777" w:rsidR="007467C0" w:rsidRDefault="007467C0" w:rsidP="004E3731">
      <w:pPr>
        <w:pStyle w:val="BodyText"/>
      </w:pPr>
      <w:r>
        <w:t>The Commercial Consolidation process is used to define or run commercial consolidation profiles.</w:t>
      </w:r>
    </w:p>
    <w:p w14:paraId="6924B46B" w14:textId="77777777" w:rsidR="007467C0" w:rsidRDefault="007467C0" w:rsidP="007467C0">
      <w:pPr>
        <w:pStyle w:val="Caption"/>
      </w:pPr>
      <w:bookmarkStart w:id="635" w:name="_Toc74556462"/>
      <w:bookmarkStart w:id="636" w:name="_Toc128022139"/>
      <w:r>
        <w:lastRenderedPageBreak/>
        <w:t xml:space="preserve">Figure </w:t>
      </w:r>
      <w:r>
        <w:fldChar w:fldCharType="begin"/>
      </w:r>
      <w:r>
        <w:instrText xml:space="preserve"> SEQ Figure \* ARABIC </w:instrText>
      </w:r>
      <w:r>
        <w:fldChar w:fldCharType="separate"/>
      </w:r>
      <w:r>
        <w:rPr>
          <w:noProof/>
        </w:rPr>
        <w:t>30</w:t>
      </w:r>
      <w:r>
        <w:fldChar w:fldCharType="end"/>
      </w:r>
      <w:r>
        <w:t>: Run Commercial Consolidation Page</w:t>
      </w:r>
      <w:bookmarkEnd w:id="635"/>
      <w:bookmarkEnd w:id="636"/>
    </w:p>
    <w:p w14:paraId="402A49B5" w14:textId="73BD22C6" w:rsidR="007467C0" w:rsidRDefault="007467C0" w:rsidP="004E3731">
      <w:pPr>
        <w:jc w:val="center"/>
      </w:pPr>
      <w:del w:id="637" w:author="Moses, Robbie" w:date="2023-02-23T01:42:00Z">
        <w:r w:rsidDel="00086324">
          <w:rPr>
            <w:noProof/>
          </w:rPr>
          <w:drawing>
            <wp:inline distT="0" distB="0" distL="0" distR="0" wp14:anchorId="1ED0B144" wp14:editId="375328F8">
              <wp:extent cx="5695948" cy="1466850"/>
              <wp:effectExtent l="76200" t="76200" r="133985" b="133350"/>
              <wp:docPr id="1795254458" name="Picture 179525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695948" cy="146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38" w:author="Moses, Robbie" w:date="2023-02-23T01:42:00Z">
        <w:r w:rsidR="00086324">
          <w:rPr>
            <w:noProof/>
          </w:rPr>
          <w:drawing>
            <wp:inline distT="0" distB="0" distL="0" distR="0" wp14:anchorId="2932A464" wp14:editId="2F142510">
              <wp:extent cx="6404610" cy="1544955"/>
              <wp:effectExtent l="76200" t="76200" r="129540" b="131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04610" cy="1544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15A809E" w14:textId="77777777" w:rsidR="007467C0" w:rsidRDefault="007467C0" w:rsidP="007467C0">
      <w:pPr>
        <w:pStyle w:val="Caption"/>
      </w:pPr>
      <w:bookmarkStart w:id="639" w:name="_Toc74556690"/>
      <w:r>
        <w:t xml:space="preserve">Table </w:t>
      </w:r>
      <w:r>
        <w:fldChar w:fldCharType="begin"/>
      </w:r>
      <w:r>
        <w:instrText xml:space="preserve"> SEQ Table \* ARABIC </w:instrText>
      </w:r>
      <w:r>
        <w:fldChar w:fldCharType="separate"/>
      </w:r>
      <w:r>
        <w:rPr>
          <w:noProof/>
        </w:rPr>
        <w:t>51</w:t>
      </w:r>
      <w:r>
        <w:rPr>
          <w:noProof/>
        </w:rPr>
        <w:fldChar w:fldCharType="end"/>
      </w:r>
      <w:r>
        <w:t>: Commercial Consolidation Description</w:t>
      </w:r>
      <w:bookmarkEnd w:id="63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6"/>
        <w:gridCol w:w="5474"/>
      </w:tblGrid>
      <w:tr w:rsidR="007467C0" w:rsidRPr="00A875AE" w14:paraId="502CEA0B" w14:textId="77777777" w:rsidTr="00100AE4">
        <w:trPr>
          <w:cantSplit/>
          <w:tblHeader/>
        </w:trPr>
        <w:tc>
          <w:tcPr>
            <w:tcW w:w="2576" w:type="dxa"/>
            <w:tcBorders>
              <w:top w:val="single" w:sz="4" w:space="0" w:color="auto"/>
              <w:left w:val="single" w:sz="4" w:space="0" w:color="auto"/>
              <w:bottom w:val="single" w:sz="4" w:space="0" w:color="auto"/>
              <w:right w:val="single" w:sz="6" w:space="0" w:color="auto"/>
            </w:tcBorders>
            <w:shd w:val="clear" w:color="auto" w:fill="60C03A"/>
          </w:tcPr>
          <w:p w14:paraId="7804FB65" w14:textId="77777777" w:rsidR="007467C0" w:rsidRPr="00A875AE" w:rsidRDefault="007467C0" w:rsidP="00170D7D">
            <w:pPr>
              <w:pStyle w:val="TableHeader"/>
            </w:pPr>
            <w:r w:rsidRPr="00A875AE">
              <w:t>Field</w:t>
            </w:r>
          </w:p>
        </w:tc>
        <w:tc>
          <w:tcPr>
            <w:tcW w:w="5474" w:type="dxa"/>
            <w:tcBorders>
              <w:top w:val="single" w:sz="4" w:space="0" w:color="auto"/>
              <w:left w:val="nil"/>
              <w:bottom w:val="single" w:sz="4" w:space="0" w:color="auto"/>
              <w:right w:val="single" w:sz="4" w:space="0" w:color="auto"/>
            </w:tcBorders>
            <w:shd w:val="clear" w:color="auto" w:fill="60C03A"/>
          </w:tcPr>
          <w:p w14:paraId="722D5543" w14:textId="77777777" w:rsidR="007467C0" w:rsidRPr="00A875AE" w:rsidRDefault="007467C0" w:rsidP="00170D7D">
            <w:pPr>
              <w:pStyle w:val="TableHeader"/>
            </w:pPr>
            <w:r w:rsidRPr="00A875AE">
              <w:t>Description</w:t>
            </w:r>
          </w:p>
        </w:tc>
      </w:tr>
      <w:tr w:rsidR="007467C0" w:rsidRPr="00A875AE" w14:paraId="52F39326"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661B87D4" w14:textId="77777777" w:rsidR="007467C0" w:rsidRPr="004E3731" w:rsidRDefault="007467C0" w:rsidP="004E3731">
            <w:pPr>
              <w:pStyle w:val="TableBody"/>
              <w:rPr>
                <w:b/>
                <w:bCs/>
              </w:rPr>
            </w:pPr>
            <w:r w:rsidRPr="004E3731">
              <w:rPr>
                <w:b/>
                <w:bCs/>
              </w:rPr>
              <w:t>Setting ID</w:t>
            </w:r>
          </w:p>
        </w:tc>
        <w:tc>
          <w:tcPr>
            <w:tcW w:w="5474" w:type="dxa"/>
            <w:tcBorders>
              <w:top w:val="single" w:sz="4" w:space="0" w:color="auto"/>
              <w:left w:val="single" w:sz="4" w:space="0" w:color="auto"/>
              <w:bottom w:val="single" w:sz="4" w:space="0" w:color="auto"/>
              <w:right w:val="single" w:sz="4" w:space="0" w:color="auto"/>
            </w:tcBorders>
          </w:tcPr>
          <w:p w14:paraId="4936B611" w14:textId="42EE10B5" w:rsidR="007467C0" w:rsidRPr="00FB292A" w:rsidRDefault="00E6108F" w:rsidP="004E3731">
            <w:pPr>
              <w:pStyle w:val="TableBody"/>
            </w:pPr>
            <w:r>
              <w:t>A u</w:t>
            </w:r>
            <w:r w:rsidRPr="00FB292A">
              <w:t xml:space="preserve">nique </w:t>
            </w:r>
            <w:r w:rsidR="007467C0" w:rsidRPr="00FB292A">
              <w:t>identifier that is used to save and identify the Consolidation profile</w:t>
            </w:r>
          </w:p>
        </w:tc>
      </w:tr>
      <w:tr w:rsidR="007467C0" w:rsidRPr="00A875AE" w14:paraId="4D9538A3"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65610500" w14:textId="77777777" w:rsidR="007467C0" w:rsidRPr="004E3731" w:rsidRDefault="007467C0" w:rsidP="004E3731">
            <w:pPr>
              <w:pStyle w:val="TableBody"/>
              <w:rPr>
                <w:b/>
                <w:bCs/>
              </w:rPr>
            </w:pPr>
            <w:r w:rsidRPr="004E3731">
              <w:rPr>
                <w:b/>
                <w:bCs/>
              </w:rPr>
              <w:t>View Button</w:t>
            </w:r>
          </w:p>
        </w:tc>
        <w:tc>
          <w:tcPr>
            <w:tcW w:w="5474" w:type="dxa"/>
            <w:tcBorders>
              <w:top w:val="single" w:sz="4" w:space="0" w:color="auto"/>
              <w:left w:val="single" w:sz="4" w:space="0" w:color="auto"/>
              <w:bottom w:val="single" w:sz="4" w:space="0" w:color="auto"/>
              <w:right w:val="single" w:sz="4" w:space="0" w:color="auto"/>
            </w:tcBorders>
          </w:tcPr>
          <w:p w14:paraId="5609B5ED" w14:textId="77777777" w:rsidR="007467C0" w:rsidRPr="00FB292A" w:rsidRDefault="007467C0" w:rsidP="004E3731">
            <w:pPr>
              <w:pStyle w:val="TableBody"/>
            </w:pPr>
            <w:r w:rsidRPr="00FB292A">
              <w:t>Allows the analyst to view, edit, and run the Commercial Consolidation process</w:t>
            </w:r>
          </w:p>
        </w:tc>
      </w:tr>
      <w:tr w:rsidR="007467C0" w:rsidRPr="00A875AE" w14:paraId="0551CBD7"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70AAA27F" w14:textId="77777777" w:rsidR="007467C0" w:rsidRPr="004E3731" w:rsidRDefault="007467C0" w:rsidP="004E3731">
            <w:pPr>
              <w:pStyle w:val="TableBody"/>
              <w:rPr>
                <w:b/>
                <w:bCs/>
              </w:rPr>
            </w:pPr>
            <w:r w:rsidRPr="004E3731">
              <w:rPr>
                <w:b/>
                <w:bCs/>
              </w:rPr>
              <w:t>New Button</w:t>
            </w:r>
          </w:p>
        </w:tc>
        <w:tc>
          <w:tcPr>
            <w:tcW w:w="5474" w:type="dxa"/>
            <w:tcBorders>
              <w:top w:val="single" w:sz="4" w:space="0" w:color="auto"/>
              <w:left w:val="single" w:sz="4" w:space="0" w:color="auto"/>
              <w:bottom w:val="single" w:sz="4" w:space="0" w:color="auto"/>
              <w:right w:val="single" w:sz="4" w:space="0" w:color="auto"/>
            </w:tcBorders>
          </w:tcPr>
          <w:p w14:paraId="5D28E7CF" w14:textId="77777777" w:rsidR="007467C0" w:rsidRPr="00FB292A" w:rsidRDefault="007467C0" w:rsidP="004E3731">
            <w:pPr>
              <w:pStyle w:val="TableBody"/>
            </w:pPr>
            <w:r w:rsidRPr="00FB292A">
              <w:t>Creates a new Commercial Consolidation profile.</w:t>
            </w:r>
          </w:p>
        </w:tc>
      </w:tr>
      <w:tr w:rsidR="007467C0" w:rsidRPr="00A875AE" w14:paraId="240382AA"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2E05B034" w14:textId="77777777" w:rsidR="007467C0" w:rsidRPr="004E3731" w:rsidRDefault="007467C0" w:rsidP="004E3731">
            <w:pPr>
              <w:pStyle w:val="TableBody"/>
              <w:rPr>
                <w:b/>
                <w:bCs/>
              </w:rPr>
            </w:pPr>
            <w:r w:rsidRPr="004E3731">
              <w:rPr>
                <w:b/>
                <w:bCs/>
              </w:rPr>
              <w:t>Cancel Button</w:t>
            </w:r>
          </w:p>
        </w:tc>
        <w:tc>
          <w:tcPr>
            <w:tcW w:w="5474" w:type="dxa"/>
            <w:tcBorders>
              <w:top w:val="single" w:sz="4" w:space="0" w:color="auto"/>
              <w:left w:val="single" w:sz="4" w:space="0" w:color="auto"/>
              <w:bottom w:val="single" w:sz="4" w:space="0" w:color="auto"/>
              <w:right w:val="single" w:sz="4" w:space="0" w:color="auto"/>
            </w:tcBorders>
          </w:tcPr>
          <w:p w14:paraId="2B457E1A" w14:textId="77777777" w:rsidR="007467C0" w:rsidRPr="00FB292A" w:rsidRDefault="007467C0" w:rsidP="004E3731">
            <w:pPr>
              <w:pStyle w:val="TableBody"/>
            </w:pPr>
            <w:r w:rsidRPr="00FB292A">
              <w:t>Cancels the process and returns to the previous menu.</w:t>
            </w:r>
          </w:p>
        </w:tc>
      </w:tr>
      <w:tr w:rsidR="007467C0" w:rsidRPr="00A875AE" w14:paraId="1E1BE6EE"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35B877B8" w14:textId="77777777" w:rsidR="007467C0" w:rsidRPr="004E3731" w:rsidRDefault="007467C0" w:rsidP="004E3731">
            <w:pPr>
              <w:pStyle w:val="TableBody"/>
              <w:rPr>
                <w:b/>
                <w:bCs/>
              </w:rPr>
            </w:pPr>
            <w:r w:rsidRPr="004E3731">
              <w:rPr>
                <w:b/>
                <w:bCs/>
              </w:rPr>
              <w:t>Start Date</w:t>
            </w:r>
          </w:p>
        </w:tc>
        <w:tc>
          <w:tcPr>
            <w:tcW w:w="5474" w:type="dxa"/>
            <w:tcBorders>
              <w:top w:val="single" w:sz="4" w:space="0" w:color="auto"/>
              <w:left w:val="single" w:sz="4" w:space="0" w:color="auto"/>
              <w:bottom w:val="single" w:sz="4" w:space="0" w:color="auto"/>
              <w:right w:val="single" w:sz="4" w:space="0" w:color="auto"/>
            </w:tcBorders>
          </w:tcPr>
          <w:p w14:paraId="00D59E05" w14:textId="77777777" w:rsidR="007467C0" w:rsidRPr="00FB292A" w:rsidRDefault="007467C0" w:rsidP="004E3731">
            <w:pPr>
              <w:pStyle w:val="TableBody"/>
            </w:pPr>
            <w:r w:rsidRPr="00FB292A">
              <w:t>Sets the starting date of the Commercial Consolidation profile.</w:t>
            </w:r>
          </w:p>
        </w:tc>
      </w:tr>
      <w:tr w:rsidR="007467C0" w:rsidRPr="00A875AE" w14:paraId="2546531E"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2F770C62" w14:textId="77777777" w:rsidR="007467C0" w:rsidRPr="004E3731" w:rsidRDefault="007467C0" w:rsidP="004E3731">
            <w:pPr>
              <w:pStyle w:val="TableBody"/>
              <w:rPr>
                <w:b/>
                <w:bCs/>
              </w:rPr>
            </w:pPr>
            <w:r w:rsidRPr="004E3731">
              <w:rPr>
                <w:b/>
                <w:bCs/>
              </w:rPr>
              <w:t>End Date</w:t>
            </w:r>
          </w:p>
        </w:tc>
        <w:tc>
          <w:tcPr>
            <w:tcW w:w="5474" w:type="dxa"/>
            <w:tcBorders>
              <w:top w:val="single" w:sz="4" w:space="0" w:color="auto"/>
              <w:left w:val="single" w:sz="4" w:space="0" w:color="auto"/>
              <w:bottom w:val="single" w:sz="4" w:space="0" w:color="auto"/>
              <w:right w:val="single" w:sz="4" w:space="0" w:color="auto"/>
            </w:tcBorders>
          </w:tcPr>
          <w:p w14:paraId="0522DB5E" w14:textId="77777777" w:rsidR="007467C0" w:rsidRPr="00FB292A" w:rsidRDefault="007467C0" w:rsidP="004E3731">
            <w:pPr>
              <w:pStyle w:val="TableBody"/>
            </w:pPr>
            <w:r w:rsidRPr="00FB292A">
              <w:t>Sets the ending date of the Commercial Consolidation profile</w:t>
            </w:r>
          </w:p>
        </w:tc>
      </w:tr>
      <w:tr w:rsidR="007467C0" w:rsidRPr="00A875AE" w14:paraId="5F40EFD2"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15EF7D4E" w14:textId="77777777" w:rsidR="007467C0" w:rsidRPr="004E3731" w:rsidRDefault="007467C0" w:rsidP="004E3731">
            <w:pPr>
              <w:pStyle w:val="TableBody"/>
              <w:rPr>
                <w:b/>
                <w:bCs/>
              </w:rPr>
            </w:pPr>
            <w:r w:rsidRPr="004E3731">
              <w:rPr>
                <w:b/>
                <w:bCs/>
              </w:rPr>
              <w:t>All Date</w:t>
            </w:r>
          </w:p>
        </w:tc>
        <w:tc>
          <w:tcPr>
            <w:tcW w:w="5474" w:type="dxa"/>
            <w:tcBorders>
              <w:top w:val="single" w:sz="4" w:space="0" w:color="auto"/>
              <w:left w:val="single" w:sz="4" w:space="0" w:color="auto"/>
              <w:bottom w:val="single" w:sz="4" w:space="0" w:color="auto"/>
              <w:right w:val="single" w:sz="4" w:space="0" w:color="auto"/>
            </w:tcBorders>
          </w:tcPr>
          <w:p w14:paraId="1FA6DB8A" w14:textId="77777777" w:rsidR="007467C0" w:rsidRPr="00FB292A" w:rsidRDefault="007467C0" w:rsidP="004E3731">
            <w:pPr>
              <w:pStyle w:val="TableBody"/>
            </w:pPr>
            <w:r w:rsidRPr="00FB292A">
              <w:t>Indicates that all dates will be consolidated. Note that this option will delete the selected Start/End dates.</w:t>
            </w:r>
          </w:p>
        </w:tc>
      </w:tr>
      <w:tr w:rsidR="007467C0" w:rsidRPr="00A875AE" w14:paraId="2C5D1496"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593D33B3" w14:textId="77777777" w:rsidR="007467C0" w:rsidRPr="004E3731" w:rsidRDefault="007467C0" w:rsidP="004E3731">
            <w:pPr>
              <w:pStyle w:val="TableBody"/>
              <w:rPr>
                <w:b/>
                <w:bCs/>
              </w:rPr>
            </w:pPr>
            <w:r w:rsidRPr="004E3731">
              <w:rPr>
                <w:b/>
                <w:bCs/>
              </w:rPr>
              <w:t>Selected Vaults</w:t>
            </w:r>
          </w:p>
        </w:tc>
        <w:tc>
          <w:tcPr>
            <w:tcW w:w="5474" w:type="dxa"/>
            <w:tcBorders>
              <w:top w:val="single" w:sz="4" w:space="0" w:color="auto"/>
              <w:left w:val="single" w:sz="4" w:space="0" w:color="auto"/>
              <w:bottom w:val="single" w:sz="4" w:space="0" w:color="auto"/>
              <w:right w:val="single" w:sz="4" w:space="0" w:color="auto"/>
            </w:tcBorders>
          </w:tcPr>
          <w:p w14:paraId="1BF54B79" w14:textId="77777777" w:rsidR="007467C0" w:rsidRPr="00FB292A" w:rsidRDefault="007467C0" w:rsidP="004E3731">
            <w:pPr>
              <w:pStyle w:val="TableBody"/>
            </w:pPr>
            <w:r w:rsidRPr="00FB292A">
              <w:t>Allows the analyst to select the vaults for which commercial consolidation will be run.</w:t>
            </w:r>
          </w:p>
        </w:tc>
      </w:tr>
      <w:tr w:rsidR="007467C0" w:rsidRPr="00A875AE" w14:paraId="7E0AFA2C"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09EB77BE" w14:textId="77777777" w:rsidR="007467C0" w:rsidRPr="004E3731" w:rsidRDefault="007467C0" w:rsidP="004E3731">
            <w:pPr>
              <w:pStyle w:val="TableBody"/>
              <w:rPr>
                <w:b/>
                <w:bCs/>
              </w:rPr>
            </w:pPr>
            <w:r w:rsidRPr="004E3731">
              <w:rPr>
                <w:b/>
                <w:bCs/>
              </w:rPr>
              <w:t>All Vaults</w:t>
            </w:r>
          </w:p>
        </w:tc>
        <w:tc>
          <w:tcPr>
            <w:tcW w:w="5474" w:type="dxa"/>
            <w:tcBorders>
              <w:top w:val="single" w:sz="4" w:space="0" w:color="auto"/>
              <w:left w:val="single" w:sz="4" w:space="0" w:color="auto"/>
              <w:bottom w:val="single" w:sz="4" w:space="0" w:color="auto"/>
              <w:right w:val="single" w:sz="4" w:space="0" w:color="auto"/>
            </w:tcBorders>
          </w:tcPr>
          <w:p w14:paraId="49F8D512" w14:textId="77777777" w:rsidR="00D3463F" w:rsidRDefault="007467C0" w:rsidP="004E3731">
            <w:pPr>
              <w:pStyle w:val="TableBody"/>
            </w:pPr>
            <w:r w:rsidRPr="00FB292A">
              <w:t xml:space="preserve">Specifies that all vaults will be run for the Commercial Consolidation process. </w:t>
            </w:r>
          </w:p>
          <w:p w14:paraId="295D5ECF" w14:textId="458D9D3A" w:rsidR="007467C0" w:rsidRPr="00FB292A" w:rsidRDefault="007467C0" w:rsidP="00D3463F">
            <w:pPr>
              <w:pStyle w:val="TableNote"/>
            </w:pPr>
            <w:r w:rsidRPr="00D3463F">
              <w:rPr>
                <w:b/>
                <w:bCs/>
              </w:rPr>
              <w:t>Note</w:t>
            </w:r>
            <w:r w:rsidR="00D3463F">
              <w:rPr>
                <w:b/>
                <w:bCs/>
              </w:rPr>
              <w:t>:</w:t>
            </w:r>
            <w:r w:rsidRPr="00FB292A">
              <w:t xml:space="preserve"> </w:t>
            </w:r>
            <w:r w:rsidR="00D3463F">
              <w:t>T</w:t>
            </w:r>
            <w:r w:rsidRPr="00FB292A">
              <w:t>his option will remove any existing vaults that have been selected from the Select Vaults list.</w:t>
            </w:r>
          </w:p>
        </w:tc>
      </w:tr>
      <w:tr w:rsidR="007467C0" w:rsidRPr="00A875AE" w14:paraId="295B9744"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062C5510" w14:textId="77777777" w:rsidR="007467C0" w:rsidRPr="004E3731" w:rsidRDefault="007467C0" w:rsidP="004E3731">
            <w:pPr>
              <w:pStyle w:val="TableBody"/>
              <w:rPr>
                <w:b/>
                <w:bCs/>
              </w:rPr>
            </w:pPr>
            <w:r w:rsidRPr="004E3731">
              <w:rPr>
                <w:b/>
                <w:bCs/>
              </w:rPr>
              <w:t>Save and Start Consolidation</w:t>
            </w:r>
          </w:p>
        </w:tc>
        <w:tc>
          <w:tcPr>
            <w:tcW w:w="5474" w:type="dxa"/>
            <w:tcBorders>
              <w:top w:val="single" w:sz="4" w:space="0" w:color="auto"/>
              <w:left w:val="single" w:sz="4" w:space="0" w:color="auto"/>
              <w:bottom w:val="single" w:sz="4" w:space="0" w:color="auto"/>
              <w:right w:val="single" w:sz="4" w:space="0" w:color="auto"/>
            </w:tcBorders>
          </w:tcPr>
          <w:p w14:paraId="6DC7E9A7" w14:textId="77777777" w:rsidR="007467C0" w:rsidRPr="00FB292A" w:rsidRDefault="007467C0" w:rsidP="004E3731">
            <w:pPr>
              <w:pStyle w:val="TableBody"/>
            </w:pPr>
            <w:r w:rsidRPr="00FB292A">
              <w:t>Saves the changes made to the currently selected profile and runs the Commercial Consolidation process using the currently selected parameters.</w:t>
            </w:r>
          </w:p>
        </w:tc>
      </w:tr>
      <w:tr w:rsidR="007467C0" w:rsidRPr="00A875AE" w14:paraId="5510A732"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39C6DF40" w14:textId="77777777" w:rsidR="007467C0" w:rsidRPr="004E3731" w:rsidRDefault="007467C0" w:rsidP="004E3731">
            <w:pPr>
              <w:pStyle w:val="TableBody"/>
              <w:rPr>
                <w:b/>
                <w:bCs/>
              </w:rPr>
            </w:pPr>
            <w:r w:rsidRPr="004E3731">
              <w:rPr>
                <w:b/>
                <w:bCs/>
              </w:rPr>
              <w:t>Save Button</w:t>
            </w:r>
          </w:p>
        </w:tc>
        <w:tc>
          <w:tcPr>
            <w:tcW w:w="5474" w:type="dxa"/>
            <w:tcBorders>
              <w:top w:val="single" w:sz="4" w:space="0" w:color="auto"/>
              <w:left w:val="single" w:sz="4" w:space="0" w:color="auto"/>
              <w:bottom w:val="single" w:sz="4" w:space="0" w:color="auto"/>
              <w:right w:val="single" w:sz="4" w:space="0" w:color="auto"/>
            </w:tcBorders>
          </w:tcPr>
          <w:p w14:paraId="1D6F6209" w14:textId="77777777" w:rsidR="007467C0" w:rsidRPr="00FB292A" w:rsidRDefault="007467C0" w:rsidP="004E3731">
            <w:pPr>
              <w:pStyle w:val="TableBody"/>
            </w:pPr>
            <w:r w:rsidRPr="00FB292A">
              <w:t>Saves the parameters for the currently selected Commercial Consolidation profile.</w:t>
            </w:r>
          </w:p>
        </w:tc>
      </w:tr>
      <w:tr w:rsidR="007467C0" w:rsidRPr="00A875AE" w14:paraId="78FC969E"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7AEAFE48" w14:textId="77777777" w:rsidR="007467C0" w:rsidRPr="00100AE4" w:rsidRDefault="007467C0" w:rsidP="004E3731">
            <w:pPr>
              <w:pStyle w:val="TableBody"/>
              <w:rPr>
                <w:b/>
                <w:bCs/>
              </w:rPr>
            </w:pPr>
            <w:r w:rsidRPr="00100AE4">
              <w:rPr>
                <w:b/>
                <w:bCs/>
              </w:rPr>
              <w:lastRenderedPageBreak/>
              <w:t>Delete Button</w:t>
            </w:r>
          </w:p>
        </w:tc>
        <w:tc>
          <w:tcPr>
            <w:tcW w:w="5474" w:type="dxa"/>
            <w:tcBorders>
              <w:top w:val="single" w:sz="4" w:space="0" w:color="auto"/>
              <w:left w:val="single" w:sz="4" w:space="0" w:color="auto"/>
              <w:bottom w:val="single" w:sz="4" w:space="0" w:color="auto"/>
              <w:right w:val="single" w:sz="4" w:space="0" w:color="auto"/>
            </w:tcBorders>
          </w:tcPr>
          <w:p w14:paraId="2429F72F" w14:textId="56228D39" w:rsidR="007467C0" w:rsidRPr="00FB292A" w:rsidRDefault="007467C0" w:rsidP="004E3731">
            <w:pPr>
              <w:pStyle w:val="TableBody"/>
            </w:pPr>
            <w:r w:rsidRPr="00FB292A">
              <w:t>Deletes the currently select</w:t>
            </w:r>
            <w:r w:rsidR="00E6108F">
              <w:t>ed</w:t>
            </w:r>
            <w:r w:rsidRPr="00FB292A">
              <w:t xml:space="preserve"> profile from the system. The user should be prompted to confirm the deletion before it is permanently deleted from the system. The deletion does not delete the commercial consolidations that have already been performed, only the profile is deleted.</w:t>
            </w:r>
          </w:p>
        </w:tc>
      </w:tr>
    </w:tbl>
    <w:p w14:paraId="4DB8934F"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3CF811C5" w14:textId="77777777" w:rsidR="007467C0" w:rsidRDefault="007467C0" w:rsidP="007467C0"/>
    <w:p w14:paraId="13CE84C4" w14:textId="77777777" w:rsidR="007467C0" w:rsidRDefault="007467C0" w:rsidP="007467C0">
      <w:pPr>
        <w:pStyle w:val="Heading4"/>
      </w:pPr>
      <w:bookmarkStart w:id="640" w:name="_Ref249240545"/>
      <w:r>
        <w:t>Forecast</w:t>
      </w:r>
      <w:r>
        <w:rPr>
          <w:rFonts w:ascii="Wingdings" w:hAnsi="Wingdings"/>
        </w:rPr>
        <w:t></w:t>
      </w:r>
      <w:r>
        <w:t>Commercial Consolidation for Individual Vault</w:t>
      </w:r>
      <w:bookmarkEnd w:id="640"/>
    </w:p>
    <w:p w14:paraId="74C810A4" w14:textId="77777777" w:rsidR="007467C0" w:rsidRDefault="007467C0" w:rsidP="00100AE4">
      <w:pPr>
        <w:pStyle w:val="BodyText"/>
      </w:pPr>
      <w:r>
        <w:t>The Commercial Consolidation is used to generate the Commercial Consolidation process for a single vault so a profile does not have to be created.</w:t>
      </w:r>
    </w:p>
    <w:p w14:paraId="60374506" w14:textId="77777777" w:rsidR="007467C0" w:rsidRDefault="007467C0" w:rsidP="007467C0">
      <w:pPr>
        <w:pStyle w:val="Caption"/>
      </w:pPr>
      <w:bookmarkStart w:id="641" w:name="_Toc74556691"/>
      <w:r>
        <w:t xml:space="preserve">Table </w:t>
      </w:r>
      <w:r>
        <w:fldChar w:fldCharType="begin"/>
      </w:r>
      <w:r>
        <w:instrText xml:space="preserve"> SEQ Table \* ARABIC </w:instrText>
      </w:r>
      <w:r>
        <w:fldChar w:fldCharType="separate"/>
      </w:r>
      <w:r>
        <w:rPr>
          <w:noProof/>
        </w:rPr>
        <w:t>52</w:t>
      </w:r>
      <w:r>
        <w:rPr>
          <w:noProof/>
        </w:rPr>
        <w:fldChar w:fldCharType="end"/>
      </w:r>
      <w:r>
        <w:t>: Commercial consolidation for an Individual Vault Description</w:t>
      </w:r>
      <w:bookmarkEnd w:id="64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822FEDA"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35FD7D6"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4EE812B8" w14:textId="77777777" w:rsidR="007467C0" w:rsidRPr="00A875AE" w:rsidRDefault="007467C0" w:rsidP="00170D7D">
            <w:pPr>
              <w:pStyle w:val="TableHeader"/>
            </w:pPr>
            <w:r w:rsidRPr="00A875AE">
              <w:t>Description</w:t>
            </w:r>
          </w:p>
        </w:tc>
      </w:tr>
      <w:tr w:rsidR="007467C0" w:rsidRPr="00A875AE" w14:paraId="2D4FEB1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197BB27" w14:textId="77777777" w:rsidR="007467C0" w:rsidRPr="00100AE4" w:rsidRDefault="007467C0" w:rsidP="00100AE4">
            <w:pPr>
              <w:pStyle w:val="TableBody"/>
              <w:rPr>
                <w:b/>
                <w:bCs/>
              </w:rPr>
            </w:pPr>
            <w:r w:rsidRPr="00100AE4">
              <w:rPr>
                <w:b/>
                <w:bCs/>
              </w:rPr>
              <w:t>Vault</w:t>
            </w:r>
          </w:p>
        </w:tc>
        <w:tc>
          <w:tcPr>
            <w:tcW w:w="5458" w:type="dxa"/>
            <w:tcBorders>
              <w:top w:val="single" w:sz="4" w:space="0" w:color="auto"/>
              <w:left w:val="single" w:sz="4" w:space="0" w:color="auto"/>
              <w:bottom w:val="single" w:sz="4" w:space="0" w:color="auto"/>
              <w:right w:val="single" w:sz="4" w:space="0" w:color="auto"/>
            </w:tcBorders>
          </w:tcPr>
          <w:p w14:paraId="24F3855C" w14:textId="77777777" w:rsidR="007467C0" w:rsidRPr="00FB292A" w:rsidRDefault="007467C0" w:rsidP="00100AE4">
            <w:pPr>
              <w:pStyle w:val="TableBody"/>
            </w:pPr>
            <w:r w:rsidRPr="00FB292A">
              <w:t>Allows the user to select the vault that will be run for Commercial Consolidation.</w:t>
            </w:r>
          </w:p>
        </w:tc>
      </w:tr>
      <w:tr w:rsidR="007467C0" w:rsidRPr="00A875AE" w14:paraId="146C204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DFBCFC9" w14:textId="77777777" w:rsidR="007467C0" w:rsidRPr="00100AE4" w:rsidRDefault="007467C0" w:rsidP="00100AE4">
            <w:pPr>
              <w:pStyle w:val="TableBody"/>
              <w:rPr>
                <w:b/>
                <w:bCs/>
              </w:rPr>
            </w:pPr>
            <w:r w:rsidRPr="00100AE4">
              <w:rPr>
                <w:b/>
                <w:bCs/>
              </w:rPr>
              <w:t>Use As Default</w:t>
            </w:r>
          </w:p>
        </w:tc>
        <w:tc>
          <w:tcPr>
            <w:tcW w:w="5458" w:type="dxa"/>
            <w:tcBorders>
              <w:top w:val="single" w:sz="4" w:space="0" w:color="auto"/>
              <w:left w:val="single" w:sz="4" w:space="0" w:color="auto"/>
              <w:bottom w:val="single" w:sz="4" w:space="0" w:color="auto"/>
              <w:right w:val="single" w:sz="4" w:space="0" w:color="auto"/>
            </w:tcBorders>
          </w:tcPr>
          <w:p w14:paraId="705F55D1" w14:textId="5ED819AD" w:rsidR="007467C0" w:rsidRPr="00FB292A" w:rsidRDefault="007467C0" w:rsidP="00100AE4">
            <w:pPr>
              <w:pStyle w:val="TableBody"/>
            </w:pPr>
            <w:r w:rsidRPr="00FB292A">
              <w:t xml:space="preserve">This checkmark is used to indicate that the selected vault is to be the default Cashpoint used in the system. This will then be used for all processes which allow for a default Cashpoint to be used. </w:t>
            </w:r>
          </w:p>
        </w:tc>
      </w:tr>
      <w:tr w:rsidR="007467C0" w:rsidRPr="00A875AE" w14:paraId="23967A0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1DEB54" w14:textId="77777777" w:rsidR="007467C0" w:rsidRPr="00100AE4" w:rsidRDefault="007467C0" w:rsidP="00100AE4">
            <w:pPr>
              <w:pStyle w:val="TableBody"/>
              <w:rPr>
                <w:b/>
                <w:bCs/>
              </w:rPr>
            </w:pPr>
            <w:r w:rsidRPr="00100AE4">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7DD9B234" w14:textId="77777777" w:rsidR="007467C0" w:rsidRPr="00FB292A" w:rsidRDefault="007467C0" w:rsidP="00100AE4">
            <w:pPr>
              <w:pStyle w:val="TableBody"/>
            </w:pPr>
            <w:r w:rsidRPr="00FB292A">
              <w:t>Used to select the currently displayed vault as the vault to be run for Commercial Consolidation. Clicking this button will move to the next page where the user can select the denomination and submit the process to be run.</w:t>
            </w:r>
          </w:p>
        </w:tc>
      </w:tr>
      <w:tr w:rsidR="007467C0" w:rsidRPr="00A875AE" w14:paraId="7E535C5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D4A2EE" w14:textId="77777777" w:rsidR="007467C0" w:rsidRPr="00100AE4" w:rsidRDefault="007467C0" w:rsidP="00100AE4">
            <w:pPr>
              <w:pStyle w:val="TableBody"/>
              <w:rPr>
                <w:b/>
                <w:bCs/>
              </w:rPr>
            </w:pPr>
            <w:r w:rsidRPr="00100AE4">
              <w:rPr>
                <w:b/>
                <w:bCs/>
              </w:rPr>
              <w:t>Denomination</w:t>
            </w:r>
          </w:p>
        </w:tc>
        <w:tc>
          <w:tcPr>
            <w:tcW w:w="5458" w:type="dxa"/>
            <w:tcBorders>
              <w:top w:val="single" w:sz="4" w:space="0" w:color="auto"/>
              <w:left w:val="single" w:sz="4" w:space="0" w:color="auto"/>
              <w:bottom w:val="single" w:sz="4" w:space="0" w:color="auto"/>
              <w:right w:val="single" w:sz="4" w:space="0" w:color="auto"/>
            </w:tcBorders>
          </w:tcPr>
          <w:p w14:paraId="1E7B6160" w14:textId="77777777" w:rsidR="007467C0" w:rsidRPr="00FB292A" w:rsidRDefault="007467C0" w:rsidP="00100AE4">
            <w:pPr>
              <w:pStyle w:val="TableBody"/>
            </w:pPr>
            <w:r w:rsidRPr="00FB292A">
              <w:t>Allows the user to select the denomination that will be run for the selected vault during the Commercial Consolidation process.</w:t>
            </w:r>
          </w:p>
        </w:tc>
      </w:tr>
      <w:tr w:rsidR="007467C0" w:rsidRPr="00A875AE" w14:paraId="5DE5846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F0A65D9" w14:textId="77777777" w:rsidR="007467C0" w:rsidRPr="00100AE4" w:rsidRDefault="007467C0" w:rsidP="00100AE4">
            <w:pPr>
              <w:pStyle w:val="TableBody"/>
              <w:rPr>
                <w:b/>
                <w:bCs/>
              </w:rPr>
            </w:pPr>
            <w:r w:rsidRPr="00100AE4">
              <w:rPr>
                <w:b/>
                <w:bCs/>
              </w:rPr>
              <w:t>Submit Button</w:t>
            </w:r>
          </w:p>
        </w:tc>
        <w:tc>
          <w:tcPr>
            <w:tcW w:w="5458" w:type="dxa"/>
            <w:tcBorders>
              <w:top w:val="single" w:sz="4" w:space="0" w:color="auto"/>
              <w:left w:val="single" w:sz="4" w:space="0" w:color="auto"/>
              <w:bottom w:val="single" w:sz="4" w:space="0" w:color="auto"/>
              <w:right w:val="single" w:sz="4" w:space="0" w:color="auto"/>
            </w:tcBorders>
          </w:tcPr>
          <w:p w14:paraId="2CF21392" w14:textId="77777777" w:rsidR="007467C0" w:rsidRPr="00FB292A" w:rsidRDefault="007467C0" w:rsidP="00100AE4">
            <w:pPr>
              <w:pStyle w:val="TableBody"/>
            </w:pPr>
            <w:r w:rsidRPr="00FB292A">
              <w:t>Submits the job to be run for Commercial Consolidation based on the Vault and denomination selected.</w:t>
            </w:r>
          </w:p>
        </w:tc>
      </w:tr>
      <w:tr w:rsidR="007467C0" w:rsidRPr="00A875AE" w14:paraId="7A6D0D4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16593C" w14:textId="77777777" w:rsidR="007467C0" w:rsidRPr="00100AE4" w:rsidRDefault="007467C0" w:rsidP="00100AE4">
            <w:pPr>
              <w:pStyle w:val="TableBody"/>
              <w:rPr>
                <w:b/>
                <w:bCs/>
              </w:rPr>
            </w:pPr>
            <w:r w:rsidRPr="00100AE4">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796A3480" w14:textId="77777777" w:rsidR="007467C0" w:rsidRPr="00FB292A" w:rsidRDefault="007467C0" w:rsidP="00100AE4">
            <w:pPr>
              <w:pStyle w:val="TableBody"/>
            </w:pPr>
            <w:r w:rsidRPr="00FB292A">
              <w:t>Cancels the process and returns to the previous menu.</w:t>
            </w:r>
          </w:p>
        </w:tc>
      </w:tr>
    </w:tbl>
    <w:p w14:paraId="70C83804" w14:textId="77777777"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4C19F447" w14:textId="77777777" w:rsidR="007467C0" w:rsidRPr="00FB0EA9" w:rsidRDefault="007467C0" w:rsidP="007467C0">
      <w:pPr>
        <w:rPr>
          <w:color w:val="76923C"/>
        </w:rPr>
      </w:pPr>
      <w:r>
        <w:br w:type="page"/>
      </w:r>
    </w:p>
    <w:p w14:paraId="1ABD2754" w14:textId="77777777" w:rsidR="007467C0" w:rsidRDefault="007467C0" w:rsidP="007467C0">
      <w:pPr>
        <w:pStyle w:val="Heading4"/>
      </w:pPr>
      <w:bookmarkStart w:id="642" w:name="_Ref249803826"/>
      <w:r>
        <w:lastRenderedPageBreak/>
        <w:t>Forecast</w:t>
      </w:r>
      <w:r>
        <w:rPr>
          <w:rFonts w:ascii="Wingdings" w:hAnsi="Wingdings"/>
        </w:rPr>
        <w:t></w:t>
      </w:r>
      <w:r>
        <w:t>Forecast Settings</w:t>
      </w:r>
      <w:bookmarkEnd w:id="642"/>
    </w:p>
    <w:p w14:paraId="659A8BB1" w14:textId="77777777" w:rsidR="007467C0" w:rsidRDefault="007467C0" w:rsidP="00100AE4">
      <w:pPr>
        <w:pStyle w:val="BodyText"/>
      </w:pPr>
      <w:r>
        <w:t xml:space="preserve">The forecast settings can be modified on a system wide basis to allow the analyst to decide how the forecasts will be calculated for seasonality and event adjustments. </w:t>
      </w:r>
    </w:p>
    <w:p w14:paraId="74EDFEC2" w14:textId="77777777" w:rsidR="007467C0" w:rsidRDefault="007467C0" w:rsidP="007467C0">
      <w:pPr>
        <w:pStyle w:val="Caption"/>
      </w:pPr>
      <w:bookmarkStart w:id="643" w:name="_Toc74556463"/>
      <w:bookmarkStart w:id="644" w:name="_Toc128022140"/>
      <w:r>
        <w:t xml:space="preserve">Figure </w:t>
      </w:r>
      <w:r>
        <w:fldChar w:fldCharType="begin"/>
      </w:r>
      <w:r>
        <w:instrText xml:space="preserve"> SEQ Figure \* ARABIC </w:instrText>
      </w:r>
      <w:r>
        <w:fldChar w:fldCharType="separate"/>
      </w:r>
      <w:r>
        <w:rPr>
          <w:noProof/>
        </w:rPr>
        <w:t>31</w:t>
      </w:r>
      <w:r>
        <w:fldChar w:fldCharType="end"/>
      </w:r>
      <w:r>
        <w:t>: Forecast Settings Page</w:t>
      </w:r>
      <w:bookmarkEnd w:id="643"/>
      <w:bookmarkEnd w:id="644"/>
    </w:p>
    <w:p w14:paraId="6953432C" w14:textId="51984372" w:rsidR="007467C0" w:rsidRDefault="007467C0" w:rsidP="00100AE4">
      <w:pPr>
        <w:jc w:val="center"/>
      </w:pPr>
      <w:del w:id="645" w:author="Moses, Robbie" w:date="2023-02-23T01:43:00Z">
        <w:r w:rsidDel="00007ADD">
          <w:rPr>
            <w:noProof/>
          </w:rPr>
          <w:drawing>
            <wp:inline distT="0" distB="0" distL="0" distR="0" wp14:anchorId="2F64F99D" wp14:editId="3ED2F89C">
              <wp:extent cx="5715000" cy="1565845"/>
              <wp:effectExtent l="76200" t="76200" r="133350" b="130175"/>
              <wp:docPr id="1564773243" name="Picture 156477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715000" cy="1565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46" w:author="Moses, Robbie" w:date="2023-02-23T01:43:00Z">
        <w:r w:rsidR="00007ADD">
          <w:rPr>
            <w:noProof/>
          </w:rPr>
          <w:drawing>
            <wp:inline distT="0" distB="0" distL="0" distR="0" wp14:anchorId="045D6A5E" wp14:editId="6E773F2F">
              <wp:extent cx="5729959" cy="1370282"/>
              <wp:effectExtent l="76200" t="76200" r="137795" b="135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4870" cy="13714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A44E200" w14:textId="77777777" w:rsidR="007467C0" w:rsidRDefault="007467C0" w:rsidP="007467C0">
      <w:pPr>
        <w:pStyle w:val="Caption"/>
      </w:pPr>
      <w:bookmarkStart w:id="647" w:name="_Toc74556692"/>
      <w:r>
        <w:t xml:space="preserve">Table </w:t>
      </w:r>
      <w:r>
        <w:fldChar w:fldCharType="begin"/>
      </w:r>
      <w:r>
        <w:instrText xml:space="preserve"> SEQ Table \* ARABIC </w:instrText>
      </w:r>
      <w:r>
        <w:fldChar w:fldCharType="separate"/>
      </w:r>
      <w:r>
        <w:rPr>
          <w:noProof/>
        </w:rPr>
        <w:t>53</w:t>
      </w:r>
      <w:r>
        <w:rPr>
          <w:noProof/>
        </w:rPr>
        <w:fldChar w:fldCharType="end"/>
      </w:r>
      <w:r>
        <w:t>: Forecast Settings Description</w:t>
      </w:r>
      <w:bookmarkEnd w:id="64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47C43EC"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F9EECDE"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EF1FCCF" w14:textId="77777777" w:rsidR="007467C0" w:rsidRPr="00A875AE" w:rsidRDefault="007467C0" w:rsidP="00170D7D">
            <w:pPr>
              <w:pStyle w:val="TableHeader"/>
            </w:pPr>
            <w:r w:rsidRPr="00A875AE">
              <w:t>Description</w:t>
            </w:r>
          </w:p>
        </w:tc>
      </w:tr>
      <w:tr w:rsidR="007467C0" w:rsidRPr="00A875AE" w14:paraId="69A7F33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46B3D0" w14:textId="77777777" w:rsidR="007467C0" w:rsidRPr="002020C7" w:rsidRDefault="007467C0" w:rsidP="00CE573A">
            <w:pPr>
              <w:pStyle w:val="TableBody"/>
              <w:rPr>
                <w:b/>
                <w:bCs/>
              </w:rPr>
            </w:pPr>
            <w:r w:rsidRPr="002020C7">
              <w:rPr>
                <w:b/>
                <w:bCs/>
              </w:rPr>
              <w:t>Length of History to Use in Weekly Seasonality Calculation</w:t>
            </w:r>
          </w:p>
        </w:tc>
        <w:tc>
          <w:tcPr>
            <w:tcW w:w="5458" w:type="dxa"/>
            <w:tcBorders>
              <w:top w:val="single" w:sz="4" w:space="0" w:color="auto"/>
              <w:left w:val="single" w:sz="4" w:space="0" w:color="auto"/>
              <w:bottom w:val="single" w:sz="4" w:space="0" w:color="auto"/>
              <w:right w:val="single" w:sz="4" w:space="0" w:color="auto"/>
            </w:tcBorders>
          </w:tcPr>
          <w:p w14:paraId="596D0ECC" w14:textId="77777777" w:rsidR="007467C0" w:rsidRPr="00FB292A" w:rsidRDefault="007467C0" w:rsidP="00CE573A">
            <w:pPr>
              <w:pStyle w:val="TableBody"/>
            </w:pPr>
            <w:r w:rsidRPr="00FB292A">
              <w:t>Used for calculation of the Weekly Seasonality</w:t>
            </w:r>
          </w:p>
          <w:p w14:paraId="47DD98F4" w14:textId="77777777" w:rsidR="007467C0" w:rsidRPr="00FB292A" w:rsidRDefault="007467C0" w:rsidP="00CE573A">
            <w:pPr>
              <w:pStyle w:val="TableBody"/>
            </w:pPr>
            <w:r w:rsidRPr="00FB292A">
              <w:t>Available options are</w:t>
            </w:r>
          </w:p>
          <w:p w14:paraId="1B419140" w14:textId="77777777" w:rsidR="007467C0" w:rsidRPr="00FB292A" w:rsidRDefault="007467C0" w:rsidP="00CE573A">
            <w:pPr>
              <w:pStyle w:val="TableListBullet"/>
            </w:pPr>
            <w:r w:rsidRPr="00D20109">
              <w:rPr>
                <w:b/>
                <w:bCs/>
              </w:rPr>
              <w:t>N/A –</w:t>
            </w:r>
            <w:r w:rsidRPr="00FB292A">
              <w:t xml:space="preserve"> Weekly Seasonality calculations are turned off and not applied to the forecast</w:t>
            </w:r>
          </w:p>
          <w:p w14:paraId="3D6DF81A" w14:textId="77777777" w:rsidR="007467C0" w:rsidRPr="00FB292A" w:rsidRDefault="007467C0" w:rsidP="00CE573A">
            <w:pPr>
              <w:pStyle w:val="TableListBullet"/>
            </w:pPr>
            <w:r w:rsidRPr="00D20109">
              <w:rPr>
                <w:b/>
                <w:bCs/>
              </w:rPr>
              <w:t>1 Year –</w:t>
            </w:r>
            <w:r w:rsidRPr="00FB292A">
              <w:t xml:space="preserve"> The previous year will be considered for Seasonality calculations</w:t>
            </w:r>
          </w:p>
          <w:p w14:paraId="3ED3CB99" w14:textId="77777777" w:rsidR="007467C0" w:rsidRPr="00FB292A" w:rsidRDefault="007467C0" w:rsidP="00CE573A">
            <w:pPr>
              <w:pStyle w:val="TableListBullet"/>
            </w:pPr>
            <w:r w:rsidRPr="00D20109">
              <w:rPr>
                <w:b/>
                <w:bCs/>
              </w:rPr>
              <w:t>2 Years –</w:t>
            </w:r>
            <w:r w:rsidRPr="00FB292A">
              <w:t xml:space="preserve"> The previous 2 years will be considered for Seasonality Calculations</w:t>
            </w:r>
          </w:p>
          <w:p w14:paraId="5E36715D" w14:textId="77777777" w:rsidR="007467C0" w:rsidRPr="00FB292A" w:rsidRDefault="007467C0" w:rsidP="00CE573A">
            <w:pPr>
              <w:pStyle w:val="TableListBullet"/>
            </w:pPr>
            <w:r w:rsidRPr="00D20109">
              <w:rPr>
                <w:b/>
                <w:bCs/>
              </w:rPr>
              <w:t>3 Years –</w:t>
            </w:r>
            <w:r w:rsidRPr="00FB292A">
              <w:t xml:space="preserve"> The previous 3 years will be considered for Seasonality Calculations</w:t>
            </w:r>
          </w:p>
        </w:tc>
      </w:tr>
      <w:tr w:rsidR="007467C0" w:rsidRPr="00A875AE" w14:paraId="12D916F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2B9864" w14:textId="77777777" w:rsidR="007467C0" w:rsidRPr="002020C7" w:rsidRDefault="007467C0" w:rsidP="00CE573A">
            <w:pPr>
              <w:pStyle w:val="TableBody"/>
              <w:rPr>
                <w:b/>
                <w:bCs/>
              </w:rPr>
            </w:pPr>
            <w:r w:rsidRPr="002020C7">
              <w:rPr>
                <w:b/>
                <w:bCs/>
              </w:rPr>
              <w:t>Length of History to Use in Monthly Seasonality Calculation</w:t>
            </w:r>
          </w:p>
        </w:tc>
        <w:tc>
          <w:tcPr>
            <w:tcW w:w="5458" w:type="dxa"/>
            <w:tcBorders>
              <w:top w:val="single" w:sz="4" w:space="0" w:color="auto"/>
              <w:left w:val="single" w:sz="4" w:space="0" w:color="auto"/>
              <w:bottom w:val="single" w:sz="4" w:space="0" w:color="auto"/>
              <w:right w:val="single" w:sz="4" w:space="0" w:color="auto"/>
            </w:tcBorders>
          </w:tcPr>
          <w:p w14:paraId="028232BC" w14:textId="77777777" w:rsidR="007467C0" w:rsidRPr="00FB292A" w:rsidRDefault="007467C0" w:rsidP="00CE573A">
            <w:pPr>
              <w:pStyle w:val="TableBody"/>
            </w:pPr>
            <w:r w:rsidRPr="00FB292A">
              <w:t>Used for calculation of the Monthly Seasonality</w:t>
            </w:r>
          </w:p>
          <w:p w14:paraId="57E11A41" w14:textId="77777777" w:rsidR="007467C0" w:rsidRPr="00FB292A" w:rsidRDefault="007467C0" w:rsidP="00CE573A">
            <w:pPr>
              <w:pStyle w:val="TableBody"/>
            </w:pPr>
            <w:r w:rsidRPr="00FB292A">
              <w:t>Available options are</w:t>
            </w:r>
          </w:p>
          <w:p w14:paraId="71B92626" w14:textId="77777777" w:rsidR="007467C0" w:rsidRPr="00FB292A" w:rsidRDefault="007467C0" w:rsidP="00CE573A">
            <w:pPr>
              <w:pStyle w:val="TableListBullet"/>
            </w:pPr>
            <w:r w:rsidRPr="00D20109">
              <w:rPr>
                <w:b/>
                <w:bCs/>
              </w:rPr>
              <w:t>N/A –</w:t>
            </w:r>
            <w:r w:rsidRPr="00FB292A">
              <w:t xml:space="preserve"> Monthly Seasonality calculations are turned off and not applied to the forecast</w:t>
            </w:r>
          </w:p>
          <w:p w14:paraId="66F97E48" w14:textId="77777777" w:rsidR="007467C0" w:rsidRPr="00FB292A" w:rsidRDefault="007467C0" w:rsidP="00CE573A">
            <w:pPr>
              <w:pStyle w:val="TableListBullet"/>
            </w:pPr>
            <w:r w:rsidRPr="00D20109">
              <w:rPr>
                <w:b/>
                <w:bCs/>
              </w:rPr>
              <w:t>1 Year –</w:t>
            </w:r>
            <w:r w:rsidRPr="00FB292A">
              <w:t xml:space="preserve"> The previous year will be considered for Seasonality calculations</w:t>
            </w:r>
          </w:p>
          <w:p w14:paraId="0C6E8160" w14:textId="77777777" w:rsidR="007467C0" w:rsidRPr="00FB292A" w:rsidRDefault="007467C0" w:rsidP="00CE573A">
            <w:pPr>
              <w:pStyle w:val="TableListBullet"/>
            </w:pPr>
            <w:r w:rsidRPr="00D20109">
              <w:rPr>
                <w:b/>
                <w:bCs/>
              </w:rPr>
              <w:t>2 Years –</w:t>
            </w:r>
            <w:r w:rsidRPr="00FB292A">
              <w:t xml:space="preserve"> The previous 2 years will be considered for Seasonality Calculations</w:t>
            </w:r>
          </w:p>
          <w:p w14:paraId="066604F6" w14:textId="77777777" w:rsidR="007467C0" w:rsidRPr="00FB292A" w:rsidRDefault="007467C0" w:rsidP="00CE573A">
            <w:pPr>
              <w:pStyle w:val="TableListBullet"/>
            </w:pPr>
            <w:r w:rsidRPr="00D20109">
              <w:rPr>
                <w:b/>
                <w:bCs/>
              </w:rPr>
              <w:t>3 Years –</w:t>
            </w:r>
            <w:r w:rsidRPr="00FB292A">
              <w:t xml:space="preserve"> The previous 3 years will be considered for Seasonality Calculations</w:t>
            </w:r>
          </w:p>
        </w:tc>
      </w:tr>
      <w:tr w:rsidR="007467C0" w:rsidRPr="00A875AE" w14:paraId="4BECBCD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D5344D8" w14:textId="77777777" w:rsidR="007467C0" w:rsidRPr="00DA0DF9" w:rsidRDefault="007467C0" w:rsidP="00CE573A">
            <w:pPr>
              <w:pStyle w:val="TableBody"/>
              <w:rPr>
                <w:b/>
                <w:bCs/>
              </w:rPr>
            </w:pPr>
            <w:r w:rsidRPr="00DA0DF9">
              <w:rPr>
                <w:b/>
                <w:bCs/>
              </w:rPr>
              <w:lastRenderedPageBreak/>
              <w:t>Length of History to Use in Event Adjustment Calculation</w:t>
            </w:r>
          </w:p>
        </w:tc>
        <w:tc>
          <w:tcPr>
            <w:tcW w:w="5458" w:type="dxa"/>
            <w:tcBorders>
              <w:top w:val="single" w:sz="4" w:space="0" w:color="auto"/>
              <w:left w:val="single" w:sz="4" w:space="0" w:color="auto"/>
              <w:bottom w:val="single" w:sz="4" w:space="0" w:color="auto"/>
              <w:right w:val="single" w:sz="4" w:space="0" w:color="auto"/>
            </w:tcBorders>
          </w:tcPr>
          <w:p w14:paraId="6E84EC01" w14:textId="77777777" w:rsidR="007467C0" w:rsidRPr="00FB292A" w:rsidRDefault="007467C0" w:rsidP="00CE573A">
            <w:pPr>
              <w:pStyle w:val="TableBody"/>
            </w:pPr>
            <w:r w:rsidRPr="00FB292A">
              <w:t>Used for calculations of the Event adjustments</w:t>
            </w:r>
          </w:p>
          <w:p w14:paraId="7C5EE4E3" w14:textId="77777777" w:rsidR="007467C0" w:rsidRPr="00FB292A" w:rsidRDefault="007467C0" w:rsidP="00CE573A">
            <w:pPr>
              <w:pStyle w:val="TableBody"/>
            </w:pPr>
            <w:r w:rsidRPr="00FB292A">
              <w:t>Available options are</w:t>
            </w:r>
          </w:p>
          <w:p w14:paraId="5F7FC27D" w14:textId="77777777" w:rsidR="007467C0" w:rsidRPr="00FB292A" w:rsidRDefault="007467C0" w:rsidP="00CE573A">
            <w:pPr>
              <w:pStyle w:val="TableListBullet"/>
            </w:pPr>
            <w:r w:rsidRPr="00DA0DF9">
              <w:rPr>
                <w:b/>
                <w:bCs/>
              </w:rPr>
              <w:t>1 Year –</w:t>
            </w:r>
            <w:r w:rsidRPr="00FB292A">
              <w:t xml:space="preserve"> The previous year will be considered for Seasonality calculations</w:t>
            </w:r>
          </w:p>
          <w:p w14:paraId="43551026" w14:textId="77777777" w:rsidR="007467C0" w:rsidRPr="00FB292A" w:rsidRDefault="007467C0" w:rsidP="00CE573A">
            <w:pPr>
              <w:pStyle w:val="TableListBullet"/>
            </w:pPr>
            <w:r w:rsidRPr="00DA0DF9">
              <w:rPr>
                <w:b/>
                <w:bCs/>
              </w:rPr>
              <w:t>2 Years –</w:t>
            </w:r>
            <w:r w:rsidRPr="00FB292A">
              <w:t xml:space="preserve"> The previous 2 years will be considered for Seasonality Calculations</w:t>
            </w:r>
          </w:p>
          <w:p w14:paraId="31595A5F" w14:textId="77777777" w:rsidR="007467C0" w:rsidRPr="00FB292A" w:rsidRDefault="007467C0" w:rsidP="00CE573A">
            <w:pPr>
              <w:pStyle w:val="TableListBullet"/>
            </w:pPr>
            <w:r w:rsidRPr="00DA0DF9">
              <w:rPr>
                <w:b/>
                <w:bCs/>
              </w:rPr>
              <w:t>3 Years –</w:t>
            </w:r>
            <w:r w:rsidRPr="00FB292A">
              <w:t xml:space="preserve"> The previous 3 years will be considered for Seasonality Calculations</w:t>
            </w:r>
          </w:p>
        </w:tc>
      </w:tr>
      <w:tr w:rsidR="007467C0" w:rsidRPr="00A875AE" w14:paraId="2C99362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4144A48" w14:textId="77777777" w:rsidR="007467C0" w:rsidRPr="00DA0DF9" w:rsidRDefault="007467C0" w:rsidP="00CE573A">
            <w:pPr>
              <w:pStyle w:val="TableBody"/>
              <w:rPr>
                <w:b/>
                <w:bCs/>
              </w:rPr>
            </w:pPr>
            <w:r w:rsidRPr="00DA0DF9">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29729A61" w14:textId="77777777" w:rsidR="007467C0" w:rsidRPr="00FB292A" w:rsidRDefault="007467C0" w:rsidP="00CE573A">
            <w:pPr>
              <w:pStyle w:val="TableBody"/>
            </w:pPr>
            <w:r w:rsidRPr="00FB292A">
              <w:t>Saves the settings to apply to all future forecasts.</w:t>
            </w:r>
          </w:p>
        </w:tc>
      </w:tr>
    </w:tbl>
    <w:p w14:paraId="045B48BD"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3D022140" w14:textId="77777777" w:rsidR="007467C0" w:rsidRDefault="007467C0" w:rsidP="007467C0"/>
    <w:p w14:paraId="15C25CA2" w14:textId="77777777" w:rsidR="007467C0" w:rsidRDefault="007467C0" w:rsidP="007467C0">
      <w:pPr>
        <w:pStyle w:val="Heading3"/>
      </w:pPr>
      <w:bookmarkStart w:id="648" w:name="_Ref246139885"/>
      <w:bookmarkStart w:id="649" w:name="_Toc74556393"/>
      <w:bookmarkStart w:id="650" w:name="_Toc127491583"/>
      <w:bookmarkStart w:id="651" w:name="_Toc128021116"/>
      <w:r>
        <w:t>Processing</w:t>
      </w:r>
      <w:r>
        <w:rPr>
          <w:rFonts w:ascii="Wingdings" w:hAnsi="Wingdings"/>
        </w:rPr>
        <w:t></w:t>
      </w:r>
      <w:r>
        <w:t>Order Output</w:t>
      </w:r>
      <w:bookmarkEnd w:id="648"/>
      <w:bookmarkEnd w:id="649"/>
      <w:bookmarkEnd w:id="650"/>
      <w:bookmarkEnd w:id="651"/>
    </w:p>
    <w:p w14:paraId="5C687829" w14:textId="77777777" w:rsidR="007467C0" w:rsidRDefault="007467C0" w:rsidP="00CE573A">
      <w:pPr>
        <w:pStyle w:val="BodyText"/>
      </w:pPr>
      <w:r>
        <w:t>The Order Output page allows analysts to define order output profiles and run them to create the order output file. The profiles can be run from the interface or used for the batch process to be run automatically from the server.</w:t>
      </w:r>
    </w:p>
    <w:p w14:paraId="2ED69769" w14:textId="77777777" w:rsidR="007467C0" w:rsidRDefault="007467C0" w:rsidP="007467C0">
      <w:pPr>
        <w:pStyle w:val="Caption"/>
      </w:pPr>
      <w:bookmarkStart w:id="652" w:name="_Toc74556464"/>
      <w:bookmarkStart w:id="653" w:name="_Toc128022141"/>
      <w:r>
        <w:t xml:space="preserve">Figure </w:t>
      </w:r>
      <w:r>
        <w:fldChar w:fldCharType="begin"/>
      </w:r>
      <w:r>
        <w:instrText xml:space="preserve"> SEQ Figure \* ARABIC </w:instrText>
      </w:r>
      <w:r>
        <w:fldChar w:fldCharType="separate"/>
      </w:r>
      <w:r>
        <w:rPr>
          <w:noProof/>
        </w:rPr>
        <w:t>32</w:t>
      </w:r>
      <w:r>
        <w:fldChar w:fldCharType="end"/>
      </w:r>
      <w:r>
        <w:t>: Orders Output Page</w:t>
      </w:r>
      <w:bookmarkEnd w:id="652"/>
      <w:bookmarkEnd w:id="653"/>
    </w:p>
    <w:p w14:paraId="797B5ACD" w14:textId="5729262E" w:rsidR="007467C0" w:rsidRDefault="007467C0" w:rsidP="0022778E">
      <w:pPr>
        <w:jc w:val="center"/>
      </w:pPr>
      <w:del w:id="654" w:author="Moses, Robbie" w:date="2023-02-23T01:44:00Z">
        <w:r w:rsidDel="00EB4932">
          <w:rPr>
            <w:noProof/>
          </w:rPr>
          <w:drawing>
            <wp:inline distT="0" distB="0" distL="0" distR="0" wp14:anchorId="62AE52FE" wp14:editId="137E47B0">
              <wp:extent cx="5581648" cy="1771650"/>
              <wp:effectExtent l="76200" t="76200" r="133985" b="133350"/>
              <wp:docPr id="2087948282" name="Picture 208794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581648"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55" w:author="Moses, Robbie" w:date="2023-02-23T01:44:00Z">
        <w:r w:rsidR="00EB4932" w:rsidRPr="00EB4932">
          <w:rPr>
            <w:noProof/>
          </w:rPr>
          <w:t xml:space="preserve"> </w:t>
        </w:r>
        <w:r w:rsidR="00EB4932">
          <w:rPr>
            <w:noProof/>
          </w:rPr>
          <w:drawing>
            <wp:inline distT="0" distB="0" distL="0" distR="0" wp14:anchorId="7383AE38" wp14:editId="33A85EFC">
              <wp:extent cx="5404590" cy="1644526"/>
              <wp:effectExtent l="76200" t="76200" r="139065" b="127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7736" cy="1645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C576B81" w14:textId="77777777" w:rsidR="007467C0" w:rsidRDefault="007467C0" w:rsidP="007467C0">
      <w:pPr>
        <w:pStyle w:val="Caption"/>
      </w:pPr>
      <w:bookmarkStart w:id="656" w:name="_Toc74556693"/>
      <w:r>
        <w:t xml:space="preserve">Table </w:t>
      </w:r>
      <w:r>
        <w:fldChar w:fldCharType="begin"/>
      </w:r>
      <w:r>
        <w:instrText xml:space="preserve"> SEQ Table \* ARABIC </w:instrText>
      </w:r>
      <w:r>
        <w:fldChar w:fldCharType="separate"/>
      </w:r>
      <w:r>
        <w:rPr>
          <w:noProof/>
        </w:rPr>
        <w:t>54</w:t>
      </w:r>
      <w:r>
        <w:rPr>
          <w:noProof/>
        </w:rPr>
        <w:fldChar w:fldCharType="end"/>
      </w:r>
      <w:r>
        <w:t>: Orders Output Description</w:t>
      </w:r>
      <w:bookmarkEnd w:id="65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8A4BEFD"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10C3DF40"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4558543F" w14:textId="77777777" w:rsidR="007467C0" w:rsidRPr="00A875AE" w:rsidRDefault="007467C0" w:rsidP="00170D7D">
            <w:pPr>
              <w:pStyle w:val="TableHeader"/>
            </w:pPr>
            <w:r w:rsidRPr="00A875AE">
              <w:t>Description</w:t>
            </w:r>
          </w:p>
        </w:tc>
      </w:tr>
      <w:tr w:rsidR="007467C0" w:rsidRPr="00A875AE" w14:paraId="099ACAA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3FE267" w14:textId="77777777" w:rsidR="007467C0" w:rsidRPr="0022778E" w:rsidRDefault="007467C0" w:rsidP="0022778E">
            <w:pPr>
              <w:pStyle w:val="TableBody"/>
              <w:rPr>
                <w:b/>
                <w:bCs/>
              </w:rPr>
            </w:pPr>
            <w:r w:rsidRPr="0022778E">
              <w:rPr>
                <w:b/>
                <w:bCs/>
              </w:rPr>
              <w:t>Job Id</w:t>
            </w:r>
          </w:p>
        </w:tc>
        <w:tc>
          <w:tcPr>
            <w:tcW w:w="5458" w:type="dxa"/>
            <w:tcBorders>
              <w:top w:val="single" w:sz="4" w:space="0" w:color="auto"/>
              <w:left w:val="single" w:sz="4" w:space="0" w:color="auto"/>
              <w:bottom w:val="single" w:sz="4" w:space="0" w:color="auto"/>
              <w:right w:val="single" w:sz="4" w:space="0" w:color="auto"/>
            </w:tcBorders>
          </w:tcPr>
          <w:p w14:paraId="14DD51E0" w14:textId="77777777" w:rsidR="007467C0" w:rsidRPr="00FB292A" w:rsidRDefault="007467C0" w:rsidP="0022778E">
            <w:pPr>
              <w:pStyle w:val="TableBody"/>
            </w:pPr>
            <w:r w:rsidRPr="00FB292A">
              <w:t>A number indicating the Identifier for the Recommendation profile. This number is automatically assigned at the time of creation.</w:t>
            </w:r>
          </w:p>
        </w:tc>
      </w:tr>
      <w:tr w:rsidR="007467C0" w:rsidRPr="00A875AE" w14:paraId="737EB7F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25D3F10" w14:textId="77777777" w:rsidR="007467C0" w:rsidRPr="0022778E" w:rsidRDefault="007467C0" w:rsidP="0022778E">
            <w:pPr>
              <w:pStyle w:val="TableBody"/>
              <w:rPr>
                <w:b/>
                <w:bCs/>
              </w:rPr>
            </w:pPr>
            <w:r w:rsidRPr="0022778E">
              <w:rPr>
                <w:b/>
                <w:bCs/>
              </w:rPr>
              <w:t>Job Type</w:t>
            </w:r>
          </w:p>
        </w:tc>
        <w:tc>
          <w:tcPr>
            <w:tcW w:w="5458" w:type="dxa"/>
            <w:tcBorders>
              <w:top w:val="single" w:sz="4" w:space="0" w:color="auto"/>
              <w:left w:val="single" w:sz="4" w:space="0" w:color="auto"/>
              <w:bottom w:val="single" w:sz="4" w:space="0" w:color="auto"/>
              <w:right w:val="single" w:sz="4" w:space="0" w:color="auto"/>
            </w:tcBorders>
          </w:tcPr>
          <w:p w14:paraId="1E490CDA" w14:textId="77777777" w:rsidR="007467C0" w:rsidRPr="00FB292A" w:rsidRDefault="007467C0" w:rsidP="0022778E">
            <w:pPr>
              <w:pStyle w:val="TableBody"/>
            </w:pPr>
            <w:r w:rsidRPr="00FB292A">
              <w:t>Describes the type of profile that is created</w:t>
            </w:r>
          </w:p>
        </w:tc>
      </w:tr>
      <w:tr w:rsidR="007467C0" w:rsidRPr="00A875AE" w14:paraId="0E8BB96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F64AECF" w14:textId="77777777" w:rsidR="007467C0" w:rsidRPr="0022778E" w:rsidRDefault="007467C0" w:rsidP="0022778E">
            <w:pPr>
              <w:pStyle w:val="TableBody"/>
              <w:rPr>
                <w:b/>
                <w:bCs/>
              </w:rPr>
            </w:pPr>
            <w:r w:rsidRPr="0022778E">
              <w:rPr>
                <w:b/>
                <w:bCs/>
              </w:rPr>
              <w:t>User</w:t>
            </w:r>
          </w:p>
        </w:tc>
        <w:tc>
          <w:tcPr>
            <w:tcW w:w="5458" w:type="dxa"/>
            <w:tcBorders>
              <w:top w:val="single" w:sz="4" w:space="0" w:color="auto"/>
              <w:left w:val="single" w:sz="4" w:space="0" w:color="auto"/>
              <w:bottom w:val="single" w:sz="4" w:space="0" w:color="auto"/>
              <w:right w:val="single" w:sz="4" w:space="0" w:color="auto"/>
            </w:tcBorders>
          </w:tcPr>
          <w:p w14:paraId="34933602" w14:textId="77777777" w:rsidR="007467C0" w:rsidRPr="00FB292A" w:rsidRDefault="007467C0" w:rsidP="0022778E">
            <w:pPr>
              <w:pStyle w:val="TableBody"/>
            </w:pPr>
            <w:r w:rsidRPr="00FB292A">
              <w:t>Indicates the user name of the person who created the Job profile</w:t>
            </w:r>
          </w:p>
        </w:tc>
      </w:tr>
      <w:tr w:rsidR="007467C0" w:rsidRPr="00A875AE" w14:paraId="3491AC3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154739F" w14:textId="77777777" w:rsidR="007467C0" w:rsidRPr="0022778E" w:rsidRDefault="007467C0" w:rsidP="0022778E">
            <w:pPr>
              <w:pStyle w:val="TableBody"/>
              <w:rPr>
                <w:b/>
                <w:bCs/>
              </w:rPr>
            </w:pPr>
            <w:r w:rsidRPr="0022778E">
              <w:rPr>
                <w:b/>
                <w:bCs/>
              </w:rPr>
              <w:lastRenderedPageBreak/>
              <w:t>Schedule Type</w:t>
            </w:r>
          </w:p>
        </w:tc>
        <w:tc>
          <w:tcPr>
            <w:tcW w:w="5458" w:type="dxa"/>
            <w:tcBorders>
              <w:top w:val="single" w:sz="4" w:space="0" w:color="auto"/>
              <w:left w:val="single" w:sz="4" w:space="0" w:color="auto"/>
              <w:bottom w:val="single" w:sz="4" w:space="0" w:color="auto"/>
              <w:right w:val="single" w:sz="4" w:space="0" w:color="auto"/>
            </w:tcBorders>
          </w:tcPr>
          <w:p w14:paraId="3FE44E03" w14:textId="4B7C0562" w:rsidR="007467C0" w:rsidRPr="00FB292A" w:rsidRDefault="007467C0" w:rsidP="0022778E">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2F70336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388C618" w14:textId="77777777" w:rsidR="007467C0" w:rsidRPr="0022778E" w:rsidRDefault="007467C0" w:rsidP="0022778E">
            <w:pPr>
              <w:pStyle w:val="TableBody"/>
              <w:rPr>
                <w:b/>
                <w:bCs/>
              </w:rPr>
            </w:pPr>
            <w:r w:rsidRPr="0022778E">
              <w:rPr>
                <w:b/>
                <w:bCs/>
              </w:rPr>
              <w:t>View Button</w:t>
            </w:r>
          </w:p>
        </w:tc>
        <w:tc>
          <w:tcPr>
            <w:tcW w:w="5458" w:type="dxa"/>
            <w:tcBorders>
              <w:top w:val="single" w:sz="4" w:space="0" w:color="auto"/>
              <w:left w:val="single" w:sz="4" w:space="0" w:color="auto"/>
              <w:bottom w:val="single" w:sz="4" w:space="0" w:color="auto"/>
              <w:right w:val="single" w:sz="4" w:space="0" w:color="auto"/>
            </w:tcBorders>
          </w:tcPr>
          <w:p w14:paraId="41247A2F" w14:textId="3AAB3AA6" w:rsidR="007467C0" w:rsidRPr="00FB292A" w:rsidRDefault="007467C0" w:rsidP="0022778E">
            <w:pPr>
              <w:pStyle w:val="TableBody"/>
            </w:pPr>
            <w:r w:rsidRPr="00FB292A">
              <w:t>Allows the user to view or edit the Order Output profile as well as run the process.</w:t>
            </w:r>
          </w:p>
        </w:tc>
      </w:tr>
      <w:tr w:rsidR="007467C0" w:rsidRPr="00A875AE" w14:paraId="0E2064C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E7066C1" w14:textId="77777777" w:rsidR="007467C0" w:rsidRPr="0022778E" w:rsidRDefault="007467C0" w:rsidP="0022778E">
            <w:pPr>
              <w:pStyle w:val="TableBody"/>
              <w:rPr>
                <w:b/>
                <w:bCs/>
              </w:rPr>
            </w:pPr>
            <w:r w:rsidRPr="0022778E">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3922FBBD" w14:textId="77777777" w:rsidR="007467C0" w:rsidRPr="00FB292A" w:rsidRDefault="007467C0" w:rsidP="0022778E">
            <w:pPr>
              <w:pStyle w:val="TableBody"/>
            </w:pPr>
            <w:r w:rsidRPr="00FB292A">
              <w:t xml:space="preserve">Used to create a new recommendation profile. </w:t>
            </w:r>
          </w:p>
        </w:tc>
      </w:tr>
      <w:tr w:rsidR="007467C0" w:rsidRPr="00A875AE" w14:paraId="67C1DE3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C77F24" w14:textId="77777777" w:rsidR="007467C0" w:rsidRPr="0022778E" w:rsidRDefault="007467C0" w:rsidP="0022778E">
            <w:pPr>
              <w:pStyle w:val="TableBody"/>
              <w:rPr>
                <w:b/>
                <w:bCs/>
              </w:rPr>
            </w:pPr>
            <w:r w:rsidRPr="0022778E">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7F652ED0" w14:textId="77777777" w:rsidR="007467C0" w:rsidRPr="00FB292A" w:rsidRDefault="007467C0" w:rsidP="0022778E">
            <w:pPr>
              <w:pStyle w:val="TableBody"/>
            </w:pPr>
            <w:r w:rsidRPr="00FB292A">
              <w:t>Cancels the process and returns to the previous menu.</w:t>
            </w:r>
          </w:p>
        </w:tc>
      </w:tr>
      <w:tr w:rsidR="007467C0" w:rsidRPr="00A875AE" w14:paraId="7EE10AE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77D3F5" w14:textId="77777777" w:rsidR="007467C0" w:rsidRPr="0022778E" w:rsidRDefault="007467C0" w:rsidP="0022778E">
            <w:pPr>
              <w:pStyle w:val="TableBody"/>
              <w:rPr>
                <w:b/>
                <w:bCs/>
              </w:rPr>
            </w:pPr>
            <w:r w:rsidRPr="0022778E">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770B12E6" w14:textId="77777777" w:rsidR="007467C0" w:rsidRPr="00FB292A" w:rsidRDefault="007467C0" w:rsidP="0022778E">
            <w:pPr>
              <w:pStyle w:val="TableBody"/>
            </w:pPr>
            <w:r w:rsidRPr="00FB292A">
              <w:t>The starting date of the order output file</w:t>
            </w:r>
          </w:p>
        </w:tc>
      </w:tr>
      <w:tr w:rsidR="007467C0" w:rsidRPr="00A875AE" w14:paraId="257F56E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A6BF173" w14:textId="77777777" w:rsidR="007467C0" w:rsidRPr="0022778E" w:rsidRDefault="007467C0" w:rsidP="0022778E">
            <w:pPr>
              <w:pStyle w:val="TableBody"/>
              <w:rPr>
                <w:b/>
                <w:bCs/>
              </w:rPr>
            </w:pPr>
            <w:r w:rsidRPr="0022778E">
              <w:rPr>
                <w:b/>
                <w:bCs/>
              </w:rPr>
              <w:t>End Date</w:t>
            </w:r>
          </w:p>
        </w:tc>
        <w:tc>
          <w:tcPr>
            <w:tcW w:w="5458" w:type="dxa"/>
            <w:tcBorders>
              <w:top w:val="single" w:sz="4" w:space="0" w:color="auto"/>
              <w:left w:val="single" w:sz="4" w:space="0" w:color="auto"/>
              <w:bottom w:val="single" w:sz="4" w:space="0" w:color="auto"/>
              <w:right w:val="single" w:sz="4" w:space="0" w:color="auto"/>
            </w:tcBorders>
          </w:tcPr>
          <w:p w14:paraId="3A1A7ECD" w14:textId="77777777" w:rsidR="007467C0" w:rsidRPr="00FB292A" w:rsidRDefault="007467C0" w:rsidP="0022778E">
            <w:pPr>
              <w:pStyle w:val="TableBody"/>
            </w:pPr>
            <w:r w:rsidRPr="00FB292A">
              <w:t>The ending date of the order output file</w:t>
            </w:r>
          </w:p>
        </w:tc>
      </w:tr>
      <w:tr w:rsidR="007467C0" w:rsidRPr="00A875AE" w14:paraId="59EE814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1352932" w14:textId="77777777" w:rsidR="007467C0" w:rsidRPr="0022778E" w:rsidRDefault="007467C0" w:rsidP="0022778E">
            <w:pPr>
              <w:pStyle w:val="TableBody"/>
              <w:rPr>
                <w:b/>
                <w:bCs/>
              </w:rPr>
            </w:pPr>
            <w:r w:rsidRPr="0022778E">
              <w:rPr>
                <w:b/>
                <w:bCs/>
              </w:rPr>
              <w:t>Order Output File</w:t>
            </w:r>
          </w:p>
        </w:tc>
        <w:tc>
          <w:tcPr>
            <w:tcW w:w="5458" w:type="dxa"/>
            <w:tcBorders>
              <w:top w:val="single" w:sz="4" w:space="0" w:color="auto"/>
              <w:left w:val="single" w:sz="4" w:space="0" w:color="auto"/>
              <w:bottom w:val="single" w:sz="4" w:space="0" w:color="auto"/>
              <w:right w:val="single" w:sz="4" w:space="0" w:color="auto"/>
            </w:tcBorders>
          </w:tcPr>
          <w:p w14:paraId="0F7A17C4" w14:textId="77777777" w:rsidR="007467C0" w:rsidRPr="00FB292A" w:rsidRDefault="007467C0" w:rsidP="0022778E">
            <w:pPr>
              <w:pStyle w:val="TableBody"/>
            </w:pPr>
            <w:r w:rsidRPr="00FB292A">
              <w:t>The name of the file that will be generated after the completion of the Order Output Process.</w:t>
            </w:r>
          </w:p>
        </w:tc>
      </w:tr>
      <w:tr w:rsidR="007467C0" w:rsidRPr="00A875AE" w14:paraId="4C09651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DE39C00" w14:textId="77777777" w:rsidR="007467C0" w:rsidRPr="0022778E" w:rsidRDefault="007467C0" w:rsidP="0022778E">
            <w:pPr>
              <w:pStyle w:val="TableBody"/>
              <w:rPr>
                <w:b/>
                <w:bCs/>
              </w:rPr>
            </w:pPr>
            <w:r w:rsidRPr="0022778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0FE47FD9" w14:textId="77777777" w:rsidR="007467C0" w:rsidRPr="00FB292A" w:rsidRDefault="007467C0" w:rsidP="0022778E">
            <w:pPr>
              <w:pStyle w:val="TableBody"/>
            </w:pPr>
            <w:r w:rsidRPr="00FB292A">
              <w:t>Saves the currently selected Order Output profile</w:t>
            </w:r>
          </w:p>
        </w:tc>
      </w:tr>
      <w:tr w:rsidR="007467C0" w:rsidRPr="00A875AE" w14:paraId="47DBC6B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F79466F" w14:textId="77777777" w:rsidR="007467C0" w:rsidRPr="0022778E" w:rsidRDefault="007467C0" w:rsidP="0022778E">
            <w:pPr>
              <w:pStyle w:val="TableBody"/>
              <w:rPr>
                <w:b/>
                <w:bCs/>
              </w:rPr>
            </w:pPr>
            <w:r w:rsidRPr="0022778E">
              <w:rPr>
                <w:b/>
                <w:bCs/>
              </w:rPr>
              <w:t>Save&amp;Run Button</w:t>
            </w:r>
          </w:p>
        </w:tc>
        <w:tc>
          <w:tcPr>
            <w:tcW w:w="5458" w:type="dxa"/>
            <w:tcBorders>
              <w:top w:val="single" w:sz="4" w:space="0" w:color="auto"/>
              <w:left w:val="single" w:sz="4" w:space="0" w:color="auto"/>
              <w:bottom w:val="single" w:sz="4" w:space="0" w:color="auto"/>
              <w:right w:val="single" w:sz="4" w:space="0" w:color="auto"/>
            </w:tcBorders>
          </w:tcPr>
          <w:p w14:paraId="0A8FC095" w14:textId="77777777" w:rsidR="007467C0" w:rsidRPr="00FB292A" w:rsidRDefault="007467C0" w:rsidP="0022778E">
            <w:pPr>
              <w:pStyle w:val="TableBody"/>
            </w:pPr>
            <w:r w:rsidRPr="00FB292A">
              <w:t>Saves the currently selected  Order Output profile and starts the job.</w:t>
            </w:r>
          </w:p>
        </w:tc>
      </w:tr>
      <w:tr w:rsidR="007467C0" w:rsidRPr="00A875AE" w14:paraId="1296773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562D888" w14:textId="77777777" w:rsidR="007467C0" w:rsidRPr="0022778E" w:rsidRDefault="007467C0" w:rsidP="0022778E">
            <w:pPr>
              <w:pStyle w:val="TableBody"/>
              <w:rPr>
                <w:b/>
                <w:bCs/>
              </w:rPr>
            </w:pPr>
            <w:r w:rsidRPr="0022778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A98D4BE" w14:textId="77777777" w:rsidR="00C1022D" w:rsidRDefault="007467C0" w:rsidP="0022778E">
            <w:pPr>
              <w:pStyle w:val="TableBody"/>
            </w:pPr>
            <w:r w:rsidRPr="00FB292A">
              <w:t xml:space="preserve">Deletes the currently selected Order Output profile. </w:t>
            </w:r>
          </w:p>
          <w:p w14:paraId="4C19BDE2" w14:textId="4AB82B8B" w:rsidR="007467C0" w:rsidRPr="00FB292A" w:rsidRDefault="007467C0" w:rsidP="00C1022D">
            <w:pPr>
              <w:pStyle w:val="TableNote"/>
            </w:pPr>
            <w:r w:rsidRPr="00C1022D">
              <w:rPr>
                <w:b/>
                <w:bCs/>
              </w:rPr>
              <w:t>Note</w:t>
            </w:r>
            <w:r w:rsidR="00C1022D">
              <w:rPr>
                <w:b/>
                <w:bCs/>
              </w:rPr>
              <w:t>:</w:t>
            </w:r>
            <w:r w:rsidRPr="00FB292A">
              <w:t xml:space="preserve"> </w:t>
            </w:r>
            <w:r w:rsidR="00C1022D">
              <w:t>T</w:t>
            </w:r>
            <w:r w:rsidRPr="00FB292A">
              <w:t xml:space="preserve">his does not delete any order output; only the profile is deleted. Also, if the profile is deleted, it cannot be used by any batch processes, so it is important to be sure that the batch processes are not </w:t>
            </w:r>
            <w:r w:rsidR="00E6108F" w:rsidRPr="00FB292A">
              <w:t>depend</w:t>
            </w:r>
            <w:r w:rsidR="00E6108F">
              <w:t>e</w:t>
            </w:r>
            <w:r w:rsidR="00E6108F" w:rsidRPr="00FB292A">
              <w:t xml:space="preserve">nt </w:t>
            </w:r>
            <w:r w:rsidRPr="00FB292A">
              <w:t>on an Orders Output profile before deleting.</w:t>
            </w:r>
          </w:p>
        </w:tc>
      </w:tr>
    </w:tbl>
    <w:p w14:paraId="35057488" w14:textId="18B315B2"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2954069C" w14:textId="77777777" w:rsidR="0022778E" w:rsidRPr="00326CDA" w:rsidRDefault="0022778E" w:rsidP="007467C0">
      <w:pPr>
        <w:pStyle w:val="TopofSection"/>
      </w:pPr>
    </w:p>
    <w:p w14:paraId="2D54471F" w14:textId="77777777" w:rsidR="007467C0" w:rsidRDefault="007467C0" w:rsidP="007467C0">
      <w:pPr>
        <w:pStyle w:val="Heading3"/>
      </w:pPr>
      <w:bookmarkStart w:id="657" w:name="_Ref246139889"/>
      <w:bookmarkStart w:id="658" w:name="_Toc74556394"/>
      <w:bookmarkStart w:id="659" w:name="_Toc127491584"/>
      <w:bookmarkStart w:id="660" w:name="_Toc128021117"/>
      <w:r>
        <w:t>Processing</w:t>
      </w:r>
      <w:r>
        <w:rPr>
          <w:rFonts w:ascii="Wingdings" w:hAnsi="Wingdings"/>
        </w:rPr>
        <w:t></w:t>
      </w:r>
      <w:r>
        <w:t>CI Constraints</w:t>
      </w:r>
      <w:bookmarkEnd w:id="657"/>
      <w:bookmarkEnd w:id="658"/>
      <w:bookmarkEnd w:id="659"/>
      <w:bookmarkEnd w:id="660"/>
    </w:p>
    <w:p w14:paraId="15392F34" w14:textId="77777777" w:rsidR="007467C0" w:rsidRDefault="007467C0" w:rsidP="0022778E">
      <w:pPr>
        <w:pStyle w:val="BodyText"/>
      </w:pPr>
      <w:r>
        <w:t xml:space="preserve">The Custodial Inventory Constraints is a process that is normally run weekly to indicate the limits of each Custodial Inventory Cashpoint based on the balances of its parent Vault Cashpoint. </w:t>
      </w:r>
    </w:p>
    <w:p w14:paraId="13B96AC6" w14:textId="77777777" w:rsidR="0022778E" w:rsidRDefault="0022778E">
      <w:pPr>
        <w:spacing w:after="160" w:line="259" w:lineRule="auto"/>
        <w:rPr>
          <w:caps/>
          <w:spacing w:val="10"/>
          <w:sz w:val="18"/>
          <w:szCs w:val="18"/>
          <w:lang w:val="fr-FR"/>
        </w:rPr>
      </w:pPr>
      <w:bookmarkStart w:id="661" w:name="_Toc74556465"/>
      <w:r>
        <w:br w:type="page"/>
      </w:r>
    </w:p>
    <w:p w14:paraId="722C6E89" w14:textId="7073560F" w:rsidR="007467C0" w:rsidRDefault="007467C0" w:rsidP="007467C0">
      <w:pPr>
        <w:pStyle w:val="Caption"/>
      </w:pPr>
      <w:bookmarkStart w:id="662" w:name="_Toc128022142"/>
      <w:r>
        <w:lastRenderedPageBreak/>
        <w:t xml:space="preserve">Figure </w:t>
      </w:r>
      <w:r>
        <w:fldChar w:fldCharType="begin"/>
      </w:r>
      <w:r>
        <w:instrText xml:space="preserve"> SEQ Figure \* ARABIC </w:instrText>
      </w:r>
      <w:r>
        <w:fldChar w:fldCharType="separate"/>
      </w:r>
      <w:r>
        <w:rPr>
          <w:noProof/>
        </w:rPr>
        <w:t>33</w:t>
      </w:r>
      <w:r>
        <w:fldChar w:fldCharType="end"/>
      </w:r>
      <w:r>
        <w:t>: CI Constraints Page</w:t>
      </w:r>
      <w:bookmarkEnd w:id="661"/>
      <w:bookmarkEnd w:id="662"/>
    </w:p>
    <w:p w14:paraId="759C3E87" w14:textId="06B4E809" w:rsidR="007467C0" w:rsidRDefault="007467C0" w:rsidP="0022778E">
      <w:pPr>
        <w:jc w:val="center"/>
      </w:pPr>
      <w:del w:id="663" w:author="Moses, Robbie" w:date="2023-02-23T01:45:00Z">
        <w:r w:rsidDel="00CA40B8">
          <w:rPr>
            <w:noProof/>
          </w:rPr>
          <w:drawing>
            <wp:inline distT="0" distB="0" distL="0" distR="0" wp14:anchorId="669AAF5E" wp14:editId="257D8488">
              <wp:extent cx="5838824" cy="2809875"/>
              <wp:effectExtent l="76200" t="76200" r="124460" b="123825"/>
              <wp:docPr id="445166589" name="Picture 44516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838824"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64" w:author="Moses, Robbie" w:date="2023-02-23T01:45:00Z">
        <w:r w:rsidR="00CA40B8">
          <w:rPr>
            <w:noProof/>
          </w:rPr>
          <w:drawing>
            <wp:inline distT="0" distB="0" distL="0" distR="0" wp14:anchorId="0558BE8E" wp14:editId="297B9BBE">
              <wp:extent cx="5511176" cy="2028852"/>
              <wp:effectExtent l="76200" t="76200" r="127635" b="142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12184" cy="2029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64F5739" w14:textId="77777777" w:rsidR="007467C0" w:rsidRDefault="007467C0" w:rsidP="007467C0">
      <w:pPr>
        <w:pStyle w:val="Caption"/>
      </w:pPr>
      <w:bookmarkStart w:id="665" w:name="_Toc74556694"/>
      <w:r>
        <w:t xml:space="preserve">Table </w:t>
      </w:r>
      <w:r>
        <w:fldChar w:fldCharType="begin"/>
      </w:r>
      <w:r>
        <w:instrText xml:space="preserve"> SEQ Table \* ARABIC </w:instrText>
      </w:r>
      <w:r>
        <w:fldChar w:fldCharType="separate"/>
      </w:r>
      <w:r>
        <w:rPr>
          <w:noProof/>
        </w:rPr>
        <w:t>55</w:t>
      </w:r>
      <w:r>
        <w:rPr>
          <w:noProof/>
        </w:rPr>
        <w:fldChar w:fldCharType="end"/>
      </w:r>
      <w:r>
        <w:t>: CI Constraints Description</w:t>
      </w:r>
      <w:bookmarkEnd w:id="66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1ADF779C"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CD21859"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62FCE4B9" w14:textId="77777777" w:rsidR="007467C0" w:rsidRPr="00A875AE" w:rsidRDefault="007467C0" w:rsidP="00170D7D">
            <w:pPr>
              <w:pStyle w:val="TableHeader"/>
            </w:pPr>
            <w:r w:rsidRPr="00A875AE">
              <w:t>Description</w:t>
            </w:r>
          </w:p>
        </w:tc>
      </w:tr>
      <w:tr w:rsidR="007467C0" w:rsidRPr="00A875AE" w14:paraId="3CD0DBA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9FC4C74" w14:textId="77777777" w:rsidR="007467C0" w:rsidRPr="0022778E" w:rsidRDefault="007467C0" w:rsidP="0022778E">
            <w:pPr>
              <w:pStyle w:val="TableBody"/>
              <w:rPr>
                <w:b/>
                <w:bCs/>
              </w:rPr>
            </w:pPr>
            <w:r w:rsidRPr="0022778E">
              <w:rPr>
                <w:b/>
                <w:bCs/>
              </w:rPr>
              <w:t>Calculation Set ID</w:t>
            </w:r>
          </w:p>
        </w:tc>
        <w:tc>
          <w:tcPr>
            <w:tcW w:w="5458" w:type="dxa"/>
            <w:tcBorders>
              <w:top w:val="single" w:sz="4" w:space="0" w:color="auto"/>
              <w:left w:val="single" w:sz="4" w:space="0" w:color="auto"/>
              <w:bottom w:val="single" w:sz="4" w:space="0" w:color="auto"/>
              <w:right w:val="single" w:sz="4" w:space="0" w:color="auto"/>
            </w:tcBorders>
          </w:tcPr>
          <w:p w14:paraId="2F0DBB22" w14:textId="6F57C82E" w:rsidR="007467C0" w:rsidRPr="00FB292A" w:rsidRDefault="00E6108F" w:rsidP="0022778E">
            <w:pPr>
              <w:pStyle w:val="TableBody"/>
            </w:pPr>
            <w:r>
              <w:t>A u</w:t>
            </w:r>
            <w:r w:rsidRPr="00FB292A">
              <w:t xml:space="preserve">nique </w:t>
            </w:r>
            <w:r w:rsidR="007467C0" w:rsidRPr="00FB292A">
              <w:t>identifier that is used to save and identify the Custodial Inventory Constraint Calculation profile</w:t>
            </w:r>
          </w:p>
        </w:tc>
      </w:tr>
      <w:tr w:rsidR="007467C0" w:rsidRPr="00A875AE" w14:paraId="2983BA8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387300B" w14:textId="77777777" w:rsidR="007467C0" w:rsidRPr="0022778E" w:rsidRDefault="007467C0" w:rsidP="0022778E">
            <w:pPr>
              <w:pStyle w:val="TableBody"/>
              <w:rPr>
                <w:b/>
                <w:bCs/>
              </w:rPr>
            </w:pPr>
            <w:r w:rsidRPr="0022778E">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644AED6F" w14:textId="77777777" w:rsidR="007467C0" w:rsidRPr="00FB292A" w:rsidRDefault="007467C0" w:rsidP="0022778E">
            <w:pPr>
              <w:pStyle w:val="TableBody"/>
            </w:pPr>
            <w:r w:rsidRPr="00FB292A">
              <w:t>Creates a new Custodial Inventory Constraint Calculation profile.</w:t>
            </w:r>
          </w:p>
        </w:tc>
      </w:tr>
      <w:tr w:rsidR="007467C0" w:rsidRPr="00A875AE" w14:paraId="49A64A9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989D66" w14:textId="77777777" w:rsidR="007467C0" w:rsidRPr="0022778E" w:rsidRDefault="007467C0" w:rsidP="0022778E">
            <w:pPr>
              <w:pStyle w:val="TableBody"/>
              <w:rPr>
                <w:b/>
                <w:bCs/>
              </w:rPr>
            </w:pPr>
            <w:r w:rsidRPr="0022778E">
              <w:rPr>
                <w:b/>
                <w:bCs/>
              </w:rPr>
              <w:t>Description</w:t>
            </w:r>
          </w:p>
        </w:tc>
        <w:tc>
          <w:tcPr>
            <w:tcW w:w="5458" w:type="dxa"/>
            <w:tcBorders>
              <w:top w:val="single" w:sz="4" w:space="0" w:color="auto"/>
              <w:left w:val="single" w:sz="4" w:space="0" w:color="auto"/>
              <w:bottom w:val="single" w:sz="4" w:space="0" w:color="auto"/>
              <w:right w:val="single" w:sz="4" w:space="0" w:color="auto"/>
            </w:tcBorders>
          </w:tcPr>
          <w:p w14:paraId="22DB144B" w14:textId="77777777" w:rsidR="007467C0" w:rsidRPr="00FB292A" w:rsidRDefault="007467C0" w:rsidP="0022778E">
            <w:pPr>
              <w:pStyle w:val="TableBody"/>
            </w:pPr>
            <w:r w:rsidRPr="00FB292A">
              <w:t>Description used to identify the Custodial Inventory Constraint Calculation profile.</w:t>
            </w:r>
          </w:p>
        </w:tc>
      </w:tr>
      <w:tr w:rsidR="007467C0" w:rsidRPr="00A875AE" w14:paraId="032346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88C91F" w14:textId="77777777" w:rsidR="007467C0" w:rsidRPr="0022778E" w:rsidRDefault="007467C0" w:rsidP="0022778E">
            <w:pPr>
              <w:pStyle w:val="TableBody"/>
              <w:rPr>
                <w:b/>
                <w:bCs/>
              </w:rPr>
            </w:pPr>
            <w:r w:rsidRPr="0022778E">
              <w:rPr>
                <w:b/>
                <w:bCs/>
              </w:rPr>
              <w:t>Calculate From</w:t>
            </w:r>
          </w:p>
        </w:tc>
        <w:tc>
          <w:tcPr>
            <w:tcW w:w="5458" w:type="dxa"/>
            <w:tcBorders>
              <w:top w:val="single" w:sz="4" w:space="0" w:color="auto"/>
              <w:left w:val="single" w:sz="4" w:space="0" w:color="auto"/>
              <w:bottom w:val="single" w:sz="4" w:space="0" w:color="auto"/>
              <w:right w:val="single" w:sz="4" w:space="0" w:color="auto"/>
            </w:tcBorders>
          </w:tcPr>
          <w:p w14:paraId="19984F34" w14:textId="77777777" w:rsidR="007467C0" w:rsidRPr="00FB292A" w:rsidRDefault="007467C0" w:rsidP="0022778E">
            <w:pPr>
              <w:pStyle w:val="TableBody"/>
            </w:pPr>
            <w:r w:rsidRPr="00FB292A">
              <w:t>Sets the starting date of the Custodial Inventory Calculation.</w:t>
            </w:r>
          </w:p>
        </w:tc>
      </w:tr>
      <w:tr w:rsidR="007467C0" w:rsidRPr="00A875AE" w14:paraId="1BACC27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B51707A" w14:textId="77777777" w:rsidR="007467C0" w:rsidRPr="0022778E" w:rsidRDefault="007467C0" w:rsidP="0022778E">
            <w:pPr>
              <w:pStyle w:val="TableBody"/>
              <w:rPr>
                <w:b/>
                <w:bCs/>
              </w:rPr>
            </w:pPr>
            <w:r w:rsidRPr="0022778E">
              <w:rPr>
                <w:b/>
                <w:bCs/>
              </w:rPr>
              <w:t>Calculate To</w:t>
            </w:r>
          </w:p>
        </w:tc>
        <w:tc>
          <w:tcPr>
            <w:tcW w:w="5458" w:type="dxa"/>
            <w:tcBorders>
              <w:top w:val="single" w:sz="4" w:space="0" w:color="auto"/>
              <w:left w:val="single" w:sz="4" w:space="0" w:color="auto"/>
              <w:bottom w:val="single" w:sz="4" w:space="0" w:color="auto"/>
              <w:right w:val="single" w:sz="4" w:space="0" w:color="auto"/>
            </w:tcBorders>
          </w:tcPr>
          <w:p w14:paraId="7E54F0F4" w14:textId="77777777" w:rsidR="007467C0" w:rsidRPr="00FB292A" w:rsidRDefault="007467C0" w:rsidP="0022778E">
            <w:pPr>
              <w:pStyle w:val="TableBody"/>
            </w:pPr>
            <w:r w:rsidRPr="00FB292A">
              <w:t>Sets the ending date of the Custodial Inventory Calculation.</w:t>
            </w:r>
          </w:p>
        </w:tc>
      </w:tr>
      <w:tr w:rsidR="007467C0" w:rsidRPr="00A875AE" w14:paraId="20130E2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DAE2D5F" w14:textId="77777777" w:rsidR="007467C0" w:rsidRPr="0022778E" w:rsidRDefault="007467C0" w:rsidP="0022778E">
            <w:pPr>
              <w:pStyle w:val="TableBody"/>
              <w:rPr>
                <w:b/>
                <w:bCs/>
              </w:rPr>
            </w:pPr>
            <w:r w:rsidRPr="0022778E">
              <w:rPr>
                <w:b/>
                <w:bCs/>
              </w:rPr>
              <w:t>Select Vaults</w:t>
            </w:r>
          </w:p>
        </w:tc>
        <w:tc>
          <w:tcPr>
            <w:tcW w:w="5458" w:type="dxa"/>
            <w:tcBorders>
              <w:top w:val="single" w:sz="4" w:space="0" w:color="auto"/>
              <w:left w:val="single" w:sz="4" w:space="0" w:color="auto"/>
              <w:bottom w:val="single" w:sz="4" w:space="0" w:color="auto"/>
              <w:right w:val="single" w:sz="4" w:space="0" w:color="auto"/>
            </w:tcBorders>
          </w:tcPr>
          <w:p w14:paraId="2E0F67EF" w14:textId="77777777" w:rsidR="007467C0" w:rsidRPr="00FB292A" w:rsidRDefault="007467C0" w:rsidP="0022778E">
            <w:pPr>
              <w:pStyle w:val="TableBody"/>
            </w:pPr>
            <w:r w:rsidRPr="00FB292A">
              <w:t>Allows the analyst to select the vaults for which vaults will be run.</w:t>
            </w:r>
          </w:p>
        </w:tc>
      </w:tr>
      <w:tr w:rsidR="007467C0" w:rsidRPr="00A875AE" w14:paraId="68C823A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613795D" w14:textId="77777777" w:rsidR="007467C0" w:rsidRPr="0022778E" w:rsidRDefault="007467C0" w:rsidP="0022778E">
            <w:pPr>
              <w:pStyle w:val="TableBody"/>
              <w:rPr>
                <w:b/>
                <w:bCs/>
              </w:rPr>
            </w:pPr>
            <w:r w:rsidRPr="0022778E">
              <w:rPr>
                <w:b/>
                <w:bCs/>
              </w:rPr>
              <w:t xml:space="preserve">Save and Start </w:t>
            </w:r>
          </w:p>
        </w:tc>
        <w:tc>
          <w:tcPr>
            <w:tcW w:w="5458" w:type="dxa"/>
            <w:tcBorders>
              <w:top w:val="single" w:sz="4" w:space="0" w:color="auto"/>
              <w:left w:val="single" w:sz="4" w:space="0" w:color="auto"/>
              <w:bottom w:val="single" w:sz="4" w:space="0" w:color="auto"/>
              <w:right w:val="single" w:sz="4" w:space="0" w:color="auto"/>
            </w:tcBorders>
          </w:tcPr>
          <w:p w14:paraId="0423B44A" w14:textId="77777777" w:rsidR="007467C0" w:rsidRPr="00FB292A" w:rsidRDefault="007467C0" w:rsidP="0022778E">
            <w:pPr>
              <w:pStyle w:val="TableBody"/>
            </w:pPr>
            <w:r w:rsidRPr="00FB292A">
              <w:t>Saves the changes made to the currently selected profile and runs the Custodial Inventory Constraint Calculation process using the currently selected parameters.</w:t>
            </w:r>
          </w:p>
        </w:tc>
      </w:tr>
      <w:tr w:rsidR="007467C0" w:rsidRPr="00A875AE" w14:paraId="7481366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10C4396" w14:textId="77777777" w:rsidR="007467C0" w:rsidRPr="0022778E" w:rsidRDefault="007467C0" w:rsidP="0022778E">
            <w:pPr>
              <w:pStyle w:val="TableBody"/>
              <w:rPr>
                <w:b/>
                <w:bCs/>
              </w:rPr>
            </w:pPr>
            <w:r w:rsidRPr="0022778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2E89B8BF" w14:textId="77777777" w:rsidR="007467C0" w:rsidRPr="00FB292A" w:rsidRDefault="007467C0" w:rsidP="0022778E">
            <w:pPr>
              <w:pStyle w:val="TableBody"/>
            </w:pPr>
            <w:r w:rsidRPr="00FB292A">
              <w:t>Saves the parameters for the currently selected Custodial Inventory Constraint Calculation profile.</w:t>
            </w:r>
          </w:p>
        </w:tc>
      </w:tr>
      <w:tr w:rsidR="007467C0" w:rsidRPr="00A875AE" w14:paraId="323EF92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C10DE0B" w14:textId="77777777" w:rsidR="007467C0" w:rsidRPr="0022778E" w:rsidRDefault="007467C0" w:rsidP="0022778E">
            <w:pPr>
              <w:pStyle w:val="TableBody"/>
              <w:rPr>
                <w:b/>
                <w:bCs/>
              </w:rPr>
            </w:pPr>
            <w:r w:rsidRPr="0022778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4E23108E" w14:textId="34AA35D6" w:rsidR="007467C0" w:rsidRPr="00FB292A" w:rsidRDefault="007467C0" w:rsidP="0022778E">
            <w:pPr>
              <w:pStyle w:val="TableBody"/>
            </w:pPr>
            <w:r w:rsidRPr="00FB292A">
              <w:t>Deletes the currently select</w:t>
            </w:r>
            <w:r w:rsidR="00E6108F">
              <w:t>ed</w:t>
            </w:r>
            <w:r w:rsidRPr="00FB292A">
              <w:t xml:space="preserve"> profile from the system. The user should be prompted to confirm the deletion before it is permanently deleted from the system. The deletion does not delete the Custodial Inventory constraints that have already been performed, only the profile is deleted.</w:t>
            </w:r>
          </w:p>
        </w:tc>
      </w:tr>
    </w:tbl>
    <w:p w14:paraId="61252F31" w14:textId="2167262C"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0D302AD9" w14:textId="77777777" w:rsidR="0022778E" w:rsidRPr="00326CDA" w:rsidRDefault="0022778E" w:rsidP="007467C0">
      <w:pPr>
        <w:pStyle w:val="TopofSection"/>
      </w:pPr>
    </w:p>
    <w:p w14:paraId="6A905F9D" w14:textId="77777777" w:rsidR="007467C0" w:rsidRDefault="007467C0" w:rsidP="007467C0">
      <w:pPr>
        <w:pStyle w:val="Heading3"/>
      </w:pPr>
      <w:bookmarkStart w:id="666" w:name="_Ref246139894"/>
      <w:bookmarkStart w:id="667" w:name="_Toc74556395"/>
      <w:bookmarkStart w:id="668" w:name="_Toc127491585"/>
      <w:bookmarkStart w:id="669" w:name="_Toc128021118"/>
      <w:r>
        <w:lastRenderedPageBreak/>
        <w:t>Processing</w:t>
      </w:r>
      <w:r>
        <w:rPr>
          <w:rFonts w:ascii="Wingdings" w:hAnsi="Wingdings"/>
        </w:rPr>
        <w:t></w:t>
      </w:r>
      <w:r>
        <w:t>Cost Calculation</w:t>
      </w:r>
      <w:bookmarkEnd w:id="666"/>
      <w:bookmarkEnd w:id="667"/>
      <w:bookmarkEnd w:id="668"/>
      <w:bookmarkEnd w:id="669"/>
    </w:p>
    <w:p w14:paraId="3FB0EAB1" w14:textId="06CF4428" w:rsidR="007467C0" w:rsidRDefault="007467C0" w:rsidP="0022778E">
      <w:pPr>
        <w:pStyle w:val="BodyText"/>
      </w:pPr>
      <w:r>
        <w:t xml:space="preserve">OptiVault takes the cost of cash (both holding and transportation) into consideration when deciding the amount and frequency of deliveries. </w:t>
      </w:r>
      <w:r w:rsidR="00E6108F">
        <w:t>T</w:t>
      </w:r>
      <w:r>
        <w:t xml:space="preserve">o measure the performance of the Cashpoints, OptiVault needs to have the costs calculated for each day of historical data. </w:t>
      </w:r>
    </w:p>
    <w:p w14:paraId="01286E48" w14:textId="73E3D5AB" w:rsidR="007467C0" w:rsidRDefault="007467C0" w:rsidP="0022778E">
      <w:pPr>
        <w:pStyle w:val="BodyText"/>
      </w:pPr>
      <w:r>
        <w:t xml:space="preserve">There are two different types of costs </w:t>
      </w:r>
      <w:r w:rsidRPr="00286C4C">
        <w:t>that</w:t>
      </w:r>
      <w:r>
        <w:t xml:space="preserve"> can be calculated in OptiVault. Each of them </w:t>
      </w:r>
      <w:r w:rsidR="00E6108F">
        <w:t xml:space="preserve">is </w:t>
      </w:r>
      <w:r>
        <w:t>calculated in the same way, but they are used in different ways.</w:t>
      </w:r>
    </w:p>
    <w:p w14:paraId="071B7BCE" w14:textId="77777777" w:rsidR="007467C0" w:rsidRPr="0022778E" w:rsidRDefault="007467C0" w:rsidP="0022778E">
      <w:pPr>
        <w:pStyle w:val="ListBullet"/>
        <w:rPr>
          <w:color w:val="000000" w:themeColor="text1"/>
        </w:rPr>
      </w:pPr>
      <w:r w:rsidRPr="006C1F77">
        <w:rPr>
          <w:b/>
          <w:bCs/>
          <w:color w:val="000000" w:themeColor="text1"/>
        </w:rPr>
        <w:t>Actual Costs -</w:t>
      </w:r>
      <w:r w:rsidRPr="0022778E">
        <w:rPr>
          <w:color w:val="000000" w:themeColor="text1"/>
        </w:rPr>
        <w:t xml:space="preserve"> Used in reports to show the daily, weekly, or monthly costs for holding and delivering cash or used to compare against Projected Costs. </w:t>
      </w:r>
    </w:p>
    <w:p w14:paraId="4469316E" w14:textId="319AA46C" w:rsidR="007467C0" w:rsidRPr="0022778E" w:rsidRDefault="007467C0" w:rsidP="0022778E">
      <w:pPr>
        <w:pStyle w:val="ListBullet"/>
        <w:rPr>
          <w:color w:val="000000" w:themeColor="text1"/>
        </w:rPr>
      </w:pPr>
      <w:r w:rsidRPr="006C1F77">
        <w:rPr>
          <w:b/>
          <w:bCs/>
          <w:color w:val="000000" w:themeColor="text1"/>
        </w:rPr>
        <w:t>Projected Costs –</w:t>
      </w:r>
      <w:r w:rsidRPr="0022778E">
        <w:rPr>
          <w:color w:val="000000" w:themeColor="text1"/>
        </w:rPr>
        <w:t xml:space="preserve"> Calculated and used as a benchmark for comparison against Actual Costs. Normally, users calculate projected costs at the beginning of the month. The projected costs are based </w:t>
      </w:r>
      <w:r w:rsidR="00E6108F" w:rsidRPr="0022778E">
        <w:rPr>
          <w:color w:val="000000" w:themeColor="text1"/>
        </w:rPr>
        <w:t>o</w:t>
      </w:r>
      <w:r w:rsidR="00E6108F">
        <w:rPr>
          <w:color w:val="000000" w:themeColor="text1"/>
        </w:rPr>
        <w:t>n</w:t>
      </w:r>
      <w:r w:rsidR="00E6108F" w:rsidRPr="0022778E">
        <w:rPr>
          <w:color w:val="000000" w:themeColor="text1"/>
        </w:rPr>
        <w:t xml:space="preserve"> </w:t>
      </w:r>
      <w:r w:rsidRPr="0022778E">
        <w:rPr>
          <w:color w:val="000000" w:themeColor="text1"/>
        </w:rPr>
        <w:t xml:space="preserve">the current information that is </w:t>
      </w:r>
      <w:r w:rsidR="00E6108F">
        <w:rPr>
          <w:color w:val="000000" w:themeColor="text1"/>
        </w:rPr>
        <w:t>o</w:t>
      </w:r>
      <w:r w:rsidR="00E6108F" w:rsidRPr="0022778E">
        <w:rPr>
          <w:color w:val="000000" w:themeColor="text1"/>
        </w:rPr>
        <w:t xml:space="preserve">n </w:t>
      </w:r>
      <w:r w:rsidRPr="0022778E">
        <w:rPr>
          <w:color w:val="000000" w:themeColor="text1"/>
        </w:rPr>
        <w:t xml:space="preserve">the horizon. The software stores the calculations so a comparison can be made on a daily basis to see the actual costs </w:t>
      </w:r>
      <w:r w:rsidR="00E6108F" w:rsidRPr="0022778E">
        <w:rPr>
          <w:color w:val="000000" w:themeColor="text1"/>
        </w:rPr>
        <w:t>vers</w:t>
      </w:r>
      <w:r w:rsidR="00E6108F">
        <w:rPr>
          <w:color w:val="000000" w:themeColor="text1"/>
        </w:rPr>
        <w:t>u</w:t>
      </w:r>
      <w:r w:rsidR="00E6108F" w:rsidRPr="0022778E">
        <w:rPr>
          <w:color w:val="000000" w:themeColor="text1"/>
        </w:rPr>
        <w:t xml:space="preserve">s </w:t>
      </w:r>
      <w:r w:rsidRPr="0022778E">
        <w:rPr>
          <w:color w:val="000000" w:themeColor="text1"/>
        </w:rPr>
        <w:t>the projected costs.</w:t>
      </w:r>
    </w:p>
    <w:p w14:paraId="129A12A8" w14:textId="77777777" w:rsidR="007467C0" w:rsidRDefault="007467C0" w:rsidP="0022778E">
      <w:pPr>
        <w:pStyle w:val="BodyText"/>
      </w:pPr>
      <w:r>
        <w:t>The following sections will explain the Cost options and methods in more detail:</w:t>
      </w:r>
    </w:p>
    <w:p w14:paraId="3BCA6FFA" w14:textId="77777777" w:rsidR="007467C0" w:rsidRDefault="007467C0" w:rsidP="0022778E">
      <w:pPr>
        <w:pStyle w:val="ListBullet"/>
      </w:pPr>
      <w:r>
        <w:fldChar w:fldCharType="begin"/>
      </w:r>
      <w:r>
        <w:instrText xml:space="preserve"> REF _Ref249247335 \h  \* MERGEFORMAT </w:instrText>
      </w:r>
      <w:r>
        <w:fldChar w:fldCharType="separate"/>
      </w:r>
      <w:r>
        <w:t>Cost Calculation</w:t>
      </w:r>
      <w:r>
        <w:rPr>
          <w:rFonts w:ascii="Wingdings" w:hAnsi="Wingdings"/>
        </w:rPr>
        <w:t></w:t>
      </w:r>
      <w:r>
        <w:t>Actual Costs/Projected Costs</w:t>
      </w:r>
      <w:r>
        <w:fldChar w:fldCharType="end"/>
      </w:r>
    </w:p>
    <w:p w14:paraId="6036A575" w14:textId="77777777" w:rsidR="007467C0" w:rsidRDefault="007467C0" w:rsidP="0022778E">
      <w:pPr>
        <w:pStyle w:val="ListBullet"/>
      </w:pPr>
      <w:r>
        <w:fldChar w:fldCharType="begin"/>
      </w:r>
      <w:r>
        <w:instrText xml:space="preserve"> REF _Ref249246802 \h  \* MERGEFORMAT </w:instrText>
      </w:r>
      <w:r>
        <w:fldChar w:fldCharType="separate"/>
      </w:r>
      <w:r>
        <w:t>Cost Calculation</w:t>
      </w:r>
      <w:r>
        <w:rPr>
          <w:rFonts w:ascii="Wingdings" w:hAnsi="Wingdings"/>
        </w:rPr>
        <w:t></w:t>
      </w:r>
      <w:r>
        <w:t>Cost Options Page</w:t>
      </w:r>
      <w:r>
        <w:fldChar w:fldCharType="end"/>
      </w:r>
    </w:p>
    <w:p w14:paraId="2B7658F7"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763FBEF0" w14:textId="77777777" w:rsidR="007467C0" w:rsidRDefault="007467C0" w:rsidP="007467C0">
      <w:pPr>
        <w:pStyle w:val="Heading4"/>
      </w:pPr>
      <w:bookmarkStart w:id="670" w:name="_Ref249247335"/>
      <w:r>
        <w:t>Cost Calculation</w:t>
      </w:r>
      <w:r>
        <w:rPr>
          <w:rFonts w:ascii="Wingdings" w:hAnsi="Wingdings"/>
        </w:rPr>
        <w:t></w:t>
      </w:r>
      <w:r>
        <w:t>Actual Costs/Projected Costs</w:t>
      </w:r>
      <w:bookmarkEnd w:id="670"/>
    </w:p>
    <w:p w14:paraId="068CFAC5" w14:textId="77777777" w:rsidR="007467C0" w:rsidRDefault="007467C0" w:rsidP="007467C0">
      <w:pPr>
        <w:pStyle w:val="Caption"/>
      </w:pPr>
      <w:bookmarkStart w:id="671" w:name="_Toc74556466"/>
      <w:bookmarkStart w:id="672" w:name="_Toc128022143"/>
      <w:r>
        <w:t xml:space="preserve">Figure </w:t>
      </w:r>
      <w:r>
        <w:fldChar w:fldCharType="begin"/>
      </w:r>
      <w:r>
        <w:instrText xml:space="preserve"> SEQ Figure \* ARABIC </w:instrText>
      </w:r>
      <w:r>
        <w:fldChar w:fldCharType="separate"/>
      </w:r>
      <w:r>
        <w:rPr>
          <w:noProof/>
        </w:rPr>
        <w:t>34</w:t>
      </w:r>
      <w:r>
        <w:fldChar w:fldCharType="end"/>
      </w:r>
      <w:r>
        <w:t>: Actual Costs Page</w:t>
      </w:r>
      <w:bookmarkEnd w:id="671"/>
      <w:bookmarkEnd w:id="672"/>
    </w:p>
    <w:p w14:paraId="697D1B86" w14:textId="4816F36B" w:rsidR="007467C0" w:rsidRDefault="007467C0" w:rsidP="0022778E">
      <w:pPr>
        <w:jc w:val="center"/>
      </w:pPr>
      <w:del w:id="673" w:author="Moses, Robbie" w:date="2023-02-23T01:46:00Z">
        <w:r w:rsidDel="00924F70">
          <w:rPr>
            <w:noProof/>
          </w:rPr>
          <w:drawing>
            <wp:inline distT="0" distB="0" distL="0" distR="0" wp14:anchorId="4C999657" wp14:editId="407C721D">
              <wp:extent cx="5657850" cy="2200275"/>
              <wp:effectExtent l="76200" t="76200" r="133350" b="142875"/>
              <wp:docPr id="179250973" name="Picture 17925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65785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74" w:author="Moses, Robbie" w:date="2023-02-23T01:46:00Z">
        <w:r w:rsidR="00924F70" w:rsidRPr="00924F70">
          <w:rPr>
            <w:noProof/>
          </w:rPr>
          <w:t xml:space="preserve"> </w:t>
        </w:r>
        <w:r w:rsidR="00924F70">
          <w:rPr>
            <w:noProof/>
          </w:rPr>
          <w:drawing>
            <wp:inline distT="0" distB="0" distL="0" distR="0" wp14:anchorId="56DCB886" wp14:editId="1C576E21">
              <wp:extent cx="6004840" cy="1865870"/>
              <wp:effectExtent l="76200" t="76200" r="129540" b="134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05612" cy="1866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2E15775" w14:textId="77777777" w:rsidR="007467C0" w:rsidRDefault="007467C0" w:rsidP="007467C0">
      <w:pPr>
        <w:pStyle w:val="Caption"/>
      </w:pPr>
      <w:bookmarkStart w:id="675" w:name="_Toc74556467"/>
      <w:bookmarkStart w:id="676" w:name="_Toc128022144"/>
      <w:r>
        <w:lastRenderedPageBreak/>
        <w:t xml:space="preserve">Figure </w:t>
      </w:r>
      <w:r>
        <w:fldChar w:fldCharType="begin"/>
      </w:r>
      <w:r>
        <w:instrText xml:space="preserve"> SEQ Figure \* ARABIC </w:instrText>
      </w:r>
      <w:r>
        <w:fldChar w:fldCharType="separate"/>
      </w:r>
      <w:r>
        <w:rPr>
          <w:noProof/>
        </w:rPr>
        <w:t>35</w:t>
      </w:r>
      <w:r>
        <w:fldChar w:fldCharType="end"/>
      </w:r>
      <w:r>
        <w:t>: Projected Costs Page</w:t>
      </w:r>
      <w:bookmarkEnd w:id="675"/>
      <w:bookmarkEnd w:id="676"/>
    </w:p>
    <w:p w14:paraId="09E4F781" w14:textId="26B47C3D" w:rsidR="007467C0" w:rsidRDefault="007467C0" w:rsidP="0022778E">
      <w:pPr>
        <w:jc w:val="center"/>
      </w:pPr>
      <w:del w:id="677" w:author="Moses, Robbie" w:date="2023-02-23T01:47:00Z">
        <w:r w:rsidDel="00F50D5D">
          <w:rPr>
            <w:noProof/>
          </w:rPr>
          <w:drawing>
            <wp:inline distT="0" distB="0" distL="0" distR="0" wp14:anchorId="402FA5B2" wp14:editId="38D7A36E">
              <wp:extent cx="5810248" cy="1992661"/>
              <wp:effectExtent l="76200" t="76200" r="133985" b="140970"/>
              <wp:docPr id="497491594" name="Picture 49749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810248" cy="1992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78" w:author="Moses, Robbie" w:date="2023-02-23T01:47:00Z">
        <w:r w:rsidR="00F50D5D">
          <w:rPr>
            <w:noProof/>
          </w:rPr>
          <w:drawing>
            <wp:inline distT="0" distB="0" distL="0" distR="0" wp14:anchorId="59B55DE4" wp14:editId="4FB2CBA2">
              <wp:extent cx="5589714" cy="1591123"/>
              <wp:effectExtent l="76200" t="76200" r="125730" b="1428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851" cy="1591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CDD2B7F" w14:textId="77777777" w:rsidR="007467C0" w:rsidRPr="001E2FA2" w:rsidRDefault="007467C0" w:rsidP="007467C0">
      <w:pPr>
        <w:pStyle w:val="Caption"/>
        <w:rPr>
          <w:lang w:val="en-US"/>
        </w:rPr>
      </w:pPr>
      <w:bookmarkStart w:id="679" w:name="_Toc74556695"/>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56</w:t>
      </w:r>
      <w:r>
        <w:fldChar w:fldCharType="end"/>
      </w:r>
      <w:r w:rsidRPr="001E2FA2">
        <w:rPr>
          <w:lang w:val="en-US"/>
        </w:rPr>
        <w:t>:Actual/Projected Cost Calculation Description</w:t>
      </w:r>
      <w:bookmarkEnd w:id="67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B0EBCC6"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5BDA7E80"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6833ECC2" w14:textId="77777777" w:rsidR="007467C0" w:rsidRPr="00A875AE" w:rsidRDefault="007467C0" w:rsidP="00170D7D">
            <w:pPr>
              <w:pStyle w:val="TableHeader"/>
            </w:pPr>
            <w:r>
              <w:t>Description</w:t>
            </w:r>
          </w:p>
        </w:tc>
      </w:tr>
      <w:tr w:rsidR="007467C0" w:rsidRPr="00A875AE" w14:paraId="092FBB4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F6CB9CA" w14:textId="77777777" w:rsidR="007467C0" w:rsidRPr="0022778E" w:rsidRDefault="007467C0" w:rsidP="0022778E">
            <w:pPr>
              <w:pStyle w:val="TableBody"/>
              <w:rPr>
                <w:b/>
                <w:bCs/>
              </w:rPr>
            </w:pPr>
            <w:r w:rsidRPr="0022778E">
              <w:rPr>
                <w:b/>
                <w:bCs/>
              </w:rPr>
              <w:t>Actual/Projected Cost Calculation Statuses</w:t>
            </w:r>
          </w:p>
        </w:tc>
        <w:tc>
          <w:tcPr>
            <w:tcW w:w="5458" w:type="dxa"/>
            <w:tcBorders>
              <w:top w:val="single" w:sz="4" w:space="0" w:color="auto"/>
              <w:left w:val="single" w:sz="4" w:space="0" w:color="auto"/>
              <w:bottom w:val="single" w:sz="4" w:space="0" w:color="auto"/>
              <w:right w:val="single" w:sz="4" w:space="0" w:color="auto"/>
            </w:tcBorders>
          </w:tcPr>
          <w:p w14:paraId="2C1A54B0" w14:textId="68BAE577" w:rsidR="007467C0" w:rsidRPr="00FB292A" w:rsidRDefault="007467C0" w:rsidP="005E6E57">
            <w:pPr>
              <w:pStyle w:val="TableBody"/>
            </w:pPr>
            <w:r w:rsidRPr="00FB292A">
              <w:t>On the left side of all the Cost Calculation pages is a status summary that shows the starting and ending dates for the cost calculations. There may be different entries on this page depending on the Cashpoints that were processed and when it was completed.</w:t>
            </w:r>
            <w:r w:rsidR="005E6E57">
              <w:t xml:space="preserve"> </w:t>
            </w:r>
            <w:r w:rsidRPr="00FB292A">
              <w:t xml:space="preserve">Clicking on any of the hyperlinks will lead the user to a report detailing each Cashpoint and the starting and ending dates for the cost calculations. </w:t>
            </w:r>
          </w:p>
        </w:tc>
      </w:tr>
      <w:tr w:rsidR="007467C0" w:rsidRPr="00A875AE" w14:paraId="228E11C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731713D" w14:textId="77777777" w:rsidR="007467C0" w:rsidRPr="0022778E" w:rsidRDefault="007467C0" w:rsidP="0022778E">
            <w:pPr>
              <w:pStyle w:val="TableBody"/>
              <w:rPr>
                <w:b/>
                <w:bCs/>
              </w:rPr>
            </w:pPr>
            <w:r w:rsidRPr="0022778E">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0ED1D2BB" w14:textId="77777777" w:rsidR="007467C0" w:rsidRPr="00FB292A" w:rsidRDefault="007467C0" w:rsidP="0022778E">
            <w:pPr>
              <w:pStyle w:val="TableBody"/>
            </w:pPr>
            <w:r w:rsidRPr="00FB292A">
              <w:t>The day that Cost Calculation will begin</w:t>
            </w:r>
          </w:p>
        </w:tc>
      </w:tr>
      <w:tr w:rsidR="007467C0" w:rsidRPr="00A875AE" w14:paraId="2A647B9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F4D8BFC" w14:textId="77777777" w:rsidR="007467C0" w:rsidRPr="0022778E" w:rsidRDefault="007467C0" w:rsidP="0022778E">
            <w:pPr>
              <w:pStyle w:val="TableBody"/>
              <w:rPr>
                <w:b/>
                <w:bCs/>
              </w:rPr>
            </w:pPr>
            <w:r w:rsidRPr="0022778E">
              <w:rPr>
                <w:b/>
                <w:bCs/>
              </w:rPr>
              <w:t>End Date</w:t>
            </w:r>
          </w:p>
        </w:tc>
        <w:tc>
          <w:tcPr>
            <w:tcW w:w="5458" w:type="dxa"/>
            <w:tcBorders>
              <w:top w:val="single" w:sz="4" w:space="0" w:color="auto"/>
              <w:left w:val="single" w:sz="4" w:space="0" w:color="auto"/>
              <w:bottom w:val="single" w:sz="4" w:space="0" w:color="auto"/>
              <w:right w:val="single" w:sz="4" w:space="0" w:color="auto"/>
            </w:tcBorders>
          </w:tcPr>
          <w:p w14:paraId="1D002A53" w14:textId="77777777" w:rsidR="007467C0" w:rsidRPr="00FB292A" w:rsidRDefault="007467C0" w:rsidP="0022778E">
            <w:pPr>
              <w:pStyle w:val="TableBody"/>
            </w:pPr>
            <w:r w:rsidRPr="00FB292A">
              <w:t>The last day Costs will be calculated.</w:t>
            </w:r>
          </w:p>
        </w:tc>
      </w:tr>
      <w:tr w:rsidR="007467C0" w:rsidRPr="00A875AE" w14:paraId="53EB4D1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E5DD44" w14:textId="77777777" w:rsidR="007467C0" w:rsidRPr="0022778E" w:rsidRDefault="007467C0" w:rsidP="0022778E">
            <w:pPr>
              <w:pStyle w:val="TableBody"/>
              <w:rPr>
                <w:b/>
                <w:bCs/>
              </w:rPr>
            </w:pPr>
            <w:r w:rsidRPr="0022778E">
              <w:rPr>
                <w:b/>
                <w:bCs/>
              </w:rPr>
              <w:t>Select</w:t>
            </w:r>
          </w:p>
        </w:tc>
        <w:tc>
          <w:tcPr>
            <w:tcW w:w="5458" w:type="dxa"/>
            <w:tcBorders>
              <w:top w:val="single" w:sz="4" w:space="0" w:color="auto"/>
              <w:left w:val="single" w:sz="4" w:space="0" w:color="auto"/>
              <w:bottom w:val="single" w:sz="4" w:space="0" w:color="auto"/>
              <w:right w:val="single" w:sz="4" w:space="0" w:color="auto"/>
            </w:tcBorders>
          </w:tcPr>
          <w:p w14:paraId="2F93CB4E" w14:textId="6DED7154" w:rsidR="007467C0" w:rsidRPr="00FB292A" w:rsidRDefault="007467C0" w:rsidP="005E6E57">
            <w:pPr>
              <w:pStyle w:val="TableBody"/>
            </w:pPr>
            <w:r w:rsidRPr="00FB292A">
              <w:t xml:space="preserve">Allows the analyst to select Cashpoints to be used for the Cost Calculation. For more information on selecting Cashpoints, See: </w:t>
            </w:r>
            <w:r w:rsidRPr="00FB292A">
              <w:fldChar w:fldCharType="begin"/>
            </w:r>
            <w:r w:rsidRPr="00FB292A">
              <w:instrText xml:space="preserve"> REF _Ref249246601 \h  \* MERGEFORMAT </w:instrText>
            </w:r>
            <w:r w:rsidRPr="00FB292A">
              <w:fldChar w:fldCharType="separate"/>
            </w:r>
            <w:r w:rsidRPr="00AC4E90">
              <w:rPr>
                <w:rStyle w:val="TopicCrossReference"/>
                <w:rFonts w:cs="Arial"/>
                <w:lang w:val="en-US" w:bidi="en-US"/>
              </w:rPr>
              <w:t>Cashpoint Selector</w:t>
            </w:r>
            <w:r w:rsidRPr="00FB292A">
              <w:fldChar w:fldCharType="end"/>
            </w:r>
          </w:p>
        </w:tc>
      </w:tr>
      <w:tr w:rsidR="007467C0" w:rsidRPr="00A875AE" w14:paraId="1AA7E6A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F88E4C" w14:textId="77777777" w:rsidR="007467C0" w:rsidRPr="0022778E" w:rsidRDefault="007467C0" w:rsidP="0022778E">
            <w:pPr>
              <w:pStyle w:val="TableBody"/>
              <w:rPr>
                <w:b/>
                <w:bCs/>
              </w:rPr>
            </w:pPr>
            <w:r w:rsidRPr="0022778E">
              <w:rPr>
                <w:b/>
                <w:bCs/>
              </w:rPr>
              <w:t>Actual/Projected Cost Calculation Button</w:t>
            </w:r>
          </w:p>
        </w:tc>
        <w:tc>
          <w:tcPr>
            <w:tcW w:w="5458" w:type="dxa"/>
            <w:tcBorders>
              <w:top w:val="single" w:sz="4" w:space="0" w:color="auto"/>
              <w:left w:val="single" w:sz="4" w:space="0" w:color="auto"/>
              <w:bottom w:val="single" w:sz="4" w:space="0" w:color="auto"/>
              <w:right w:val="single" w:sz="4" w:space="0" w:color="auto"/>
            </w:tcBorders>
          </w:tcPr>
          <w:p w14:paraId="4E77BC85" w14:textId="77081324" w:rsidR="007467C0" w:rsidRPr="005E6E57" w:rsidRDefault="007467C0" w:rsidP="0022778E">
            <w:pPr>
              <w:pStyle w:val="TableBody"/>
              <w:rPr>
                <w:rStyle w:val="TopicCrossReference"/>
                <w:rFonts w:cs="Arial"/>
                <w:color w:val="4472C4" w:themeColor="accent1"/>
                <w:lang w:val="en-US" w:bidi="en-US"/>
              </w:rPr>
            </w:pPr>
            <w:r w:rsidRPr="00FB292A">
              <w:t xml:space="preserve">Calculates the cost specific to the Cost Calculation model for the Cost Options that have been defined. For more information on the Cost Options see:  </w:t>
            </w:r>
            <w:r w:rsidRPr="005E6E57">
              <w:rPr>
                <w:color w:val="4472C4" w:themeColor="accent1"/>
              </w:rPr>
              <w:fldChar w:fldCharType="begin"/>
            </w:r>
            <w:r w:rsidRPr="005E6E57">
              <w:rPr>
                <w:color w:val="4472C4" w:themeColor="accent1"/>
              </w:rPr>
              <w:instrText xml:space="preserve"> REF _Ref249246802 \h </w:instrText>
            </w:r>
            <w:r w:rsidR="0022778E" w:rsidRPr="005E6E57">
              <w:rPr>
                <w:color w:val="4472C4" w:themeColor="accent1"/>
              </w:rPr>
              <w:instrText xml:space="preserve"> \* MERGEFORMAT </w:instrText>
            </w:r>
            <w:r w:rsidRPr="005E6E57">
              <w:rPr>
                <w:color w:val="4472C4" w:themeColor="accent1"/>
              </w:rPr>
            </w:r>
            <w:r w:rsidRPr="005E6E57">
              <w:rPr>
                <w:color w:val="4472C4" w:themeColor="accent1"/>
              </w:rPr>
              <w:fldChar w:fldCharType="separate"/>
            </w:r>
            <w:r w:rsidRPr="005E6E57">
              <w:rPr>
                <w:color w:val="4472C4" w:themeColor="accent1"/>
              </w:rPr>
              <w:t>Cost Calculation</w:t>
            </w:r>
            <w:r w:rsidRPr="005E6E57">
              <w:rPr>
                <w:rFonts w:ascii="Wingdings" w:hAnsi="Wingdings"/>
                <w:color w:val="4472C4" w:themeColor="accent1"/>
              </w:rPr>
              <w:t></w:t>
            </w:r>
            <w:r w:rsidRPr="005E6E57">
              <w:rPr>
                <w:color w:val="4472C4" w:themeColor="accent1"/>
              </w:rPr>
              <w:t>Cost Options Page</w:t>
            </w:r>
            <w:r w:rsidRPr="005E6E57">
              <w:rPr>
                <w:color w:val="4472C4" w:themeColor="accent1"/>
              </w:rPr>
              <w:fldChar w:fldCharType="end"/>
            </w:r>
          </w:p>
          <w:p w14:paraId="62881C05" w14:textId="77777777" w:rsidR="007467C0" w:rsidRPr="00FB292A" w:rsidRDefault="007467C0" w:rsidP="0022778E">
            <w:pPr>
              <w:pStyle w:val="TableBody"/>
            </w:pPr>
          </w:p>
        </w:tc>
      </w:tr>
    </w:tbl>
    <w:p w14:paraId="69D9C5AB" w14:textId="537471CB" w:rsidR="007467C0" w:rsidRDefault="007467C0" w:rsidP="007467C0">
      <w:pPr>
        <w:pStyle w:val="TopofSection"/>
      </w:pPr>
      <w:r>
        <w:t xml:space="preserve">Return To: </w:t>
      </w:r>
      <w:r>
        <w:fldChar w:fldCharType="begin"/>
      </w:r>
      <w:r>
        <w:instrText xml:space="preserve"> REF _Ref246139894 \h  \* MERGEFORMAT </w:instrText>
      </w:r>
      <w:r>
        <w:fldChar w:fldCharType="separate"/>
      </w:r>
      <w:r>
        <w:t>Processing</w:t>
      </w:r>
      <w:r>
        <w:rPr>
          <w:rFonts w:ascii="Wingdings" w:hAnsi="Wingdings"/>
        </w:rPr>
        <w:t></w:t>
      </w:r>
      <w:r>
        <w:t>Cost Calculation</w:t>
      </w:r>
      <w:r>
        <w:fldChar w:fldCharType="end"/>
      </w:r>
    </w:p>
    <w:p w14:paraId="353E55E2" w14:textId="77777777" w:rsidR="0022778E" w:rsidRDefault="0022778E" w:rsidP="007467C0">
      <w:pPr>
        <w:pStyle w:val="TopofSection"/>
      </w:pPr>
    </w:p>
    <w:p w14:paraId="62813119" w14:textId="77777777" w:rsidR="007467C0" w:rsidRDefault="007467C0" w:rsidP="007467C0">
      <w:pPr>
        <w:pStyle w:val="Heading4"/>
      </w:pPr>
      <w:bookmarkStart w:id="680" w:name="_Ref249246802"/>
      <w:r>
        <w:t>Cost Calculation</w:t>
      </w:r>
      <w:r>
        <w:rPr>
          <w:rFonts w:ascii="Wingdings" w:hAnsi="Wingdings"/>
        </w:rPr>
        <w:t></w:t>
      </w:r>
      <w:r>
        <w:t>Cost Options Page</w:t>
      </w:r>
      <w:bookmarkEnd w:id="680"/>
    </w:p>
    <w:p w14:paraId="11456F37" w14:textId="77777777" w:rsidR="007467C0" w:rsidRDefault="007467C0" w:rsidP="0022778E">
      <w:pPr>
        <w:pStyle w:val="BodyText"/>
      </w:pPr>
      <w:r>
        <w:t>Several different cost elements make up the overall costs for a Cashpoint. The user can choose which costs to calculate on the Costs Options page. The different cost elements are explained in detail below.</w:t>
      </w:r>
    </w:p>
    <w:p w14:paraId="32C0199D" w14:textId="77777777" w:rsidR="007467C0" w:rsidRPr="001E2FA2" w:rsidRDefault="007467C0" w:rsidP="007467C0">
      <w:pPr>
        <w:pStyle w:val="Caption"/>
        <w:rPr>
          <w:lang w:val="en-US"/>
        </w:rPr>
      </w:pPr>
      <w:bookmarkStart w:id="681" w:name="_Toc74556468"/>
      <w:bookmarkStart w:id="682" w:name="_Toc128022145"/>
      <w:r w:rsidRPr="243260EB">
        <w:rPr>
          <w:lang w:val="en-US"/>
        </w:rPr>
        <w:lastRenderedPageBreak/>
        <w:t xml:space="preserve">Figure </w:t>
      </w:r>
      <w:r w:rsidRPr="243260EB">
        <w:rPr>
          <w:lang w:val="en-US"/>
        </w:rPr>
        <w:fldChar w:fldCharType="begin"/>
      </w:r>
      <w:r w:rsidRPr="243260EB">
        <w:rPr>
          <w:lang w:val="en-US"/>
        </w:rPr>
        <w:instrText xml:space="preserve"> SEQ Figure \* ARABIC </w:instrText>
      </w:r>
      <w:r w:rsidRPr="243260EB">
        <w:rPr>
          <w:lang w:val="en-US"/>
        </w:rPr>
        <w:fldChar w:fldCharType="separate"/>
      </w:r>
      <w:r>
        <w:rPr>
          <w:noProof/>
          <w:lang w:val="en-US"/>
        </w:rPr>
        <w:t>36</w:t>
      </w:r>
      <w:r w:rsidRPr="243260EB">
        <w:rPr>
          <w:lang w:val="en-US"/>
        </w:rPr>
        <w:fldChar w:fldCharType="end"/>
      </w:r>
      <w:r w:rsidRPr="243260EB">
        <w:rPr>
          <w:lang w:val="en-US"/>
        </w:rPr>
        <w:t>: Cost Options Page</w:t>
      </w:r>
      <w:bookmarkEnd w:id="681"/>
      <w:bookmarkEnd w:id="682"/>
    </w:p>
    <w:p w14:paraId="0EA3725B" w14:textId="2825FA99" w:rsidR="007467C0" w:rsidRDefault="007467C0" w:rsidP="0022778E">
      <w:pPr>
        <w:jc w:val="center"/>
      </w:pPr>
      <w:del w:id="683" w:author="Moses, Robbie" w:date="2023-02-23T01:48:00Z">
        <w:r w:rsidDel="00A345A2">
          <w:rPr>
            <w:noProof/>
          </w:rPr>
          <w:drawing>
            <wp:inline distT="0" distB="0" distL="0" distR="0" wp14:anchorId="0220D27B" wp14:editId="7542E5F5">
              <wp:extent cx="5667374" cy="2209800"/>
              <wp:effectExtent l="76200" t="76200" r="124460" b="133350"/>
              <wp:docPr id="936297464" name="Picture 93629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667374" cy="220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84" w:author="Moses, Robbie" w:date="2023-02-23T01:48:00Z">
        <w:r w:rsidR="00A345A2">
          <w:rPr>
            <w:noProof/>
          </w:rPr>
          <w:drawing>
            <wp:inline distT="0" distB="0" distL="0" distR="0" wp14:anchorId="5BEB753C" wp14:editId="6BA2A8E9">
              <wp:extent cx="5595323" cy="1638765"/>
              <wp:effectExtent l="76200" t="76200" r="139065" b="133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99257" cy="1639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56508E4" w14:textId="77777777" w:rsidR="007467C0" w:rsidRDefault="007467C0" w:rsidP="007467C0">
      <w:pPr>
        <w:pStyle w:val="Caption"/>
      </w:pPr>
      <w:bookmarkStart w:id="685" w:name="_Toc74556696"/>
      <w:r>
        <w:t xml:space="preserve">Table </w:t>
      </w:r>
      <w:r>
        <w:fldChar w:fldCharType="begin"/>
      </w:r>
      <w:r>
        <w:instrText xml:space="preserve"> SEQ Table \* ARABIC </w:instrText>
      </w:r>
      <w:r>
        <w:fldChar w:fldCharType="separate"/>
      </w:r>
      <w:r>
        <w:rPr>
          <w:noProof/>
        </w:rPr>
        <w:t>57</w:t>
      </w:r>
      <w:r>
        <w:rPr>
          <w:noProof/>
        </w:rPr>
        <w:fldChar w:fldCharType="end"/>
      </w:r>
      <w:r>
        <w:t>: Cost Options Description</w:t>
      </w:r>
      <w:bookmarkEnd w:id="68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8BA4CC7"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6012CF72" w14:textId="77777777" w:rsidR="007467C0" w:rsidRPr="00A875AE" w:rsidRDefault="007467C0" w:rsidP="00170D7D">
            <w:pPr>
              <w:pStyle w:val="TableHeader"/>
            </w:pPr>
            <w:r w:rsidRPr="00A875AE">
              <w:t>Cost</w:t>
            </w:r>
          </w:p>
        </w:tc>
        <w:tc>
          <w:tcPr>
            <w:tcW w:w="5458" w:type="dxa"/>
            <w:tcBorders>
              <w:top w:val="single" w:sz="6" w:space="0" w:color="auto"/>
              <w:left w:val="nil"/>
              <w:bottom w:val="double" w:sz="6" w:space="0" w:color="auto"/>
            </w:tcBorders>
            <w:shd w:val="clear" w:color="auto" w:fill="60C03A"/>
          </w:tcPr>
          <w:p w14:paraId="4CAD203B" w14:textId="77777777" w:rsidR="007467C0" w:rsidRPr="00A875AE" w:rsidRDefault="007467C0" w:rsidP="00170D7D">
            <w:pPr>
              <w:pStyle w:val="TableHeader"/>
            </w:pPr>
            <w:r w:rsidRPr="00A875AE">
              <w:t>Description</w:t>
            </w:r>
          </w:p>
        </w:tc>
      </w:tr>
      <w:tr w:rsidR="007467C0" w:rsidRPr="00A875AE" w14:paraId="253158B5" w14:textId="77777777" w:rsidTr="006271D1">
        <w:trPr>
          <w:cantSplit/>
        </w:trPr>
        <w:tc>
          <w:tcPr>
            <w:tcW w:w="2592" w:type="dxa"/>
            <w:tcBorders>
              <w:top w:val="single" w:sz="6" w:space="0" w:color="auto"/>
              <w:bottom w:val="single" w:sz="6" w:space="0" w:color="auto"/>
              <w:right w:val="single" w:sz="6" w:space="0" w:color="auto"/>
            </w:tcBorders>
          </w:tcPr>
          <w:p w14:paraId="0E2043DD" w14:textId="77777777" w:rsidR="007467C0" w:rsidRPr="00503295" w:rsidRDefault="007467C0" w:rsidP="00503295">
            <w:pPr>
              <w:pStyle w:val="TableBody"/>
              <w:rPr>
                <w:b/>
                <w:bCs/>
              </w:rPr>
            </w:pPr>
            <w:r w:rsidRPr="00503295">
              <w:rPr>
                <w:b/>
                <w:bCs/>
              </w:rPr>
              <w:t>Fixed Costs</w:t>
            </w:r>
          </w:p>
        </w:tc>
        <w:tc>
          <w:tcPr>
            <w:tcW w:w="5458" w:type="dxa"/>
            <w:tcBorders>
              <w:top w:val="single" w:sz="6" w:space="0" w:color="auto"/>
              <w:left w:val="single" w:sz="6" w:space="0" w:color="auto"/>
              <w:bottom w:val="single" w:sz="6" w:space="0" w:color="auto"/>
            </w:tcBorders>
          </w:tcPr>
          <w:p w14:paraId="06D83966" w14:textId="23E527F7" w:rsidR="007467C0" w:rsidRPr="00FB292A" w:rsidRDefault="007467C0" w:rsidP="0022778E">
            <w:pPr>
              <w:pStyle w:val="TableBody"/>
            </w:pPr>
            <w:r w:rsidRPr="00FB292A">
              <w:t xml:space="preserve">Fixed cost per delivery regardless of </w:t>
            </w:r>
            <w:r w:rsidR="00E6108F">
              <w:t xml:space="preserve">the </w:t>
            </w:r>
            <w:r w:rsidRPr="00FB292A">
              <w:t>amount of cash being transported.</w:t>
            </w:r>
          </w:p>
          <w:p w14:paraId="301EB5CD" w14:textId="21FAB413" w:rsidR="007467C0" w:rsidRPr="00FB292A" w:rsidRDefault="007467C0" w:rsidP="0022778E">
            <w:pPr>
              <w:pStyle w:val="TableBody"/>
            </w:pPr>
            <w:r w:rsidRPr="00FB292A">
              <w:t>Fixed costs are assigned at the Cashpoint level. See</w:t>
            </w:r>
            <w:r>
              <w:t xml:space="preserve">: </w:t>
            </w:r>
            <w:r w:rsidRPr="001E68AD">
              <w:rPr>
                <w:color w:val="4472C4" w:themeColor="accent1"/>
              </w:rPr>
              <w:fldChar w:fldCharType="begin"/>
            </w:r>
            <w:r w:rsidRPr="001E68AD">
              <w:rPr>
                <w:color w:val="4472C4" w:themeColor="accent1"/>
              </w:rPr>
              <w:instrText xml:space="preserve"> REF _Ref245719423 \h </w:instrText>
            </w:r>
            <w:r w:rsidR="0022778E" w:rsidRPr="001E68AD">
              <w:rPr>
                <w:color w:val="4472C4" w:themeColor="accent1"/>
              </w:rPr>
              <w:instrText xml:space="preserve"> \* MERGEFORMAT </w:instrText>
            </w:r>
            <w:r w:rsidRPr="001E68AD">
              <w:rPr>
                <w:color w:val="4472C4" w:themeColor="accent1"/>
              </w:rPr>
            </w:r>
            <w:r w:rsidRPr="001E68AD">
              <w:rPr>
                <w:color w:val="4472C4" w:themeColor="accent1"/>
              </w:rPr>
              <w:fldChar w:fldCharType="separate"/>
            </w:r>
            <w:r w:rsidRPr="001E68AD">
              <w:rPr>
                <w:color w:val="4472C4" w:themeColor="accent1"/>
              </w:rPr>
              <w:t>Cashpoint</w:t>
            </w:r>
            <w:r w:rsidRPr="001E68AD">
              <w:rPr>
                <w:rFonts w:ascii="Wingdings" w:hAnsi="Wingdings"/>
                <w:color w:val="4472C4" w:themeColor="accent1"/>
              </w:rPr>
              <w:t></w:t>
            </w:r>
            <w:r w:rsidRPr="001E68AD">
              <w:rPr>
                <w:color w:val="4472C4" w:themeColor="accent1"/>
              </w:rPr>
              <w:t>Advanced</w:t>
            </w:r>
            <w:r w:rsidRPr="001E68AD">
              <w:rPr>
                <w:rFonts w:ascii="Wingdings" w:hAnsi="Wingdings"/>
                <w:color w:val="4472C4" w:themeColor="accent1"/>
              </w:rPr>
              <w:t></w:t>
            </w:r>
            <w:r w:rsidRPr="001E68AD">
              <w:rPr>
                <w:color w:val="4472C4" w:themeColor="accent1"/>
              </w:rPr>
              <w:t>Costs</w:t>
            </w:r>
            <w:r w:rsidRPr="001E68AD">
              <w:rPr>
                <w:color w:val="4472C4" w:themeColor="accent1"/>
              </w:rPr>
              <w:fldChar w:fldCharType="end"/>
            </w:r>
            <w:r w:rsidRPr="00FB292A">
              <w:t>.</w:t>
            </w:r>
          </w:p>
        </w:tc>
      </w:tr>
      <w:tr w:rsidR="007467C0" w:rsidRPr="00A875AE" w14:paraId="409E1139" w14:textId="77777777" w:rsidTr="006271D1">
        <w:trPr>
          <w:cantSplit/>
        </w:trPr>
        <w:tc>
          <w:tcPr>
            <w:tcW w:w="2592" w:type="dxa"/>
            <w:tcBorders>
              <w:top w:val="single" w:sz="6" w:space="0" w:color="auto"/>
              <w:bottom w:val="single" w:sz="6" w:space="0" w:color="auto"/>
              <w:right w:val="single" w:sz="6" w:space="0" w:color="auto"/>
            </w:tcBorders>
          </w:tcPr>
          <w:p w14:paraId="7124EC6C" w14:textId="77777777" w:rsidR="007467C0" w:rsidRPr="00503295" w:rsidRDefault="007467C0" w:rsidP="00503295">
            <w:pPr>
              <w:pStyle w:val="TableBody"/>
              <w:rPr>
                <w:b/>
                <w:bCs/>
              </w:rPr>
            </w:pPr>
            <w:r w:rsidRPr="00503295">
              <w:rPr>
                <w:b/>
                <w:bCs/>
              </w:rPr>
              <w:t>Variable Costs</w:t>
            </w:r>
          </w:p>
        </w:tc>
        <w:tc>
          <w:tcPr>
            <w:tcW w:w="5458" w:type="dxa"/>
            <w:tcBorders>
              <w:top w:val="single" w:sz="6" w:space="0" w:color="auto"/>
              <w:left w:val="single" w:sz="6" w:space="0" w:color="auto"/>
              <w:bottom w:val="single" w:sz="6" w:space="0" w:color="auto"/>
            </w:tcBorders>
          </w:tcPr>
          <w:p w14:paraId="308ECED1" w14:textId="06147E62" w:rsidR="007467C0" w:rsidRPr="00FB292A" w:rsidRDefault="007467C0" w:rsidP="0022778E">
            <w:pPr>
              <w:pStyle w:val="TableBody"/>
            </w:pPr>
            <w:r w:rsidRPr="00FB292A">
              <w:t xml:space="preserve">Variable costs </w:t>
            </w:r>
            <w:r w:rsidR="00E6108F">
              <w:t xml:space="preserve">are </w:t>
            </w:r>
            <w:r w:rsidRPr="00FB292A">
              <w:t xml:space="preserve">based on the amount of cash being transported. In some cases, variable costs may be on a sliding scale or range. For example, </w:t>
            </w:r>
            <w:r w:rsidR="00E6108F">
              <w:t xml:space="preserve">the </w:t>
            </w:r>
            <w:r w:rsidRPr="00FB292A">
              <w:t>carrier is charging 0.003 EUR for 1 EUR transported when the delivery is between 0 -20,000 EUR and 0.0025</w:t>
            </w:r>
            <w:r w:rsidR="00E6108F">
              <w:t xml:space="preserve"> </w:t>
            </w:r>
            <w:r w:rsidRPr="00FB292A">
              <w:t>EUR for 1 EUR transported when the delivery is between 20,001-40,000 EUR.</w:t>
            </w:r>
          </w:p>
          <w:p w14:paraId="71A0EAD6" w14:textId="77777777" w:rsidR="007467C0" w:rsidRPr="00FB292A" w:rsidRDefault="007467C0" w:rsidP="0022778E">
            <w:pPr>
              <w:pStyle w:val="TableBody"/>
            </w:pPr>
            <w:r w:rsidRPr="00FB292A">
              <w:t xml:space="preserve">Variable costs (or cost per unit/per $ costs) are set and assigned at the Cashpoint level. </w:t>
            </w:r>
          </w:p>
          <w:p w14:paraId="455DF573" w14:textId="18D2048A" w:rsidR="007467C0" w:rsidRPr="00FB292A" w:rsidRDefault="007467C0" w:rsidP="0022778E">
            <w:pPr>
              <w:pStyle w:val="TableBody"/>
            </w:pPr>
            <w:r w:rsidRPr="00FB292A">
              <w:t xml:space="preserve">See: </w:t>
            </w:r>
            <w:r w:rsidR="00E6108F">
              <w:t>The s</w:t>
            </w:r>
            <w:r w:rsidR="00E6108F" w:rsidRPr="00FB292A">
              <w:t xml:space="preserve">ervice </w:t>
            </w:r>
            <w:r w:rsidRPr="00FB292A">
              <w:t>Cost panel described in the section</w:t>
            </w:r>
            <w:r>
              <w:t xml:space="preserve"> </w:t>
            </w:r>
            <w:r w:rsidRPr="00A83CFF">
              <w:rPr>
                <w:color w:val="4472C4" w:themeColor="accent1"/>
              </w:rPr>
              <w:fldChar w:fldCharType="begin"/>
            </w:r>
            <w:r w:rsidRPr="00A83CFF">
              <w:rPr>
                <w:color w:val="4472C4" w:themeColor="accent1"/>
              </w:rPr>
              <w:instrText xml:space="preserve"> REF _Ref245719423 \h </w:instrText>
            </w:r>
            <w:r w:rsidR="0022778E" w:rsidRPr="00A83CFF">
              <w:rPr>
                <w:color w:val="4472C4" w:themeColor="accent1"/>
              </w:rPr>
              <w:instrText xml:space="preserve"> \* MERGEFORMAT </w:instrText>
            </w:r>
            <w:r w:rsidRPr="00A83CFF">
              <w:rPr>
                <w:color w:val="4472C4" w:themeColor="accent1"/>
              </w:rPr>
            </w:r>
            <w:r w:rsidRPr="00A83CFF">
              <w:rPr>
                <w:color w:val="4472C4" w:themeColor="accent1"/>
              </w:rPr>
              <w:fldChar w:fldCharType="separate"/>
            </w:r>
            <w:r w:rsidRPr="00A83CFF">
              <w:rPr>
                <w:color w:val="4472C4" w:themeColor="accent1"/>
              </w:rPr>
              <w:t>Cashpoint</w:t>
            </w:r>
            <w:r w:rsidRPr="00A83CFF">
              <w:rPr>
                <w:rFonts w:ascii="Wingdings" w:hAnsi="Wingdings"/>
                <w:color w:val="4472C4" w:themeColor="accent1"/>
              </w:rPr>
              <w:t></w:t>
            </w:r>
            <w:r w:rsidRPr="00A83CFF">
              <w:rPr>
                <w:color w:val="4472C4" w:themeColor="accent1"/>
              </w:rPr>
              <w:t>Advanced</w:t>
            </w:r>
            <w:r w:rsidRPr="00A83CFF">
              <w:rPr>
                <w:rFonts w:ascii="Wingdings" w:hAnsi="Wingdings"/>
                <w:color w:val="4472C4" w:themeColor="accent1"/>
              </w:rPr>
              <w:t></w:t>
            </w:r>
            <w:r w:rsidRPr="00A83CFF">
              <w:rPr>
                <w:color w:val="4472C4" w:themeColor="accent1"/>
              </w:rPr>
              <w:t>Costs</w:t>
            </w:r>
            <w:r w:rsidRPr="00A83CFF">
              <w:rPr>
                <w:color w:val="4472C4" w:themeColor="accent1"/>
              </w:rPr>
              <w:fldChar w:fldCharType="end"/>
            </w:r>
            <w:r w:rsidRPr="00FB292A">
              <w:t>.</w:t>
            </w:r>
          </w:p>
        </w:tc>
      </w:tr>
      <w:tr w:rsidR="007467C0" w:rsidRPr="00A875AE" w14:paraId="1201C520" w14:textId="77777777" w:rsidTr="006271D1">
        <w:trPr>
          <w:cantSplit/>
        </w:trPr>
        <w:tc>
          <w:tcPr>
            <w:tcW w:w="2592" w:type="dxa"/>
            <w:tcBorders>
              <w:top w:val="nil"/>
              <w:bottom w:val="single" w:sz="6" w:space="0" w:color="auto"/>
              <w:right w:val="single" w:sz="6" w:space="0" w:color="auto"/>
            </w:tcBorders>
          </w:tcPr>
          <w:p w14:paraId="0B078663" w14:textId="77777777" w:rsidR="007467C0" w:rsidRPr="00503295" w:rsidRDefault="007467C0" w:rsidP="00503295">
            <w:pPr>
              <w:pStyle w:val="TableBody"/>
              <w:rPr>
                <w:b/>
                <w:bCs/>
              </w:rPr>
            </w:pPr>
            <w:r w:rsidRPr="00503295">
              <w:rPr>
                <w:b/>
                <w:bCs/>
              </w:rPr>
              <w:t>Holding Costs</w:t>
            </w:r>
          </w:p>
        </w:tc>
        <w:tc>
          <w:tcPr>
            <w:tcW w:w="5458" w:type="dxa"/>
            <w:tcBorders>
              <w:top w:val="nil"/>
              <w:left w:val="single" w:sz="6" w:space="0" w:color="auto"/>
              <w:bottom w:val="single" w:sz="6" w:space="0" w:color="auto"/>
            </w:tcBorders>
          </w:tcPr>
          <w:p w14:paraId="3ABB2CCD" w14:textId="77777777" w:rsidR="007467C0" w:rsidRPr="00FB292A" w:rsidRDefault="007467C0" w:rsidP="0022778E">
            <w:pPr>
              <w:pStyle w:val="TableBody"/>
            </w:pPr>
            <w:r w:rsidRPr="00FB292A">
              <w:t xml:space="preserve">Costs associated with holding cash (for instance, lost potential savings from interest rates).  </w:t>
            </w:r>
          </w:p>
          <w:p w14:paraId="39B28E16" w14:textId="77777777" w:rsidR="007467C0" w:rsidRPr="00FB292A" w:rsidRDefault="007467C0" w:rsidP="0022778E">
            <w:pPr>
              <w:pStyle w:val="TableBody"/>
            </w:pPr>
            <w:r w:rsidRPr="00FB292A">
              <w:t xml:space="preserve">Holdings costs are based on Overnight Earning Rates defined at the </w:t>
            </w:r>
            <w:r>
              <w:t>Currency</w:t>
            </w:r>
            <w:r w:rsidRPr="00FB292A">
              <w:t xml:space="preserve"> level refer t</w:t>
            </w:r>
            <w:r>
              <w:t xml:space="preserve">o </w:t>
            </w:r>
            <w:hyperlink w:anchor="_System(Currencies/Denominations" w:history="1">
              <w:r>
                <w:rPr>
                  <w:rStyle w:val="TopicCrossReference"/>
                  <w:rFonts w:cs="Arial"/>
                  <w:lang w:val="en-US" w:bidi="en-US"/>
                </w:rPr>
                <w:t>System</w:t>
              </w:r>
              <w:r w:rsidRPr="00E46FC4">
                <w:rPr>
                  <w:rStyle w:val="TopicCrossReference"/>
                  <w:rFonts w:ascii="Wingdings" w:eastAsia="Wingdings" w:hAnsi="Wingdings" w:cs="Wingdings"/>
                  <w:lang w:val="en-US" w:bidi="en-US"/>
                </w:rPr>
                <w:t>à</w:t>
              </w:r>
              <w:r>
                <w:rPr>
                  <w:rStyle w:val="TopicCrossReference"/>
                  <w:rFonts w:cs="Arial"/>
                  <w:lang w:val="en-US" w:bidi="en-US"/>
                </w:rPr>
                <w:t>Currencies/Denominations</w:t>
              </w:r>
            </w:hyperlink>
          </w:p>
        </w:tc>
      </w:tr>
      <w:tr w:rsidR="007467C0" w:rsidRPr="00A875AE" w14:paraId="1959AC5A" w14:textId="77777777" w:rsidTr="006271D1">
        <w:trPr>
          <w:cantSplit/>
        </w:trPr>
        <w:tc>
          <w:tcPr>
            <w:tcW w:w="2592" w:type="dxa"/>
            <w:tcBorders>
              <w:top w:val="single" w:sz="6" w:space="0" w:color="auto"/>
              <w:bottom w:val="single" w:sz="6" w:space="0" w:color="auto"/>
              <w:right w:val="single" w:sz="6" w:space="0" w:color="auto"/>
            </w:tcBorders>
          </w:tcPr>
          <w:p w14:paraId="68F41C03" w14:textId="77777777" w:rsidR="007467C0" w:rsidRPr="00503295" w:rsidRDefault="007467C0" w:rsidP="00503295">
            <w:pPr>
              <w:pStyle w:val="TableBody"/>
              <w:rPr>
                <w:b/>
                <w:bCs/>
              </w:rPr>
            </w:pPr>
            <w:r w:rsidRPr="00503295">
              <w:rPr>
                <w:b/>
                <w:bCs/>
              </w:rPr>
              <w:t>Insurance Costs</w:t>
            </w:r>
          </w:p>
        </w:tc>
        <w:tc>
          <w:tcPr>
            <w:tcW w:w="5458" w:type="dxa"/>
            <w:tcBorders>
              <w:top w:val="single" w:sz="6" w:space="0" w:color="auto"/>
              <w:left w:val="single" w:sz="6" w:space="0" w:color="auto"/>
              <w:bottom w:val="single" w:sz="6" w:space="0" w:color="auto"/>
            </w:tcBorders>
          </w:tcPr>
          <w:p w14:paraId="707A27E7" w14:textId="52FE0996" w:rsidR="007467C0" w:rsidRPr="00FB292A" w:rsidRDefault="00E6108F" w:rsidP="001C2B78">
            <w:pPr>
              <w:pStyle w:val="TableBody"/>
            </w:pPr>
            <w:r>
              <w:t>The c</w:t>
            </w:r>
            <w:r w:rsidRPr="00FB292A">
              <w:t xml:space="preserve">urrency </w:t>
            </w:r>
            <w:r w:rsidR="007467C0" w:rsidRPr="00FB292A">
              <w:t xml:space="preserve">insurance rate is the rate charged to insure funds kept in Cashpoints (0, 7, 15, etc.). This is an annual rate and is typically covered by the FDIC in the U.S. market. Insurance Costs are defined at the Cashpoint level refer to </w:t>
            </w:r>
            <w:r w:rsidR="007467C0" w:rsidRPr="00D33CCF">
              <w:rPr>
                <w:color w:val="4472C4" w:themeColor="accent1"/>
              </w:rPr>
              <w:fldChar w:fldCharType="begin"/>
            </w:r>
            <w:r w:rsidR="007467C0" w:rsidRPr="00D33CCF">
              <w:rPr>
                <w:color w:val="4472C4" w:themeColor="accent1"/>
              </w:rPr>
              <w:instrText xml:space="preserve"> REF _Ref245719423 \h </w:instrText>
            </w:r>
            <w:r w:rsidR="0022778E" w:rsidRPr="00D33CCF">
              <w:rPr>
                <w:color w:val="4472C4" w:themeColor="accent1"/>
              </w:rPr>
              <w:instrText xml:space="preserve"> \* MERGEFORMAT </w:instrText>
            </w:r>
            <w:r w:rsidR="007467C0" w:rsidRPr="00D33CCF">
              <w:rPr>
                <w:color w:val="4472C4" w:themeColor="accent1"/>
              </w:rPr>
            </w:r>
            <w:r w:rsidR="007467C0" w:rsidRPr="00D33CCF">
              <w:rPr>
                <w:color w:val="4472C4" w:themeColor="accent1"/>
              </w:rPr>
              <w:fldChar w:fldCharType="separate"/>
            </w:r>
            <w:r w:rsidR="007467C0" w:rsidRPr="00D33CCF">
              <w:rPr>
                <w:color w:val="4472C4" w:themeColor="accent1"/>
              </w:rPr>
              <w:t>Cashpoint</w:t>
            </w:r>
            <w:r w:rsidR="007467C0" w:rsidRPr="00D33CCF">
              <w:rPr>
                <w:rFonts w:ascii="Wingdings" w:hAnsi="Wingdings"/>
                <w:color w:val="4472C4" w:themeColor="accent1"/>
              </w:rPr>
              <w:t></w:t>
            </w:r>
            <w:r w:rsidR="007467C0" w:rsidRPr="00D33CCF">
              <w:rPr>
                <w:color w:val="4472C4" w:themeColor="accent1"/>
              </w:rPr>
              <w:t>Advanced</w:t>
            </w:r>
            <w:r w:rsidR="007467C0" w:rsidRPr="00D33CCF">
              <w:rPr>
                <w:rFonts w:ascii="Wingdings" w:hAnsi="Wingdings"/>
                <w:color w:val="4472C4" w:themeColor="accent1"/>
              </w:rPr>
              <w:t></w:t>
            </w:r>
            <w:r w:rsidR="007467C0" w:rsidRPr="00D33CCF">
              <w:rPr>
                <w:color w:val="4472C4" w:themeColor="accent1"/>
              </w:rPr>
              <w:t>Costs</w:t>
            </w:r>
            <w:r w:rsidR="007467C0" w:rsidRPr="00D33CCF">
              <w:rPr>
                <w:color w:val="4472C4" w:themeColor="accent1"/>
              </w:rPr>
              <w:fldChar w:fldCharType="end"/>
            </w:r>
            <w:r w:rsidR="007467C0" w:rsidRPr="00D33CCF">
              <w:rPr>
                <w:color w:val="4472C4" w:themeColor="accent1"/>
              </w:rPr>
              <w:fldChar w:fldCharType="begin"/>
            </w:r>
            <w:r w:rsidR="007467C0" w:rsidRPr="00D33CCF">
              <w:rPr>
                <w:color w:val="4472C4" w:themeColor="accent1"/>
              </w:rPr>
              <w:instrText xml:space="preserve"> REF _Ref245719423 \h  \* MERGEFORMAT </w:instrText>
            </w:r>
            <w:r w:rsidR="007467C0" w:rsidRPr="00D33CCF">
              <w:rPr>
                <w:color w:val="4472C4" w:themeColor="accent1"/>
              </w:rPr>
            </w:r>
            <w:r w:rsidR="007467C0" w:rsidRPr="00D33CCF">
              <w:rPr>
                <w:color w:val="4472C4" w:themeColor="accent1"/>
              </w:rPr>
              <w:fldChar w:fldCharType="separate"/>
            </w:r>
            <w:r w:rsidR="007467C0" w:rsidRPr="00D33CCF">
              <w:rPr>
                <w:color w:val="4472C4" w:themeColor="accent1"/>
              </w:rPr>
              <w:t>Cashpoint</w:t>
            </w:r>
            <w:r w:rsidR="007467C0" w:rsidRPr="00D33CCF">
              <w:rPr>
                <w:rFonts w:ascii="Wingdings" w:hAnsi="Wingdings"/>
                <w:color w:val="4472C4" w:themeColor="accent1"/>
              </w:rPr>
              <w:t></w:t>
            </w:r>
            <w:r w:rsidR="007467C0" w:rsidRPr="00D33CCF">
              <w:rPr>
                <w:color w:val="4472C4" w:themeColor="accent1"/>
              </w:rPr>
              <w:t>Advanced</w:t>
            </w:r>
            <w:r w:rsidR="007467C0" w:rsidRPr="00D33CCF">
              <w:rPr>
                <w:rFonts w:ascii="Wingdings" w:hAnsi="Wingdings"/>
                <w:color w:val="4472C4" w:themeColor="accent1"/>
              </w:rPr>
              <w:t></w:t>
            </w:r>
            <w:r w:rsidR="007467C0" w:rsidRPr="00D33CCF">
              <w:rPr>
                <w:color w:val="4472C4" w:themeColor="accent1"/>
              </w:rPr>
              <w:t>Costs</w:t>
            </w:r>
            <w:r w:rsidR="007467C0" w:rsidRPr="00D33CCF">
              <w:rPr>
                <w:color w:val="4472C4" w:themeColor="accent1"/>
              </w:rPr>
              <w:fldChar w:fldCharType="end"/>
            </w:r>
            <w:r w:rsidR="007467C0" w:rsidRPr="00FB292A">
              <w:t>.</w:t>
            </w:r>
          </w:p>
        </w:tc>
      </w:tr>
      <w:tr w:rsidR="007467C0" w:rsidRPr="00A875AE" w14:paraId="1FF63C84" w14:textId="77777777" w:rsidTr="006271D1">
        <w:trPr>
          <w:cantSplit/>
        </w:trPr>
        <w:tc>
          <w:tcPr>
            <w:tcW w:w="2592" w:type="dxa"/>
            <w:tcBorders>
              <w:top w:val="single" w:sz="6" w:space="0" w:color="auto"/>
              <w:bottom w:val="single" w:sz="6" w:space="0" w:color="auto"/>
              <w:right w:val="single" w:sz="6" w:space="0" w:color="auto"/>
            </w:tcBorders>
          </w:tcPr>
          <w:p w14:paraId="2035ADAC" w14:textId="77777777" w:rsidR="007467C0" w:rsidRPr="00503295" w:rsidRDefault="007467C0" w:rsidP="00503295">
            <w:pPr>
              <w:pStyle w:val="TableBody"/>
              <w:rPr>
                <w:b/>
                <w:bCs/>
              </w:rPr>
            </w:pPr>
            <w:r w:rsidRPr="00503295">
              <w:rPr>
                <w:b/>
                <w:bCs/>
              </w:rPr>
              <w:lastRenderedPageBreak/>
              <w:t>Handling Costs</w:t>
            </w:r>
          </w:p>
        </w:tc>
        <w:tc>
          <w:tcPr>
            <w:tcW w:w="5458" w:type="dxa"/>
            <w:tcBorders>
              <w:top w:val="single" w:sz="6" w:space="0" w:color="auto"/>
              <w:left w:val="single" w:sz="6" w:space="0" w:color="auto"/>
              <w:bottom w:val="single" w:sz="6" w:space="0" w:color="auto"/>
            </w:tcBorders>
          </w:tcPr>
          <w:p w14:paraId="46546312" w14:textId="3DA89C3E" w:rsidR="007467C0" w:rsidRPr="00FB292A" w:rsidRDefault="007467C0" w:rsidP="0022778E">
            <w:pPr>
              <w:pStyle w:val="TableBody"/>
            </w:pPr>
            <w:r w:rsidRPr="00FB292A">
              <w:t xml:space="preserve">Total internal costs associated with the processing/handling of cash delivery. This may include </w:t>
            </w:r>
            <w:r w:rsidR="00E6108F">
              <w:t xml:space="preserve">the </w:t>
            </w:r>
            <w:r w:rsidRPr="00FB292A">
              <w:t xml:space="preserve">value of employees’ time required during the delivery, and any other overhead or administrative costs. </w:t>
            </w:r>
          </w:p>
          <w:p w14:paraId="2E697D3C" w14:textId="6F06515D" w:rsidR="007467C0" w:rsidRPr="00FB292A" w:rsidRDefault="007467C0" w:rsidP="0022778E">
            <w:pPr>
              <w:pStyle w:val="TableBody"/>
            </w:pPr>
            <w:r w:rsidRPr="00FB292A">
              <w:t xml:space="preserve">Handling Costs are defined at the Cashpoint level </w:t>
            </w:r>
            <w:r w:rsidR="00E6108F">
              <w:t xml:space="preserve">and </w:t>
            </w:r>
            <w:r w:rsidRPr="00FB292A">
              <w:t>refer to</w:t>
            </w:r>
            <w:r>
              <w:t xml:space="preserve"> </w:t>
            </w:r>
            <w:r>
              <w:fldChar w:fldCharType="begin"/>
            </w:r>
            <w:r>
              <w:instrText xml:space="preserve"> REF _Ref245719423 \h </w:instrText>
            </w:r>
            <w:r w:rsidR="0022778E">
              <w:instrText xml:space="preserve"> \* MERGEFORMAT </w:instrText>
            </w:r>
            <w:r>
              <w:fldChar w:fldCharType="separate"/>
            </w:r>
            <w:r w:rsidRPr="00D33CCF">
              <w:rPr>
                <w:color w:val="4472C4" w:themeColor="accent1"/>
              </w:rPr>
              <w:t>Cashpoint</w:t>
            </w:r>
            <w:r w:rsidRPr="00D33CCF">
              <w:rPr>
                <w:rFonts w:ascii="Wingdings" w:hAnsi="Wingdings"/>
                <w:color w:val="4472C4" w:themeColor="accent1"/>
              </w:rPr>
              <w:t></w:t>
            </w:r>
            <w:r w:rsidRPr="00D33CCF">
              <w:rPr>
                <w:color w:val="4472C4" w:themeColor="accent1"/>
              </w:rPr>
              <w:t>Advanced</w:t>
            </w:r>
            <w:r w:rsidRPr="00D33CCF">
              <w:rPr>
                <w:rFonts w:ascii="Wingdings" w:hAnsi="Wingdings"/>
                <w:color w:val="4472C4" w:themeColor="accent1"/>
              </w:rPr>
              <w:t></w:t>
            </w:r>
            <w:r w:rsidRPr="00D33CCF">
              <w:rPr>
                <w:color w:val="4472C4" w:themeColor="accent1"/>
              </w:rPr>
              <w:t>Cost</w:t>
            </w:r>
            <w:r>
              <w:t>s</w:t>
            </w:r>
            <w:r>
              <w:fldChar w:fldCharType="end"/>
            </w:r>
            <w:r w:rsidRPr="00FB292A">
              <w:t>.</w:t>
            </w:r>
          </w:p>
        </w:tc>
      </w:tr>
      <w:tr w:rsidR="007467C0" w:rsidRPr="00A875AE" w14:paraId="0D6F9BA3" w14:textId="77777777" w:rsidTr="006271D1">
        <w:trPr>
          <w:cantSplit/>
        </w:trPr>
        <w:tc>
          <w:tcPr>
            <w:tcW w:w="2592" w:type="dxa"/>
            <w:tcBorders>
              <w:top w:val="single" w:sz="6" w:space="0" w:color="auto"/>
              <w:bottom w:val="single" w:sz="6" w:space="0" w:color="auto"/>
              <w:right w:val="single" w:sz="6" w:space="0" w:color="auto"/>
            </w:tcBorders>
          </w:tcPr>
          <w:p w14:paraId="447C6600" w14:textId="77777777" w:rsidR="007467C0" w:rsidRPr="00503295" w:rsidRDefault="007467C0" w:rsidP="00503295">
            <w:pPr>
              <w:pStyle w:val="TableBody"/>
              <w:rPr>
                <w:b/>
                <w:bCs/>
              </w:rPr>
            </w:pPr>
            <w:r w:rsidRPr="00503295">
              <w:rPr>
                <w:b/>
                <w:bCs/>
              </w:rPr>
              <w:t>Total Costs</w:t>
            </w:r>
          </w:p>
        </w:tc>
        <w:tc>
          <w:tcPr>
            <w:tcW w:w="5458" w:type="dxa"/>
            <w:tcBorders>
              <w:top w:val="single" w:sz="6" w:space="0" w:color="auto"/>
              <w:left w:val="single" w:sz="6" w:space="0" w:color="auto"/>
              <w:bottom w:val="single" w:sz="6" w:space="0" w:color="auto"/>
            </w:tcBorders>
          </w:tcPr>
          <w:p w14:paraId="7361E3DD" w14:textId="77777777" w:rsidR="007467C0" w:rsidRPr="00FB292A" w:rsidRDefault="007467C0" w:rsidP="0022778E">
            <w:pPr>
              <w:pStyle w:val="TableBody"/>
            </w:pPr>
            <w:r w:rsidRPr="00FB292A">
              <w:t xml:space="preserve">If this option is selected, the report will calculate and display the sum of all checked cost components. </w:t>
            </w:r>
          </w:p>
        </w:tc>
      </w:tr>
      <w:tr w:rsidR="007467C0" w:rsidRPr="00A875AE" w14:paraId="4EC96B6D" w14:textId="77777777" w:rsidTr="006271D1">
        <w:trPr>
          <w:cantSplit/>
        </w:trPr>
        <w:tc>
          <w:tcPr>
            <w:tcW w:w="2592" w:type="dxa"/>
            <w:tcBorders>
              <w:top w:val="single" w:sz="6" w:space="0" w:color="auto"/>
              <w:bottom w:val="single" w:sz="6" w:space="0" w:color="auto"/>
              <w:right w:val="single" w:sz="6" w:space="0" w:color="auto"/>
            </w:tcBorders>
          </w:tcPr>
          <w:p w14:paraId="0DB2638E" w14:textId="77777777" w:rsidR="007467C0" w:rsidRPr="00503295" w:rsidRDefault="007467C0" w:rsidP="00503295">
            <w:pPr>
              <w:pStyle w:val="TableBody"/>
              <w:rPr>
                <w:b/>
                <w:bCs/>
              </w:rPr>
            </w:pPr>
            <w:r w:rsidRPr="00503295">
              <w:rPr>
                <w:b/>
                <w:bCs/>
              </w:rPr>
              <w:t>Transit Costs</w:t>
            </w:r>
          </w:p>
        </w:tc>
        <w:tc>
          <w:tcPr>
            <w:tcW w:w="5458" w:type="dxa"/>
            <w:tcBorders>
              <w:top w:val="single" w:sz="6" w:space="0" w:color="auto"/>
              <w:left w:val="single" w:sz="6" w:space="0" w:color="auto"/>
              <w:bottom w:val="single" w:sz="6" w:space="0" w:color="auto"/>
            </w:tcBorders>
          </w:tcPr>
          <w:p w14:paraId="0FA1FFED" w14:textId="77777777" w:rsidR="007467C0" w:rsidRPr="00FB292A" w:rsidRDefault="007467C0" w:rsidP="0022778E">
            <w:pPr>
              <w:pStyle w:val="TableBody"/>
            </w:pPr>
            <w:r w:rsidRPr="00FB292A">
              <w:t xml:space="preserve">Costs associated with cash not being used while in transit. </w:t>
            </w:r>
          </w:p>
          <w:p w14:paraId="54E3E98F" w14:textId="77777777" w:rsidR="007467C0" w:rsidRPr="00FB292A" w:rsidRDefault="007467C0" w:rsidP="0022778E">
            <w:pPr>
              <w:pStyle w:val="TableBody"/>
            </w:pPr>
            <w:r w:rsidRPr="00FB292A">
              <w:rPr>
                <w:b/>
                <w:bCs/>
              </w:rPr>
              <w:t>Return Time</w:t>
            </w:r>
            <w:r w:rsidRPr="00FB292A">
              <w:t xml:space="preserve"> – indicate number of days the residual cash is in transit. </w:t>
            </w:r>
          </w:p>
          <w:p w14:paraId="4683F135" w14:textId="77777777" w:rsidR="007467C0" w:rsidRPr="00FB292A" w:rsidRDefault="007467C0" w:rsidP="0022778E">
            <w:pPr>
              <w:pStyle w:val="TableBody"/>
            </w:pPr>
            <w:r w:rsidRPr="00FB292A">
              <w:rPr>
                <w:b/>
                <w:bCs/>
              </w:rPr>
              <w:t>Delivery Time</w:t>
            </w:r>
            <w:r w:rsidRPr="00FB292A">
              <w:t xml:space="preserve"> – indicate number of days the delivery is in transit. </w:t>
            </w:r>
          </w:p>
        </w:tc>
      </w:tr>
      <w:tr w:rsidR="007467C0" w:rsidRPr="00A875AE" w14:paraId="19D39116" w14:textId="77777777" w:rsidTr="006271D1">
        <w:trPr>
          <w:cantSplit/>
        </w:trPr>
        <w:tc>
          <w:tcPr>
            <w:tcW w:w="2592" w:type="dxa"/>
            <w:tcBorders>
              <w:top w:val="single" w:sz="6" w:space="0" w:color="auto"/>
              <w:bottom w:val="single" w:sz="6" w:space="0" w:color="auto"/>
              <w:right w:val="single" w:sz="6" w:space="0" w:color="auto"/>
            </w:tcBorders>
          </w:tcPr>
          <w:p w14:paraId="202B0107" w14:textId="77777777" w:rsidR="007467C0" w:rsidRPr="00503295" w:rsidRDefault="007467C0" w:rsidP="00503295">
            <w:pPr>
              <w:pStyle w:val="TableBody"/>
              <w:rPr>
                <w:b/>
                <w:bCs/>
              </w:rPr>
            </w:pPr>
            <w:r w:rsidRPr="00503295">
              <w:rPr>
                <w:b/>
                <w:bCs/>
              </w:rPr>
              <w:t>Out of Cash Costs</w:t>
            </w:r>
          </w:p>
        </w:tc>
        <w:tc>
          <w:tcPr>
            <w:tcW w:w="5458" w:type="dxa"/>
            <w:tcBorders>
              <w:top w:val="single" w:sz="6" w:space="0" w:color="auto"/>
              <w:left w:val="single" w:sz="6" w:space="0" w:color="auto"/>
              <w:bottom w:val="single" w:sz="6" w:space="0" w:color="auto"/>
            </w:tcBorders>
          </w:tcPr>
          <w:p w14:paraId="2CD32783" w14:textId="77777777" w:rsidR="007467C0" w:rsidRPr="00FB292A" w:rsidRDefault="007467C0" w:rsidP="0022778E">
            <w:pPr>
              <w:pStyle w:val="TableBody"/>
            </w:pPr>
            <w:r w:rsidRPr="00FB292A">
              <w:t xml:space="preserve">Costs associated with out-of-cash situations. </w:t>
            </w:r>
          </w:p>
          <w:p w14:paraId="3B9F8862" w14:textId="77777777" w:rsidR="007467C0" w:rsidRPr="00FB292A" w:rsidRDefault="007467C0" w:rsidP="0022778E">
            <w:pPr>
              <w:pStyle w:val="TableBody"/>
            </w:pPr>
            <w:r w:rsidRPr="00FB292A">
              <w:rPr>
                <w:b/>
                <w:bCs/>
              </w:rPr>
              <w:t>Threshold amount</w:t>
            </w:r>
            <w:r w:rsidRPr="00FB292A">
              <w:t xml:space="preserve"> – indicate an amount below which the Cashpoint is considered out-of-cash.</w:t>
            </w:r>
          </w:p>
          <w:p w14:paraId="723FEF7D" w14:textId="77777777" w:rsidR="007467C0" w:rsidRPr="00FB292A" w:rsidRDefault="007467C0" w:rsidP="0022778E">
            <w:pPr>
              <w:pStyle w:val="TableBody"/>
            </w:pPr>
            <w:r w:rsidRPr="00FB292A">
              <w:rPr>
                <w:b/>
                <w:bCs/>
              </w:rPr>
              <w:t>Cost per outage</w:t>
            </w:r>
            <w:r w:rsidRPr="00FB292A">
              <w:t xml:space="preserve"> – indicate the cost set by the institution for cash outage (i.e. penalty, admin fee, etc.).  </w:t>
            </w:r>
          </w:p>
        </w:tc>
      </w:tr>
      <w:tr w:rsidR="007467C0" w:rsidRPr="00A875AE" w14:paraId="72F7035B" w14:textId="77777777" w:rsidTr="006271D1">
        <w:trPr>
          <w:cantSplit/>
        </w:trPr>
        <w:tc>
          <w:tcPr>
            <w:tcW w:w="2592" w:type="dxa"/>
            <w:tcBorders>
              <w:top w:val="single" w:sz="6" w:space="0" w:color="auto"/>
              <w:bottom w:val="single" w:sz="6" w:space="0" w:color="auto"/>
              <w:right w:val="single" w:sz="6" w:space="0" w:color="auto"/>
            </w:tcBorders>
          </w:tcPr>
          <w:p w14:paraId="6471CA70" w14:textId="77777777" w:rsidR="007467C0" w:rsidRPr="00503295" w:rsidRDefault="007467C0" w:rsidP="00503295">
            <w:pPr>
              <w:pStyle w:val="TableBody"/>
              <w:rPr>
                <w:b/>
                <w:bCs/>
              </w:rPr>
            </w:pPr>
            <w:r w:rsidRPr="00503295">
              <w:rPr>
                <w:b/>
                <w:bCs/>
              </w:rPr>
              <w:t>Save Button</w:t>
            </w:r>
          </w:p>
        </w:tc>
        <w:tc>
          <w:tcPr>
            <w:tcW w:w="5458" w:type="dxa"/>
            <w:tcBorders>
              <w:top w:val="single" w:sz="6" w:space="0" w:color="auto"/>
              <w:left w:val="single" w:sz="6" w:space="0" w:color="auto"/>
              <w:bottom w:val="single" w:sz="6" w:space="0" w:color="auto"/>
            </w:tcBorders>
          </w:tcPr>
          <w:p w14:paraId="7C701588" w14:textId="77777777" w:rsidR="007467C0" w:rsidRPr="00FB292A" w:rsidRDefault="007467C0" w:rsidP="0022778E">
            <w:pPr>
              <w:pStyle w:val="TableBody"/>
            </w:pPr>
            <w:r w:rsidRPr="00FB292A">
              <w:t>Saves the settings for use in all Cost Calculations.</w:t>
            </w:r>
          </w:p>
        </w:tc>
      </w:tr>
    </w:tbl>
    <w:p w14:paraId="43D9C836" w14:textId="77777777" w:rsidR="007467C0" w:rsidRDefault="007467C0" w:rsidP="007467C0">
      <w:pPr>
        <w:pStyle w:val="TopofSection"/>
      </w:pPr>
      <w:r>
        <w:t xml:space="preserve">Return To: </w:t>
      </w:r>
      <w:r>
        <w:fldChar w:fldCharType="begin"/>
      </w:r>
      <w:r>
        <w:instrText xml:space="preserve"> REF _Ref246139894 \h  \* MERGEFORMAT </w:instrText>
      </w:r>
      <w:r>
        <w:fldChar w:fldCharType="separate"/>
      </w:r>
      <w:r>
        <w:t>Processing</w:t>
      </w:r>
      <w:r>
        <w:rPr>
          <w:rFonts w:ascii="Wingdings" w:hAnsi="Wingdings"/>
        </w:rPr>
        <w:t></w:t>
      </w:r>
      <w:r>
        <w:t>Cost Calculation</w:t>
      </w:r>
      <w:r>
        <w:fldChar w:fldCharType="end"/>
      </w:r>
    </w:p>
    <w:p w14:paraId="14E29470" w14:textId="77777777" w:rsidR="007467C0" w:rsidRDefault="007467C0" w:rsidP="007467C0"/>
    <w:p w14:paraId="536557D7" w14:textId="77777777" w:rsidR="007467C0" w:rsidRDefault="007467C0" w:rsidP="007467C0">
      <w:pPr>
        <w:pStyle w:val="Heading3"/>
        <w:tabs>
          <w:tab w:val="left" w:pos="0"/>
        </w:tabs>
      </w:pPr>
      <w:bookmarkStart w:id="686" w:name="_Ref272393599"/>
      <w:bookmarkStart w:id="687" w:name="_Toc359218689"/>
      <w:bookmarkStart w:id="688" w:name="_Toc74556396"/>
      <w:bookmarkStart w:id="689" w:name="_Toc127491586"/>
      <w:bookmarkStart w:id="690" w:name="_Toc128021119"/>
      <w:r>
        <w:t>Processing</w:t>
      </w:r>
      <w:r>
        <w:rPr>
          <w:rFonts w:ascii="Wingdings" w:hAnsi="Wingdings"/>
        </w:rPr>
        <w:t></w:t>
      </w:r>
      <w:r>
        <w:t>Custom Jobs</w:t>
      </w:r>
      <w:bookmarkEnd w:id="686"/>
      <w:bookmarkEnd w:id="687"/>
      <w:bookmarkEnd w:id="688"/>
      <w:bookmarkEnd w:id="689"/>
      <w:bookmarkEnd w:id="690"/>
    </w:p>
    <w:p w14:paraId="71E7B40F" w14:textId="77777777" w:rsidR="007467C0" w:rsidRDefault="007467C0" w:rsidP="00503295">
      <w:pPr>
        <w:pStyle w:val="BodyText"/>
      </w:pPr>
      <w:r>
        <w:t xml:space="preserve">The Custom Job page is used to manually launch processes that have been developed as a custom integration for a particular client installation. For more information on this functionality, please see the installation guide or contact NCR Cash Management Support. </w:t>
      </w:r>
    </w:p>
    <w:p w14:paraId="60F3A54C" w14:textId="694198A3" w:rsidR="007467C0" w:rsidRDefault="00E6108F" w:rsidP="00503295">
      <w:pPr>
        <w:pStyle w:val="BodyText"/>
      </w:pPr>
      <w:r>
        <w:t>T</w:t>
      </w:r>
      <w:r w:rsidR="007467C0">
        <w:t xml:space="preserve">o invoke a Custom Job, click on the link for the custom job to be run. </w:t>
      </w:r>
    </w:p>
    <w:p w14:paraId="7E194C91" w14:textId="77777777" w:rsidR="007467C0" w:rsidRPr="00766470" w:rsidRDefault="007467C0" w:rsidP="007467C0"/>
    <w:p w14:paraId="2B9B4F76" w14:textId="77777777" w:rsidR="007467C0" w:rsidRDefault="007467C0" w:rsidP="00A83CFF">
      <w:pPr>
        <w:pStyle w:val="Heading1"/>
      </w:pPr>
      <w:bookmarkStart w:id="691" w:name="_Ref245707323"/>
      <w:bookmarkStart w:id="692" w:name="_Toc74556397"/>
      <w:bookmarkStart w:id="693" w:name="_Toc127491587"/>
      <w:bookmarkStart w:id="694" w:name="_Toc128021120"/>
      <w:r>
        <w:lastRenderedPageBreak/>
        <w:t>Network Tab</w:t>
      </w:r>
      <w:bookmarkEnd w:id="691"/>
      <w:bookmarkEnd w:id="692"/>
      <w:bookmarkEnd w:id="693"/>
      <w:bookmarkEnd w:id="694"/>
    </w:p>
    <w:p w14:paraId="00443438" w14:textId="087ACA77" w:rsidR="007467C0" w:rsidRDefault="007467C0" w:rsidP="00503295">
      <w:pPr>
        <w:pStyle w:val="BodyText"/>
      </w:pPr>
      <w:r>
        <w:t xml:space="preserve">The Network Tab is where the Network structure is defined. On this tab, users can search for Cashpoints; navigate to different pages or reports; define the network structure and </w:t>
      </w:r>
      <w:r w:rsidR="00872129">
        <w:t>defaults or</w:t>
      </w:r>
      <w:r>
        <w:t xml:space="preserve"> assign parameters to Cashpoints. </w:t>
      </w:r>
    </w:p>
    <w:p w14:paraId="5393ED5C" w14:textId="77777777" w:rsidR="007467C0" w:rsidRDefault="007467C0" w:rsidP="00503295">
      <w:pPr>
        <w:pStyle w:val="BodyText"/>
      </w:pPr>
      <w:r>
        <w:t>The following is a summary of the information that will be covered along with hyperlinks to each topic:</w:t>
      </w:r>
    </w:p>
    <w:p w14:paraId="6D05B1EB" w14:textId="77777777" w:rsidR="007467C0" w:rsidRPr="00685F2C" w:rsidRDefault="007467C0" w:rsidP="00FF4906">
      <w:pPr>
        <w:pStyle w:val="ListBullet"/>
        <w:rPr>
          <w:rStyle w:val="TopicCrossReference"/>
        </w:rPr>
      </w:pPr>
      <w:r>
        <w:fldChar w:fldCharType="begin"/>
      </w:r>
      <w:r>
        <w:instrText xml:space="preserve"> REF _Ref246139503 \h  \* MERGEFORMAT </w:instrText>
      </w:r>
      <w:r>
        <w:fldChar w:fldCharType="separate"/>
      </w:r>
      <w:r w:rsidRPr="00AC4E90">
        <w:rPr>
          <w:rStyle w:val="TopicCrossReference"/>
        </w:rPr>
        <w:t>Network</w:t>
      </w:r>
      <w:r>
        <w:rPr>
          <w:rFonts w:ascii="Wingdings" w:hAnsi="Wingdings"/>
        </w:rPr>
        <w:t></w:t>
      </w:r>
      <w:r>
        <w:t>Cashpoints</w:t>
      </w:r>
      <w:r>
        <w:fldChar w:fldCharType="end"/>
      </w:r>
      <w:r w:rsidRPr="00685F2C">
        <w:rPr>
          <w:rStyle w:val="TopicCrossReference"/>
        </w:rPr>
        <w:t xml:space="preserve"> </w:t>
      </w:r>
    </w:p>
    <w:p w14:paraId="0E878840" w14:textId="01AD9346" w:rsidR="007467C0" w:rsidRDefault="007467C0" w:rsidP="00FF4906">
      <w:pPr>
        <w:pStyle w:val="ListBullet"/>
        <w:rPr>
          <w:rStyle w:val="TopicCrossReference"/>
        </w:rPr>
      </w:pPr>
      <w:r>
        <w:fldChar w:fldCharType="begin"/>
      </w:r>
      <w:r>
        <w:instrText xml:space="preserve"> REF _Ref246139505 \h  \* MERGEFORMAT </w:instrText>
      </w:r>
      <w:r>
        <w:fldChar w:fldCharType="separate"/>
      </w:r>
      <w:r w:rsidRPr="00AC4E90">
        <w:rPr>
          <w:rStyle w:val="TopicCrossReference"/>
        </w:rPr>
        <w:t>Network</w:t>
      </w:r>
      <w:r w:rsidR="007B63CB">
        <w:rPr>
          <w:rFonts w:ascii="Wingdings" w:hAnsi="Wingdings"/>
        </w:rPr>
        <w:t></w:t>
      </w:r>
      <w:r w:rsidRPr="00AC4E90">
        <w:rPr>
          <w:rStyle w:val="TopicCrossReference"/>
        </w:rPr>
        <w:t>Create</w:t>
      </w:r>
      <w:r>
        <w:t xml:space="preserve"> New</w:t>
      </w:r>
      <w:r>
        <w:fldChar w:fldCharType="end"/>
      </w:r>
      <w:r w:rsidRPr="00685F2C">
        <w:rPr>
          <w:rStyle w:val="TopicCrossReference"/>
        </w:rPr>
        <w:t xml:space="preserve"> </w:t>
      </w:r>
    </w:p>
    <w:p w14:paraId="0082A6BE" w14:textId="34E68B19" w:rsidR="007467C0" w:rsidRPr="00685F2C" w:rsidRDefault="007467C0" w:rsidP="00FF4906">
      <w:pPr>
        <w:pStyle w:val="ListBullet"/>
        <w:rPr>
          <w:rStyle w:val="TopicCrossReference"/>
        </w:rPr>
      </w:pPr>
      <w:r>
        <w:rPr>
          <w:rStyle w:val="TopicCrossReference"/>
        </w:rPr>
        <w:fldChar w:fldCharType="begin"/>
      </w:r>
      <w:r>
        <w:rPr>
          <w:rStyle w:val="TopicCrossReference"/>
        </w:rPr>
        <w:instrText xml:space="preserve"> REF _Ref65164647 \h </w:instrText>
      </w:r>
      <w:r w:rsidR="00FF4906">
        <w:rPr>
          <w:rStyle w:val="TopicCrossReference"/>
        </w:rPr>
        <w:instrText xml:space="preserve"> \* MERGEFORMAT </w:instrText>
      </w:r>
      <w:r>
        <w:rPr>
          <w:rStyle w:val="TopicCrossReference"/>
        </w:rPr>
      </w:r>
      <w:r>
        <w:rPr>
          <w:rStyle w:val="TopicCrossReference"/>
        </w:rPr>
        <w:fldChar w:fldCharType="separate"/>
      </w:r>
      <w:r>
        <w:t>Network</w:t>
      </w:r>
      <w:r>
        <w:rPr>
          <w:rFonts w:ascii="Wingdings" w:hAnsi="Wingdings"/>
        </w:rPr>
        <w:t></w:t>
      </w:r>
      <w:r>
        <w:t>Mass Assign</w:t>
      </w:r>
      <w:r>
        <w:rPr>
          <w:rStyle w:val="TopicCrossReference"/>
        </w:rPr>
        <w:fldChar w:fldCharType="end"/>
      </w:r>
    </w:p>
    <w:p w14:paraId="2F436FF0" w14:textId="77777777" w:rsidR="007467C0" w:rsidRDefault="007467C0" w:rsidP="00FF4906">
      <w:pPr>
        <w:pStyle w:val="ListBullet"/>
        <w:rPr>
          <w:rStyle w:val="TopicCrossReference"/>
        </w:rPr>
      </w:pPr>
      <w:r>
        <w:fldChar w:fldCharType="begin"/>
      </w:r>
      <w:r>
        <w:instrText xml:space="preserve"> REF _Ref246139506 \h  \* MERGEFORMAT </w:instrText>
      </w:r>
      <w:r>
        <w:fldChar w:fldCharType="separate"/>
      </w:r>
      <w:r w:rsidRPr="00AC4E90">
        <w:rPr>
          <w:rStyle w:val="TopicCrossReference"/>
        </w:rPr>
        <w:t>Network</w:t>
      </w:r>
      <w:r>
        <w:rPr>
          <w:rFonts w:ascii="Wingdings" w:hAnsi="Wingdings"/>
        </w:rPr>
        <w:t></w:t>
      </w:r>
      <w:r>
        <w:t>Carrier</w:t>
      </w:r>
      <w:r>
        <w:fldChar w:fldCharType="end"/>
      </w:r>
      <w:r w:rsidRPr="00685F2C">
        <w:rPr>
          <w:rStyle w:val="TopicCrossReference"/>
        </w:rPr>
        <w:t xml:space="preserve"> </w:t>
      </w:r>
    </w:p>
    <w:p w14:paraId="492A0468" w14:textId="0B72FEAC" w:rsidR="007467C0" w:rsidRPr="00685F2C" w:rsidRDefault="007467C0" w:rsidP="00FF4906">
      <w:pPr>
        <w:pStyle w:val="ListBullet"/>
        <w:rPr>
          <w:rStyle w:val="TopicCrossReference"/>
        </w:rPr>
      </w:pPr>
      <w:r>
        <w:rPr>
          <w:rStyle w:val="TopicCrossReference"/>
        </w:rPr>
        <w:fldChar w:fldCharType="begin"/>
      </w:r>
      <w:r>
        <w:rPr>
          <w:rStyle w:val="TopicCrossReference"/>
        </w:rPr>
        <w:instrText xml:space="preserve"> REF _Ref249249791 \h </w:instrText>
      </w:r>
      <w:r w:rsidR="00FF4906">
        <w:rPr>
          <w:rStyle w:val="TopicCrossReference"/>
        </w:rPr>
        <w:instrText xml:space="preserve"> \* MERGEFORMAT </w:instrText>
      </w:r>
      <w:r>
        <w:rPr>
          <w:rStyle w:val="TopicCrossReference"/>
        </w:rPr>
      </w:r>
      <w:r>
        <w:rPr>
          <w:rStyle w:val="TopicCrossReference"/>
        </w:rPr>
        <w:fldChar w:fldCharType="separate"/>
      </w:r>
      <w:r>
        <w:t>Network</w:t>
      </w:r>
      <w:r>
        <w:rPr>
          <w:rFonts w:ascii="Wingdings" w:hAnsi="Wingdings"/>
        </w:rPr>
        <w:t></w:t>
      </w:r>
      <w:r>
        <w:t>Groups</w:t>
      </w:r>
      <w:r>
        <w:rPr>
          <w:rStyle w:val="TopicCrossReference"/>
        </w:rPr>
        <w:fldChar w:fldCharType="end"/>
      </w:r>
    </w:p>
    <w:p w14:paraId="6BF7F44A" w14:textId="77777777" w:rsidR="007467C0" w:rsidRPr="00685F2C" w:rsidRDefault="007467C0" w:rsidP="00FF4906">
      <w:pPr>
        <w:pStyle w:val="ListBullet"/>
        <w:rPr>
          <w:rStyle w:val="TopicCrossReference"/>
        </w:rPr>
      </w:pPr>
      <w:r>
        <w:fldChar w:fldCharType="begin"/>
      </w:r>
      <w:r>
        <w:instrText xml:space="preserve"> REF _Ref246139509 \h  \* MERGEFORMAT </w:instrText>
      </w:r>
      <w:r>
        <w:fldChar w:fldCharType="separate"/>
      </w:r>
      <w:r w:rsidRPr="00AC4E90">
        <w:rPr>
          <w:rStyle w:val="TopicCrossReference"/>
        </w:rPr>
        <w:t>Network</w:t>
      </w:r>
      <w:r>
        <w:rPr>
          <w:rFonts w:ascii="Wingdings" w:hAnsi="Wingdings"/>
        </w:rPr>
        <w:t></w:t>
      </w:r>
      <w:r>
        <w:t>Sorters</w:t>
      </w:r>
      <w:r>
        <w:fldChar w:fldCharType="end"/>
      </w:r>
    </w:p>
    <w:p w14:paraId="2263AFA0" w14:textId="1EF932E7" w:rsidR="007467C0" w:rsidRDefault="007467C0" w:rsidP="00FF4906">
      <w:pPr>
        <w:pStyle w:val="ListBullet"/>
      </w:pPr>
      <w:r>
        <w:fldChar w:fldCharType="begin"/>
      </w:r>
      <w:r>
        <w:instrText xml:space="preserve"> REF _Ref246139513 \h  \* MERGEFORMAT </w:instrText>
      </w:r>
      <w:r>
        <w:fldChar w:fldCharType="separate"/>
      </w:r>
      <w:r w:rsidRPr="00AC4E90">
        <w:rPr>
          <w:rStyle w:val="TopicCrossReference"/>
        </w:rPr>
        <w:t>Network</w:t>
      </w:r>
      <w:r w:rsidR="007B63CB">
        <w:rPr>
          <w:rFonts w:ascii="Wingdings" w:hAnsi="Wingdings"/>
        </w:rPr>
        <w:t></w:t>
      </w:r>
      <w:r w:rsidRPr="00AC4E90">
        <w:rPr>
          <w:rStyle w:val="TopicCrossReference"/>
        </w:rPr>
        <w:t>Cross</w:t>
      </w:r>
      <w:r>
        <w:t xml:space="preserve"> Shipping</w:t>
      </w:r>
      <w:r>
        <w:fldChar w:fldCharType="end"/>
      </w:r>
    </w:p>
    <w:p w14:paraId="65554099" w14:textId="55A0D5FD" w:rsidR="007467C0" w:rsidRPr="00685F2C" w:rsidRDefault="007467C0" w:rsidP="00FF4906">
      <w:pPr>
        <w:pStyle w:val="ListBullet"/>
        <w:rPr>
          <w:rStyle w:val="TopicCrossReference"/>
        </w:rPr>
      </w:pPr>
      <w:r>
        <w:fldChar w:fldCharType="begin"/>
      </w:r>
      <w:r>
        <w:rPr>
          <w:rStyle w:val="TopicCrossReference"/>
        </w:rPr>
        <w:instrText xml:space="preserve"> REF _Ref65164674 \h </w:instrText>
      </w:r>
      <w:r w:rsidR="00FF4906">
        <w:instrText xml:space="preserve"> \* MERGEFORMAT </w:instrText>
      </w:r>
      <w:r>
        <w:fldChar w:fldCharType="separate"/>
      </w:r>
      <w:r>
        <w:t>Network</w:t>
      </w:r>
      <w:r>
        <w:rPr>
          <w:rFonts w:ascii="Wingdings" w:hAnsi="Wingdings"/>
        </w:rPr>
        <w:t></w:t>
      </w:r>
      <w:r>
        <w:rPr>
          <w:lang w:val="en-US"/>
        </w:rPr>
        <w:t>Trading Market</w:t>
      </w:r>
      <w:r>
        <w:fldChar w:fldCharType="end"/>
      </w:r>
    </w:p>
    <w:p w14:paraId="129C259F"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0B5BF7CB" w14:textId="77777777" w:rsidR="007467C0" w:rsidRDefault="007467C0" w:rsidP="007467C0"/>
    <w:p w14:paraId="623DCE9B" w14:textId="77777777" w:rsidR="007467C0" w:rsidRDefault="007467C0" w:rsidP="007467C0">
      <w:pPr>
        <w:pStyle w:val="Heading3"/>
      </w:pPr>
      <w:bookmarkStart w:id="695" w:name="_Ref246139503"/>
      <w:bookmarkStart w:id="696" w:name="_Toc74556398"/>
      <w:bookmarkStart w:id="697" w:name="_Toc127491588"/>
      <w:bookmarkStart w:id="698" w:name="_Toc128021121"/>
      <w:r>
        <w:t>Network</w:t>
      </w:r>
      <w:r>
        <w:rPr>
          <w:rFonts w:ascii="Wingdings" w:hAnsi="Wingdings"/>
        </w:rPr>
        <w:t></w:t>
      </w:r>
      <w:r>
        <w:t>Cashpoints</w:t>
      </w:r>
      <w:bookmarkEnd w:id="695"/>
      <w:bookmarkEnd w:id="696"/>
      <w:bookmarkEnd w:id="697"/>
      <w:bookmarkEnd w:id="698"/>
    </w:p>
    <w:p w14:paraId="782C026C" w14:textId="397E5ACC" w:rsidR="007467C0" w:rsidRDefault="007467C0" w:rsidP="007B63CB">
      <w:pPr>
        <w:pStyle w:val="BodyText"/>
      </w:pPr>
      <w:r>
        <w:t>The Cashpoints page show</w:t>
      </w:r>
      <w:r w:rsidR="00E6108F">
        <w:t>s</w:t>
      </w:r>
      <w:r>
        <w:t xml:space="preserve"> the user a tree view of the funding chain for the active Cashpoints assigned to the user. The list can be expanded to show the child Cashpoints assigned to the parents.</w:t>
      </w:r>
    </w:p>
    <w:p w14:paraId="1DA57770" w14:textId="77777777" w:rsidR="007467C0" w:rsidRDefault="007467C0" w:rsidP="007467C0">
      <w:pPr>
        <w:pStyle w:val="Caption"/>
      </w:pPr>
      <w:bookmarkStart w:id="699" w:name="_Toc74556469"/>
      <w:bookmarkStart w:id="700" w:name="_Toc128022146"/>
      <w:r>
        <w:lastRenderedPageBreak/>
        <w:t xml:space="preserve">Figure </w:t>
      </w:r>
      <w:r>
        <w:fldChar w:fldCharType="begin"/>
      </w:r>
      <w:r>
        <w:instrText xml:space="preserve"> SEQ Figure \* ARABIC </w:instrText>
      </w:r>
      <w:r>
        <w:fldChar w:fldCharType="separate"/>
      </w:r>
      <w:r>
        <w:rPr>
          <w:noProof/>
        </w:rPr>
        <w:t>37</w:t>
      </w:r>
      <w:r>
        <w:fldChar w:fldCharType="end"/>
      </w:r>
      <w:r>
        <w:t>: Cashpoints Page</w:t>
      </w:r>
      <w:bookmarkEnd w:id="699"/>
      <w:bookmarkEnd w:id="700"/>
    </w:p>
    <w:p w14:paraId="6FE3BFC7" w14:textId="4CF0EBDC" w:rsidR="007467C0" w:rsidRDefault="007467C0" w:rsidP="00F07638">
      <w:pPr>
        <w:spacing w:after="0" w:line="240" w:lineRule="auto"/>
        <w:jc w:val="center"/>
      </w:pPr>
      <w:del w:id="701" w:author="Moses, Robbie" w:date="2023-02-23T01:50:00Z">
        <w:r w:rsidDel="009509C9">
          <w:rPr>
            <w:noProof/>
          </w:rPr>
          <w:drawing>
            <wp:inline distT="0" distB="0" distL="0" distR="0" wp14:anchorId="29992E6F" wp14:editId="7947AB0A">
              <wp:extent cx="5419726" cy="1638300"/>
              <wp:effectExtent l="76200" t="76200" r="142875" b="133350"/>
              <wp:docPr id="443956427" name="Picture 44395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5419726" cy="1638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02" w:author="Moses, Robbie" w:date="2023-02-23T01:50:00Z">
        <w:r w:rsidR="009509C9" w:rsidRPr="009509C9">
          <w:rPr>
            <w:noProof/>
          </w:rPr>
          <w:t xml:space="preserve"> </w:t>
        </w:r>
        <w:r w:rsidR="009509C9">
          <w:rPr>
            <w:noProof/>
          </w:rPr>
          <w:drawing>
            <wp:inline distT="0" distB="0" distL="0" distR="0" wp14:anchorId="289F48BE" wp14:editId="36303756">
              <wp:extent cx="2695049" cy="2895357"/>
              <wp:effectExtent l="76200" t="76200" r="124460" b="133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96761" cy="28971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F41290F" w14:textId="77777777" w:rsidR="007467C0" w:rsidRDefault="007467C0" w:rsidP="00F07638">
      <w:pPr>
        <w:pStyle w:val="TopofSection"/>
        <w:spacing w:after="0" w:line="240" w:lineRule="auto"/>
      </w:pPr>
      <w:r w:rsidRPr="00326CDA">
        <w:t xml:space="preserve">Return To:  </w:t>
      </w:r>
      <w:r>
        <w:fldChar w:fldCharType="begin"/>
      </w:r>
      <w:r>
        <w:instrText xml:space="preserve"> REF _Ref245707323 \h  \* MERGEFORMAT </w:instrText>
      </w:r>
      <w:r>
        <w:fldChar w:fldCharType="separate"/>
      </w:r>
      <w:r>
        <w:t>Network Tab</w:t>
      </w:r>
      <w:r>
        <w:fldChar w:fldCharType="end"/>
      </w:r>
    </w:p>
    <w:p w14:paraId="57A1869C" w14:textId="77777777" w:rsidR="007467C0" w:rsidRDefault="007467C0" w:rsidP="007467C0">
      <w:pPr>
        <w:pStyle w:val="TopofSection"/>
      </w:pPr>
    </w:p>
    <w:p w14:paraId="6AB5E74F" w14:textId="77777777" w:rsidR="007467C0" w:rsidRDefault="007467C0" w:rsidP="007467C0">
      <w:pPr>
        <w:pStyle w:val="Heading3"/>
      </w:pPr>
      <w:bookmarkStart w:id="703" w:name="_Ref246139505"/>
      <w:bookmarkStart w:id="704" w:name="_Toc74556399"/>
      <w:bookmarkStart w:id="705" w:name="_Toc127491589"/>
      <w:bookmarkStart w:id="706" w:name="_Toc128021122"/>
      <w:r>
        <w:t>Network</w:t>
      </w:r>
      <w:r>
        <w:rPr>
          <w:rFonts w:ascii="Wingdings" w:hAnsi="Wingdings"/>
        </w:rPr>
        <w:t></w:t>
      </w:r>
      <w:r>
        <w:t>Create New</w:t>
      </w:r>
      <w:bookmarkEnd w:id="703"/>
      <w:bookmarkEnd w:id="704"/>
      <w:bookmarkEnd w:id="705"/>
      <w:bookmarkEnd w:id="706"/>
    </w:p>
    <w:p w14:paraId="5F77BD54" w14:textId="77777777" w:rsidR="007467C0" w:rsidRDefault="007467C0" w:rsidP="007A468D">
      <w:pPr>
        <w:pStyle w:val="BodyText"/>
      </w:pPr>
      <w:r>
        <w:t xml:space="preserve">Allows the analyst to create new Vault, Commercial, Custodial Inventory, and External Funding source Cashpoints. </w:t>
      </w:r>
    </w:p>
    <w:p w14:paraId="0FA7347B" w14:textId="77777777" w:rsidR="007467C0" w:rsidRDefault="007467C0" w:rsidP="007467C0">
      <w:pPr>
        <w:pStyle w:val="Caption"/>
      </w:pPr>
      <w:bookmarkStart w:id="707" w:name="_Toc74556470"/>
      <w:bookmarkStart w:id="708" w:name="_Toc128022147"/>
      <w:r>
        <w:t xml:space="preserve">Figure </w:t>
      </w:r>
      <w:r>
        <w:fldChar w:fldCharType="begin"/>
      </w:r>
      <w:r>
        <w:instrText xml:space="preserve"> SEQ Figure \* ARABIC </w:instrText>
      </w:r>
      <w:r>
        <w:fldChar w:fldCharType="separate"/>
      </w:r>
      <w:r>
        <w:rPr>
          <w:noProof/>
        </w:rPr>
        <w:t>38</w:t>
      </w:r>
      <w:r>
        <w:fldChar w:fldCharType="end"/>
      </w:r>
      <w:r>
        <w:t>: Create New Page</w:t>
      </w:r>
      <w:bookmarkEnd w:id="707"/>
      <w:bookmarkEnd w:id="708"/>
    </w:p>
    <w:p w14:paraId="1C951AEB" w14:textId="0FC4311C" w:rsidR="007467C0" w:rsidRDefault="007467C0" w:rsidP="007A468D">
      <w:pPr>
        <w:jc w:val="center"/>
      </w:pPr>
      <w:del w:id="709" w:author="Moses, Robbie" w:date="2023-02-23T01:51:00Z">
        <w:r w:rsidDel="00667146">
          <w:rPr>
            <w:noProof/>
          </w:rPr>
          <w:drawing>
            <wp:inline distT="0" distB="0" distL="0" distR="0" wp14:anchorId="6289DF2F" wp14:editId="649F2534">
              <wp:extent cx="5124448" cy="1152525"/>
              <wp:effectExtent l="76200" t="76200" r="133985" b="123825"/>
              <wp:docPr id="386159911" name="Picture 38615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124448"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10" w:author="Moses, Robbie" w:date="2023-02-23T01:51:00Z">
        <w:r w:rsidR="00667146" w:rsidRPr="00667146">
          <w:rPr>
            <w:noProof/>
          </w:rPr>
          <w:t xml:space="preserve"> </w:t>
        </w:r>
        <w:r w:rsidR="00667146">
          <w:rPr>
            <w:noProof/>
          </w:rPr>
          <w:drawing>
            <wp:inline distT="0" distB="0" distL="0" distR="0" wp14:anchorId="3A61D46F" wp14:editId="54B5A669">
              <wp:extent cx="4190533" cy="3049389"/>
              <wp:effectExtent l="76200" t="76200" r="133985"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92877" cy="3051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42A3BC8" w14:textId="77777777" w:rsidR="007467C0" w:rsidRDefault="007467C0" w:rsidP="007467C0">
      <w:pPr>
        <w:pStyle w:val="Caption"/>
      </w:pPr>
      <w:bookmarkStart w:id="711" w:name="_Toc74556697"/>
      <w:r>
        <w:lastRenderedPageBreak/>
        <w:t xml:space="preserve">Table </w:t>
      </w:r>
      <w:r>
        <w:fldChar w:fldCharType="begin"/>
      </w:r>
      <w:r>
        <w:instrText xml:space="preserve"> SEQ Table \* ARABIC </w:instrText>
      </w:r>
      <w:r>
        <w:fldChar w:fldCharType="separate"/>
      </w:r>
      <w:r>
        <w:rPr>
          <w:noProof/>
        </w:rPr>
        <w:t>58</w:t>
      </w:r>
      <w:r>
        <w:rPr>
          <w:noProof/>
        </w:rPr>
        <w:fldChar w:fldCharType="end"/>
      </w:r>
      <w:r>
        <w:t>: Create New Description</w:t>
      </w:r>
      <w:bookmarkEnd w:id="71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35D2A0C"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63442A91"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4921DE62" w14:textId="77777777" w:rsidR="007467C0" w:rsidRPr="00A875AE" w:rsidRDefault="007467C0" w:rsidP="00170D7D">
            <w:pPr>
              <w:pStyle w:val="TableHeader"/>
            </w:pPr>
            <w:r>
              <w:t>Description</w:t>
            </w:r>
          </w:p>
        </w:tc>
      </w:tr>
      <w:tr w:rsidR="007467C0" w:rsidRPr="00A875AE" w14:paraId="0B6504C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822DD09" w14:textId="77777777" w:rsidR="007467C0" w:rsidRPr="007A468D" w:rsidRDefault="007467C0" w:rsidP="007A468D">
            <w:pPr>
              <w:pStyle w:val="TableBody"/>
              <w:rPr>
                <w:b/>
                <w:bCs/>
              </w:rPr>
            </w:pPr>
            <w:r w:rsidRPr="007A468D">
              <w:rPr>
                <w:b/>
                <w:bCs/>
              </w:rPr>
              <w:t>Select</w:t>
            </w:r>
          </w:p>
        </w:tc>
        <w:tc>
          <w:tcPr>
            <w:tcW w:w="5458" w:type="dxa"/>
            <w:tcBorders>
              <w:top w:val="single" w:sz="4" w:space="0" w:color="auto"/>
              <w:left w:val="single" w:sz="4" w:space="0" w:color="auto"/>
              <w:bottom w:val="single" w:sz="4" w:space="0" w:color="auto"/>
              <w:right w:val="single" w:sz="4" w:space="0" w:color="auto"/>
            </w:tcBorders>
          </w:tcPr>
          <w:p w14:paraId="0C867179" w14:textId="77777777" w:rsidR="007467C0" w:rsidRPr="00FB292A" w:rsidRDefault="007467C0" w:rsidP="007A468D">
            <w:pPr>
              <w:pStyle w:val="TableBody"/>
            </w:pPr>
            <w:r w:rsidRPr="00FB292A">
              <w:t>Selects from a list the type of Cashpoint to create. Once the selection is made, the user will be directed to the appropriate Cashpoint creation page. From the individual creation page, the user must enter a Cashpoint ID and click the Create button to create the Cashpoint. All parameters for the Cashpoint must then be set at the Cashpoint level.</w:t>
            </w:r>
          </w:p>
          <w:p w14:paraId="1CBBE236" w14:textId="77777777" w:rsidR="007467C0" w:rsidRPr="00FB292A" w:rsidRDefault="007467C0" w:rsidP="007A468D">
            <w:pPr>
              <w:pStyle w:val="TableBody"/>
            </w:pPr>
            <w:r w:rsidRPr="00FB292A">
              <w:t>The available selections are:</w:t>
            </w:r>
          </w:p>
          <w:p w14:paraId="6EE1EE62" w14:textId="77777777" w:rsidR="007467C0" w:rsidRPr="00FB292A" w:rsidRDefault="007467C0" w:rsidP="007A468D">
            <w:pPr>
              <w:pStyle w:val="TableListBullet"/>
            </w:pPr>
            <w:r w:rsidRPr="00FB292A">
              <w:t>Vault</w:t>
            </w:r>
          </w:p>
          <w:p w14:paraId="6C830B5A" w14:textId="77777777" w:rsidR="007467C0" w:rsidRPr="00FB292A" w:rsidRDefault="007467C0" w:rsidP="007A468D">
            <w:pPr>
              <w:pStyle w:val="TableListBullet"/>
            </w:pPr>
            <w:r w:rsidRPr="00FB292A">
              <w:t>Commercial</w:t>
            </w:r>
          </w:p>
          <w:p w14:paraId="7A576F4E" w14:textId="77777777" w:rsidR="007467C0" w:rsidRPr="00FB292A" w:rsidRDefault="007467C0" w:rsidP="007A468D">
            <w:pPr>
              <w:pStyle w:val="TableListBullet"/>
            </w:pPr>
            <w:r w:rsidRPr="00FB292A">
              <w:t>Custodial Inventory</w:t>
            </w:r>
          </w:p>
          <w:p w14:paraId="07560E08" w14:textId="77777777" w:rsidR="007467C0" w:rsidRPr="00FB292A" w:rsidRDefault="007467C0" w:rsidP="007A468D">
            <w:pPr>
              <w:pStyle w:val="TableListBullet"/>
            </w:pPr>
            <w:r w:rsidRPr="00FB292A">
              <w:t>External Funding Source</w:t>
            </w:r>
          </w:p>
        </w:tc>
      </w:tr>
      <w:tr w:rsidR="007467C0" w:rsidRPr="00A875AE" w14:paraId="027BD03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74FECA" w14:textId="77777777" w:rsidR="007467C0" w:rsidRPr="007A468D" w:rsidRDefault="007467C0" w:rsidP="007A468D">
            <w:pPr>
              <w:pStyle w:val="TableBody"/>
              <w:rPr>
                <w:b/>
                <w:bCs/>
              </w:rPr>
            </w:pPr>
            <w:r w:rsidRPr="007A468D">
              <w:rPr>
                <w:b/>
                <w:bCs/>
              </w:rPr>
              <w:t>Cashpoint ID</w:t>
            </w:r>
          </w:p>
        </w:tc>
        <w:tc>
          <w:tcPr>
            <w:tcW w:w="5458" w:type="dxa"/>
            <w:tcBorders>
              <w:top w:val="single" w:sz="4" w:space="0" w:color="auto"/>
              <w:left w:val="single" w:sz="4" w:space="0" w:color="auto"/>
              <w:bottom w:val="single" w:sz="4" w:space="0" w:color="auto"/>
              <w:right w:val="single" w:sz="4" w:space="0" w:color="auto"/>
            </w:tcBorders>
          </w:tcPr>
          <w:p w14:paraId="4C5F6393" w14:textId="0BBCF48C" w:rsidR="007467C0" w:rsidRPr="00FB292A" w:rsidRDefault="00E6108F" w:rsidP="007A468D">
            <w:pPr>
              <w:pStyle w:val="TableBody"/>
            </w:pPr>
            <w:r>
              <w:t>A u</w:t>
            </w:r>
            <w:r w:rsidRPr="00FB292A">
              <w:t xml:space="preserve">nique </w:t>
            </w:r>
            <w:r w:rsidR="007467C0" w:rsidRPr="00FB292A">
              <w:t>alpha-numeric identifier that uniquely defines the Cashpoint in the system.</w:t>
            </w:r>
          </w:p>
        </w:tc>
      </w:tr>
      <w:tr w:rsidR="007467C0" w:rsidRPr="00A875AE" w14:paraId="65BD761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2F00208" w14:textId="77777777" w:rsidR="007467C0" w:rsidRPr="007A468D" w:rsidRDefault="007467C0" w:rsidP="007A468D">
            <w:pPr>
              <w:pStyle w:val="TableBody"/>
              <w:rPr>
                <w:b/>
                <w:bCs/>
              </w:rPr>
            </w:pPr>
            <w:r w:rsidRPr="007A468D">
              <w:rPr>
                <w:b/>
                <w:bCs/>
              </w:rPr>
              <w:t>Create Button</w:t>
            </w:r>
          </w:p>
        </w:tc>
        <w:tc>
          <w:tcPr>
            <w:tcW w:w="5458" w:type="dxa"/>
            <w:tcBorders>
              <w:top w:val="single" w:sz="4" w:space="0" w:color="auto"/>
              <w:left w:val="single" w:sz="4" w:space="0" w:color="auto"/>
              <w:bottom w:val="single" w:sz="4" w:space="0" w:color="auto"/>
              <w:right w:val="single" w:sz="4" w:space="0" w:color="auto"/>
            </w:tcBorders>
          </w:tcPr>
          <w:p w14:paraId="2C8AD942" w14:textId="77777777" w:rsidR="007467C0" w:rsidRPr="00FB292A" w:rsidRDefault="007467C0" w:rsidP="007A468D">
            <w:pPr>
              <w:pStyle w:val="TableBody"/>
            </w:pPr>
            <w:r w:rsidRPr="00FB292A">
              <w:t>Creates the new Cashpoint for the Cashpoint type selected and the Cashpoint ID defined</w:t>
            </w:r>
          </w:p>
        </w:tc>
      </w:tr>
      <w:tr w:rsidR="007467C0" w:rsidRPr="00A875AE" w14:paraId="4CAB640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0693F21" w14:textId="77777777" w:rsidR="007467C0" w:rsidRPr="007A468D" w:rsidRDefault="007467C0" w:rsidP="007A468D">
            <w:pPr>
              <w:pStyle w:val="TableBody"/>
              <w:rPr>
                <w:b/>
                <w:bCs/>
              </w:rPr>
            </w:pPr>
            <w:r w:rsidRPr="007A468D">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50A7B3D9" w14:textId="77777777" w:rsidR="007467C0" w:rsidRPr="00FB292A" w:rsidRDefault="007467C0" w:rsidP="007A468D">
            <w:pPr>
              <w:pStyle w:val="TableBody"/>
            </w:pPr>
            <w:r w:rsidRPr="00FB292A">
              <w:t>Cancels the creation process and returns to the previous menu.</w:t>
            </w:r>
          </w:p>
        </w:tc>
      </w:tr>
    </w:tbl>
    <w:p w14:paraId="4FBE4353" w14:textId="77777777"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47D80200" w14:textId="77777777" w:rsidR="007467C0" w:rsidRDefault="007467C0" w:rsidP="007467C0">
      <w:pPr>
        <w:pStyle w:val="TopofSection"/>
      </w:pPr>
    </w:p>
    <w:p w14:paraId="44D1A54C" w14:textId="77777777" w:rsidR="007467C0" w:rsidRDefault="007467C0" w:rsidP="007467C0">
      <w:pPr>
        <w:pStyle w:val="Heading3"/>
      </w:pPr>
      <w:bookmarkStart w:id="712" w:name="_Ref65164647"/>
      <w:bookmarkStart w:id="713" w:name="_Toc74556400"/>
      <w:bookmarkStart w:id="714" w:name="_Toc127491590"/>
      <w:bookmarkStart w:id="715" w:name="_Toc128021123"/>
      <w:r>
        <w:t>Network</w:t>
      </w:r>
      <w:r>
        <w:rPr>
          <w:rFonts w:ascii="Wingdings" w:hAnsi="Wingdings"/>
        </w:rPr>
        <w:t></w:t>
      </w:r>
      <w:r>
        <w:t>Mass Assign</w:t>
      </w:r>
      <w:bookmarkEnd w:id="712"/>
      <w:bookmarkEnd w:id="713"/>
      <w:bookmarkEnd w:id="714"/>
      <w:bookmarkEnd w:id="715"/>
    </w:p>
    <w:p w14:paraId="39BF32A5" w14:textId="36D5B288" w:rsidR="007467C0" w:rsidRPr="00BE3A28" w:rsidRDefault="007467C0" w:rsidP="007A468D">
      <w:pPr>
        <w:pStyle w:val="BodyText"/>
      </w:pPr>
      <w:r>
        <w:t>The Mass Assign function allows user</w:t>
      </w:r>
      <w:r w:rsidR="00E6108F">
        <w:t>s</w:t>
      </w:r>
      <w:r>
        <w:t xml:space="preserve"> to quickly set parameters for Vault Cashpoints for one or many Cashpoints. </w:t>
      </w:r>
    </w:p>
    <w:p w14:paraId="7706BC34" w14:textId="77777777" w:rsidR="007467C0" w:rsidRDefault="007467C0" w:rsidP="007467C0">
      <w:pPr>
        <w:pStyle w:val="Caption"/>
      </w:pPr>
      <w:bookmarkStart w:id="716" w:name="_Toc74556471"/>
      <w:bookmarkStart w:id="717" w:name="_Toc128022148"/>
      <w:r>
        <w:t xml:space="preserve">Figure </w:t>
      </w:r>
      <w:r>
        <w:fldChar w:fldCharType="begin"/>
      </w:r>
      <w:r>
        <w:instrText xml:space="preserve"> SEQ Figure \* ARABIC </w:instrText>
      </w:r>
      <w:r>
        <w:fldChar w:fldCharType="separate"/>
      </w:r>
      <w:r>
        <w:rPr>
          <w:noProof/>
        </w:rPr>
        <w:t>39</w:t>
      </w:r>
      <w:r>
        <w:fldChar w:fldCharType="end"/>
      </w:r>
      <w:r>
        <w:t>: Mass Assign Page</w:t>
      </w:r>
      <w:bookmarkEnd w:id="716"/>
      <w:bookmarkEnd w:id="717"/>
    </w:p>
    <w:p w14:paraId="586F160B" w14:textId="28E85392" w:rsidR="007467C0" w:rsidRDefault="007467C0" w:rsidP="007D330A">
      <w:pPr>
        <w:jc w:val="center"/>
      </w:pPr>
      <w:del w:id="718" w:author="Moses, Robbie" w:date="2023-02-23T01:52:00Z">
        <w:r w:rsidDel="00CA3682">
          <w:rPr>
            <w:noProof/>
          </w:rPr>
          <w:drawing>
            <wp:inline distT="0" distB="0" distL="0" distR="0" wp14:anchorId="72469E16" wp14:editId="207A0163">
              <wp:extent cx="5400675" cy="1457941"/>
              <wp:effectExtent l="76200" t="76200" r="123825" b="142875"/>
              <wp:docPr id="537778449" name="Picture 537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400675" cy="1457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19" w:author="Moses, Robbie" w:date="2023-02-23T01:52:00Z">
        <w:r w:rsidR="00CA3682">
          <w:rPr>
            <w:noProof/>
          </w:rPr>
          <w:drawing>
            <wp:inline distT="0" distB="0" distL="0" distR="0" wp14:anchorId="49F6B026" wp14:editId="6DBE8DED">
              <wp:extent cx="6404610" cy="1543685"/>
              <wp:effectExtent l="76200" t="76200" r="129540" b="132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04610" cy="1543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42B7C1E" w14:textId="77777777" w:rsidR="007467C0" w:rsidRDefault="007467C0" w:rsidP="007467C0">
      <w:pPr>
        <w:pStyle w:val="Caption"/>
      </w:pPr>
      <w:bookmarkStart w:id="720" w:name="_Toc74556698"/>
      <w:r>
        <w:lastRenderedPageBreak/>
        <w:t xml:space="preserve">Table </w:t>
      </w:r>
      <w:r>
        <w:fldChar w:fldCharType="begin"/>
      </w:r>
      <w:r>
        <w:instrText xml:space="preserve"> SEQ Table \* ARABIC </w:instrText>
      </w:r>
      <w:r>
        <w:fldChar w:fldCharType="separate"/>
      </w:r>
      <w:r>
        <w:rPr>
          <w:noProof/>
        </w:rPr>
        <w:t>59</w:t>
      </w:r>
      <w:r>
        <w:fldChar w:fldCharType="end"/>
      </w:r>
      <w:r>
        <w:t>: Mass Assign Description</w:t>
      </w:r>
      <w:bookmarkEnd w:id="72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C8604C6" w14:textId="77777777" w:rsidTr="00782287">
        <w:trPr>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345761F"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5AD15A67" w14:textId="77777777" w:rsidR="007467C0" w:rsidRPr="00A875AE" w:rsidRDefault="007467C0" w:rsidP="00170D7D">
            <w:pPr>
              <w:pStyle w:val="TableHeader"/>
            </w:pPr>
            <w:r>
              <w:t>Description</w:t>
            </w:r>
          </w:p>
        </w:tc>
      </w:tr>
      <w:tr w:rsidR="007467C0" w:rsidRPr="00A875AE" w14:paraId="1CC026B0" w14:textId="77777777" w:rsidTr="00782287">
        <w:tc>
          <w:tcPr>
            <w:tcW w:w="2592" w:type="dxa"/>
            <w:tcBorders>
              <w:top w:val="single" w:sz="4" w:space="0" w:color="auto"/>
              <w:left w:val="single" w:sz="4" w:space="0" w:color="auto"/>
              <w:bottom w:val="single" w:sz="4" w:space="0" w:color="auto"/>
              <w:right w:val="single" w:sz="4" w:space="0" w:color="auto"/>
            </w:tcBorders>
          </w:tcPr>
          <w:p w14:paraId="2C71F43A" w14:textId="77777777" w:rsidR="007467C0" w:rsidRPr="00782287" w:rsidRDefault="007467C0" w:rsidP="007D330A">
            <w:pPr>
              <w:pStyle w:val="TableBody"/>
              <w:rPr>
                <w:b/>
                <w:bCs/>
              </w:rPr>
            </w:pPr>
            <w:r w:rsidRPr="00782287">
              <w:rPr>
                <w:b/>
                <w:bCs/>
              </w:rPr>
              <w:t>Vault Parameters</w:t>
            </w:r>
          </w:p>
        </w:tc>
        <w:tc>
          <w:tcPr>
            <w:tcW w:w="5458" w:type="dxa"/>
            <w:tcBorders>
              <w:top w:val="single" w:sz="4" w:space="0" w:color="auto"/>
              <w:left w:val="single" w:sz="4" w:space="0" w:color="auto"/>
              <w:bottom w:val="single" w:sz="4" w:space="0" w:color="auto"/>
              <w:right w:val="single" w:sz="4" w:space="0" w:color="auto"/>
            </w:tcBorders>
          </w:tcPr>
          <w:p w14:paraId="2AB315CF" w14:textId="77777777" w:rsidR="007467C0" w:rsidRPr="008A7DF9" w:rsidRDefault="007467C0" w:rsidP="008A7DF9">
            <w:pPr>
              <w:pStyle w:val="TableBody"/>
            </w:pPr>
            <w:r w:rsidRPr="008A7DF9">
              <w:t>The following parameters can be Mass Assigned on this page:</w:t>
            </w:r>
          </w:p>
          <w:p w14:paraId="33587DA4" w14:textId="77777777" w:rsidR="007467C0" w:rsidRPr="00FB292A" w:rsidRDefault="007467C0" w:rsidP="003824AA">
            <w:pPr>
              <w:pStyle w:val="TableListBullet"/>
            </w:pPr>
            <w:r w:rsidRPr="00FB292A">
              <w:t>Default Funding Source</w:t>
            </w:r>
          </w:p>
          <w:p w14:paraId="64D8D571" w14:textId="77777777" w:rsidR="007467C0" w:rsidRPr="00FB292A" w:rsidRDefault="007467C0" w:rsidP="003824AA">
            <w:pPr>
              <w:pStyle w:val="TableListBullet"/>
            </w:pPr>
            <w:r w:rsidRPr="00FB292A">
              <w:t>Maximum Number of Pallets</w:t>
            </w:r>
          </w:p>
          <w:p w14:paraId="6D813A39" w14:textId="77777777" w:rsidR="007467C0" w:rsidRPr="00FB292A" w:rsidRDefault="007467C0" w:rsidP="003824AA">
            <w:pPr>
              <w:pStyle w:val="TableListBullet"/>
            </w:pPr>
            <w:r w:rsidRPr="00FB292A">
              <w:t>Bulk Order Reduction</w:t>
            </w:r>
          </w:p>
          <w:p w14:paraId="11A3854F" w14:textId="77777777" w:rsidR="007467C0" w:rsidRPr="00FB292A" w:rsidRDefault="007467C0" w:rsidP="003824AA">
            <w:pPr>
              <w:pStyle w:val="TableListBullet"/>
            </w:pPr>
            <w:r w:rsidRPr="00FB292A">
              <w:t>Aggregate Emergencies Indicator</w:t>
            </w:r>
          </w:p>
          <w:p w14:paraId="493DF10E" w14:textId="77777777" w:rsidR="007467C0" w:rsidRPr="00FB292A" w:rsidRDefault="007467C0" w:rsidP="003824AA">
            <w:pPr>
              <w:pStyle w:val="TableListBullet"/>
            </w:pPr>
            <w:r w:rsidRPr="00FB292A">
              <w:t>Clearance Time</w:t>
            </w:r>
          </w:p>
          <w:p w14:paraId="68557941" w14:textId="77777777" w:rsidR="007467C0" w:rsidRPr="00FB292A" w:rsidRDefault="007467C0" w:rsidP="003824AA">
            <w:pPr>
              <w:pStyle w:val="TableListBullet"/>
            </w:pPr>
            <w:r w:rsidRPr="00FB292A">
              <w:t>Packaging Tim</w:t>
            </w:r>
            <w:r>
              <w:t>e</w:t>
            </w:r>
          </w:p>
          <w:p w14:paraId="3219A448" w14:textId="0EB296E8" w:rsidR="007467C0" w:rsidRPr="00FB292A" w:rsidRDefault="007467C0" w:rsidP="003824AA">
            <w:pPr>
              <w:pStyle w:val="TableBody"/>
            </w:pPr>
            <w:r w:rsidRPr="00FB292A">
              <w:t>For more detail on these parameters see:</w:t>
            </w:r>
            <w:r w:rsidRPr="00FB292A">
              <w:rPr>
                <w:rStyle w:val="TopicCrossReference"/>
                <w:rFonts w:cs="Arial"/>
                <w:lang w:val="en-US" w:bidi="en-US"/>
              </w:rPr>
              <w:t xml:space="preserve"> </w:t>
            </w:r>
            <w:r w:rsidR="00EB04FB">
              <w:rPr>
                <w:rStyle w:val="TopicCrossReference"/>
                <w:rFonts w:cs="Arial"/>
                <w:lang w:val="en-US" w:bidi="en-US"/>
              </w:rPr>
              <w:fldChar w:fldCharType="begin"/>
            </w:r>
            <w:r w:rsidR="00EB04FB">
              <w:rPr>
                <w:rStyle w:val="TopicCrossReference"/>
                <w:rFonts w:cs="Arial"/>
                <w:lang w:val="en-US" w:bidi="en-US"/>
              </w:rPr>
              <w:instrText xml:space="preserve"> REF _Ref270486330 \h </w:instrText>
            </w:r>
            <w:r w:rsidR="00EB04FB">
              <w:rPr>
                <w:rStyle w:val="TopicCrossReference"/>
                <w:rFonts w:cs="Arial"/>
                <w:lang w:val="en-US" w:bidi="en-US"/>
              </w:rPr>
            </w:r>
            <w:r w:rsidR="00EB04FB">
              <w:rPr>
                <w:rStyle w:val="TopicCrossReference"/>
                <w:rFonts w:cs="Arial"/>
                <w:lang w:val="en-US" w:bidi="en-US"/>
              </w:rPr>
              <w:fldChar w:fldCharType="separate"/>
            </w:r>
            <w:r w:rsidR="00EB04FB" w:rsidRPr="00A83CFF">
              <w:rPr>
                <w:color w:val="4472C4" w:themeColor="accent1"/>
              </w:rPr>
              <w:t>Vault Parameter</w:t>
            </w:r>
            <w:r w:rsidR="00EB04FB">
              <w:t>s</w:t>
            </w:r>
            <w:r w:rsidR="00EB04FB">
              <w:rPr>
                <w:rStyle w:val="TopicCrossReference"/>
                <w:rFonts w:cs="Arial"/>
                <w:lang w:val="en-US" w:bidi="en-US"/>
              </w:rPr>
              <w:fldChar w:fldCharType="end"/>
            </w:r>
            <w:r w:rsidRPr="00FB292A">
              <w:rPr>
                <w:rStyle w:val="TopicCrossReference"/>
                <w:rFonts w:cs="Arial"/>
                <w:lang w:val="en-US" w:bidi="en-US"/>
              </w:rPr>
              <w:fldChar w:fldCharType="begin"/>
            </w:r>
            <w:r w:rsidRPr="00FB292A">
              <w:rPr>
                <w:rStyle w:val="TopicCrossReference"/>
                <w:rFonts w:cs="Arial"/>
                <w:lang w:val="en-US" w:bidi="en-US"/>
              </w:rPr>
              <w:instrText xml:space="preserve"> REF _Ref245719410 \h  \* MERGEFORMAT </w:instrText>
            </w:r>
            <w:r w:rsidRPr="00FB292A">
              <w:rPr>
                <w:rStyle w:val="TopicCrossReference"/>
                <w:rFonts w:cs="Arial"/>
                <w:lang w:val="en-US" w:bidi="en-US"/>
              </w:rPr>
            </w:r>
            <w:r w:rsidRPr="00FB292A">
              <w:rPr>
                <w:rStyle w:val="TopicCrossReference"/>
                <w:rFonts w:cs="Arial"/>
                <w:lang w:val="en-US" w:bidi="en-US"/>
              </w:rPr>
              <w:fldChar w:fldCharType="separate"/>
            </w:r>
            <w:r>
              <w:rPr>
                <w:rStyle w:val="TopicCrossReference"/>
                <w:rFonts w:cs="Arial"/>
                <w:b/>
                <w:bCs/>
                <w:lang w:val="en-US" w:bidi="en-US"/>
              </w:rPr>
              <w:t>.</w:t>
            </w:r>
            <w:r w:rsidRPr="00FB292A">
              <w:rPr>
                <w:rStyle w:val="TopicCrossReference"/>
                <w:rFonts w:cs="Arial"/>
                <w:lang w:val="en-US" w:bidi="en-US"/>
              </w:rPr>
              <w:fldChar w:fldCharType="end"/>
            </w:r>
          </w:p>
        </w:tc>
      </w:tr>
      <w:tr w:rsidR="007467C0" w:rsidRPr="00A875AE" w14:paraId="2C18925F" w14:textId="77777777" w:rsidTr="00782287">
        <w:tc>
          <w:tcPr>
            <w:tcW w:w="2592" w:type="dxa"/>
            <w:tcBorders>
              <w:top w:val="single" w:sz="4" w:space="0" w:color="auto"/>
              <w:left w:val="single" w:sz="4" w:space="0" w:color="auto"/>
              <w:bottom w:val="single" w:sz="4" w:space="0" w:color="auto"/>
              <w:right w:val="single" w:sz="4" w:space="0" w:color="auto"/>
            </w:tcBorders>
          </w:tcPr>
          <w:p w14:paraId="12990130" w14:textId="77777777" w:rsidR="007467C0" w:rsidRPr="00782287" w:rsidRDefault="007467C0" w:rsidP="007D330A">
            <w:pPr>
              <w:pStyle w:val="TableBody"/>
              <w:rPr>
                <w:b/>
                <w:bCs/>
              </w:rPr>
            </w:pPr>
            <w:r w:rsidRPr="00782287">
              <w:rPr>
                <w:b/>
                <w:bCs/>
              </w:rPr>
              <w:t>Vault Denominations</w:t>
            </w:r>
          </w:p>
        </w:tc>
        <w:tc>
          <w:tcPr>
            <w:tcW w:w="5458" w:type="dxa"/>
            <w:tcBorders>
              <w:top w:val="single" w:sz="4" w:space="0" w:color="auto"/>
              <w:left w:val="single" w:sz="4" w:space="0" w:color="auto"/>
              <w:bottom w:val="single" w:sz="4" w:space="0" w:color="auto"/>
              <w:right w:val="single" w:sz="4" w:space="0" w:color="auto"/>
            </w:tcBorders>
          </w:tcPr>
          <w:p w14:paraId="12CF3A59" w14:textId="77777777" w:rsidR="007467C0" w:rsidRPr="00FB292A" w:rsidRDefault="007467C0" w:rsidP="008A7DF9">
            <w:pPr>
              <w:pStyle w:val="TableBody"/>
            </w:pPr>
            <w:r w:rsidRPr="00FB292A">
              <w:t>The following can be Mass assigned on this page:</w:t>
            </w:r>
          </w:p>
          <w:p w14:paraId="32FE2CBE" w14:textId="77777777" w:rsidR="007467C0" w:rsidRDefault="007467C0" w:rsidP="00A83CFF">
            <w:pPr>
              <w:pStyle w:val="TableListBullet"/>
            </w:pPr>
            <w:r w:rsidRPr="00FB292A">
              <w:t>Denominations that have been defined in the system for Unknown, Fit, Normal, or Soiled notes.</w:t>
            </w:r>
          </w:p>
          <w:p w14:paraId="5C0748A4" w14:textId="77777777" w:rsidR="007467C0" w:rsidRPr="00FB292A" w:rsidRDefault="007467C0" w:rsidP="00A83CFF">
            <w:pPr>
              <w:pStyle w:val="TableListBullet"/>
            </w:pPr>
            <w:r w:rsidRPr="00FB292A">
              <w:t>Minimum Delivery Amount</w:t>
            </w:r>
          </w:p>
          <w:p w14:paraId="1E7AB0B2" w14:textId="77777777" w:rsidR="007467C0" w:rsidRPr="00FB292A" w:rsidRDefault="007467C0" w:rsidP="00A83CFF">
            <w:pPr>
              <w:pStyle w:val="TableListBullet"/>
            </w:pPr>
            <w:r w:rsidRPr="00FB292A">
              <w:t>Minimum Return Amount</w:t>
            </w:r>
          </w:p>
          <w:p w14:paraId="63D94C77" w14:textId="77777777" w:rsidR="007467C0" w:rsidRPr="00E578B7" w:rsidRDefault="007467C0" w:rsidP="00A83CFF">
            <w:pPr>
              <w:pStyle w:val="TableListBullet"/>
            </w:pPr>
            <w:r w:rsidRPr="00FB292A">
              <w:t>Mi</w:t>
            </w:r>
            <w:r>
              <w:t>nimum Unplanned Delivery Amount</w:t>
            </w:r>
          </w:p>
          <w:p w14:paraId="0F00C880" w14:textId="4C9050C8" w:rsidR="007467C0" w:rsidRPr="00FB292A" w:rsidRDefault="007467C0" w:rsidP="008A7DF9">
            <w:pPr>
              <w:pStyle w:val="TableBody"/>
              <w:rPr>
                <w:b/>
              </w:rPr>
            </w:pPr>
            <w:r w:rsidRPr="00FB292A">
              <w:t>For more detail on these parameters see:</w:t>
            </w:r>
            <w:r>
              <w:t xml:space="preserve"> </w:t>
            </w:r>
            <w:r w:rsidRPr="006213BC">
              <w:rPr>
                <w:color w:val="4472C4" w:themeColor="accent1"/>
              </w:rPr>
              <w:fldChar w:fldCharType="begin"/>
            </w:r>
            <w:r w:rsidRPr="006213BC">
              <w:rPr>
                <w:color w:val="4472C4" w:themeColor="accent1"/>
              </w:rPr>
              <w:instrText xml:space="preserve"> REF _Ref245719411 \h </w:instrText>
            </w:r>
            <w:r w:rsidR="007D330A" w:rsidRPr="006213BC">
              <w:rPr>
                <w:color w:val="4472C4" w:themeColor="accent1"/>
              </w:rPr>
              <w:instrText xml:space="preserve"> \* MERGEFORMAT </w:instrText>
            </w:r>
            <w:r w:rsidRPr="006213BC">
              <w:rPr>
                <w:color w:val="4472C4" w:themeColor="accent1"/>
              </w:rPr>
            </w:r>
            <w:r w:rsidRPr="006213BC">
              <w:rPr>
                <w:color w:val="4472C4" w:themeColor="accent1"/>
              </w:rPr>
              <w:fldChar w:fldCharType="separate"/>
            </w:r>
            <w:r w:rsidRPr="006213BC">
              <w:rPr>
                <w:color w:val="4472C4" w:themeColor="accent1"/>
              </w:rPr>
              <w:t>Cashpoint</w:t>
            </w:r>
            <w:r w:rsidRPr="006213BC">
              <w:rPr>
                <w:rFonts w:ascii="Wingdings" w:hAnsi="Wingdings"/>
                <w:color w:val="4472C4" w:themeColor="accent1"/>
              </w:rPr>
              <w:t></w:t>
            </w:r>
            <w:r w:rsidRPr="006213BC">
              <w:rPr>
                <w:color w:val="4472C4" w:themeColor="accent1"/>
              </w:rPr>
              <w:t>Basic</w:t>
            </w:r>
            <w:r w:rsidRPr="006213BC">
              <w:rPr>
                <w:rFonts w:ascii="Wingdings" w:hAnsi="Wingdings"/>
                <w:color w:val="4472C4" w:themeColor="accent1"/>
              </w:rPr>
              <w:t></w:t>
            </w:r>
            <w:r w:rsidRPr="006213BC">
              <w:rPr>
                <w:color w:val="4472C4" w:themeColor="accent1"/>
              </w:rPr>
              <w:t>Denominations</w:t>
            </w:r>
            <w:r w:rsidRPr="006213BC">
              <w:rPr>
                <w:color w:val="4472C4" w:themeColor="accent1"/>
              </w:rPr>
              <w:fldChar w:fldCharType="end"/>
            </w:r>
            <w:r w:rsidRPr="006213BC">
              <w:rPr>
                <w:color w:val="4472C4" w:themeColor="accent1"/>
              </w:rPr>
              <w:t xml:space="preserve"> </w:t>
            </w:r>
          </w:p>
        </w:tc>
      </w:tr>
      <w:tr w:rsidR="007467C0" w:rsidRPr="00A875AE" w14:paraId="642D77DC" w14:textId="77777777" w:rsidTr="00782287">
        <w:tc>
          <w:tcPr>
            <w:tcW w:w="2592" w:type="dxa"/>
            <w:tcBorders>
              <w:top w:val="single" w:sz="4" w:space="0" w:color="auto"/>
              <w:left w:val="single" w:sz="4" w:space="0" w:color="auto"/>
              <w:bottom w:val="single" w:sz="4" w:space="0" w:color="auto"/>
              <w:right w:val="single" w:sz="4" w:space="0" w:color="auto"/>
            </w:tcBorders>
          </w:tcPr>
          <w:p w14:paraId="45B3FF02" w14:textId="77777777" w:rsidR="007467C0" w:rsidRPr="00782287" w:rsidRDefault="007467C0" w:rsidP="007D330A">
            <w:pPr>
              <w:pStyle w:val="TableBody"/>
              <w:rPr>
                <w:b/>
                <w:bCs/>
              </w:rPr>
            </w:pPr>
            <w:r w:rsidRPr="00782287">
              <w:rPr>
                <w:b/>
                <w:bCs/>
              </w:rPr>
              <w:t>Vault Requirements</w:t>
            </w:r>
          </w:p>
        </w:tc>
        <w:tc>
          <w:tcPr>
            <w:tcW w:w="5458" w:type="dxa"/>
            <w:tcBorders>
              <w:top w:val="single" w:sz="4" w:space="0" w:color="auto"/>
              <w:left w:val="single" w:sz="4" w:space="0" w:color="auto"/>
              <w:bottom w:val="single" w:sz="4" w:space="0" w:color="auto"/>
              <w:right w:val="single" w:sz="4" w:space="0" w:color="auto"/>
            </w:tcBorders>
          </w:tcPr>
          <w:p w14:paraId="254AC7EB" w14:textId="2F10FDAC" w:rsidR="007467C0" w:rsidRPr="00FB292A" w:rsidRDefault="007467C0" w:rsidP="008A7DF9">
            <w:pPr>
              <w:pStyle w:val="TableBody"/>
            </w:pPr>
            <w:r w:rsidRPr="00FB292A">
              <w:t>Vault Requirements can be set by denomination only, therefore each denomination will need to be selected individually to set the requirements. Additionally</w:t>
            </w:r>
            <w:r w:rsidR="00E6108F">
              <w:t>,</w:t>
            </w:r>
            <w:r w:rsidRPr="00FB292A">
              <w:t xml:space="preserve"> Vault Requirements can be removed from Vault Cashpoints by selecting the link at the bottom of the page. </w:t>
            </w:r>
          </w:p>
          <w:p w14:paraId="40E45431" w14:textId="189E8F35" w:rsidR="007467C0" w:rsidRPr="00FB292A" w:rsidRDefault="007467C0" w:rsidP="008A7DF9">
            <w:pPr>
              <w:pStyle w:val="TableBody"/>
            </w:pPr>
            <w:r w:rsidRPr="00FB292A">
              <w:t xml:space="preserve">The following Requirements can be set on </w:t>
            </w:r>
            <w:r w:rsidR="0008292F">
              <w:t>the</w:t>
            </w:r>
            <w:r w:rsidRPr="00FB292A">
              <w:t xml:space="preserve"> page:</w:t>
            </w:r>
          </w:p>
          <w:p w14:paraId="127EC321" w14:textId="77777777" w:rsidR="007467C0" w:rsidRPr="00FB292A" w:rsidRDefault="007467C0" w:rsidP="008A7DF9">
            <w:pPr>
              <w:pStyle w:val="TableListBullet"/>
            </w:pPr>
            <w:r w:rsidRPr="00FB292A">
              <w:t>Minimum Operating Balance</w:t>
            </w:r>
          </w:p>
          <w:p w14:paraId="24108EF9" w14:textId="77777777" w:rsidR="007467C0" w:rsidRPr="00FB292A" w:rsidRDefault="007467C0" w:rsidP="008A7DF9">
            <w:pPr>
              <w:pStyle w:val="TableListBullet"/>
            </w:pPr>
            <w:r w:rsidRPr="00FB292A">
              <w:t>E-Cash Holding Amount</w:t>
            </w:r>
          </w:p>
          <w:p w14:paraId="2A49B2F6" w14:textId="77777777" w:rsidR="007467C0" w:rsidRPr="00FB292A" w:rsidRDefault="007467C0" w:rsidP="008A7DF9">
            <w:pPr>
              <w:pStyle w:val="TableListBullet"/>
            </w:pPr>
            <w:r w:rsidRPr="00FB292A">
              <w:t>% of Withdrawals to Cover</w:t>
            </w:r>
          </w:p>
          <w:p w14:paraId="68634C4D" w14:textId="77777777" w:rsidR="007467C0" w:rsidRPr="00FB292A" w:rsidRDefault="007467C0" w:rsidP="008A7DF9">
            <w:pPr>
              <w:pStyle w:val="TableListBullet"/>
            </w:pPr>
            <w:r w:rsidRPr="00FB292A">
              <w:t>% of Deposits Available for Withdrawal</w:t>
            </w:r>
          </w:p>
          <w:p w14:paraId="44730402" w14:textId="77777777" w:rsidR="007467C0" w:rsidRPr="00FB292A" w:rsidRDefault="007467C0" w:rsidP="008A7DF9">
            <w:pPr>
              <w:pStyle w:val="TableListBullet"/>
            </w:pPr>
            <w:r w:rsidRPr="00FB292A">
              <w:t>% of Deposits Held Until the End of the Day</w:t>
            </w:r>
          </w:p>
          <w:p w14:paraId="0B6D98FF" w14:textId="77777777" w:rsidR="007467C0" w:rsidRPr="00FB292A" w:rsidRDefault="007467C0" w:rsidP="008A7DF9">
            <w:pPr>
              <w:pStyle w:val="TableListBullet"/>
            </w:pPr>
            <w:r w:rsidRPr="00FB292A">
              <w:t>Day of the Week</w:t>
            </w:r>
          </w:p>
          <w:p w14:paraId="06932111" w14:textId="77777777" w:rsidR="007467C0" w:rsidRPr="00FB292A" w:rsidRDefault="007467C0" w:rsidP="008A7DF9">
            <w:pPr>
              <w:pStyle w:val="TableListBullet"/>
            </w:pPr>
            <w:r w:rsidRPr="00FB292A">
              <w:t>Specific Date</w:t>
            </w:r>
          </w:p>
          <w:p w14:paraId="55684604" w14:textId="77777777" w:rsidR="007467C0" w:rsidRPr="00FB292A" w:rsidRDefault="007467C0" w:rsidP="008A7DF9">
            <w:pPr>
              <w:pStyle w:val="TableListBullet"/>
            </w:pPr>
            <w:r w:rsidRPr="00FB292A">
              <w:t>% Adjustment to Forecasted Demand</w:t>
            </w:r>
          </w:p>
          <w:p w14:paraId="1C52F42D" w14:textId="77777777" w:rsidR="007467C0" w:rsidRPr="00FB292A" w:rsidRDefault="007467C0" w:rsidP="008A7DF9">
            <w:pPr>
              <w:pStyle w:val="TableListBullet"/>
            </w:pPr>
            <w:r w:rsidRPr="00FB292A">
              <w:t>% Adjustment to Forecasted Deposits</w:t>
            </w:r>
          </w:p>
          <w:p w14:paraId="356E2B54" w14:textId="77777777" w:rsidR="007467C0" w:rsidRPr="00FB292A" w:rsidRDefault="007467C0" w:rsidP="008A7DF9">
            <w:pPr>
              <w:pStyle w:val="TableListBullet"/>
            </w:pPr>
            <w:r w:rsidRPr="00FB292A">
              <w:t>% Adjustment to Requirements</w:t>
            </w:r>
          </w:p>
          <w:p w14:paraId="5E810C35" w14:textId="77777777" w:rsidR="007467C0" w:rsidRPr="00FB292A" w:rsidRDefault="007467C0" w:rsidP="008A7DF9">
            <w:pPr>
              <w:pStyle w:val="TableListBullet"/>
            </w:pPr>
            <w:r w:rsidRPr="00FB292A">
              <w:t>Exception Threshold/Balance Buffer</w:t>
            </w:r>
          </w:p>
          <w:p w14:paraId="75D76AEA" w14:textId="5777D588" w:rsidR="007467C0" w:rsidRPr="00FB292A" w:rsidRDefault="007467C0" w:rsidP="008A7DF9">
            <w:pPr>
              <w:pStyle w:val="TableBody"/>
            </w:pPr>
            <w:r w:rsidRPr="00FB292A">
              <w:t>For more detail on these parameters see:</w:t>
            </w:r>
            <w:r>
              <w:t xml:space="preserve"> </w:t>
            </w:r>
            <w:r w:rsidRPr="004D00CF">
              <w:rPr>
                <w:color w:val="4472C4" w:themeColor="accent1"/>
              </w:rPr>
              <w:fldChar w:fldCharType="begin"/>
            </w:r>
            <w:r w:rsidRPr="004D00CF">
              <w:rPr>
                <w:color w:val="4472C4" w:themeColor="accent1"/>
              </w:rPr>
              <w:instrText xml:space="preserve"> REF _Ref65164778 \h </w:instrText>
            </w:r>
            <w:r w:rsidR="007D330A" w:rsidRPr="004D00CF">
              <w:rPr>
                <w:color w:val="4472C4" w:themeColor="accent1"/>
              </w:rPr>
              <w:instrText xml:space="preserve"> \* MERGEFORMAT </w:instrText>
            </w:r>
            <w:r w:rsidRPr="004D00CF">
              <w:rPr>
                <w:color w:val="4472C4" w:themeColor="accent1"/>
              </w:rPr>
            </w:r>
            <w:r w:rsidRPr="004D00CF">
              <w:rPr>
                <w:color w:val="4472C4" w:themeColor="accent1"/>
              </w:rPr>
              <w:fldChar w:fldCharType="separate"/>
            </w:r>
            <w:r w:rsidRPr="004D00CF">
              <w:rPr>
                <w:color w:val="4472C4" w:themeColor="accent1"/>
              </w:rPr>
              <w:t>Cashpoint</w:t>
            </w:r>
            <w:r w:rsidRPr="004D00CF">
              <w:rPr>
                <w:rFonts w:ascii="Wingdings" w:hAnsi="Wingdings"/>
                <w:color w:val="4472C4" w:themeColor="accent1"/>
              </w:rPr>
              <w:t></w:t>
            </w:r>
            <w:r w:rsidRPr="004D00CF">
              <w:rPr>
                <w:color w:val="4472C4" w:themeColor="accent1"/>
              </w:rPr>
              <w:t>Basic</w:t>
            </w:r>
            <w:r w:rsidRPr="004D00CF">
              <w:rPr>
                <w:rFonts w:ascii="Wingdings" w:hAnsi="Wingdings"/>
                <w:color w:val="4472C4" w:themeColor="accent1"/>
              </w:rPr>
              <w:t></w:t>
            </w:r>
            <w:r w:rsidRPr="004D00CF">
              <w:rPr>
                <w:color w:val="4472C4" w:themeColor="accent1"/>
              </w:rPr>
              <w:t>Requirements</w:t>
            </w:r>
            <w:r w:rsidRPr="004D00CF">
              <w:rPr>
                <w:color w:val="4472C4" w:themeColor="accent1"/>
              </w:rPr>
              <w:fldChar w:fldCharType="end"/>
            </w:r>
            <w:r w:rsidRPr="004D00CF">
              <w:rPr>
                <w:color w:val="4472C4" w:themeColor="accent1"/>
              </w:rPr>
              <w:t xml:space="preserve"> </w:t>
            </w:r>
          </w:p>
        </w:tc>
      </w:tr>
      <w:tr w:rsidR="007467C0" w:rsidRPr="00A875AE" w14:paraId="01D237F8" w14:textId="77777777" w:rsidTr="00782287">
        <w:tc>
          <w:tcPr>
            <w:tcW w:w="2592" w:type="dxa"/>
            <w:tcBorders>
              <w:top w:val="single" w:sz="4" w:space="0" w:color="auto"/>
              <w:left w:val="single" w:sz="4" w:space="0" w:color="auto"/>
              <w:bottom w:val="single" w:sz="4" w:space="0" w:color="auto"/>
              <w:right w:val="single" w:sz="4" w:space="0" w:color="auto"/>
            </w:tcBorders>
          </w:tcPr>
          <w:p w14:paraId="3F5C1FA5" w14:textId="77777777" w:rsidR="007467C0" w:rsidRPr="00782287" w:rsidRDefault="007467C0" w:rsidP="007D330A">
            <w:pPr>
              <w:pStyle w:val="TableBody"/>
              <w:rPr>
                <w:b/>
                <w:bCs/>
              </w:rPr>
            </w:pPr>
            <w:r w:rsidRPr="00782287">
              <w:rPr>
                <w:b/>
                <w:bCs/>
              </w:rPr>
              <w:lastRenderedPageBreak/>
              <w:t>Vault Service Days</w:t>
            </w:r>
          </w:p>
        </w:tc>
        <w:tc>
          <w:tcPr>
            <w:tcW w:w="5458" w:type="dxa"/>
            <w:tcBorders>
              <w:top w:val="single" w:sz="4" w:space="0" w:color="auto"/>
              <w:left w:val="single" w:sz="4" w:space="0" w:color="auto"/>
              <w:bottom w:val="single" w:sz="4" w:space="0" w:color="auto"/>
              <w:right w:val="single" w:sz="4" w:space="0" w:color="auto"/>
            </w:tcBorders>
          </w:tcPr>
          <w:p w14:paraId="4C36C5EC" w14:textId="77777777" w:rsidR="007467C0" w:rsidRPr="00FB292A" w:rsidRDefault="007467C0" w:rsidP="008A7DF9">
            <w:pPr>
              <w:pStyle w:val="TableBody"/>
            </w:pPr>
            <w:r w:rsidRPr="00FB292A">
              <w:t xml:space="preserve">The following Service Day parameters can be set on this page: </w:t>
            </w:r>
          </w:p>
          <w:p w14:paraId="6C53C56D" w14:textId="77777777" w:rsidR="007467C0" w:rsidRPr="00FB292A" w:rsidRDefault="007467C0" w:rsidP="008A7DF9">
            <w:pPr>
              <w:pStyle w:val="TableListBullet"/>
            </w:pPr>
            <w:r w:rsidRPr="00FB292A">
              <w:t>Normal Delivery Days</w:t>
            </w:r>
          </w:p>
          <w:p w14:paraId="64C9C681" w14:textId="77777777" w:rsidR="007467C0" w:rsidRPr="00FB292A" w:rsidRDefault="007467C0" w:rsidP="008A7DF9">
            <w:pPr>
              <w:pStyle w:val="TableListBullet"/>
            </w:pPr>
            <w:r w:rsidRPr="00FB292A">
              <w:t>Normal Return Days</w:t>
            </w:r>
          </w:p>
          <w:p w14:paraId="2BD12FE3" w14:textId="77777777" w:rsidR="007467C0" w:rsidRPr="00FB292A" w:rsidRDefault="007467C0" w:rsidP="008A7DF9">
            <w:pPr>
              <w:pStyle w:val="TableListBullet"/>
            </w:pPr>
            <w:r w:rsidRPr="00FB292A">
              <w:t>Unplanned Delivery Days</w:t>
            </w:r>
          </w:p>
          <w:p w14:paraId="1326D5F5" w14:textId="77777777" w:rsidR="007467C0" w:rsidRPr="00FB292A" w:rsidRDefault="007467C0" w:rsidP="008A7DF9">
            <w:pPr>
              <w:pStyle w:val="TableListBullet"/>
            </w:pPr>
            <w:r w:rsidRPr="00FB292A">
              <w:t>Normal Delivery Lead Time</w:t>
            </w:r>
          </w:p>
          <w:p w14:paraId="53EADE36" w14:textId="77777777" w:rsidR="007467C0" w:rsidRPr="00FB292A" w:rsidRDefault="007467C0" w:rsidP="008A7DF9">
            <w:pPr>
              <w:pStyle w:val="TableListBullet"/>
            </w:pPr>
            <w:r w:rsidRPr="00FB292A">
              <w:t>Normal Return Lead Time</w:t>
            </w:r>
          </w:p>
          <w:p w14:paraId="745B9F05" w14:textId="77777777" w:rsidR="007467C0" w:rsidRPr="00FB292A" w:rsidRDefault="007467C0" w:rsidP="008A7DF9">
            <w:pPr>
              <w:pStyle w:val="TableListBullet"/>
            </w:pPr>
            <w:r w:rsidRPr="00FB292A">
              <w:t>Emergency Lead Time</w:t>
            </w:r>
          </w:p>
          <w:p w14:paraId="79F0881C" w14:textId="77777777" w:rsidR="007467C0" w:rsidRPr="00FB292A" w:rsidRDefault="007467C0" w:rsidP="008A7DF9">
            <w:pPr>
              <w:pStyle w:val="TableListBullet"/>
            </w:pPr>
            <w:r w:rsidRPr="00FB292A">
              <w:t>Delivery Cycle and Start Date</w:t>
            </w:r>
          </w:p>
          <w:p w14:paraId="1BA29FC6" w14:textId="77777777" w:rsidR="007467C0" w:rsidRPr="00FB292A" w:rsidRDefault="007467C0" w:rsidP="008A7DF9">
            <w:pPr>
              <w:pStyle w:val="TableListBullet"/>
            </w:pPr>
            <w:r w:rsidRPr="00FB292A">
              <w:t>Return Cycle and Start Date</w:t>
            </w:r>
          </w:p>
          <w:p w14:paraId="25E94A40" w14:textId="2B47AA2F" w:rsidR="007467C0" w:rsidRPr="00FB292A" w:rsidRDefault="007467C0" w:rsidP="008A7DF9">
            <w:pPr>
              <w:pStyle w:val="TableBody"/>
            </w:pPr>
            <w:r w:rsidRPr="00FB292A">
              <w:t xml:space="preserve">For more detail on these parameters see: </w:t>
            </w:r>
            <w:r>
              <w:fldChar w:fldCharType="begin"/>
            </w:r>
            <w:r>
              <w:instrText xml:space="preserve"> REF _Ref245719414 \h </w:instrText>
            </w:r>
            <w:r w:rsidR="007D330A">
              <w:instrText xml:space="preserve"> \* MERGEFORMAT </w:instrText>
            </w:r>
            <w:r>
              <w:fldChar w:fldCharType="separate"/>
            </w:r>
            <w:r w:rsidRPr="004D00CF">
              <w:rPr>
                <w:color w:val="4472C4" w:themeColor="accent1"/>
              </w:rPr>
              <w:t>Cashpoint</w:t>
            </w:r>
            <w:r w:rsidRPr="004D00CF">
              <w:rPr>
                <w:rFonts w:ascii="Wingdings" w:hAnsi="Wingdings"/>
                <w:color w:val="4472C4" w:themeColor="accent1"/>
              </w:rPr>
              <w:t></w:t>
            </w:r>
            <w:r w:rsidRPr="004D00CF">
              <w:rPr>
                <w:color w:val="4472C4" w:themeColor="accent1"/>
              </w:rPr>
              <w:t>Basic</w:t>
            </w:r>
            <w:r w:rsidRPr="004D00CF">
              <w:rPr>
                <w:rFonts w:ascii="Wingdings" w:hAnsi="Wingdings"/>
                <w:color w:val="4472C4" w:themeColor="accent1"/>
              </w:rPr>
              <w:t></w:t>
            </w:r>
            <w:r w:rsidRPr="004D00CF">
              <w:rPr>
                <w:color w:val="4472C4" w:themeColor="accent1"/>
              </w:rPr>
              <w:t>Service</w:t>
            </w:r>
            <w:r>
              <w:t xml:space="preserve"> </w:t>
            </w:r>
            <w:r w:rsidRPr="00B51B66">
              <w:rPr>
                <w:color w:val="4472C4" w:themeColor="accent1"/>
              </w:rPr>
              <w:t>Days</w:t>
            </w:r>
            <w:r>
              <w:fldChar w:fldCharType="end"/>
            </w:r>
          </w:p>
        </w:tc>
      </w:tr>
      <w:tr w:rsidR="007467C0" w:rsidRPr="00A875AE" w14:paraId="02F7213F" w14:textId="77777777" w:rsidTr="00782287">
        <w:tc>
          <w:tcPr>
            <w:tcW w:w="2592" w:type="dxa"/>
            <w:tcBorders>
              <w:top w:val="single" w:sz="4" w:space="0" w:color="auto"/>
              <w:left w:val="single" w:sz="4" w:space="0" w:color="auto"/>
              <w:bottom w:val="single" w:sz="4" w:space="0" w:color="auto"/>
              <w:right w:val="single" w:sz="4" w:space="0" w:color="auto"/>
            </w:tcBorders>
          </w:tcPr>
          <w:p w14:paraId="78B9D9D7" w14:textId="77777777" w:rsidR="007467C0" w:rsidRPr="007D330A" w:rsidRDefault="007467C0" w:rsidP="007D330A">
            <w:pPr>
              <w:pStyle w:val="TableBody"/>
              <w:rPr>
                <w:b/>
                <w:bCs/>
              </w:rPr>
            </w:pPr>
            <w:r w:rsidRPr="007D330A">
              <w:rPr>
                <w:b/>
                <w:bCs/>
              </w:rPr>
              <w:t>Vault Service Costs</w:t>
            </w:r>
          </w:p>
        </w:tc>
        <w:tc>
          <w:tcPr>
            <w:tcW w:w="5458" w:type="dxa"/>
            <w:tcBorders>
              <w:top w:val="single" w:sz="4" w:space="0" w:color="auto"/>
              <w:left w:val="single" w:sz="4" w:space="0" w:color="auto"/>
              <w:bottom w:val="single" w:sz="4" w:space="0" w:color="auto"/>
              <w:right w:val="single" w:sz="4" w:space="0" w:color="auto"/>
            </w:tcBorders>
          </w:tcPr>
          <w:p w14:paraId="0CE70885" w14:textId="77777777" w:rsidR="007467C0" w:rsidRPr="00FB292A" w:rsidRDefault="007467C0" w:rsidP="008A7DF9">
            <w:pPr>
              <w:pStyle w:val="TableBody"/>
            </w:pPr>
            <w:r w:rsidRPr="00FB292A">
              <w:t>The following Costs can be set on this page for Deliveries, Returns, Combine, or Unplanned orders:</w:t>
            </w:r>
          </w:p>
          <w:p w14:paraId="163E80A7" w14:textId="77777777" w:rsidR="007467C0" w:rsidRPr="00FB292A" w:rsidRDefault="007467C0" w:rsidP="008A7DF9">
            <w:pPr>
              <w:pStyle w:val="TableListBullet"/>
            </w:pPr>
            <w:r w:rsidRPr="00FB292A">
              <w:t>Fixed Costs</w:t>
            </w:r>
          </w:p>
          <w:p w14:paraId="76DA5231" w14:textId="77777777" w:rsidR="007467C0" w:rsidRPr="00FB292A" w:rsidRDefault="007467C0" w:rsidP="008A7DF9">
            <w:pPr>
              <w:pStyle w:val="TableListBullet"/>
            </w:pPr>
            <w:r w:rsidRPr="00FB292A">
              <w:t>Per Unit Costs</w:t>
            </w:r>
          </w:p>
          <w:p w14:paraId="3090259A" w14:textId="77777777" w:rsidR="007467C0" w:rsidRPr="00FB292A" w:rsidRDefault="007467C0" w:rsidP="008A7DF9">
            <w:pPr>
              <w:pStyle w:val="TableListBullet"/>
            </w:pPr>
            <w:r w:rsidRPr="00FB292A">
              <w:t>Per $ Cost</w:t>
            </w:r>
          </w:p>
          <w:p w14:paraId="710FB747" w14:textId="77589680" w:rsidR="007467C0" w:rsidRPr="00FB292A" w:rsidRDefault="007467C0" w:rsidP="008A7DF9">
            <w:pPr>
              <w:pStyle w:val="TableBody"/>
            </w:pPr>
            <w:r w:rsidRPr="00FB292A">
              <w:t>For more detail on these parameters see:</w:t>
            </w:r>
            <w:r>
              <w:rPr>
                <w:rStyle w:val="TopicCrossReference"/>
              </w:rPr>
              <w:t xml:space="preserve"> </w:t>
            </w:r>
            <w:r>
              <w:fldChar w:fldCharType="begin"/>
            </w:r>
            <w:r>
              <w:rPr>
                <w:rStyle w:val="TopicCrossReference"/>
              </w:rPr>
              <w:instrText xml:space="preserve"> REF _Ref245719423 \h </w:instrText>
            </w:r>
            <w:r w:rsidR="007D330A">
              <w:instrText xml:space="preserve"> \* MERGEFORMAT </w:instrText>
            </w:r>
            <w:r>
              <w:fldChar w:fldCharType="separate"/>
            </w:r>
            <w:r w:rsidRPr="00B51B66">
              <w:rPr>
                <w:color w:val="4472C4" w:themeColor="accent1"/>
              </w:rPr>
              <w:t>Cashpoint</w:t>
            </w:r>
            <w:r w:rsidRPr="00B51B66">
              <w:rPr>
                <w:rFonts w:ascii="Wingdings" w:hAnsi="Wingdings"/>
                <w:color w:val="4472C4" w:themeColor="accent1"/>
              </w:rPr>
              <w:t></w:t>
            </w:r>
            <w:r w:rsidRPr="00B51B66">
              <w:rPr>
                <w:color w:val="4472C4" w:themeColor="accent1"/>
              </w:rPr>
              <w:t>Advanced</w:t>
            </w:r>
            <w:r w:rsidRPr="00B51B66">
              <w:rPr>
                <w:rFonts w:ascii="Wingdings" w:hAnsi="Wingdings"/>
                <w:color w:val="4472C4" w:themeColor="accent1"/>
              </w:rPr>
              <w:t></w:t>
            </w:r>
            <w:r w:rsidRPr="00B51B66">
              <w:rPr>
                <w:color w:val="4472C4" w:themeColor="accent1"/>
              </w:rPr>
              <w:t>Cost</w:t>
            </w:r>
            <w:r>
              <w:t>s</w:t>
            </w:r>
            <w:r>
              <w:fldChar w:fldCharType="end"/>
            </w:r>
          </w:p>
        </w:tc>
      </w:tr>
      <w:tr w:rsidR="007467C0" w:rsidRPr="00A875AE" w14:paraId="6DD841EE" w14:textId="77777777" w:rsidTr="00782287">
        <w:tc>
          <w:tcPr>
            <w:tcW w:w="2592" w:type="dxa"/>
            <w:tcBorders>
              <w:top w:val="single" w:sz="4" w:space="0" w:color="auto"/>
              <w:left w:val="single" w:sz="4" w:space="0" w:color="auto"/>
              <w:bottom w:val="single" w:sz="4" w:space="0" w:color="auto"/>
              <w:right w:val="single" w:sz="4" w:space="0" w:color="auto"/>
            </w:tcBorders>
          </w:tcPr>
          <w:p w14:paraId="5DC32A81" w14:textId="77777777" w:rsidR="007467C0" w:rsidRPr="007D330A" w:rsidRDefault="007467C0" w:rsidP="007D330A">
            <w:pPr>
              <w:pStyle w:val="TableBody"/>
              <w:rPr>
                <w:b/>
                <w:bCs/>
              </w:rPr>
            </w:pPr>
            <w:r w:rsidRPr="007D330A">
              <w:rPr>
                <w:b/>
                <w:bCs/>
              </w:rPr>
              <w:t>Vault Currency Costs</w:t>
            </w:r>
          </w:p>
        </w:tc>
        <w:tc>
          <w:tcPr>
            <w:tcW w:w="5458" w:type="dxa"/>
            <w:tcBorders>
              <w:top w:val="single" w:sz="4" w:space="0" w:color="auto"/>
              <w:left w:val="single" w:sz="4" w:space="0" w:color="auto"/>
              <w:bottom w:val="single" w:sz="4" w:space="0" w:color="auto"/>
              <w:right w:val="single" w:sz="4" w:space="0" w:color="auto"/>
            </w:tcBorders>
          </w:tcPr>
          <w:p w14:paraId="23426EAF" w14:textId="77777777" w:rsidR="007467C0" w:rsidRDefault="007467C0" w:rsidP="008A7DF9">
            <w:pPr>
              <w:pStyle w:val="TableBody"/>
            </w:pPr>
            <w:r>
              <w:t>The following costs can be set on this page for the different currencies that are being used in OptiVault</w:t>
            </w:r>
          </w:p>
          <w:p w14:paraId="469CF58F" w14:textId="77777777" w:rsidR="007467C0" w:rsidRPr="00FB292A" w:rsidRDefault="007467C0" w:rsidP="008A7DF9">
            <w:pPr>
              <w:pStyle w:val="TableListBullet"/>
            </w:pPr>
            <w:r w:rsidRPr="00FB292A">
              <w:t>Maximum Holding Amount</w:t>
            </w:r>
          </w:p>
          <w:p w14:paraId="0E853B74" w14:textId="77777777" w:rsidR="007467C0" w:rsidRPr="00FB292A" w:rsidRDefault="007467C0" w:rsidP="008A7DF9">
            <w:pPr>
              <w:pStyle w:val="TableListBullet"/>
            </w:pPr>
            <w:r w:rsidRPr="00FB292A">
              <w:t>Currency Insurance Rate</w:t>
            </w:r>
          </w:p>
          <w:p w14:paraId="28469614" w14:textId="77777777" w:rsidR="007467C0" w:rsidRPr="00FB292A" w:rsidRDefault="007467C0" w:rsidP="008A7DF9">
            <w:pPr>
              <w:pStyle w:val="TableListBullet"/>
            </w:pPr>
            <w:r w:rsidRPr="00FB292A">
              <w:t>Delivery Handling Cost</w:t>
            </w:r>
          </w:p>
          <w:p w14:paraId="6B13B373" w14:textId="2224BAA8" w:rsidR="007467C0" w:rsidRPr="00FB292A" w:rsidRDefault="007467C0" w:rsidP="00B51B66">
            <w:pPr>
              <w:pStyle w:val="TableListBullet"/>
              <w:rPr>
                <w:rFonts w:cs="Arial"/>
                <w:lang w:val="en-US" w:bidi="en-US"/>
              </w:rPr>
            </w:pPr>
            <w:r w:rsidRPr="00FB292A">
              <w:t>Return Handling Cost</w:t>
            </w:r>
          </w:p>
        </w:tc>
      </w:tr>
      <w:tr w:rsidR="007467C0" w:rsidRPr="00A875AE" w14:paraId="35B1CA42" w14:textId="77777777" w:rsidTr="00782287">
        <w:tc>
          <w:tcPr>
            <w:tcW w:w="2592" w:type="dxa"/>
            <w:tcBorders>
              <w:top w:val="single" w:sz="4" w:space="0" w:color="auto"/>
              <w:left w:val="single" w:sz="4" w:space="0" w:color="auto"/>
              <w:bottom w:val="single" w:sz="4" w:space="0" w:color="auto"/>
              <w:right w:val="single" w:sz="4" w:space="0" w:color="auto"/>
            </w:tcBorders>
          </w:tcPr>
          <w:p w14:paraId="1C662ABE" w14:textId="77777777" w:rsidR="007467C0" w:rsidRPr="007D330A" w:rsidRDefault="007467C0" w:rsidP="007D330A">
            <w:pPr>
              <w:pStyle w:val="TableBody"/>
              <w:rPr>
                <w:b/>
                <w:bCs/>
              </w:rPr>
            </w:pPr>
            <w:r w:rsidRPr="007D330A">
              <w:rPr>
                <w:b/>
                <w:bCs/>
              </w:rPr>
              <w:t>Next Button</w:t>
            </w:r>
          </w:p>
        </w:tc>
        <w:tc>
          <w:tcPr>
            <w:tcW w:w="5458" w:type="dxa"/>
            <w:tcBorders>
              <w:top w:val="single" w:sz="4" w:space="0" w:color="auto"/>
              <w:left w:val="single" w:sz="4" w:space="0" w:color="auto"/>
              <w:bottom w:val="single" w:sz="4" w:space="0" w:color="auto"/>
              <w:right w:val="single" w:sz="4" w:space="0" w:color="auto"/>
            </w:tcBorders>
          </w:tcPr>
          <w:p w14:paraId="1682886D" w14:textId="27190717" w:rsidR="007467C0" w:rsidRPr="00FB292A" w:rsidRDefault="007467C0" w:rsidP="008A7DF9">
            <w:pPr>
              <w:pStyle w:val="TableBody"/>
            </w:pPr>
            <w:r w:rsidRPr="00FB292A">
              <w:t>Once the parameters have been selected, clicking on the next button allows the user to enter any additional information and select the Cashpoint that will be updated with the selected parameters.</w:t>
            </w:r>
          </w:p>
          <w:p w14:paraId="4A7CED8B" w14:textId="77777777" w:rsidR="007467C0" w:rsidRPr="00FB292A" w:rsidRDefault="007467C0" w:rsidP="007D330A">
            <w:pPr>
              <w:pStyle w:val="TableNote"/>
            </w:pPr>
            <w:r w:rsidRPr="002C3FB7">
              <w:rPr>
                <w:b/>
                <w:bCs/>
              </w:rPr>
              <w:t>NOTE:</w:t>
            </w:r>
            <w:r w:rsidRPr="00FB292A">
              <w:t xml:space="preserve"> There is no way to undo the changes that have been made through the Mass Assign function. Be certain that the correct Cashpoints and parameters are selected before completing the assignment.</w:t>
            </w:r>
          </w:p>
        </w:tc>
      </w:tr>
    </w:tbl>
    <w:p w14:paraId="7278AF21" w14:textId="77777777" w:rsidR="007467C0" w:rsidRPr="00BF4F8B" w:rsidRDefault="007467C0" w:rsidP="007467C0"/>
    <w:p w14:paraId="1AE38831" w14:textId="77777777" w:rsidR="007467C0" w:rsidRDefault="007467C0" w:rsidP="007467C0">
      <w:pPr>
        <w:pStyle w:val="Heading3"/>
      </w:pPr>
      <w:bookmarkStart w:id="721" w:name="_Ref246139506"/>
      <w:bookmarkStart w:id="722" w:name="_Toc74556401"/>
      <w:bookmarkStart w:id="723" w:name="_Toc127491591"/>
      <w:bookmarkStart w:id="724" w:name="_Toc128021124"/>
      <w:r>
        <w:t>Network</w:t>
      </w:r>
      <w:r>
        <w:rPr>
          <w:rFonts w:ascii="Wingdings" w:hAnsi="Wingdings"/>
        </w:rPr>
        <w:t></w:t>
      </w:r>
      <w:r>
        <w:t>Carrier</w:t>
      </w:r>
      <w:bookmarkEnd w:id="721"/>
      <w:bookmarkEnd w:id="722"/>
      <w:bookmarkEnd w:id="723"/>
      <w:bookmarkEnd w:id="724"/>
    </w:p>
    <w:p w14:paraId="25EC80EA" w14:textId="77777777" w:rsidR="007467C0" w:rsidRDefault="007467C0" w:rsidP="003824AA">
      <w:pPr>
        <w:pStyle w:val="BodyText"/>
      </w:pPr>
      <w:r>
        <w:t xml:space="preserve">The Carrier page allows users to set up and maintain carriers that will be used to transport cash to the Cashpoints. </w:t>
      </w:r>
    </w:p>
    <w:p w14:paraId="7D1A64ED" w14:textId="77777777" w:rsidR="007467C0" w:rsidRDefault="007467C0" w:rsidP="007467C0">
      <w:pPr>
        <w:pStyle w:val="Caption"/>
      </w:pPr>
      <w:bookmarkStart w:id="725" w:name="_Toc74556472"/>
      <w:bookmarkStart w:id="726" w:name="_Toc128022149"/>
      <w:r>
        <w:lastRenderedPageBreak/>
        <w:t xml:space="preserve">Figure </w:t>
      </w:r>
      <w:r>
        <w:fldChar w:fldCharType="begin"/>
      </w:r>
      <w:r>
        <w:instrText xml:space="preserve"> SEQ Figure \* ARABIC </w:instrText>
      </w:r>
      <w:r>
        <w:fldChar w:fldCharType="separate"/>
      </w:r>
      <w:r>
        <w:rPr>
          <w:noProof/>
        </w:rPr>
        <w:t>40</w:t>
      </w:r>
      <w:r>
        <w:fldChar w:fldCharType="end"/>
      </w:r>
      <w:r>
        <w:t>: Carrier Page</w:t>
      </w:r>
      <w:bookmarkEnd w:id="725"/>
      <w:bookmarkEnd w:id="726"/>
    </w:p>
    <w:p w14:paraId="789EC2B8" w14:textId="6CAABAEC" w:rsidR="007467C0" w:rsidRDefault="007467C0" w:rsidP="003824AA">
      <w:pPr>
        <w:jc w:val="center"/>
      </w:pPr>
      <w:del w:id="727" w:author="Moses, Robbie" w:date="2023-02-23T01:54:00Z">
        <w:r w:rsidDel="0038740F">
          <w:rPr>
            <w:noProof/>
          </w:rPr>
          <w:drawing>
            <wp:inline distT="0" distB="0" distL="0" distR="0" wp14:anchorId="1640DDDE" wp14:editId="70D6C5FB">
              <wp:extent cx="4752974" cy="1238250"/>
              <wp:effectExtent l="76200" t="76200" r="124460" b="133350"/>
              <wp:docPr id="1391675457" name="Picture 139167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752974"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28" w:author="Moses, Robbie" w:date="2023-02-23T01:54:00Z">
        <w:r w:rsidR="0038740F" w:rsidRPr="0038740F">
          <w:rPr>
            <w:noProof/>
          </w:rPr>
          <w:t xml:space="preserve"> </w:t>
        </w:r>
        <w:r w:rsidR="0038740F">
          <w:rPr>
            <w:noProof/>
          </w:rPr>
          <w:drawing>
            <wp:inline distT="0" distB="0" distL="0" distR="0" wp14:anchorId="4DD792F0" wp14:editId="4B5965F2">
              <wp:extent cx="5032004" cy="2205680"/>
              <wp:effectExtent l="76200" t="76200" r="13081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4516" cy="2206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DA0F8F6" w14:textId="77777777" w:rsidR="007467C0" w:rsidRDefault="007467C0" w:rsidP="007467C0">
      <w:pPr>
        <w:pStyle w:val="Caption"/>
      </w:pPr>
      <w:bookmarkStart w:id="729" w:name="_Toc74556699"/>
      <w:r>
        <w:t xml:space="preserve">Table </w:t>
      </w:r>
      <w:r>
        <w:fldChar w:fldCharType="begin"/>
      </w:r>
      <w:r>
        <w:instrText xml:space="preserve"> SEQ Table \* ARABIC </w:instrText>
      </w:r>
      <w:r>
        <w:fldChar w:fldCharType="separate"/>
      </w:r>
      <w:r>
        <w:rPr>
          <w:noProof/>
        </w:rPr>
        <w:t>60</w:t>
      </w:r>
      <w:r>
        <w:rPr>
          <w:noProof/>
        </w:rPr>
        <w:fldChar w:fldCharType="end"/>
      </w:r>
      <w:r>
        <w:t>: Carrier Description</w:t>
      </w:r>
      <w:bookmarkEnd w:id="72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7CD3041"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237BF9C4"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6629AC8B" w14:textId="77777777" w:rsidR="007467C0" w:rsidRPr="00A875AE" w:rsidRDefault="007467C0" w:rsidP="00170D7D">
            <w:pPr>
              <w:pStyle w:val="TableHeader"/>
            </w:pPr>
            <w:r>
              <w:t>Description</w:t>
            </w:r>
          </w:p>
        </w:tc>
      </w:tr>
      <w:tr w:rsidR="007467C0" w:rsidRPr="00A875AE" w14:paraId="17B0FF4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C10CB2" w14:textId="77777777" w:rsidR="007467C0" w:rsidRPr="006918EB" w:rsidRDefault="007467C0" w:rsidP="006918EB">
            <w:pPr>
              <w:pStyle w:val="TableBody"/>
              <w:rPr>
                <w:b/>
                <w:bCs/>
              </w:rPr>
            </w:pPr>
            <w:r w:rsidRPr="006918EB">
              <w:rPr>
                <w:b/>
                <w:bCs/>
              </w:rPr>
              <w:t>Servicer</w:t>
            </w:r>
          </w:p>
        </w:tc>
        <w:tc>
          <w:tcPr>
            <w:tcW w:w="5458" w:type="dxa"/>
            <w:tcBorders>
              <w:top w:val="single" w:sz="4" w:space="0" w:color="auto"/>
              <w:left w:val="single" w:sz="4" w:space="0" w:color="auto"/>
              <w:bottom w:val="single" w:sz="4" w:space="0" w:color="auto"/>
              <w:right w:val="single" w:sz="4" w:space="0" w:color="auto"/>
            </w:tcBorders>
          </w:tcPr>
          <w:p w14:paraId="1A10F5C3" w14:textId="77777777" w:rsidR="007467C0" w:rsidRPr="00FB292A" w:rsidRDefault="007467C0" w:rsidP="006918EB">
            <w:pPr>
              <w:pStyle w:val="TableBody"/>
            </w:pPr>
            <w:r w:rsidRPr="00FB292A">
              <w:t xml:space="preserve">A list of the currently defined Carriers defined in the system. </w:t>
            </w:r>
          </w:p>
        </w:tc>
      </w:tr>
      <w:tr w:rsidR="007467C0" w:rsidRPr="00A875AE" w14:paraId="035756E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C3EEF0E" w14:textId="77777777" w:rsidR="007467C0" w:rsidRPr="006918EB" w:rsidRDefault="007467C0" w:rsidP="006918EB">
            <w:pPr>
              <w:pStyle w:val="TableBody"/>
              <w:rPr>
                <w:b/>
                <w:bCs/>
              </w:rPr>
            </w:pPr>
            <w:r w:rsidRPr="006918EB">
              <w:rPr>
                <w:b/>
                <w:bCs/>
              </w:rPr>
              <w:t>Add Button</w:t>
            </w:r>
          </w:p>
        </w:tc>
        <w:tc>
          <w:tcPr>
            <w:tcW w:w="5458" w:type="dxa"/>
            <w:tcBorders>
              <w:top w:val="single" w:sz="4" w:space="0" w:color="auto"/>
              <w:left w:val="single" w:sz="4" w:space="0" w:color="auto"/>
              <w:bottom w:val="single" w:sz="4" w:space="0" w:color="auto"/>
              <w:right w:val="single" w:sz="4" w:space="0" w:color="auto"/>
            </w:tcBorders>
          </w:tcPr>
          <w:p w14:paraId="1565F43C" w14:textId="77777777" w:rsidR="007467C0" w:rsidRPr="00FB292A" w:rsidRDefault="007467C0" w:rsidP="006918EB">
            <w:pPr>
              <w:pStyle w:val="TableBody"/>
            </w:pPr>
            <w:r w:rsidRPr="00FB292A">
              <w:t>Adds a new carrier to the system</w:t>
            </w:r>
          </w:p>
        </w:tc>
      </w:tr>
      <w:tr w:rsidR="007467C0" w:rsidRPr="00A875AE" w14:paraId="7AC17A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8AE6D42" w14:textId="77777777" w:rsidR="007467C0" w:rsidRPr="006918EB" w:rsidRDefault="007467C0" w:rsidP="006918EB">
            <w:pPr>
              <w:pStyle w:val="TableBody"/>
              <w:rPr>
                <w:b/>
                <w:bCs/>
              </w:rPr>
            </w:pPr>
            <w:r w:rsidRPr="006918EB">
              <w:rPr>
                <w:b/>
                <w:bCs/>
              </w:rPr>
              <w:t>Edit Button</w:t>
            </w:r>
          </w:p>
        </w:tc>
        <w:tc>
          <w:tcPr>
            <w:tcW w:w="5458" w:type="dxa"/>
            <w:tcBorders>
              <w:top w:val="single" w:sz="4" w:space="0" w:color="auto"/>
              <w:left w:val="single" w:sz="4" w:space="0" w:color="auto"/>
              <w:bottom w:val="single" w:sz="4" w:space="0" w:color="auto"/>
              <w:right w:val="single" w:sz="4" w:space="0" w:color="auto"/>
            </w:tcBorders>
          </w:tcPr>
          <w:p w14:paraId="66A2486D" w14:textId="77777777" w:rsidR="007467C0" w:rsidRPr="00FB292A" w:rsidRDefault="007467C0" w:rsidP="006918EB">
            <w:pPr>
              <w:pStyle w:val="TableBody"/>
            </w:pPr>
            <w:r w:rsidRPr="00FB292A">
              <w:t>Edits the currently selected Servicer.</w:t>
            </w:r>
          </w:p>
        </w:tc>
      </w:tr>
      <w:tr w:rsidR="007467C0" w:rsidRPr="00A875AE" w14:paraId="1DCC9F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8298F6" w14:textId="77777777" w:rsidR="007467C0" w:rsidRPr="006918EB" w:rsidRDefault="007467C0" w:rsidP="006918EB">
            <w:pPr>
              <w:pStyle w:val="TableBody"/>
              <w:rPr>
                <w:b/>
                <w:bCs/>
              </w:rPr>
            </w:pPr>
            <w:r w:rsidRPr="006918EB">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59F0913" w14:textId="77777777" w:rsidR="002C3017" w:rsidRDefault="007467C0" w:rsidP="006918EB">
            <w:pPr>
              <w:pStyle w:val="TableBody"/>
            </w:pPr>
            <w:r w:rsidRPr="00FB292A">
              <w:t>Deletes the currently selected servicer.</w:t>
            </w:r>
          </w:p>
          <w:p w14:paraId="0C330ED4" w14:textId="5AF50C53" w:rsidR="007467C0" w:rsidRPr="00FB292A" w:rsidRDefault="007467C0">
            <w:pPr>
              <w:pStyle w:val="TableNote"/>
              <w:pPrChange w:id="730" w:author="Moses, Robbie" w:date="2023-02-23T01:54:00Z">
                <w:pPr>
                  <w:pStyle w:val="TableBody"/>
                </w:pPr>
              </w:pPrChange>
            </w:pPr>
            <w:r w:rsidRPr="002C3017">
              <w:rPr>
                <w:b/>
                <w:bCs/>
              </w:rPr>
              <w:t>Note</w:t>
            </w:r>
            <w:r w:rsidR="002C3017" w:rsidRPr="002C3017">
              <w:rPr>
                <w:b/>
                <w:bCs/>
              </w:rPr>
              <w:t>:</w:t>
            </w:r>
            <w:r w:rsidRPr="00FB292A">
              <w:t xml:space="preserve"> </w:t>
            </w:r>
            <w:r w:rsidR="002C3017">
              <w:t>T</w:t>
            </w:r>
            <w:r w:rsidRPr="00FB292A">
              <w:t>he depot can be deleted</w:t>
            </w:r>
            <w:r w:rsidR="005E55A6">
              <w:t>.</w:t>
            </w:r>
          </w:p>
        </w:tc>
      </w:tr>
      <w:tr w:rsidR="007467C0" w:rsidRPr="00A875AE" w14:paraId="7DB741E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E0CEC38" w14:textId="77777777" w:rsidR="007467C0" w:rsidRPr="006918EB" w:rsidRDefault="007467C0" w:rsidP="006918EB">
            <w:pPr>
              <w:pStyle w:val="TableBody"/>
              <w:rPr>
                <w:b/>
                <w:bCs/>
              </w:rPr>
            </w:pPr>
            <w:r w:rsidRPr="006918EB">
              <w:rPr>
                <w:b/>
                <w:bCs/>
              </w:rPr>
              <w:t>Depot ID</w:t>
            </w:r>
          </w:p>
        </w:tc>
        <w:tc>
          <w:tcPr>
            <w:tcW w:w="5458" w:type="dxa"/>
            <w:tcBorders>
              <w:top w:val="single" w:sz="4" w:space="0" w:color="auto"/>
              <w:left w:val="single" w:sz="4" w:space="0" w:color="auto"/>
              <w:bottom w:val="single" w:sz="4" w:space="0" w:color="auto"/>
              <w:right w:val="single" w:sz="4" w:space="0" w:color="auto"/>
            </w:tcBorders>
          </w:tcPr>
          <w:p w14:paraId="60CEEF17" w14:textId="3F60D2B6" w:rsidR="007467C0" w:rsidRPr="00FB292A" w:rsidRDefault="00E6108F" w:rsidP="006918EB">
            <w:pPr>
              <w:pStyle w:val="TableBody"/>
            </w:pPr>
            <w:r>
              <w:t>A u</w:t>
            </w:r>
            <w:r w:rsidRPr="00FB292A">
              <w:t xml:space="preserve">nique </w:t>
            </w:r>
            <w:r w:rsidR="007467C0" w:rsidRPr="00FB292A">
              <w:t>alpha-numeric identifier used to identify the depot in the system</w:t>
            </w:r>
          </w:p>
        </w:tc>
      </w:tr>
      <w:tr w:rsidR="007467C0" w:rsidRPr="00A875AE" w14:paraId="410920B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A6776F4" w14:textId="77777777" w:rsidR="007467C0" w:rsidRPr="006918EB" w:rsidRDefault="007467C0" w:rsidP="006918EB">
            <w:pPr>
              <w:pStyle w:val="TableBody"/>
              <w:rPr>
                <w:b/>
                <w:bCs/>
              </w:rPr>
            </w:pPr>
            <w:r w:rsidRPr="006918EB">
              <w:rPr>
                <w:b/>
                <w:bCs/>
              </w:rPr>
              <w:t>Holiday Shift</w:t>
            </w:r>
          </w:p>
        </w:tc>
        <w:tc>
          <w:tcPr>
            <w:tcW w:w="5458" w:type="dxa"/>
            <w:tcBorders>
              <w:top w:val="single" w:sz="4" w:space="0" w:color="auto"/>
              <w:left w:val="single" w:sz="4" w:space="0" w:color="auto"/>
              <w:bottom w:val="single" w:sz="4" w:space="0" w:color="auto"/>
              <w:right w:val="single" w:sz="4" w:space="0" w:color="auto"/>
            </w:tcBorders>
          </w:tcPr>
          <w:p w14:paraId="6E4B7895" w14:textId="38E669BA" w:rsidR="007467C0" w:rsidRPr="00FB292A" w:rsidRDefault="007467C0" w:rsidP="006918EB">
            <w:pPr>
              <w:pStyle w:val="TableBody"/>
            </w:pPr>
            <w:r w:rsidRPr="00FB292A">
              <w:t xml:space="preserve">Defines how holidays are shifted when there is a scheduled holiday for a Cashpoint. </w:t>
            </w:r>
          </w:p>
          <w:p w14:paraId="605DD567" w14:textId="77777777" w:rsidR="007467C0" w:rsidRPr="00FB292A" w:rsidRDefault="007467C0" w:rsidP="006918EB">
            <w:pPr>
              <w:pStyle w:val="TableBody"/>
            </w:pPr>
            <w:r w:rsidRPr="00FB292A">
              <w:t>The available options are:</w:t>
            </w:r>
          </w:p>
          <w:p w14:paraId="0AD0B234" w14:textId="77777777" w:rsidR="007467C0" w:rsidRPr="00FB292A" w:rsidRDefault="007467C0" w:rsidP="005A3AE8">
            <w:pPr>
              <w:pStyle w:val="TableListBullet"/>
            </w:pPr>
            <w:r w:rsidRPr="005E55A6">
              <w:rPr>
                <w:b/>
                <w:bCs/>
              </w:rPr>
              <w:t>Later –</w:t>
            </w:r>
            <w:r w:rsidRPr="00FB292A">
              <w:t xml:space="preserve"> Shifts the scheduled delivery days after the holiday</w:t>
            </w:r>
          </w:p>
          <w:p w14:paraId="035129F2" w14:textId="77777777" w:rsidR="007467C0" w:rsidRPr="00FB292A" w:rsidRDefault="007467C0" w:rsidP="005A3AE8">
            <w:pPr>
              <w:pStyle w:val="TableListBullet"/>
            </w:pPr>
            <w:r w:rsidRPr="005E55A6">
              <w:rPr>
                <w:b/>
                <w:bCs/>
              </w:rPr>
              <w:t>Before –</w:t>
            </w:r>
            <w:r w:rsidRPr="00FB292A">
              <w:t xml:space="preserve"> Shifts the scheduled delivery days before the holiday</w:t>
            </w:r>
          </w:p>
          <w:p w14:paraId="5BC2CD1A" w14:textId="77777777" w:rsidR="007467C0" w:rsidRPr="00FB292A" w:rsidRDefault="007467C0" w:rsidP="005A3AE8">
            <w:pPr>
              <w:pStyle w:val="TableListBullet"/>
            </w:pPr>
            <w:r w:rsidRPr="005E55A6">
              <w:rPr>
                <w:b/>
                <w:bCs/>
              </w:rPr>
              <w:t>No Shift –</w:t>
            </w:r>
            <w:r w:rsidRPr="00FB292A">
              <w:t xml:space="preserve"> No shifts are made on to the service days</w:t>
            </w:r>
          </w:p>
          <w:p w14:paraId="5B435462" w14:textId="77777777" w:rsidR="007467C0" w:rsidRPr="00FB292A" w:rsidRDefault="007467C0" w:rsidP="005A3AE8">
            <w:pPr>
              <w:pStyle w:val="TableListBullet"/>
            </w:pPr>
            <w:r w:rsidRPr="005E55A6">
              <w:rPr>
                <w:b/>
                <w:bCs/>
              </w:rPr>
              <w:t>Ignore –</w:t>
            </w:r>
            <w:r w:rsidRPr="00FB292A">
              <w:t xml:space="preserve"> The deliveries that fall on the holiday are ignored.</w:t>
            </w:r>
          </w:p>
        </w:tc>
      </w:tr>
      <w:tr w:rsidR="007467C0" w:rsidRPr="00A875AE" w14:paraId="5D9A4A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638387D" w14:textId="77777777" w:rsidR="007467C0" w:rsidRPr="006918EB" w:rsidRDefault="007467C0" w:rsidP="006918EB">
            <w:pPr>
              <w:pStyle w:val="TableBody"/>
              <w:rPr>
                <w:b/>
                <w:bCs/>
              </w:rPr>
            </w:pPr>
            <w:r w:rsidRPr="006918EB">
              <w:rPr>
                <w:b/>
                <w:bCs/>
              </w:rPr>
              <w:t>Depot Name</w:t>
            </w:r>
          </w:p>
        </w:tc>
        <w:tc>
          <w:tcPr>
            <w:tcW w:w="5458" w:type="dxa"/>
            <w:tcBorders>
              <w:top w:val="single" w:sz="4" w:space="0" w:color="auto"/>
              <w:left w:val="single" w:sz="4" w:space="0" w:color="auto"/>
              <w:bottom w:val="single" w:sz="4" w:space="0" w:color="auto"/>
              <w:right w:val="single" w:sz="4" w:space="0" w:color="auto"/>
            </w:tcBorders>
          </w:tcPr>
          <w:p w14:paraId="05DBD580" w14:textId="77777777" w:rsidR="007467C0" w:rsidRPr="00FB292A" w:rsidRDefault="007467C0" w:rsidP="006918EB">
            <w:pPr>
              <w:pStyle w:val="TableBody"/>
            </w:pPr>
            <w:r w:rsidRPr="00FB292A">
              <w:t>Name of the depot. This field normally shows up in reports instead of the Depot ID.</w:t>
            </w:r>
          </w:p>
        </w:tc>
      </w:tr>
      <w:tr w:rsidR="007467C0" w:rsidRPr="00A875AE" w14:paraId="782B0FF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338F4CA" w14:textId="77777777" w:rsidR="007467C0" w:rsidRPr="006918EB" w:rsidRDefault="007467C0" w:rsidP="006918EB">
            <w:pPr>
              <w:pStyle w:val="TableBody"/>
              <w:rPr>
                <w:b/>
                <w:bCs/>
              </w:rPr>
            </w:pPr>
            <w:r w:rsidRPr="006918EB">
              <w:rPr>
                <w:b/>
                <w:bCs/>
              </w:rPr>
              <w:t>Address Line 1</w:t>
            </w:r>
          </w:p>
        </w:tc>
        <w:tc>
          <w:tcPr>
            <w:tcW w:w="5458" w:type="dxa"/>
            <w:tcBorders>
              <w:top w:val="single" w:sz="4" w:space="0" w:color="auto"/>
              <w:left w:val="single" w:sz="4" w:space="0" w:color="auto"/>
              <w:bottom w:val="single" w:sz="4" w:space="0" w:color="auto"/>
              <w:right w:val="single" w:sz="4" w:space="0" w:color="auto"/>
            </w:tcBorders>
          </w:tcPr>
          <w:p w14:paraId="3B138D93" w14:textId="77777777" w:rsidR="007467C0" w:rsidRPr="00FB292A" w:rsidRDefault="007467C0" w:rsidP="006918EB">
            <w:pPr>
              <w:pStyle w:val="TableBody"/>
            </w:pPr>
            <w:r w:rsidRPr="00FB292A">
              <w:t>Address of the carrier</w:t>
            </w:r>
          </w:p>
        </w:tc>
      </w:tr>
      <w:tr w:rsidR="007467C0" w:rsidRPr="00A875AE" w14:paraId="5F393F7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710D6EB" w14:textId="77777777" w:rsidR="007467C0" w:rsidRPr="006918EB" w:rsidRDefault="007467C0" w:rsidP="006918EB">
            <w:pPr>
              <w:pStyle w:val="TableBody"/>
              <w:rPr>
                <w:b/>
                <w:bCs/>
              </w:rPr>
            </w:pPr>
            <w:r w:rsidRPr="006918EB">
              <w:rPr>
                <w:b/>
                <w:bCs/>
              </w:rPr>
              <w:t>Address Line 2</w:t>
            </w:r>
          </w:p>
        </w:tc>
        <w:tc>
          <w:tcPr>
            <w:tcW w:w="5458" w:type="dxa"/>
            <w:tcBorders>
              <w:top w:val="single" w:sz="4" w:space="0" w:color="auto"/>
              <w:left w:val="single" w:sz="4" w:space="0" w:color="auto"/>
              <w:bottom w:val="single" w:sz="4" w:space="0" w:color="auto"/>
              <w:right w:val="single" w:sz="4" w:space="0" w:color="auto"/>
            </w:tcBorders>
          </w:tcPr>
          <w:p w14:paraId="4C11BAD4" w14:textId="77777777" w:rsidR="007467C0" w:rsidRPr="00FB292A" w:rsidRDefault="007467C0" w:rsidP="006918EB">
            <w:pPr>
              <w:pStyle w:val="TableBody"/>
            </w:pPr>
            <w:r w:rsidRPr="00FB292A">
              <w:t>Address of the carrier</w:t>
            </w:r>
          </w:p>
        </w:tc>
      </w:tr>
      <w:tr w:rsidR="007467C0" w:rsidRPr="00A875AE" w14:paraId="6C185F6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2449A03" w14:textId="77777777" w:rsidR="007467C0" w:rsidRPr="006918EB" w:rsidRDefault="007467C0" w:rsidP="006918EB">
            <w:pPr>
              <w:pStyle w:val="TableBody"/>
              <w:rPr>
                <w:b/>
                <w:bCs/>
              </w:rPr>
            </w:pPr>
            <w:r w:rsidRPr="006918EB">
              <w:rPr>
                <w:b/>
                <w:bCs/>
              </w:rPr>
              <w:t>City</w:t>
            </w:r>
          </w:p>
        </w:tc>
        <w:tc>
          <w:tcPr>
            <w:tcW w:w="5458" w:type="dxa"/>
            <w:tcBorders>
              <w:top w:val="single" w:sz="4" w:space="0" w:color="auto"/>
              <w:left w:val="single" w:sz="4" w:space="0" w:color="auto"/>
              <w:bottom w:val="single" w:sz="4" w:space="0" w:color="auto"/>
              <w:right w:val="single" w:sz="4" w:space="0" w:color="auto"/>
            </w:tcBorders>
          </w:tcPr>
          <w:p w14:paraId="0CD54081" w14:textId="77777777" w:rsidR="007467C0" w:rsidRPr="00FB292A" w:rsidRDefault="007467C0" w:rsidP="006918EB">
            <w:pPr>
              <w:pStyle w:val="TableBody"/>
            </w:pPr>
            <w:r w:rsidRPr="00FB292A">
              <w:t>City of the carrier</w:t>
            </w:r>
          </w:p>
        </w:tc>
      </w:tr>
      <w:tr w:rsidR="007467C0" w:rsidRPr="00A875AE" w14:paraId="16B5DB9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E115B71" w14:textId="77777777" w:rsidR="007467C0" w:rsidRPr="006918EB" w:rsidRDefault="007467C0" w:rsidP="006918EB">
            <w:pPr>
              <w:pStyle w:val="TableBody"/>
              <w:rPr>
                <w:b/>
                <w:bCs/>
              </w:rPr>
            </w:pPr>
            <w:r w:rsidRPr="006918EB">
              <w:rPr>
                <w:b/>
                <w:bCs/>
              </w:rPr>
              <w:lastRenderedPageBreak/>
              <w:t>State/Province</w:t>
            </w:r>
          </w:p>
        </w:tc>
        <w:tc>
          <w:tcPr>
            <w:tcW w:w="5458" w:type="dxa"/>
            <w:tcBorders>
              <w:top w:val="single" w:sz="4" w:space="0" w:color="auto"/>
              <w:left w:val="single" w:sz="4" w:space="0" w:color="auto"/>
              <w:bottom w:val="single" w:sz="4" w:space="0" w:color="auto"/>
              <w:right w:val="single" w:sz="4" w:space="0" w:color="auto"/>
            </w:tcBorders>
          </w:tcPr>
          <w:p w14:paraId="7AEDFAA7" w14:textId="77777777" w:rsidR="007467C0" w:rsidRPr="00FB292A" w:rsidRDefault="007467C0" w:rsidP="006918EB">
            <w:pPr>
              <w:pStyle w:val="TableBody"/>
            </w:pPr>
            <w:r w:rsidRPr="00FB292A">
              <w:t>State/Province of the carrier</w:t>
            </w:r>
          </w:p>
        </w:tc>
      </w:tr>
      <w:tr w:rsidR="007467C0" w:rsidRPr="00A875AE" w14:paraId="71F7612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B5301A" w14:textId="77777777" w:rsidR="007467C0" w:rsidRPr="006918EB" w:rsidRDefault="007467C0" w:rsidP="006918EB">
            <w:pPr>
              <w:pStyle w:val="TableBody"/>
              <w:rPr>
                <w:b/>
                <w:bCs/>
              </w:rPr>
            </w:pPr>
            <w:r w:rsidRPr="006918EB">
              <w:rPr>
                <w:b/>
                <w:bCs/>
              </w:rPr>
              <w:t>Zip/Postal Coe</w:t>
            </w:r>
          </w:p>
        </w:tc>
        <w:tc>
          <w:tcPr>
            <w:tcW w:w="5458" w:type="dxa"/>
            <w:tcBorders>
              <w:top w:val="single" w:sz="4" w:space="0" w:color="auto"/>
              <w:left w:val="single" w:sz="4" w:space="0" w:color="auto"/>
              <w:bottom w:val="single" w:sz="4" w:space="0" w:color="auto"/>
              <w:right w:val="single" w:sz="4" w:space="0" w:color="auto"/>
            </w:tcBorders>
          </w:tcPr>
          <w:p w14:paraId="17033AE7" w14:textId="77777777" w:rsidR="007467C0" w:rsidRPr="00FB292A" w:rsidRDefault="007467C0" w:rsidP="006918EB">
            <w:pPr>
              <w:pStyle w:val="TableBody"/>
            </w:pPr>
            <w:r w:rsidRPr="00FB292A">
              <w:t>Zip/Postal code of the carrier</w:t>
            </w:r>
          </w:p>
        </w:tc>
      </w:tr>
      <w:tr w:rsidR="007467C0" w:rsidRPr="00A875AE" w14:paraId="1AF6AE7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A56AF3E" w14:textId="77777777" w:rsidR="007467C0" w:rsidRPr="006918EB" w:rsidRDefault="007467C0" w:rsidP="006918EB">
            <w:pPr>
              <w:pStyle w:val="TableBody"/>
              <w:rPr>
                <w:b/>
                <w:bCs/>
              </w:rPr>
            </w:pPr>
            <w:r w:rsidRPr="006918EB">
              <w:rPr>
                <w:b/>
                <w:bCs/>
              </w:rPr>
              <w:t>Contact Name</w:t>
            </w:r>
          </w:p>
        </w:tc>
        <w:tc>
          <w:tcPr>
            <w:tcW w:w="5458" w:type="dxa"/>
            <w:tcBorders>
              <w:top w:val="single" w:sz="4" w:space="0" w:color="auto"/>
              <w:left w:val="single" w:sz="4" w:space="0" w:color="auto"/>
              <w:bottom w:val="single" w:sz="4" w:space="0" w:color="auto"/>
              <w:right w:val="single" w:sz="4" w:space="0" w:color="auto"/>
            </w:tcBorders>
          </w:tcPr>
          <w:p w14:paraId="2A8DBF75" w14:textId="77777777" w:rsidR="007467C0" w:rsidRPr="00FB292A" w:rsidRDefault="007467C0" w:rsidP="006918EB">
            <w:pPr>
              <w:pStyle w:val="TableBody"/>
            </w:pPr>
            <w:r w:rsidRPr="00FB292A">
              <w:t>Contact name of the carrier</w:t>
            </w:r>
          </w:p>
        </w:tc>
      </w:tr>
      <w:tr w:rsidR="007467C0" w:rsidRPr="00A875AE" w14:paraId="00C8487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90DA17" w14:textId="77777777" w:rsidR="007467C0" w:rsidRPr="006918EB" w:rsidRDefault="007467C0" w:rsidP="006918EB">
            <w:pPr>
              <w:pStyle w:val="TableBody"/>
              <w:rPr>
                <w:b/>
                <w:bCs/>
              </w:rPr>
            </w:pPr>
            <w:r w:rsidRPr="006918EB">
              <w:rPr>
                <w:b/>
                <w:bCs/>
              </w:rPr>
              <w:t>Email</w:t>
            </w:r>
          </w:p>
        </w:tc>
        <w:tc>
          <w:tcPr>
            <w:tcW w:w="5458" w:type="dxa"/>
            <w:tcBorders>
              <w:top w:val="single" w:sz="4" w:space="0" w:color="auto"/>
              <w:left w:val="single" w:sz="4" w:space="0" w:color="auto"/>
              <w:bottom w:val="single" w:sz="4" w:space="0" w:color="auto"/>
              <w:right w:val="single" w:sz="4" w:space="0" w:color="auto"/>
            </w:tcBorders>
          </w:tcPr>
          <w:p w14:paraId="440B4E51" w14:textId="77777777" w:rsidR="007467C0" w:rsidRPr="00FB292A" w:rsidRDefault="007467C0" w:rsidP="006918EB">
            <w:pPr>
              <w:pStyle w:val="TableBody"/>
            </w:pPr>
            <w:r w:rsidRPr="00FB292A">
              <w:t>Email address of the carrier</w:t>
            </w:r>
          </w:p>
        </w:tc>
      </w:tr>
      <w:tr w:rsidR="007467C0" w:rsidRPr="00A875AE" w14:paraId="5142EA3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913C00" w14:textId="77777777" w:rsidR="007467C0" w:rsidRPr="006918EB" w:rsidRDefault="007467C0" w:rsidP="006918EB">
            <w:pPr>
              <w:pStyle w:val="TableBody"/>
              <w:rPr>
                <w:b/>
                <w:bCs/>
              </w:rPr>
            </w:pPr>
            <w:r w:rsidRPr="006918EB">
              <w:rPr>
                <w:b/>
                <w:bCs/>
              </w:rPr>
              <w:t>Phone</w:t>
            </w:r>
          </w:p>
        </w:tc>
        <w:tc>
          <w:tcPr>
            <w:tcW w:w="5458" w:type="dxa"/>
            <w:tcBorders>
              <w:top w:val="single" w:sz="4" w:space="0" w:color="auto"/>
              <w:left w:val="single" w:sz="4" w:space="0" w:color="auto"/>
              <w:bottom w:val="single" w:sz="4" w:space="0" w:color="auto"/>
              <w:right w:val="single" w:sz="4" w:space="0" w:color="auto"/>
            </w:tcBorders>
          </w:tcPr>
          <w:p w14:paraId="44B79103" w14:textId="77777777" w:rsidR="007467C0" w:rsidRPr="00FB292A" w:rsidRDefault="007467C0" w:rsidP="006918EB">
            <w:pPr>
              <w:pStyle w:val="TableBody"/>
            </w:pPr>
            <w:r w:rsidRPr="00FB292A">
              <w:t>Phone number of the carrier</w:t>
            </w:r>
          </w:p>
        </w:tc>
      </w:tr>
      <w:tr w:rsidR="007467C0" w:rsidRPr="00A875AE" w14:paraId="3CD135D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F20BC31" w14:textId="77777777" w:rsidR="007467C0" w:rsidRPr="006918EB" w:rsidRDefault="007467C0" w:rsidP="006918EB">
            <w:pPr>
              <w:pStyle w:val="TableBody"/>
              <w:rPr>
                <w:b/>
                <w:bCs/>
              </w:rPr>
            </w:pPr>
            <w:r w:rsidRPr="006918EB">
              <w:rPr>
                <w:b/>
                <w:bCs/>
              </w:rPr>
              <w:t>Fax</w:t>
            </w:r>
          </w:p>
        </w:tc>
        <w:tc>
          <w:tcPr>
            <w:tcW w:w="5458" w:type="dxa"/>
            <w:tcBorders>
              <w:top w:val="single" w:sz="4" w:space="0" w:color="auto"/>
              <w:left w:val="single" w:sz="4" w:space="0" w:color="auto"/>
              <w:bottom w:val="single" w:sz="4" w:space="0" w:color="auto"/>
              <w:right w:val="single" w:sz="4" w:space="0" w:color="auto"/>
            </w:tcBorders>
          </w:tcPr>
          <w:p w14:paraId="75E066B5" w14:textId="77777777" w:rsidR="007467C0" w:rsidRPr="00FB292A" w:rsidRDefault="007467C0" w:rsidP="006918EB">
            <w:pPr>
              <w:pStyle w:val="TableBody"/>
            </w:pPr>
            <w:r w:rsidRPr="00FB292A">
              <w:t>Fax Number of the carrier</w:t>
            </w:r>
          </w:p>
        </w:tc>
      </w:tr>
      <w:tr w:rsidR="007467C0" w:rsidRPr="00A875AE" w14:paraId="29666E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10AB419" w14:textId="77777777" w:rsidR="007467C0" w:rsidRPr="006918EB" w:rsidRDefault="007467C0" w:rsidP="006918EB">
            <w:pPr>
              <w:pStyle w:val="TableBody"/>
              <w:rPr>
                <w:b/>
                <w:bCs/>
              </w:rPr>
            </w:pPr>
            <w:r w:rsidRPr="006918EB">
              <w:rPr>
                <w:b/>
                <w:bCs/>
              </w:rPr>
              <w:t>Business Days</w:t>
            </w:r>
          </w:p>
        </w:tc>
        <w:tc>
          <w:tcPr>
            <w:tcW w:w="5458" w:type="dxa"/>
            <w:tcBorders>
              <w:top w:val="single" w:sz="4" w:space="0" w:color="auto"/>
              <w:left w:val="single" w:sz="4" w:space="0" w:color="auto"/>
              <w:bottom w:val="single" w:sz="4" w:space="0" w:color="auto"/>
              <w:right w:val="single" w:sz="4" w:space="0" w:color="auto"/>
            </w:tcBorders>
          </w:tcPr>
          <w:p w14:paraId="52ABF1C2" w14:textId="77777777" w:rsidR="007467C0" w:rsidRPr="00FB292A" w:rsidRDefault="007467C0" w:rsidP="006918EB">
            <w:pPr>
              <w:pStyle w:val="TableBody"/>
            </w:pPr>
            <w:r w:rsidRPr="00FB292A">
              <w:t>Business days of the carrier. When selected, the corresponding days are available for delivery, return, and unplanned deliveries.</w:t>
            </w:r>
          </w:p>
        </w:tc>
      </w:tr>
      <w:tr w:rsidR="007467C0" w:rsidRPr="00A875AE" w14:paraId="2963656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B0BC76" w14:textId="77777777" w:rsidR="007467C0" w:rsidRPr="006918EB" w:rsidRDefault="007467C0" w:rsidP="006918EB">
            <w:pPr>
              <w:pStyle w:val="TableBody"/>
              <w:rPr>
                <w:b/>
                <w:bCs/>
              </w:rPr>
            </w:pPr>
            <w:r w:rsidRPr="006918EB">
              <w:rPr>
                <w:b/>
                <w:bCs/>
              </w:rPr>
              <w:t>Delivery Days</w:t>
            </w:r>
          </w:p>
        </w:tc>
        <w:tc>
          <w:tcPr>
            <w:tcW w:w="5458" w:type="dxa"/>
            <w:tcBorders>
              <w:top w:val="single" w:sz="4" w:space="0" w:color="auto"/>
              <w:left w:val="single" w:sz="4" w:space="0" w:color="auto"/>
              <w:bottom w:val="single" w:sz="4" w:space="0" w:color="auto"/>
              <w:right w:val="single" w:sz="4" w:space="0" w:color="auto"/>
            </w:tcBorders>
          </w:tcPr>
          <w:p w14:paraId="6C3ADDFF" w14:textId="77777777" w:rsidR="007467C0" w:rsidRPr="00FB292A" w:rsidRDefault="007467C0" w:rsidP="006918EB">
            <w:pPr>
              <w:pStyle w:val="TableBody"/>
            </w:pPr>
            <w:r w:rsidRPr="00FB292A">
              <w:t>Days that the carrier is able to deliver cash.</w:t>
            </w:r>
          </w:p>
        </w:tc>
      </w:tr>
      <w:tr w:rsidR="007467C0" w:rsidRPr="00A875AE" w14:paraId="2385EF0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5357A94" w14:textId="77777777" w:rsidR="007467C0" w:rsidRPr="006918EB" w:rsidRDefault="007467C0" w:rsidP="006918EB">
            <w:pPr>
              <w:pStyle w:val="TableBody"/>
              <w:rPr>
                <w:b/>
                <w:bCs/>
              </w:rPr>
            </w:pPr>
            <w:r w:rsidRPr="006918EB">
              <w:rPr>
                <w:b/>
                <w:bCs/>
              </w:rPr>
              <w:t>Return Days</w:t>
            </w:r>
          </w:p>
        </w:tc>
        <w:tc>
          <w:tcPr>
            <w:tcW w:w="5458" w:type="dxa"/>
            <w:tcBorders>
              <w:top w:val="single" w:sz="4" w:space="0" w:color="auto"/>
              <w:left w:val="single" w:sz="4" w:space="0" w:color="auto"/>
              <w:bottom w:val="single" w:sz="4" w:space="0" w:color="auto"/>
              <w:right w:val="single" w:sz="4" w:space="0" w:color="auto"/>
            </w:tcBorders>
          </w:tcPr>
          <w:p w14:paraId="4FAC6405" w14:textId="77777777" w:rsidR="007467C0" w:rsidRPr="00FB292A" w:rsidRDefault="007467C0" w:rsidP="006918EB">
            <w:pPr>
              <w:pStyle w:val="TableBody"/>
            </w:pPr>
            <w:r w:rsidRPr="00FB292A">
              <w:t>Days that the carrier is able to accept returns of cash.</w:t>
            </w:r>
          </w:p>
        </w:tc>
      </w:tr>
      <w:tr w:rsidR="007467C0" w:rsidRPr="00A875AE" w14:paraId="264BC3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42ED560" w14:textId="77777777" w:rsidR="007467C0" w:rsidRPr="006918EB" w:rsidRDefault="007467C0" w:rsidP="006918EB">
            <w:pPr>
              <w:pStyle w:val="TableBody"/>
              <w:rPr>
                <w:b/>
                <w:bCs/>
              </w:rPr>
            </w:pPr>
            <w:r w:rsidRPr="006918EB">
              <w:rPr>
                <w:b/>
                <w:bCs/>
              </w:rPr>
              <w:t>Unplanned Delivery Days</w:t>
            </w:r>
          </w:p>
        </w:tc>
        <w:tc>
          <w:tcPr>
            <w:tcW w:w="5458" w:type="dxa"/>
            <w:tcBorders>
              <w:top w:val="single" w:sz="4" w:space="0" w:color="auto"/>
              <w:left w:val="single" w:sz="4" w:space="0" w:color="auto"/>
              <w:bottom w:val="single" w:sz="4" w:space="0" w:color="auto"/>
              <w:right w:val="single" w:sz="4" w:space="0" w:color="auto"/>
            </w:tcBorders>
          </w:tcPr>
          <w:p w14:paraId="73BC9FCF" w14:textId="77777777" w:rsidR="007467C0" w:rsidRPr="00FB292A" w:rsidRDefault="007467C0" w:rsidP="006918EB">
            <w:pPr>
              <w:pStyle w:val="TableBody"/>
            </w:pPr>
            <w:r w:rsidRPr="00FB292A">
              <w:t>Days that the carrier is able to deliver emergency cash.</w:t>
            </w:r>
          </w:p>
        </w:tc>
      </w:tr>
      <w:tr w:rsidR="007467C0" w:rsidRPr="00A875AE" w14:paraId="514A143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39911A5" w14:textId="77777777" w:rsidR="007467C0" w:rsidRPr="006918EB" w:rsidRDefault="007467C0" w:rsidP="006918EB">
            <w:pPr>
              <w:pStyle w:val="TableBody"/>
              <w:rPr>
                <w:b/>
                <w:bCs/>
              </w:rPr>
            </w:pPr>
            <w:r w:rsidRPr="006918EB">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6246CD97" w14:textId="77777777" w:rsidR="007467C0" w:rsidRPr="00FB292A" w:rsidRDefault="007467C0" w:rsidP="006918EB">
            <w:pPr>
              <w:pStyle w:val="TableBody"/>
            </w:pPr>
            <w:r w:rsidRPr="00FB292A">
              <w:t>Saves the currently selected carrier profile</w:t>
            </w:r>
          </w:p>
        </w:tc>
      </w:tr>
      <w:tr w:rsidR="007467C0" w:rsidRPr="00A875AE" w14:paraId="7E18061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1F64D36" w14:textId="77777777" w:rsidR="007467C0" w:rsidRPr="006918EB" w:rsidRDefault="007467C0" w:rsidP="006918EB">
            <w:pPr>
              <w:pStyle w:val="TableBody"/>
              <w:rPr>
                <w:b/>
                <w:bCs/>
              </w:rPr>
            </w:pPr>
            <w:r w:rsidRPr="006918EB">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00FCD22F" w14:textId="77777777" w:rsidR="007467C0" w:rsidRPr="00FB292A" w:rsidRDefault="007467C0" w:rsidP="006918EB">
            <w:pPr>
              <w:pStyle w:val="TableBody"/>
            </w:pPr>
            <w:r w:rsidRPr="00FB292A">
              <w:t>Cancels the changes made to the carrier and exits to the previous menu.</w:t>
            </w:r>
          </w:p>
        </w:tc>
      </w:tr>
    </w:tbl>
    <w:p w14:paraId="0022C1CF" w14:textId="38F59000"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3FA212C3" w14:textId="77777777" w:rsidR="00E33D33" w:rsidRDefault="00E33D33" w:rsidP="007467C0">
      <w:pPr>
        <w:pStyle w:val="TopofSection"/>
      </w:pPr>
    </w:p>
    <w:p w14:paraId="5071C3B1" w14:textId="77777777" w:rsidR="007467C0" w:rsidRDefault="007467C0" w:rsidP="007467C0">
      <w:pPr>
        <w:pStyle w:val="Heading3"/>
      </w:pPr>
      <w:bookmarkStart w:id="731" w:name="_Ref249249791"/>
      <w:bookmarkStart w:id="732" w:name="_Toc74556402"/>
      <w:bookmarkStart w:id="733" w:name="_Toc127491592"/>
      <w:bookmarkStart w:id="734" w:name="_Toc128021125"/>
      <w:r>
        <w:t>Network</w:t>
      </w:r>
      <w:r>
        <w:rPr>
          <w:rFonts w:ascii="Wingdings" w:hAnsi="Wingdings"/>
        </w:rPr>
        <w:t></w:t>
      </w:r>
      <w:r>
        <w:t>Groups</w:t>
      </w:r>
      <w:bookmarkEnd w:id="731"/>
      <w:bookmarkEnd w:id="732"/>
      <w:bookmarkEnd w:id="733"/>
      <w:bookmarkEnd w:id="734"/>
    </w:p>
    <w:p w14:paraId="376D3E8F" w14:textId="77777777" w:rsidR="007467C0" w:rsidRDefault="007467C0" w:rsidP="003464FE">
      <w:pPr>
        <w:pStyle w:val="BodyText"/>
      </w:pPr>
      <w:r>
        <w:t>Allows analysts to create groups that can be used to quickly populate Cashpoint selections.</w:t>
      </w:r>
    </w:p>
    <w:p w14:paraId="7505D354" w14:textId="77777777" w:rsidR="007467C0" w:rsidRDefault="007467C0" w:rsidP="007467C0">
      <w:pPr>
        <w:pStyle w:val="Caption"/>
      </w:pPr>
      <w:bookmarkStart w:id="735" w:name="_Toc74556473"/>
      <w:bookmarkStart w:id="736" w:name="_Toc128022150"/>
      <w:r>
        <w:t xml:space="preserve">Figure </w:t>
      </w:r>
      <w:r>
        <w:fldChar w:fldCharType="begin"/>
      </w:r>
      <w:r>
        <w:instrText xml:space="preserve"> SEQ Figure \* ARABIC </w:instrText>
      </w:r>
      <w:r>
        <w:fldChar w:fldCharType="separate"/>
      </w:r>
      <w:r>
        <w:rPr>
          <w:noProof/>
        </w:rPr>
        <w:t>41</w:t>
      </w:r>
      <w:r>
        <w:fldChar w:fldCharType="end"/>
      </w:r>
      <w:r>
        <w:t>: Group Page</w:t>
      </w:r>
      <w:bookmarkEnd w:id="735"/>
      <w:bookmarkEnd w:id="736"/>
    </w:p>
    <w:p w14:paraId="7B89467B" w14:textId="1F020C00" w:rsidR="007467C0" w:rsidRDefault="007467C0" w:rsidP="003464FE">
      <w:pPr>
        <w:jc w:val="center"/>
      </w:pPr>
      <w:del w:id="737" w:author="Moses, Robbie" w:date="2023-02-23T01:57:00Z">
        <w:r w:rsidDel="00E36598">
          <w:rPr>
            <w:noProof/>
          </w:rPr>
          <w:drawing>
            <wp:inline distT="0" distB="0" distL="0" distR="0" wp14:anchorId="0CDC181A" wp14:editId="528D5056">
              <wp:extent cx="5486400" cy="1104014"/>
              <wp:effectExtent l="76200" t="76200" r="133350" b="134620"/>
              <wp:docPr id="1837236034" name="Picture 1837236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488915" cy="1104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38" w:author="Moses, Robbie" w:date="2023-02-23T01:57:00Z">
        <w:r w:rsidR="00E36598" w:rsidRPr="00E36598">
          <w:rPr>
            <w:noProof/>
          </w:rPr>
          <w:t xml:space="preserve"> </w:t>
        </w:r>
        <w:r w:rsidR="00E36598">
          <w:rPr>
            <w:noProof/>
          </w:rPr>
          <w:drawing>
            <wp:inline distT="0" distB="0" distL="0" distR="0" wp14:anchorId="43ABE1D9" wp14:editId="5C0802ED">
              <wp:extent cx="5572884" cy="2059856"/>
              <wp:effectExtent l="76200" t="76200" r="123190" b="131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491" cy="20611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C61DE62" w14:textId="77777777" w:rsidR="007467C0" w:rsidRDefault="007467C0" w:rsidP="007467C0">
      <w:pPr>
        <w:pStyle w:val="Caption"/>
      </w:pPr>
      <w:bookmarkStart w:id="739" w:name="_Toc74556700"/>
      <w:r>
        <w:lastRenderedPageBreak/>
        <w:t xml:space="preserve">Table </w:t>
      </w:r>
      <w:r>
        <w:fldChar w:fldCharType="begin"/>
      </w:r>
      <w:r>
        <w:instrText xml:space="preserve"> SEQ Table \* ARABIC </w:instrText>
      </w:r>
      <w:r>
        <w:fldChar w:fldCharType="separate"/>
      </w:r>
      <w:r>
        <w:rPr>
          <w:noProof/>
        </w:rPr>
        <w:t>61</w:t>
      </w:r>
      <w:r>
        <w:rPr>
          <w:noProof/>
        </w:rPr>
        <w:fldChar w:fldCharType="end"/>
      </w:r>
      <w:r>
        <w:t>:groups Description</w:t>
      </w:r>
      <w:bookmarkEnd w:id="73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BFD91FA"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19D3FA0"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789EB7C9" w14:textId="77777777" w:rsidR="007467C0" w:rsidRPr="00A875AE" w:rsidRDefault="007467C0" w:rsidP="00170D7D">
            <w:pPr>
              <w:pStyle w:val="TableHeader"/>
            </w:pPr>
            <w:r>
              <w:t>Description</w:t>
            </w:r>
          </w:p>
        </w:tc>
      </w:tr>
      <w:tr w:rsidR="007467C0" w:rsidRPr="00A875AE" w14:paraId="2F179A2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D61CAE" w14:textId="77777777" w:rsidR="007467C0" w:rsidRPr="003464FE" w:rsidRDefault="007467C0" w:rsidP="003464FE">
            <w:pPr>
              <w:pStyle w:val="TableBody"/>
              <w:rPr>
                <w:b/>
                <w:bCs/>
              </w:rPr>
            </w:pPr>
            <w:r w:rsidRPr="003464FE">
              <w:rPr>
                <w:b/>
                <w:bCs/>
              </w:rPr>
              <w:t>Group Selector</w:t>
            </w:r>
          </w:p>
        </w:tc>
        <w:tc>
          <w:tcPr>
            <w:tcW w:w="5458" w:type="dxa"/>
            <w:tcBorders>
              <w:top w:val="single" w:sz="4" w:space="0" w:color="auto"/>
              <w:left w:val="single" w:sz="4" w:space="0" w:color="auto"/>
              <w:bottom w:val="single" w:sz="4" w:space="0" w:color="auto"/>
              <w:right w:val="single" w:sz="4" w:space="0" w:color="auto"/>
            </w:tcBorders>
          </w:tcPr>
          <w:p w14:paraId="3617189A" w14:textId="77777777" w:rsidR="007467C0" w:rsidRPr="00FB292A" w:rsidRDefault="007467C0" w:rsidP="003464FE">
            <w:pPr>
              <w:pStyle w:val="TableBody"/>
            </w:pPr>
            <w:r w:rsidRPr="00FB292A">
              <w:t>A dropdown list with the groups currently defined in the system.</w:t>
            </w:r>
          </w:p>
        </w:tc>
      </w:tr>
      <w:tr w:rsidR="007467C0" w:rsidRPr="00A875AE" w14:paraId="4C9EF11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78255BD" w14:textId="77777777" w:rsidR="007467C0" w:rsidRPr="003464FE" w:rsidRDefault="007467C0" w:rsidP="003464FE">
            <w:pPr>
              <w:pStyle w:val="TableBody"/>
              <w:rPr>
                <w:b/>
                <w:bCs/>
              </w:rPr>
            </w:pPr>
            <w:r w:rsidRPr="003464FE">
              <w:rPr>
                <w:b/>
                <w:bCs/>
              </w:rPr>
              <w:t>Group ID</w:t>
            </w:r>
          </w:p>
        </w:tc>
        <w:tc>
          <w:tcPr>
            <w:tcW w:w="5458" w:type="dxa"/>
            <w:tcBorders>
              <w:top w:val="single" w:sz="4" w:space="0" w:color="auto"/>
              <w:left w:val="single" w:sz="4" w:space="0" w:color="auto"/>
              <w:bottom w:val="single" w:sz="4" w:space="0" w:color="auto"/>
              <w:right w:val="single" w:sz="4" w:space="0" w:color="auto"/>
            </w:tcBorders>
          </w:tcPr>
          <w:p w14:paraId="1E1FFFA4" w14:textId="77777777" w:rsidR="007467C0" w:rsidRPr="00FB292A" w:rsidRDefault="007467C0" w:rsidP="003464FE">
            <w:pPr>
              <w:pStyle w:val="TableBody"/>
            </w:pPr>
            <w:r w:rsidRPr="00FB292A">
              <w:t>The unique alpha-numeric identifier for the Group</w:t>
            </w:r>
          </w:p>
        </w:tc>
      </w:tr>
      <w:tr w:rsidR="007467C0" w:rsidRPr="00A875AE" w14:paraId="43B230E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894209B" w14:textId="77777777" w:rsidR="007467C0" w:rsidRPr="003464FE" w:rsidRDefault="007467C0" w:rsidP="003464FE">
            <w:pPr>
              <w:pStyle w:val="TableBody"/>
              <w:rPr>
                <w:b/>
                <w:bCs/>
              </w:rPr>
            </w:pPr>
            <w:r w:rsidRPr="003464FE">
              <w:rPr>
                <w:b/>
                <w:bCs/>
              </w:rPr>
              <w:t>Group Name</w:t>
            </w:r>
          </w:p>
        </w:tc>
        <w:tc>
          <w:tcPr>
            <w:tcW w:w="5458" w:type="dxa"/>
            <w:tcBorders>
              <w:top w:val="single" w:sz="4" w:space="0" w:color="auto"/>
              <w:left w:val="single" w:sz="4" w:space="0" w:color="auto"/>
              <w:bottom w:val="single" w:sz="4" w:space="0" w:color="auto"/>
              <w:right w:val="single" w:sz="4" w:space="0" w:color="auto"/>
            </w:tcBorders>
          </w:tcPr>
          <w:p w14:paraId="35B38997" w14:textId="77777777" w:rsidR="007467C0" w:rsidRPr="00FB292A" w:rsidRDefault="007467C0" w:rsidP="003464FE">
            <w:pPr>
              <w:pStyle w:val="TableBody"/>
            </w:pPr>
            <w:r w:rsidRPr="00FB292A">
              <w:t>Used to describe the group in more detail than the Group ID.</w:t>
            </w:r>
          </w:p>
        </w:tc>
      </w:tr>
      <w:tr w:rsidR="007467C0" w:rsidRPr="00A875AE" w14:paraId="3867D22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60C1AD1" w14:textId="77777777" w:rsidR="007467C0" w:rsidRPr="003464FE" w:rsidRDefault="007467C0" w:rsidP="003464FE">
            <w:pPr>
              <w:pStyle w:val="TableBody"/>
              <w:rPr>
                <w:b/>
                <w:bCs/>
              </w:rPr>
            </w:pPr>
            <w:r w:rsidRPr="003464FE">
              <w:rPr>
                <w:b/>
                <w:bCs/>
              </w:rPr>
              <w:t>Select Cashpoints to Add</w:t>
            </w:r>
          </w:p>
        </w:tc>
        <w:tc>
          <w:tcPr>
            <w:tcW w:w="5458" w:type="dxa"/>
            <w:tcBorders>
              <w:top w:val="single" w:sz="4" w:space="0" w:color="auto"/>
              <w:left w:val="single" w:sz="4" w:space="0" w:color="auto"/>
              <w:bottom w:val="single" w:sz="4" w:space="0" w:color="auto"/>
              <w:right w:val="single" w:sz="4" w:space="0" w:color="auto"/>
            </w:tcBorders>
          </w:tcPr>
          <w:p w14:paraId="396D7D2C" w14:textId="77777777" w:rsidR="007467C0" w:rsidRPr="00FB292A" w:rsidRDefault="007467C0" w:rsidP="003464FE">
            <w:pPr>
              <w:pStyle w:val="TableBody"/>
            </w:pPr>
            <w:r w:rsidRPr="00FB292A">
              <w:t xml:space="preserve">Displays a list of Cashpoints to add to the group. This is populated by clicking the </w:t>
            </w:r>
            <w:r w:rsidRPr="00F7467E">
              <w:rPr>
                <w:b/>
                <w:bCs/>
              </w:rPr>
              <w:t>‘Select’</w:t>
            </w:r>
            <w:r w:rsidRPr="00FB292A">
              <w:t xml:space="preserve"> button and selecting Cashpoints from the Cashpoint selector.</w:t>
            </w:r>
          </w:p>
        </w:tc>
      </w:tr>
      <w:tr w:rsidR="007467C0" w:rsidRPr="00A875AE" w14:paraId="547E023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1F53155" w14:textId="77777777" w:rsidR="007467C0" w:rsidRPr="003464FE" w:rsidRDefault="007467C0" w:rsidP="003464FE">
            <w:pPr>
              <w:pStyle w:val="TableBody"/>
              <w:rPr>
                <w:b/>
                <w:bCs/>
              </w:rPr>
            </w:pPr>
            <w:r w:rsidRPr="003464FE">
              <w:rPr>
                <w:b/>
                <w:bCs/>
              </w:rPr>
              <w:t>Cashpoint</w:t>
            </w:r>
          </w:p>
        </w:tc>
        <w:tc>
          <w:tcPr>
            <w:tcW w:w="5458" w:type="dxa"/>
            <w:tcBorders>
              <w:top w:val="single" w:sz="4" w:space="0" w:color="auto"/>
              <w:left w:val="single" w:sz="4" w:space="0" w:color="auto"/>
              <w:bottom w:val="single" w:sz="4" w:space="0" w:color="auto"/>
              <w:right w:val="single" w:sz="4" w:space="0" w:color="auto"/>
            </w:tcBorders>
          </w:tcPr>
          <w:p w14:paraId="3672283A" w14:textId="77777777" w:rsidR="007467C0" w:rsidRPr="00FB292A" w:rsidRDefault="007467C0" w:rsidP="003464FE">
            <w:pPr>
              <w:pStyle w:val="TableBody"/>
            </w:pPr>
            <w:r w:rsidRPr="00FB292A">
              <w:t>Cashpoint ID of the Cashpoint in the group.</w:t>
            </w:r>
          </w:p>
        </w:tc>
      </w:tr>
      <w:tr w:rsidR="007467C0" w:rsidRPr="00A875AE" w14:paraId="5C6BC15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1275A2A" w14:textId="77777777" w:rsidR="007467C0" w:rsidRPr="003464FE" w:rsidRDefault="007467C0" w:rsidP="003464FE">
            <w:pPr>
              <w:pStyle w:val="TableBody"/>
              <w:rPr>
                <w:b/>
                <w:bCs/>
              </w:rPr>
            </w:pPr>
            <w:r w:rsidRPr="003464FE">
              <w:rPr>
                <w:b/>
                <w:bCs/>
              </w:rPr>
              <w:t>CP Type</w:t>
            </w:r>
          </w:p>
        </w:tc>
        <w:tc>
          <w:tcPr>
            <w:tcW w:w="5458" w:type="dxa"/>
            <w:tcBorders>
              <w:top w:val="single" w:sz="4" w:space="0" w:color="auto"/>
              <w:left w:val="single" w:sz="4" w:space="0" w:color="auto"/>
              <w:bottom w:val="single" w:sz="4" w:space="0" w:color="auto"/>
              <w:right w:val="single" w:sz="4" w:space="0" w:color="auto"/>
            </w:tcBorders>
          </w:tcPr>
          <w:p w14:paraId="5DBAA57E" w14:textId="77777777" w:rsidR="007467C0" w:rsidRPr="00FB292A" w:rsidRDefault="007467C0" w:rsidP="003464FE">
            <w:pPr>
              <w:pStyle w:val="TableBody"/>
            </w:pPr>
            <w:r w:rsidRPr="00FB292A">
              <w:t>The Cashpoint Type of the corresponding Cashpoint ID.</w:t>
            </w:r>
          </w:p>
        </w:tc>
      </w:tr>
      <w:tr w:rsidR="007467C0" w:rsidRPr="00A875AE" w14:paraId="5E31541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CE61C59"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12DA5D13" w14:textId="76E054BB" w:rsidR="007467C0" w:rsidRPr="00FB292A" w:rsidRDefault="007467C0" w:rsidP="003464FE">
            <w:pPr>
              <w:pStyle w:val="TableBody"/>
            </w:pPr>
            <w:r w:rsidRPr="00FB292A">
              <w:t>Saves the currently select</w:t>
            </w:r>
            <w:r w:rsidR="00E6108F">
              <w:t>ed</w:t>
            </w:r>
            <w:r w:rsidRPr="00FB292A">
              <w:t xml:space="preserve"> Group profile.</w:t>
            </w:r>
          </w:p>
        </w:tc>
      </w:tr>
      <w:tr w:rsidR="007467C0" w:rsidRPr="00A875AE" w14:paraId="6AB95B0C" w14:textId="77777777" w:rsidTr="00F7467E">
        <w:trPr>
          <w:cantSplit/>
          <w:trHeight w:val="1232"/>
        </w:trPr>
        <w:tc>
          <w:tcPr>
            <w:tcW w:w="2592" w:type="dxa"/>
            <w:tcBorders>
              <w:top w:val="single" w:sz="4" w:space="0" w:color="auto"/>
              <w:left w:val="single" w:sz="4" w:space="0" w:color="auto"/>
              <w:bottom w:val="single" w:sz="4" w:space="0" w:color="auto"/>
              <w:right w:val="single" w:sz="4" w:space="0" w:color="auto"/>
            </w:tcBorders>
          </w:tcPr>
          <w:p w14:paraId="25745E1C" w14:textId="77777777" w:rsidR="007467C0" w:rsidRPr="003464FE" w:rsidRDefault="007467C0" w:rsidP="003464FE">
            <w:pPr>
              <w:pStyle w:val="TableBody"/>
              <w:rPr>
                <w:b/>
                <w:bCs/>
              </w:rPr>
            </w:pPr>
            <w:r w:rsidRPr="003464F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4A3631D" w14:textId="77777777" w:rsidR="00F7467E" w:rsidRDefault="007467C0" w:rsidP="003464FE">
            <w:pPr>
              <w:pStyle w:val="TableBody"/>
            </w:pPr>
            <w:r w:rsidRPr="00FB292A">
              <w:t xml:space="preserve">Deletes the Group ID from the system. The user will be prompted to confirm the deletion before it is permanently deleted from the system. </w:t>
            </w:r>
          </w:p>
          <w:p w14:paraId="7C4B2AE4" w14:textId="745DEBCE" w:rsidR="007467C0" w:rsidRPr="00FB292A" w:rsidRDefault="007467C0" w:rsidP="00F7467E">
            <w:pPr>
              <w:pStyle w:val="TableNote"/>
            </w:pPr>
            <w:r w:rsidRPr="00F7467E">
              <w:rPr>
                <w:b/>
                <w:bCs/>
              </w:rPr>
              <w:t>Note</w:t>
            </w:r>
            <w:r w:rsidR="00F7467E">
              <w:t>:</w:t>
            </w:r>
            <w:r w:rsidRPr="00FB292A">
              <w:t xml:space="preserve"> </w:t>
            </w:r>
            <w:r w:rsidR="00063249">
              <w:t>Only t</w:t>
            </w:r>
            <w:r w:rsidRPr="00FB292A">
              <w:t>he Group ID is deleted not the Cashpoints associated with it.</w:t>
            </w:r>
          </w:p>
        </w:tc>
      </w:tr>
      <w:tr w:rsidR="007467C0" w:rsidRPr="00A875AE" w14:paraId="5D4DD5F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3E6BCB0" w14:textId="77777777" w:rsidR="007467C0" w:rsidRPr="003464FE" w:rsidRDefault="007467C0" w:rsidP="003464FE">
            <w:pPr>
              <w:pStyle w:val="TableBody"/>
              <w:rPr>
                <w:b/>
                <w:bCs/>
              </w:rPr>
            </w:pPr>
            <w:r w:rsidRPr="003464FE">
              <w:rPr>
                <w:b/>
                <w:bCs/>
              </w:rPr>
              <w:t>Remove Button</w:t>
            </w:r>
          </w:p>
        </w:tc>
        <w:tc>
          <w:tcPr>
            <w:tcW w:w="5458" w:type="dxa"/>
            <w:tcBorders>
              <w:top w:val="single" w:sz="4" w:space="0" w:color="auto"/>
              <w:left w:val="single" w:sz="4" w:space="0" w:color="auto"/>
              <w:bottom w:val="single" w:sz="4" w:space="0" w:color="auto"/>
              <w:right w:val="single" w:sz="4" w:space="0" w:color="auto"/>
            </w:tcBorders>
          </w:tcPr>
          <w:p w14:paraId="25E1AA45" w14:textId="77777777" w:rsidR="007467C0" w:rsidRPr="00FB292A" w:rsidRDefault="007467C0" w:rsidP="003464FE">
            <w:pPr>
              <w:pStyle w:val="TableBody"/>
            </w:pPr>
            <w:r w:rsidRPr="00FB292A">
              <w:t>Removes the Cashpoints that are selected by the checkmark to the left of the Cashpoint ID in the Cashpoints list.</w:t>
            </w:r>
          </w:p>
        </w:tc>
      </w:tr>
    </w:tbl>
    <w:p w14:paraId="2149E33C" w14:textId="5C727E9D"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2F703CD4" w14:textId="77777777" w:rsidR="00A22B8B" w:rsidRDefault="00A22B8B" w:rsidP="007467C0">
      <w:pPr>
        <w:pStyle w:val="TopofSection"/>
      </w:pPr>
    </w:p>
    <w:p w14:paraId="2A9F4BDD" w14:textId="77777777" w:rsidR="007467C0" w:rsidRDefault="007467C0" w:rsidP="007467C0">
      <w:pPr>
        <w:pStyle w:val="Heading3"/>
      </w:pPr>
      <w:bookmarkStart w:id="740" w:name="_Ref246139509"/>
      <w:bookmarkStart w:id="741" w:name="_Toc74556403"/>
      <w:bookmarkStart w:id="742" w:name="_Toc127491593"/>
      <w:bookmarkStart w:id="743" w:name="_Toc128021126"/>
      <w:r>
        <w:t>Network</w:t>
      </w:r>
      <w:r>
        <w:rPr>
          <w:rFonts w:ascii="Wingdings" w:hAnsi="Wingdings"/>
        </w:rPr>
        <w:t></w:t>
      </w:r>
      <w:r>
        <w:t>Sorters</w:t>
      </w:r>
      <w:bookmarkEnd w:id="740"/>
      <w:bookmarkEnd w:id="741"/>
      <w:bookmarkEnd w:id="742"/>
      <w:bookmarkEnd w:id="743"/>
    </w:p>
    <w:p w14:paraId="3C2E39AC" w14:textId="2DC56E30" w:rsidR="007467C0" w:rsidRDefault="007467C0" w:rsidP="003464FE">
      <w:pPr>
        <w:pStyle w:val="BodyText"/>
      </w:pPr>
      <w:r>
        <w:t>The Sorters page is used to define the Sorters that will be used by Vault Cashpoints. The definition is used to define the name and the number of notes per hour for the corresponding Sorter.</w:t>
      </w:r>
    </w:p>
    <w:p w14:paraId="546753E6" w14:textId="77777777" w:rsidR="007467C0" w:rsidRDefault="007467C0" w:rsidP="007467C0">
      <w:pPr>
        <w:pStyle w:val="Caption"/>
      </w:pPr>
      <w:bookmarkStart w:id="744" w:name="_Toc74556474"/>
      <w:bookmarkStart w:id="745" w:name="_Toc128022151"/>
      <w:r>
        <w:lastRenderedPageBreak/>
        <w:t xml:space="preserve">Figure </w:t>
      </w:r>
      <w:r>
        <w:fldChar w:fldCharType="begin"/>
      </w:r>
      <w:r>
        <w:instrText xml:space="preserve"> SEQ Figure \* ARABIC </w:instrText>
      </w:r>
      <w:r>
        <w:fldChar w:fldCharType="separate"/>
      </w:r>
      <w:r>
        <w:rPr>
          <w:noProof/>
        </w:rPr>
        <w:t>42</w:t>
      </w:r>
      <w:r>
        <w:fldChar w:fldCharType="end"/>
      </w:r>
      <w:r>
        <w:t>: Sorters Page</w:t>
      </w:r>
      <w:bookmarkEnd w:id="744"/>
      <w:bookmarkEnd w:id="745"/>
    </w:p>
    <w:p w14:paraId="1B0A8549" w14:textId="6F649791" w:rsidR="007467C0" w:rsidRDefault="007467C0" w:rsidP="003464FE">
      <w:pPr>
        <w:jc w:val="center"/>
      </w:pPr>
      <w:del w:id="746" w:author="Moses, Robbie" w:date="2023-02-23T01:58:00Z">
        <w:r w:rsidDel="00085FD0">
          <w:rPr>
            <w:noProof/>
          </w:rPr>
          <w:drawing>
            <wp:inline distT="0" distB="0" distL="0" distR="0" wp14:anchorId="663CD4AC" wp14:editId="49A49B2D">
              <wp:extent cx="5257800" cy="2800350"/>
              <wp:effectExtent l="76200" t="76200" r="133350" b="133350"/>
              <wp:docPr id="2003310331" name="Picture 200331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5257800" cy="2800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47" w:author="Moses, Robbie" w:date="2023-02-23T01:58:00Z">
        <w:r w:rsidR="00085FD0" w:rsidRPr="00085FD0">
          <w:rPr>
            <w:noProof/>
          </w:rPr>
          <w:t xml:space="preserve"> </w:t>
        </w:r>
        <w:r w:rsidR="00085FD0">
          <w:rPr>
            <w:noProof/>
          </w:rPr>
          <w:drawing>
            <wp:inline distT="0" distB="0" distL="0" distR="0" wp14:anchorId="5484966C" wp14:editId="01B7483C">
              <wp:extent cx="5107270" cy="1753566"/>
              <wp:effectExtent l="76200" t="76200" r="132080" b="132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17847" cy="17571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F99CA5F" w14:textId="77777777" w:rsidR="007467C0" w:rsidRDefault="007467C0" w:rsidP="007467C0">
      <w:pPr>
        <w:pStyle w:val="Caption"/>
      </w:pPr>
      <w:bookmarkStart w:id="748" w:name="_Toc74556701"/>
      <w:r>
        <w:t xml:space="preserve">Table </w:t>
      </w:r>
      <w:r>
        <w:fldChar w:fldCharType="begin"/>
      </w:r>
      <w:r>
        <w:instrText xml:space="preserve"> SEQ Table \* ARABIC </w:instrText>
      </w:r>
      <w:r>
        <w:fldChar w:fldCharType="separate"/>
      </w:r>
      <w:r>
        <w:rPr>
          <w:noProof/>
        </w:rPr>
        <w:t>62</w:t>
      </w:r>
      <w:r>
        <w:rPr>
          <w:noProof/>
        </w:rPr>
        <w:fldChar w:fldCharType="end"/>
      </w:r>
      <w:r>
        <w:t>: Sorters Description</w:t>
      </w:r>
      <w:bookmarkEnd w:id="74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318F44F"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9F56086"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1584CF7F" w14:textId="77777777" w:rsidR="007467C0" w:rsidRPr="00A875AE" w:rsidRDefault="007467C0" w:rsidP="00170D7D">
            <w:pPr>
              <w:pStyle w:val="TableHeader"/>
            </w:pPr>
            <w:r>
              <w:t>Description</w:t>
            </w:r>
          </w:p>
        </w:tc>
      </w:tr>
      <w:tr w:rsidR="007467C0" w:rsidRPr="00A875AE" w14:paraId="02235C1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F6144E2" w14:textId="77777777" w:rsidR="007467C0" w:rsidRPr="003464FE" w:rsidRDefault="007467C0" w:rsidP="003464FE">
            <w:pPr>
              <w:pStyle w:val="TableBody"/>
              <w:rPr>
                <w:b/>
                <w:bCs/>
              </w:rPr>
            </w:pPr>
            <w:r w:rsidRPr="003464FE">
              <w:rPr>
                <w:b/>
                <w:bCs/>
              </w:rPr>
              <w:t>Name</w:t>
            </w:r>
          </w:p>
        </w:tc>
        <w:tc>
          <w:tcPr>
            <w:tcW w:w="5458" w:type="dxa"/>
            <w:tcBorders>
              <w:top w:val="single" w:sz="4" w:space="0" w:color="auto"/>
              <w:left w:val="single" w:sz="4" w:space="0" w:color="auto"/>
              <w:bottom w:val="single" w:sz="4" w:space="0" w:color="auto"/>
              <w:right w:val="single" w:sz="4" w:space="0" w:color="auto"/>
            </w:tcBorders>
          </w:tcPr>
          <w:p w14:paraId="219C3ED6" w14:textId="138AA076" w:rsidR="007467C0" w:rsidRPr="00FB292A" w:rsidRDefault="00E6108F" w:rsidP="003464FE">
            <w:pPr>
              <w:pStyle w:val="TableBody"/>
            </w:pPr>
            <w:r>
              <w:t>A u</w:t>
            </w:r>
            <w:r w:rsidRPr="00FB292A">
              <w:t xml:space="preserve">nique </w:t>
            </w:r>
            <w:r w:rsidR="007467C0" w:rsidRPr="00FB292A">
              <w:t>alpha-numeric identifier is used to identify the Sorter in the system.</w:t>
            </w:r>
          </w:p>
        </w:tc>
      </w:tr>
      <w:tr w:rsidR="007467C0" w:rsidRPr="00A875AE" w14:paraId="78DC085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19037EB" w14:textId="77777777" w:rsidR="007467C0" w:rsidRPr="003464FE" w:rsidRDefault="007467C0" w:rsidP="003464FE">
            <w:pPr>
              <w:pStyle w:val="TableBody"/>
              <w:rPr>
                <w:b/>
                <w:bCs/>
              </w:rPr>
            </w:pPr>
            <w:r w:rsidRPr="003464FE">
              <w:rPr>
                <w:b/>
                <w:bCs/>
              </w:rPr>
              <w:t>Notes Per Hour</w:t>
            </w:r>
          </w:p>
        </w:tc>
        <w:tc>
          <w:tcPr>
            <w:tcW w:w="5458" w:type="dxa"/>
            <w:tcBorders>
              <w:top w:val="single" w:sz="4" w:space="0" w:color="auto"/>
              <w:left w:val="single" w:sz="4" w:space="0" w:color="auto"/>
              <w:bottom w:val="single" w:sz="4" w:space="0" w:color="auto"/>
              <w:right w:val="single" w:sz="4" w:space="0" w:color="auto"/>
            </w:tcBorders>
          </w:tcPr>
          <w:p w14:paraId="34BE053F" w14:textId="77777777" w:rsidR="007467C0" w:rsidRPr="00FB292A" w:rsidRDefault="007467C0" w:rsidP="003464FE">
            <w:pPr>
              <w:pStyle w:val="TableBody"/>
            </w:pPr>
            <w:r w:rsidRPr="00FB292A">
              <w:t>Defines the number of notes that can be processed by the sorter in an hour.</w:t>
            </w:r>
          </w:p>
        </w:tc>
      </w:tr>
      <w:tr w:rsidR="007467C0" w:rsidRPr="00A875AE" w14:paraId="643ED19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C3801BD"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7BA7824E" w14:textId="77777777" w:rsidR="007467C0" w:rsidRPr="00FB292A" w:rsidRDefault="007467C0" w:rsidP="003464FE">
            <w:pPr>
              <w:pStyle w:val="TableBody"/>
            </w:pPr>
            <w:r w:rsidRPr="00FB292A">
              <w:t>Saves any changes made to the list of currently defined sorters</w:t>
            </w:r>
          </w:p>
        </w:tc>
      </w:tr>
      <w:tr w:rsidR="007467C0" w:rsidRPr="00A875AE" w14:paraId="4CAA208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FB4D05" w14:textId="77777777" w:rsidR="007467C0" w:rsidRPr="003464FE" w:rsidRDefault="007467C0" w:rsidP="003464FE">
            <w:pPr>
              <w:pStyle w:val="TableBody"/>
              <w:rPr>
                <w:b/>
                <w:bCs/>
              </w:rPr>
            </w:pPr>
            <w:r w:rsidRPr="003464F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70BBE98E" w14:textId="77777777" w:rsidR="00A30F75" w:rsidRDefault="007467C0" w:rsidP="003464FE">
            <w:pPr>
              <w:pStyle w:val="TableBody"/>
            </w:pPr>
            <w:r w:rsidRPr="00FB292A">
              <w:t xml:space="preserve">Deletes the corresponding Sorter from the system. </w:t>
            </w:r>
          </w:p>
          <w:p w14:paraId="3BC69760" w14:textId="51DF5180" w:rsidR="007467C0" w:rsidRPr="00FB292A" w:rsidRDefault="007467C0" w:rsidP="00A30F75">
            <w:pPr>
              <w:pStyle w:val="TableNote"/>
            </w:pPr>
            <w:r w:rsidRPr="00A30F75">
              <w:rPr>
                <w:b/>
                <w:bCs/>
              </w:rPr>
              <w:t>Note</w:t>
            </w:r>
            <w:r w:rsidRPr="00FB292A">
              <w:t xml:space="preserve"> </w:t>
            </w:r>
            <w:r w:rsidR="00A30F75">
              <w:t>I</w:t>
            </w:r>
            <w:r w:rsidRPr="00FB292A">
              <w:t>t is not possible to delete a sorter unless it is not assigned to a Vault.</w:t>
            </w:r>
          </w:p>
        </w:tc>
      </w:tr>
    </w:tbl>
    <w:p w14:paraId="33E115A8" w14:textId="16EF4661"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746BB01B" w14:textId="77777777" w:rsidR="00624ACA" w:rsidRPr="00326CDA" w:rsidRDefault="00624ACA" w:rsidP="007467C0">
      <w:pPr>
        <w:pStyle w:val="TopofSection"/>
      </w:pPr>
    </w:p>
    <w:p w14:paraId="5D08A219" w14:textId="77777777" w:rsidR="007467C0" w:rsidRDefault="007467C0" w:rsidP="007467C0">
      <w:pPr>
        <w:pStyle w:val="Heading3"/>
      </w:pPr>
      <w:bookmarkStart w:id="749" w:name="_Ref246139513"/>
      <w:bookmarkStart w:id="750" w:name="_Toc74556404"/>
      <w:bookmarkStart w:id="751" w:name="_Toc127491594"/>
      <w:bookmarkStart w:id="752" w:name="_Toc128021127"/>
      <w:r>
        <w:t>Network</w:t>
      </w:r>
      <w:r>
        <w:rPr>
          <w:rFonts w:ascii="Wingdings" w:hAnsi="Wingdings"/>
        </w:rPr>
        <w:t></w:t>
      </w:r>
      <w:r>
        <w:t>Cross Shipping</w:t>
      </w:r>
      <w:bookmarkEnd w:id="749"/>
      <w:bookmarkEnd w:id="750"/>
      <w:bookmarkEnd w:id="751"/>
      <w:bookmarkEnd w:id="752"/>
    </w:p>
    <w:p w14:paraId="2F3F91A5" w14:textId="77777777" w:rsidR="007467C0" w:rsidRDefault="007467C0" w:rsidP="003464FE">
      <w:pPr>
        <w:pStyle w:val="BodyText"/>
      </w:pPr>
      <w:r>
        <w:t>The Cross Shipping page is used to define the Cross Shipping parameters for determining when Cross Shipping penalties apply.</w:t>
      </w:r>
    </w:p>
    <w:p w14:paraId="3D579B58" w14:textId="77777777" w:rsidR="007467C0" w:rsidRDefault="007467C0" w:rsidP="007467C0">
      <w:pPr>
        <w:pStyle w:val="Caption"/>
      </w:pPr>
      <w:bookmarkStart w:id="753" w:name="_Toc74556702"/>
      <w:r>
        <w:t xml:space="preserve">Table </w:t>
      </w:r>
      <w:r>
        <w:fldChar w:fldCharType="begin"/>
      </w:r>
      <w:r>
        <w:instrText xml:space="preserve"> SEQ Table \* ARABIC </w:instrText>
      </w:r>
      <w:r>
        <w:fldChar w:fldCharType="separate"/>
      </w:r>
      <w:r>
        <w:rPr>
          <w:noProof/>
        </w:rPr>
        <w:t>63</w:t>
      </w:r>
      <w:r>
        <w:rPr>
          <w:noProof/>
        </w:rPr>
        <w:fldChar w:fldCharType="end"/>
      </w:r>
      <w:r>
        <w:t>: Cross Shipping Description</w:t>
      </w:r>
      <w:bookmarkEnd w:id="75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FADD122"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64EF4D58"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4B7702A8" w14:textId="77777777" w:rsidR="007467C0" w:rsidRPr="00A875AE" w:rsidRDefault="007467C0" w:rsidP="00170D7D">
            <w:pPr>
              <w:pStyle w:val="TableHeader"/>
            </w:pPr>
            <w:r>
              <w:t>Description</w:t>
            </w:r>
          </w:p>
        </w:tc>
      </w:tr>
      <w:tr w:rsidR="007467C0" w:rsidRPr="00A875AE" w14:paraId="3CF1EF8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A3CC09F" w14:textId="77777777" w:rsidR="007467C0" w:rsidRPr="003464FE" w:rsidRDefault="007467C0" w:rsidP="003464FE">
            <w:pPr>
              <w:pStyle w:val="TableBody"/>
              <w:rPr>
                <w:b/>
                <w:bCs/>
              </w:rPr>
            </w:pPr>
            <w:r w:rsidRPr="003464FE">
              <w:rPr>
                <w:b/>
                <w:bCs/>
              </w:rPr>
              <w:t>Type</w:t>
            </w:r>
          </w:p>
        </w:tc>
        <w:tc>
          <w:tcPr>
            <w:tcW w:w="5458" w:type="dxa"/>
            <w:tcBorders>
              <w:top w:val="single" w:sz="4" w:space="0" w:color="auto"/>
              <w:left w:val="single" w:sz="4" w:space="0" w:color="auto"/>
              <w:bottom w:val="single" w:sz="4" w:space="0" w:color="auto"/>
              <w:right w:val="single" w:sz="4" w:space="0" w:color="auto"/>
            </w:tcBorders>
          </w:tcPr>
          <w:p w14:paraId="47B6613D" w14:textId="73E4DEBE" w:rsidR="007467C0" w:rsidRPr="00FB292A" w:rsidRDefault="007467C0" w:rsidP="003464FE">
            <w:pPr>
              <w:pStyle w:val="TableBody"/>
            </w:pPr>
            <w:r w:rsidRPr="00FB292A">
              <w:t xml:space="preserve">Defines the </w:t>
            </w:r>
            <w:r w:rsidR="00E6108F">
              <w:t>t</w:t>
            </w:r>
            <w:r w:rsidR="00E6108F" w:rsidRPr="00FB292A">
              <w:t xml:space="preserve">ype </w:t>
            </w:r>
            <w:r w:rsidRPr="00FB292A">
              <w:t xml:space="preserve">of Cross Action to be taken. This is used in conjunction with the </w:t>
            </w:r>
            <w:r w:rsidRPr="006F1961">
              <w:rPr>
                <w:b/>
                <w:bCs/>
              </w:rPr>
              <w:t>‘Select’</w:t>
            </w:r>
            <w:r w:rsidRPr="00FB292A">
              <w:t xml:space="preserve"> Button to enter the appropriate </w:t>
            </w:r>
            <w:r w:rsidR="00E6108F" w:rsidRPr="00FB292A">
              <w:t>sub</w:t>
            </w:r>
            <w:r w:rsidR="00E6108F">
              <w:t>-</w:t>
            </w:r>
            <w:r w:rsidRPr="00FB292A">
              <w:t>menu.</w:t>
            </w:r>
          </w:p>
          <w:p w14:paraId="3ABD33F5" w14:textId="77777777" w:rsidR="007467C0" w:rsidRPr="00FB292A" w:rsidRDefault="007467C0" w:rsidP="003464FE">
            <w:pPr>
              <w:pStyle w:val="TableBody"/>
            </w:pPr>
            <w:r w:rsidRPr="00FB292A">
              <w:t>The available options are:</w:t>
            </w:r>
          </w:p>
          <w:p w14:paraId="077F0CD5" w14:textId="77777777" w:rsidR="007467C0" w:rsidRPr="00FB292A" w:rsidRDefault="007467C0" w:rsidP="003464FE">
            <w:pPr>
              <w:pStyle w:val="TableListBullet"/>
            </w:pPr>
            <w:r w:rsidRPr="006F1961">
              <w:rPr>
                <w:b/>
                <w:bCs/>
              </w:rPr>
              <w:t>Zones –</w:t>
            </w:r>
            <w:r w:rsidRPr="00FB292A">
              <w:t xml:space="preserve"> Allows the user to define the zones that will be used to assign to the Cashpoints.</w:t>
            </w:r>
          </w:p>
          <w:p w14:paraId="301BFE27" w14:textId="726A6110" w:rsidR="007467C0" w:rsidRPr="00FB292A" w:rsidRDefault="007467C0" w:rsidP="003464FE">
            <w:pPr>
              <w:pStyle w:val="TableListBullet"/>
            </w:pPr>
            <w:r w:rsidRPr="006F1961">
              <w:rPr>
                <w:b/>
                <w:bCs/>
              </w:rPr>
              <w:t>Cross Shipping Penalty –</w:t>
            </w:r>
            <w:r w:rsidRPr="00FB292A">
              <w:t xml:space="preserve"> Determines the number of notes and the costs associated with constitute a Cross Shipping Penalty.</w:t>
            </w:r>
          </w:p>
        </w:tc>
      </w:tr>
      <w:tr w:rsidR="007467C0" w:rsidRPr="00A875AE" w14:paraId="1D9F3CB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87F6504" w14:textId="77777777" w:rsidR="007467C0" w:rsidRPr="003464FE" w:rsidRDefault="007467C0" w:rsidP="003464FE">
            <w:pPr>
              <w:pStyle w:val="TableBody"/>
              <w:rPr>
                <w:b/>
                <w:bCs/>
              </w:rPr>
            </w:pPr>
            <w:r w:rsidRPr="003464FE">
              <w:rPr>
                <w:b/>
                <w:bCs/>
              </w:rPr>
              <w:lastRenderedPageBreak/>
              <w:t>Select Button</w:t>
            </w:r>
          </w:p>
        </w:tc>
        <w:tc>
          <w:tcPr>
            <w:tcW w:w="5458" w:type="dxa"/>
            <w:tcBorders>
              <w:top w:val="single" w:sz="4" w:space="0" w:color="auto"/>
              <w:left w:val="single" w:sz="4" w:space="0" w:color="auto"/>
              <w:bottom w:val="single" w:sz="4" w:space="0" w:color="auto"/>
              <w:right w:val="single" w:sz="4" w:space="0" w:color="auto"/>
            </w:tcBorders>
          </w:tcPr>
          <w:p w14:paraId="3A5302CD" w14:textId="77777777" w:rsidR="007467C0" w:rsidRPr="00FB292A" w:rsidRDefault="007467C0" w:rsidP="003464FE">
            <w:pPr>
              <w:pStyle w:val="TableBody"/>
            </w:pPr>
            <w:r w:rsidRPr="00FB292A">
              <w:t>Used to navigate to the sub-menu that is selected in the Type list.</w:t>
            </w:r>
          </w:p>
        </w:tc>
      </w:tr>
      <w:tr w:rsidR="007467C0" w:rsidRPr="00A875AE" w14:paraId="55D70EF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0E985A3" w14:textId="77777777" w:rsidR="007467C0" w:rsidRPr="003464FE" w:rsidRDefault="007467C0" w:rsidP="003464FE">
            <w:pPr>
              <w:pStyle w:val="TableBody"/>
              <w:rPr>
                <w:b/>
                <w:bCs/>
              </w:rPr>
            </w:pPr>
            <w:r w:rsidRPr="003464FE">
              <w:rPr>
                <w:b/>
                <w:bCs/>
              </w:rPr>
              <w:t>Unit Size (in notes)</w:t>
            </w:r>
          </w:p>
        </w:tc>
        <w:tc>
          <w:tcPr>
            <w:tcW w:w="5458" w:type="dxa"/>
            <w:tcBorders>
              <w:top w:val="single" w:sz="4" w:space="0" w:color="auto"/>
              <w:left w:val="single" w:sz="4" w:space="0" w:color="auto"/>
              <w:bottom w:val="single" w:sz="4" w:space="0" w:color="auto"/>
              <w:right w:val="single" w:sz="4" w:space="0" w:color="auto"/>
            </w:tcBorders>
          </w:tcPr>
          <w:p w14:paraId="19B87E6E" w14:textId="79F02047" w:rsidR="007467C0" w:rsidRPr="00FB292A" w:rsidRDefault="007467C0" w:rsidP="003464FE">
            <w:pPr>
              <w:pStyle w:val="TableBody"/>
            </w:pPr>
            <w:r w:rsidRPr="00FB292A">
              <w:t xml:space="preserve">The number of notes and the cost for </w:t>
            </w:r>
            <w:r w:rsidR="00E6108F" w:rsidRPr="00FB292A">
              <w:t>cross</w:t>
            </w:r>
            <w:r w:rsidR="00E6108F">
              <w:t>-</w:t>
            </w:r>
            <w:r w:rsidRPr="00FB292A">
              <w:t>shipping penalties. For example</w:t>
            </w:r>
            <w:r w:rsidR="00E6108F">
              <w:t>,</w:t>
            </w:r>
            <w:r w:rsidRPr="00FB292A">
              <w:t xml:space="preserve"> if 1000 per </w:t>
            </w:r>
            <w:r w:rsidR="00E6108F">
              <w:t xml:space="preserve">was </w:t>
            </w:r>
            <w:r w:rsidRPr="00FB292A">
              <w:t xml:space="preserve">entered as the Unit Size and 5 was the Penalty Amount, this means that for </w:t>
            </w:r>
            <w:r w:rsidR="00E6108F" w:rsidRPr="00FB292A">
              <w:t>e</w:t>
            </w:r>
            <w:r w:rsidR="00E6108F">
              <w:t>very</w:t>
            </w:r>
            <w:r w:rsidR="00E6108F" w:rsidRPr="00FB292A">
              <w:t xml:space="preserve"> </w:t>
            </w:r>
            <w:r w:rsidRPr="00FB292A">
              <w:t>1000 notes that is cross shipped, 5 dollars is charged.</w:t>
            </w:r>
          </w:p>
        </w:tc>
      </w:tr>
      <w:tr w:rsidR="007467C0" w:rsidRPr="00A875AE" w14:paraId="02504A1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666DAC3" w14:textId="77777777" w:rsidR="007467C0" w:rsidRPr="003464FE" w:rsidRDefault="007467C0" w:rsidP="003464FE">
            <w:pPr>
              <w:pStyle w:val="TableBody"/>
              <w:rPr>
                <w:b/>
                <w:bCs/>
              </w:rPr>
            </w:pPr>
            <w:r w:rsidRPr="003464FE">
              <w:rPr>
                <w:b/>
                <w:bCs/>
              </w:rPr>
              <w:t>Penalty Amount</w:t>
            </w:r>
          </w:p>
        </w:tc>
        <w:tc>
          <w:tcPr>
            <w:tcW w:w="5458" w:type="dxa"/>
            <w:tcBorders>
              <w:top w:val="single" w:sz="4" w:space="0" w:color="auto"/>
              <w:left w:val="single" w:sz="4" w:space="0" w:color="auto"/>
              <w:bottom w:val="single" w:sz="4" w:space="0" w:color="auto"/>
              <w:right w:val="single" w:sz="4" w:space="0" w:color="auto"/>
            </w:tcBorders>
          </w:tcPr>
          <w:p w14:paraId="22E33AB7" w14:textId="193170F7" w:rsidR="007467C0" w:rsidRPr="00FB292A" w:rsidRDefault="007467C0" w:rsidP="003464FE">
            <w:pPr>
              <w:pStyle w:val="TableBody"/>
            </w:pPr>
            <w:r w:rsidRPr="00FB292A">
              <w:t>The amount (in whole local currency) that is charged for each violation of the Unit Size. For example</w:t>
            </w:r>
            <w:r w:rsidR="00E6108F">
              <w:t>,</w:t>
            </w:r>
            <w:r w:rsidRPr="00FB292A">
              <w:t xml:space="preserve"> if 1000 per </w:t>
            </w:r>
            <w:r w:rsidR="00E6108F">
              <w:t xml:space="preserve">was </w:t>
            </w:r>
            <w:r w:rsidRPr="00FB292A">
              <w:t xml:space="preserve">entered as the Unit Size and 5 was the Penalty Amount, this means that for </w:t>
            </w:r>
            <w:r w:rsidR="00E6108F" w:rsidRPr="00FB292A">
              <w:t>e</w:t>
            </w:r>
            <w:r w:rsidR="00E6108F">
              <w:t>very</w:t>
            </w:r>
            <w:r w:rsidR="00E6108F" w:rsidRPr="00FB292A">
              <w:t xml:space="preserve"> </w:t>
            </w:r>
            <w:r w:rsidRPr="00FB292A">
              <w:t>1000 notes that is cross shipped, 5 dollars is charged.</w:t>
            </w:r>
          </w:p>
        </w:tc>
      </w:tr>
      <w:tr w:rsidR="007467C0" w:rsidRPr="00A875AE" w14:paraId="57B195A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D36EC08"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1F09D809" w14:textId="77777777" w:rsidR="007467C0" w:rsidRPr="00FB292A" w:rsidRDefault="007467C0" w:rsidP="003464FE">
            <w:pPr>
              <w:pStyle w:val="TableBody"/>
            </w:pPr>
            <w:r w:rsidRPr="00FB292A">
              <w:t>Saves the current Cross Shipping Penalty Cost Definition.</w:t>
            </w:r>
          </w:p>
        </w:tc>
      </w:tr>
      <w:tr w:rsidR="007467C0" w:rsidRPr="00A875AE" w14:paraId="0325D92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2C807D5" w14:textId="77777777" w:rsidR="007467C0" w:rsidRPr="003464FE" w:rsidRDefault="007467C0" w:rsidP="003464FE">
            <w:pPr>
              <w:pStyle w:val="TableBody"/>
              <w:rPr>
                <w:b/>
                <w:bCs/>
              </w:rPr>
            </w:pPr>
            <w:r w:rsidRPr="003464FE">
              <w:rPr>
                <w:b/>
                <w:bCs/>
              </w:rPr>
              <w:t>Name</w:t>
            </w:r>
          </w:p>
        </w:tc>
        <w:tc>
          <w:tcPr>
            <w:tcW w:w="5458" w:type="dxa"/>
            <w:tcBorders>
              <w:top w:val="single" w:sz="4" w:space="0" w:color="auto"/>
              <w:left w:val="single" w:sz="4" w:space="0" w:color="auto"/>
              <w:bottom w:val="single" w:sz="4" w:space="0" w:color="auto"/>
              <w:right w:val="single" w:sz="4" w:space="0" w:color="auto"/>
            </w:tcBorders>
          </w:tcPr>
          <w:p w14:paraId="5EE14521" w14:textId="77777777" w:rsidR="007467C0" w:rsidRPr="00FB292A" w:rsidRDefault="007467C0" w:rsidP="003464FE">
            <w:pPr>
              <w:pStyle w:val="TableBody"/>
            </w:pPr>
            <w:r w:rsidRPr="00FB292A">
              <w:t>Name of the Zone</w:t>
            </w:r>
          </w:p>
        </w:tc>
      </w:tr>
      <w:tr w:rsidR="007467C0" w:rsidRPr="00A875AE" w14:paraId="4B90E8C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08A906" w14:textId="77777777" w:rsidR="007467C0" w:rsidRPr="003464FE" w:rsidRDefault="007467C0" w:rsidP="003464FE">
            <w:pPr>
              <w:pStyle w:val="TableBody"/>
              <w:rPr>
                <w:b/>
                <w:bCs/>
              </w:rPr>
            </w:pPr>
            <w:r w:rsidRPr="003464FE">
              <w:rPr>
                <w:b/>
                <w:bCs/>
              </w:rPr>
              <w:t>Description</w:t>
            </w:r>
          </w:p>
        </w:tc>
        <w:tc>
          <w:tcPr>
            <w:tcW w:w="5458" w:type="dxa"/>
            <w:tcBorders>
              <w:top w:val="single" w:sz="4" w:space="0" w:color="auto"/>
              <w:left w:val="single" w:sz="4" w:space="0" w:color="auto"/>
              <w:bottom w:val="single" w:sz="4" w:space="0" w:color="auto"/>
              <w:right w:val="single" w:sz="4" w:space="0" w:color="auto"/>
            </w:tcBorders>
          </w:tcPr>
          <w:p w14:paraId="0D492EB1" w14:textId="77777777" w:rsidR="007467C0" w:rsidRPr="00FB292A" w:rsidRDefault="007467C0" w:rsidP="003464FE">
            <w:pPr>
              <w:pStyle w:val="TableBody"/>
            </w:pPr>
            <w:r w:rsidRPr="00FB292A">
              <w:t>Description of the Zone</w:t>
            </w:r>
          </w:p>
        </w:tc>
      </w:tr>
      <w:tr w:rsidR="007467C0" w:rsidRPr="00A875AE" w14:paraId="4DA13FA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14022FF" w14:textId="77777777" w:rsidR="007467C0" w:rsidRPr="003464FE" w:rsidRDefault="007467C0" w:rsidP="003464FE">
            <w:pPr>
              <w:pStyle w:val="TableBody"/>
              <w:rPr>
                <w:b/>
                <w:bCs/>
              </w:rPr>
            </w:pPr>
            <w:r w:rsidRPr="003464F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48B4349" w14:textId="77777777" w:rsidR="007467C0" w:rsidRPr="00FB292A" w:rsidRDefault="007467C0" w:rsidP="003464FE">
            <w:pPr>
              <w:pStyle w:val="TableBody"/>
            </w:pPr>
            <w:r w:rsidRPr="00FB292A">
              <w:t>Deletes the corresponding Zone</w:t>
            </w:r>
          </w:p>
        </w:tc>
      </w:tr>
      <w:tr w:rsidR="007467C0" w:rsidRPr="00A875AE" w14:paraId="3FA5545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E12E3D9"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75BBC5EF" w14:textId="77777777" w:rsidR="007467C0" w:rsidRPr="00FB292A" w:rsidRDefault="007467C0" w:rsidP="003464FE">
            <w:pPr>
              <w:pStyle w:val="TableBody"/>
            </w:pPr>
            <w:r w:rsidRPr="00FB292A">
              <w:t>Saves the current list of Zones.</w:t>
            </w:r>
          </w:p>
        </w:tc>
      </w:tr>
    </w:tbl>
    <w:p w14:paraId="59F0FD61" w14:textId="77777777" w:rsidR="007467C0" w:rsidRPr="00326CDA"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0D3548A2" w14:textId="03CCCDE0" w:rsidR="007467C0" w:rsidRDefault="007467C0" w:rsidP="007467C0">
      <w:pPr>
        <w:spacing w:after="0" w:line="240" w:lineRule="auto"/>
        <w:rPr>
          <w:caps/>
          <w:color w:val="622423"/>
          <w:sz w:val="24"/>
          <w:szCs w:val="24"/>
          <w:lang w:val="x-none" w:eastAsia="x-none" w:bidi="ar-SA"/>
        </w:rPr>
      </w:pPr>
    </w:p>
    <w:p w14:paraId="503032E3" w14:textId="77777777" w:rsidR="007467C0" w:rsidRPr="000669DA" w:rsidRDefault="007467C0" w:rsidP="007467C0">
      <w:pPr>
        <w:pStyle w:val="Heading3"/>
        <w:rPr>
          <w:lang w:val="en-US"/>
        </w:rPr>
      </w:pPr>
      <w:bookmarkStart w:id="754" w:name="_Network(tRADING_mARKET"/>
      <w:bookmarkStart w:id="755" w:name="_Ref65164674"/>
      <w:bookmarkStart w:id="756" w:name="_Ref65165351"/>
      <w:bookmarkStart w:id="757" w:name="_Toc74556405"/>
      <w:bookmarkStart w:id="758" w:name="_Toc127491595"/>
      <w:bookmarkStart w:id="759" w:name="_Toc128021128"/>
      <w:bookmarkEnd w:id="754"/>
      <w:r>
        <w:t>Network</w:t>
      </w:r>
      <w:r>
        <w:rPr>
          <w:rFonts w:ascii="Wingdings" w:hAnsi="Wingdings"/>
        </w:rPr>
        <w:t></w:t>
      </w:r>
      <w:r>
        <w:rPr>
          <w:lang w:val="en-US"/>
        </w:rPr>
        <w:t>Trading Market</w:t>
      </w:r>
      <w:bookmarkEnd w:id="755"/>
      <w:bookmarkEnd w:id="756"/>
      <w:bookmarkEnd w:id="757"/>
      <w:bookmarkEnd w:id="758"/>
      <w:bookmarkEnd w:id="759"/>
    </w:p>
    <w:p w14:paraId="641D059B" w14:textId="77777777" w:rsidR="007467C0" w:rsidRDefault="007467C0" w:rsidP="00CA7142">
      <w:pPr>
        <w:pStyle w:val="BodyText"/>
      </w:pPr>
      <w:r>
        <w:t>Trading Markets are an additional licensed OptiVault feature.  Vaults in the same Trading Market can share cash between themselves with reduced costs.  The OptiVault Optimization process will use the Trading Market relationships to match excess cash in one vault with a corresponding need in another vault. Recommendations will be made to move cash between vaults and have reduced cost rather than recommend to deliver from the Default Funding Source.</w:t>
      </w:r>
    </w:p>
    <w:p w14:paraId="486CEEAA" w14:textId="77777777" w:rsidR="007467C0" w:rsidRDefault="007467C0" w:rsidP="00CA7142">
      <w:pPr>
        <w:pStyle w:val="BodyText"/>
      </w:pPr>
      <w:r>
        <w:t>The Trading Market page under Network facilitates the creation of the various markets to which Vaults may be assigned.</w:t>
      </w:r>
    </w:p>
    <w:p w14:paraId="160CC40E" w14:textId="77777777" w:rsidR="007467C0" w:rsidRDefault="007467C0" w:rsidP="007467C0">
      <w:pPr>
        <w:pStyle w:val="Caption"/>
      </w:pPr>
      <w:bookmarkStart w:id="760" w:name="_Toc74556475"/>
      <w:bookmarkStart w:id="761" w:name="_Toc128022152"/>
      <w:r>
        <w:lastRenderedPageBreak/>
        <w:t xml:space="preserve">Figure </w:t>
      </w:r>
      <w:r>
        <w:fldChar w:fldCharType="begin"/>
      </w:r>
      <w:r>
        <w:instrText xml:space="preserve"> SEQ Figure \* ARABIC </w:instrText>
      </w:r>
      <w:r>
        <w:fldChar w:fldCharType="separate"/>
      </w:r>
      <w:r>
        <w:rPr>
          <w:noProof/>
        </w:rPr>
        <w:t>43</w:t>
      </w:r>
      <w:r>
        <w:fldChar w:fldCharType="end"/>
      </w:r>
      <w:r>
        <w:t>: Network Trading Markets Page</w:t>
      </w:r>
      <w:bookmarkEnd w:id="760"/>
      <w:bookmarkEnd w:id="761"/>
    </w:p>
    <w:p w14:paraId="02CA0DD4" w14:textId="05C99F9C" w:rsidR="007467C0" w:rsidRDefault="007467C0" w:rsidP="00A349E6">
      <w:pPr>
        <w:jc w:val="center"/>
      </w:pPr>
      <w:del w:id="762" w:author="Moses, Robbie" w:date="2023-02-23T01:59:00Z">
        <w:r w:rsidDel="00614DC5">
          <w:rPr>
            <w:noProof/>
          </w:rPr>
          <w:drawing>
            <wp:inline distT="0" distB="0" distL="0" distR="0" wp14:anchorId="0E9510EA" wp14:editId="69D8D561">
              <wp:extent cx="3811219" cy="3533318"/>
              <wp:effectExtent l="76200" t="76200" r="132715" b="124460"/>
              <wp:docPr id="1612623555" name="Picture 161262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3813254" cy="3535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63" w:author="Moses, Robbie" w:date="2023-02-23T01:59:00Z">
        <w:r w:rsidR="00614DC5" w:rsidRPr="00614DC5">
          <w:rPr>
            <w:noProof/>
          </w:rPr>
          <w:t xml:space="preserve"> </w:t>
        </w:r>
        <w:r w:rsidR="00614DC5">
          <w:rPr>
            <w:noProof/>
          </w:rPr>
          <w:drawing>
            <wp:inline distT="0" distB="0" distL="0" distR="0" wp14:anchorId="58094215" wp14:editId="0585CCE1">
              <wp:extent cx="5471908" cy="2161420"/>
              <wp:effectExtent l="76200" t="76200" r="128905" b="1250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75048" cy="2162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C812F19" w14:textId="77777777" w:rsidR="007467C0" w:rsidRDefault="007467C0" w:rsidP="007467C0">
      <w:pPr>
        <w:pStyle w:val="Caption"/>
      </w:pPr>
      <w:bookmarkStart w:id="764" w:name="_Toc74556703"/>
      <w:r>
        <w:t xml:space="preserve">Table </w:t>
      </w:r>
      <w:r>
        <w:fldChar w:fldCharType="begin"/>
      </w:r>
      <w:r>
        <w:instrText xml:space="preserve"> SEQ Table \* ARABIC </w:instrText>
      </w:r>
      <w:r>
        <w:fldChar w:fldCharType="separate"/>
      </w:r>
      <w:r>
        <w:rPr>
          <w:noProof/>
        </w:rPr>
        <w:t>64</w:t>
      </w:r>
      <w:r>
        <w:rPr>
          <w:noProof/>
        </w:rPr>
        <w:fldChar w:fldCharType="end"/>
      </w:r>
      <w:r>
        <w:t>: Trading Market Field Descriptions</w:t>
      </w:r>
      <w:bookmarkEnd w:id="76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02014DF"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22F88497"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3303494E" w14:textId="77777777" w:rsidR="007467C0" w:rsidRPr="00A875AE" w:rsidRDefault="007467C0" w:rsidP="00170D7D">
            <w:pPr>
              <w:pStyle w:val="TableHeader"/>
            </w:pPr>
            <w:r>
              <w:t>Description</w:t>
            </w:r>
          </w:p>
        </w:tc>
      </w:tr>
      <w:tr w:rsidR="007467C0" w:rsidRPr="00A875AE" w14:paraId="23D31F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9CD7932" w14:textId="77777777" w:rsidR="007467C0" w:rsidRPr="00A349E6" w:rsidRDefault="007467C0" w:rsidP="00A349E6">
            <w:pPr>
              <w:pStyle w:val="TableBody"/>
              <w:rPr>
                <w:b/>
                <w:bCs/>
              </w:rPr>
            </w:pPr>
            <w:r w:rsidRPr="00A349E6">
              <w:rPr>
                <w:b/>
                <w:bCs/>
              </w:rPr>
              <w:t>Trading Partner Recommendations</w:t>
            </w:r>
          </w:p>
        </w:tc>
        <w:tc>
          <w:tcPr>
            <w:tcW w:w="5458" w:type="dxa"/>
            <w:tcBorders>
              <w:top w:val="single" w:sz="4" w:space="0" w:color="auto"/>
              <w:left w:val="single" w:sz="4" w:space="0" w:color="auto"/>
              <w:bottom w:val="single" w:sz="4" w:space="0" w:color="auto"/>
              <w:right w:val="single" w:sz="4" w:space="0" w:color="auto"/>
            </w:tcBorders>
          </w:tcPr>
          <w:p w14:paraId="2AAF1FE6" w14:textId="6AEAC3B6" w:rsidR="007467C0" w:rsidRDefault="007467C0" w:rsidP="00A349E6">
            <w:pPr>
              <w:pStyle w:val="TableBody"/>
            </w:pPr>
            <w:r>
              <w:t>Pre-</w:t>
            </w:r>
            <w:r w:rsidR="00E356DB">
              <w:t>d</w:t>
            </w:r>
            <w:r>
              <w:t>efined Dropdown selector allowing users to select what type of Trading Market is being created. This selection will determine what exchanges may be considered when OptiVault is running the Optimization process</w:t>
            </w:r>
          </w:p>
          <w:p w14:paraId="1B677EE4" w14:textId="77777777" w:rsidR="007467C0" w:rsidRDefault="007467C0" w:rsidP="00A349E6">
            <w:pPr>
              <w:pStyle w:val="TableListBullet"/>
            </w:pPr>
            <w:r>
              <w:t>Delivery and Return Recommendations</w:t>
            </w:r>
          </w:p>
          <w:p w14:paraId="6C7BBD7A" w14:textId="77777777" w:rsidR="007467C0" w:rsidRDefault="007467C0" w:rsidP="00A349E6">
            <w:pPr>
              <w:pStyle w:val="TableListBullet"/>
            </w:pPr>
            <w:r>
              <w:t>Delivery Recommendations</w:t>
            </w:r>
          </w:p>
          <w:p w14:paraId="6220EA8D" w14:textId="77777777" w:rsidR="007467C0" w:rsidRPr="00FB292A" w:rsidRDefault="007467C0" w:rsidP="00A349E6">
            <w:pPr>
              <w:pStyle w:val="TableListBullet"/>
            </w:pPr>
            <w:r>
              <w:t>Return Recommendations</w:t>
            </w:r>
          </w:p>
        </w:tc>
      </w:tr>
      <w:tr w:rsidR="007467C0" w:rsidRPr="00A875AE" w14:paraId="2050CA4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56D64FE" w14:textId="77777777" w:rsidR="007467C0" w:rsidRPr="00A349E6" w:rsidRDefault="007467C0" w:rsidP="00A349E6">
            <w:pPr>
              <w:pStyle w:val="TableBody"/>
              <w:rPr>
                <w:b/>
                <w:bCs/>
              </w:rPr>
            </w:pPr>
            <w:r w:rsidRPr="00A349E6">
              <w:rPr>
                <w:b/>
                <w:bCs/>
              </w:rPr>
              <w:t>Market Name</w:t>
            </w:r>
          </w:p>
        </w:tc>
        <w:tc>
          <w:tcPr>
            <w:tcW w:w="5458" w:type="dxa"/>
            <w:tcBorders>
              <w:top w:val="single" w:sz="4" w:space="0" w:color="auto"/>
              <w:left w:val="single" w:sz="4" w:space="0" w:color="auto"/>
              <w:bottom w:val="single" w:sz="4" w:space="0" w:color="auto"/>
              <w:right w:val="single" w:sz="4" w:space="0" w:color="auto"/>
            </w:tcBorders>
          </w:tcPr>
          <w:p w14:paraId="00C85425" w14:textId="77777777" w:rsidR="007467C0" w:rsidRPr="00FB292A" w:rsidRDefault="007467C0" w:rsidP="00A349E6">
            <w:pPr>
              <w:pStyle w:val="TableBody"/>
            </w:pPr>
            <w:r>
              <w:t>Users can define what each Trading Market will be called in the system. This is a fixed-length field.</w:t>
            </w:r>
          </w:p>
        </w:tc>
      </w:tr>
      <w:tr w:rsidR="007467C0" w:rsidRPr="00A875AE" w14:paraId="00A9924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66C365E" w14:textId="77777777" w:rsidR="007467C0" w:rsidRPr="00A349E6" w:rsidRDefault="007467C0" w:rsidP="00A349E6">
            <w:pPr>
              <w:pStyle w:val="TableBody"/>
              <w:rPr>
                <w:b/>
                <w:bCs/>
              </w:rPr>
            </w:pPr>
            <w:r w:rsidRPr="00A349E6">
              <w:rPr>
                <w:b/>
                <w:bCs/>
              </w:rPr>
              <w:t>Market Description</w:t>
            </w:r>
          </w:p>
        </w:tc>
        <w:tc>
          <w:tcPr>
            <w:tcW w:w="5458" w:type="dxa"/>
            <w:tcBorders>
              <w:top w:val="single" w:sz="4" w:space="0" w:color="auto"/>
              <w:left w:val="single" w:sz="4" w:space="0" w:color="auto"/>
              <w:bottom w:val="single" w:sz="4" w:space="0" w:color="auto"/>
              <w:right w:val="single" w:sz="4" w:space="0" w:color="auto"/>
            </w:tcBorders>
          </w:tcPr>
          <w:p w14:paraId="106EAB2D" w14:textId="77777777" w:rsidR="007467C0" w:rsidRPr="00FB292A" w:rsidRDefault="007467C0" w:rsidP="00A349E6">
            <w:pPr>
              <w:pStyle w:val="TableBody"/>
            </w:pPr>
            <w:r>
              <w:t>Open-length field where users can provide more information defining the Trading Market</w:t>
            </w:r>
          </w:p>
        </w:tc>
      </w:tr>
    </w:tbl>
    <w:p w14:paraId="045C5DDF" w14:textId="77777777" w:rsidR="007467C0" w:rsidRPr="00326CDA"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6689E577" w14:textId="77777777" w:rsidR="007467C0" w:rsidRPr="00326CDA" w:rsidRDefault="007467C0" w:rsidP="007467C0"/>
    <w:p w14:paraId="5334E712" w14:textId="77777777" w:rsidR="007467C0" w:rsidRDefault="007467C0" w:rsidP="00A83CFF">
      <w:pPr>
        <w:pStyle w:val="Heading1"/>
      </w:pPr>
      <w:bookmarkStart w:id="765" w:name="_Ref245707328"/>
      <w:bookmarkStart w:id="766" w:name="_Toc74556406"/>
      <w:bookmarkStart w:id="767" w:name="_Toc127491596"/>
      <w:bookmarkStart w:id="768" w:name="_Toc128021129"/>
      <w:r>
        <w:lastRenderedPageBreak/>
        <w:t>Events Tab</w:t>
      </w:r>
      <w:bookmarkEnd w:id="765"/>
      <w:bookmarkEnd w:id="766"/>
      <w:bookmarkEnd w:id="767"/>
      <w:bookmarkEnd w:id="768"/>
    </w:p>
    <w:p w14:paraId="2F917A27" w14:textId="77777777" w:rsidR="007467C0" w:rsidRDefault="007467C0" w:rsidP="00A349E6">
      <w:pPr>
        <w:pStyle w:val="BodyText"/>
      </w:pPr>
      <w:r w:rsidRPr="00A875AE">
        <w:t xml:space="preserve">Events can be national or local holidays as well as non-holiday occurrences.  Events are important because they typically impact the demand for cash in </w:t>
      </w:r>
      <w:r>
        <w:t>Cashpoint</w:t>
      </w:r>
      <w:r w:rsidRPr="00A875AE">
        <w:t xml:space="preserve">, although the actual impact could have a similar effect or be quite different </w:t>
      </w:r>
      <w:r>
        <w:t>from one Cashpoint type to another</w:t>
      </w:r>
      <w:r w:rsidRPr="00A875AE">
        <w:t>.</w:t>
      </w:r>
    </w:p>
    <w:p w14:paraId="7B07F11F" w14:textId="77777777" w:rsidR="007467C0" w:rsidRDefault="007467C0" w:rsidP="00A349E6">
      <w:pPr>
        <w:pStyle w:val="BodyText"/>
      </w:pPr>
      <w:r>
        <w:t xml:space="preserve">The following is a summary of the information that will be covered along with hyperlinks to each topic: </w:t>
      </w:r>
    </w:p>
    <w:p w14:paraId="7ABA32FC" w14:textId="77777777" w:rsidR="007467C0" w:rsidRPr="00685F2C" w:rsidRDefault="007467C0" w:rsidP="00A349E6">
      <w:pPr>
        <w:pStyle w:val="ListBullet"/>
      </w:pPr>
      <w:r>
        <w:fldChar w:fldCharType="begin"/>
      </w:r>
      <w:r>
        <w:instrText xml:space="preserve"> REF _Ref236112013 \h  \* MERGEFORMAT </w:instrText>
      </w:r>
      <w:r>
        <w:fldChar w:fldCharType="separate"/>
      </w:r>
      <w:r w:rsidRPr="00A875AE">
        <w:t>Events</w:t>
      </w:r>
      <w:r>
        <w:rPr>
          <w:rFonts w:ascii="Wingdings" w:hAnsi="Wingdings"/>
        </w:rPr>
        <w:t></w:t>
      </w:r>
      <w:r w:rsidRPr="00A875AE">
        <w:t>Calendar Page</w:t>
      </w:r>
      <w:r>
        <w:fldChar w:fldCharType="end"/>
      </w:r>
    </w:p>
    <w:p w14:paraId="5442F025" w14:textId="77777777" w:rsidR="007467C0" w:rsidRPr="00685F2C" w:rsidRDefault="007467C0" w:rsidP="00A349E6">
      <w:pPr>
        <w:pStyle w:val="ListBullet"/>
      </w:pPr>
      <w:r>
        <w:fldChar w:fldCharType="begin"/>
      </w:r>
      <w:r>
        <w:instrText xml:space="preserve"> REF _Ref246139815 \h  \* MERGEFORMAT </w:instrText>
      </w:r>
      <w:r>
        <w:fldChar w:fldCharType="separate"/>
      </w:r>
      <w:r>
        <w:t>Events</w:t>
      </w:r>
      <w:r>
        <w:rPr>
          <w:rFonts w:ascii="Wingdings" w:hAnsi="Wingdings"/>
        </w:rPr>
        <w:t></w:t>
      </w:r>
      <w:r>
        <w:t>Event Collisions</w:t>
      </w:r>
      <w:r>
        <w:fldChar w:fldCharType="end"/>
      </w:r>
    </w:p>
    <w:p w14:paraId="2703AC5C" w14:textId="77777777" w:rsidR="007467C0" w:rsidRPr="00685F2C" w:rsidRDefault="007467C0" w:rsidP="00A349E6">
      <w:pPr>
        <w:pStyle w:val="ListBullet"/>
      </w:pPr>
      <w:r>
        <w:fldChar w:fldCharType="begin"/>
      </w:r>
      <w:r>
        <w:instrText xml:space="preserve"> REF _Ref246139819 \h  \* MERGEFORMAT </w:instrText>
      </w:r>
      <w:r>
        <w:fldChar w:fldCharType="separate"/>
      </w:r>
      <w:r>
        <w:t>Calendars</w:t>
      </w:r>
      <w:r>
        <w:rPr>
          <w:rFonts w:ascii="Wingdings" w:hAnsi="Wingdings"/>
        </w:rPr>
        <w:t></w:t>
      </w:r>
      <w:r>
        <w:t>Cashpoints</w:t>
      </w:r>
      <w:r>
        <w:fldChar w:fldCharType="end"/>
      </w:r>
    </w:p>
    <w:p w14:paraId="52F814FF" w14:textId="77777777" w:rsidR="007467C0" w:rsidRPr="00685F2C" w:rsidRDefault="007467C0" w:rsidP="00A349E6">
      <w:pPr>
        <w:pStyle w:val="ListBullet"/>
      </w:pPr>
      <w:r>
        <w:fldChar w:fldCharType="begin"/>
      </w:r>
      <w:r>
        <w:instrText xml:space="preserve"> REF _Ref246139824 \h  \* MERGEFORMAT </w:instrText>
      </w:r>
      <w:r>
        <w:fldChar w:fldCharType="separate"/>
      </w:r>
      <w:r w:rsidRPr="00A875AE">
        <w:t>Events</w:t>
      </w:r>
      <w:r>
        <w:rPr>
          <w:rFonts w:ascii="Wingdings" w:hAnsi="Wingdings"/>
        </w:rPr>
        <w:t></w:t>
      </w:r>
      <w:r w:rsidRPr="00A875AE">
        <w:t>Events Page</w:t>
      </w:r>
      <w:r>
        <w:fldChar w:fldCharType="end"/>
      </w:r>
    </w:p>
    <w:p w14:paraId="124A50BC" w14:textId="77777777" w:rsidR="007467C0" w:rsidRPr="00685F2C" w:rsidRDefault="007467C0" w:rsidP="00A349E6">
      <w:pPr>
        <w:pStyle w:val="ListBullet"/>
      </w:pPr>
      <w:r>
        <w:fldChar w:fldCharType="begin"/>
      </w:r>
      <w:r>
        <w:instrText xml:space="preserve"> REF _Ref246139829 \h  \* MERGEFORMAT </w:instrText>
      </w:r>
      <w:r>
        <w:fldChar w:fldCharType="separate"/>
      </w:r>
      <w:r>
        <w:t>Events</w:t>
      </w:r>
      <w:r>
        <w:rPr>
          <w:rFonts w:ascii="Wingdings" w:hAnsi="Wingdings"/>
        </w:rPr>
        <w:t></w:t>
      </w:r>
      <w:r>
        <w:t>Add/Edit Event</w:t>
      </w:r>
      <w:r>
        <w:fldChar w:fldCharType="end"/>
      </w:r>
    </w:p>
    <w:p w14:paraId="71D44421"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774687D7" w14:textId="77777777" w:rsidR="007467C0" w:rsidRPr="00A875AE" w:rsidRDefault="007467C0" w:rsidP="007467C0"/>
    <w:p w14:paraId="67D64BFF" w14:textId="77777777" w:rsidR="007467C0" w:rsidRPr="00A875AE" w:rsidRDefault="007467C0" w:rsidP="007467C0">
      <w:pPr>
        <w:pStyle w:val="Heading3"/>
      </w:pPr>
      <w:bookmarkStart w:id="769" w:name="_Toc221530684"/>
      <w:bookmarkStart w:id="770" w:name="_Ref221892554"/>
      <w:bookmarkStart w:id="771" w:name="_Toc223436178"/>
      <w:bookmarkStart w:id="772" w:name="_Ref236112013"/>
      <w:bookmarkStart w:id="773" w:name="_Toc243109746"/>
      <w:bookmarkStart w:id="774" w:name="_Toc74556407"/>
      <w:bookmarkStart w:id="775" w:name="_Toc127491597"/>
      <w:bookmarkStart w:id="776" w:name="_Toc128021130"/>
      <w:r w:rsidRPr="00A875AE">
        <w:t>Events</w:t>
      </w:r>
      <w:r>
        <w:rPr>
          <w:rFonts w:ascii="Wingdings" w:hAnsi="Wingdings"/>
        </w:rPr>
        <w:t></w:t>
      </w:r>
      <w:r w:rsidRPr="00A875AE">
        <w:t>Calendar Page</w:t>
      </w:r>
      <w:bookmarkEnd w:id="769"/>
      <w:bookmarkEnd w:id="770"/>
      <w:bookmarkEnd w:id="771"/>
      <w:bookmarkEnd w:id="772"/>
      <w:bookmarkEnd w:id="773"/>
      <w:bookmarkEnd w:id="774"/>
      <w:bookmarkEnd w:id="775"/>
      <w:bookmarkEnd w:id="776"/>
    </w:p>
    <w:p w14:paraId="232E7072" w14:textId="6C861766" w:rsidR="007467C0" w:rsidRDefault="007467C0" w:rsidP="00A349E6">
      <w:pPr>
        <w:pStyle w:val="BodyText"/>
      </w:pPr>
      <w:r>
        <w:t xml:space="preserve">Calendars are used in OptiVault to group similar Holidays and Events that relate to a group of Cashpoints. These Calendars can then be assigned to Cashpoints </w:t>
      </w:r>
      <w:r w:rsidR="00E6108F">
        <w:t xml:space="preserve">which </w:t>
      </w:r>
      <w:r>
        <w:t>will use the Events to make appropriate adjustments during the Forecast process.</w:t>
      </w:r>
    </w:p>
    <w:p w14:paraId="479C9417" w14:textId="77777777" w:rsidR="007467C0" w:rsidRDefault="007467C0" w:rsidP="007467C0">
      <w:pPr>
        <w:pStyle w:val="Caption"/>
      </w:pPr>
      <w:bookmarkStart w:id="777" w:name="_Toc74556476"/>
      <w:bookmarkStart w:id="778" w:name="_Toc128022153"/>
      <w:r>
        <w:t xml:space="preserve">Figure </w:t>
      </w:r>
      <w:r>
        <w:fldChar w:fldCharType="begin"/>
      </w:r>
      <w:r>
        <w:instrText xml:space="preserve"> SEQ Figure \* ARABIC </w:instrText>
      </w:r>
      <w:r>
        <w:fldChar w:fldCharType="separate"/>
      </w:r>
      <w:r>
        <w:rPr>
          <w:noProof/>
        </w:rPr>
        <w:t>44</w:t>
      </w:r>
      <w:r>
        <w:fldChar w:fldCharType="end"/>
      </w:r>
      <w:r>
        <w:t>: Calendar Page</w:t>
      </w:r>
      <w:bookmarkEnd w:id="777"/>
      <w:bookmarkEnd w:id="778"/>
    </w:p>
    <w:p w14:paraId="5CEA058E" w14:textId="7556ACCA" w:rsidR="007467C0" w:rsidRPr="00B22B4C" w:rsidRDefault="007467C0" w:rsidP="00A349E6">
      <w:pPr>
        <w:jc w:val="center"/>
      </w:pPr>
      <w:del w:id="779" w:author="Moses, Robbie" w:date="2023-02-23T02:01:00Z">
        <w:r w:rsidDel="00FF1034">
          <w:rPr>
            <w:noProof/>
          </w:rPr>
          <w:drawing>
            <wp:inline distT="0" distB="0" distL="0" distR="0" wp14:anchorId="01E130EE" wp14:editId="72516B11">
              <wp:extent cx="5629275" cy="3248684"/>
              <wp:effectExtent l="76200" t="76200" r="123825" b="142240"/>
              <wp:docPr id="468526190" name="Picture 46852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5629275" cy="3248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80" w:author="Moses, Robbie" w:date="2023-02-23T02:01:00Z">
        <w:r w:rsidR="00FF1034">
          <w:rPr>
            <w:noProof/>
          </w:rPr>
          <w:drawing>
            <wp:inline distT="0" distB="0" distL="0" distR="0" wp14:anchorId="76673E2C" wp14:editId="38645F12">
              <wp:extent cx="5892644" cy="2306579"/>
              <wp:effectExtent l="76200" t="76200" r="127635" b="132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94085" cy="23071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BCF71A7" w14:textId="77777777" w:rsidR="007467C0" w:rsidRDefault="007467C0" w:rsidP="007467C0">
      <w:pPr>
        <w:pStyle w:val="Caption"/>
      </w:pPr>
      <w:bookmarkStart w:id="781" w:name="_Toc74556704"/>
      <w:r>
        <w:lastRenderedPageBreak/>
        <w:t xml:space="preserve">Table </w:t>
      </w:r>
      <w:r>
        <w:fldChar w:fldCharType="begin"/>
      </w:r>
      <w:r>
        <w:instrText xml:space="preserve"> SEQ Table \* ARABIC </w:instrText>
      </w:r>
      <w:r>
        <w:fldChar w:fldCharType="separate"/>
      </w:r>
      <w:r>
        <w:rPr>
          <w:noProof/>
        </w:rPr>
        <w:t>65</w:t>
      </w:r>
      <w:r>
        <w:rPr>
          <w:noProof/>
        </w:rPr>
        <w:fldChar w:fldCharType="end"/>
      </w:r>
      <w:r>
        <w:t>: Calendar Description</w:t>
      </w:r>
      <w:bookmarkEnd w:id="78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381"/>
      </w:tblGrid>
      <w:tr w:rsidR="007467C0" w14:paraId="513A4E52" w14:textId="77777777" w:rsidTr="001E0BC4">
        <w:trPr>
          <w:cantSplit/>
          <w:tblHeader/>
        </w:trPr>
        <w:tc>
          <w:tcPr>
            <w:tcW w:w="2592" w:type="dxa"/>
            <w:tcBorders>
              <w:top w:val="single" w:sz="6" w:space="0" w:color="auto"/>
              <w:bottom w:val="double" w:sz="6" w:space="0" w:color="auto"/>
              <w:right w:val="single" w:sz="6" w:space="0" w:color="auto"/>
            </w:tcBorders>
            <w:shd w:val="clear" w:color="auto" w:fill="60C03A"/>
          </w:tcPr>
          <w:p w14:paraId="60481FC8" w14:textId="77777777" w:rsidR="007467C0" w:rsidRDefault="007467C0" w:rsidP="00170D7D">
            <w:pPr>
              <w:pStyle w:val="TableHeader"/>
            </w:pPr>
            <w:r>
              <w:t>Fields</w:t>
            </w:r>
          </w:p>
        </w:tc>
        <w:tc>
          <w:tcPr>
            <w:tcW w:w="5381" w:type="dxa"/>
            <w:tcBorders>
              <w:top w:val="single" w:sz="6" w:space="0" w:color="auto"/>
              <w:left w:val="nil"/>
              <w:bottom w:val="double" w:sz="6" w:space="0" w:color="auto"/>
            </w:tcBorders>
            <w:shd w:val="clear" w:color="auto" w:fill="60C03A"/>
          </w:tcPr>
          <w:p w14:paraId="49F82F45" w14:textId="77777777" w:rsidR="007467C0" w:rsidRDefault="007467C0" w:rsidP="00170D7D">
            <w:pPr>
              <w:pStyle w:val="TableHeader"/>
            </w:pPr>
            <w:r>
              <w:t>Description</w:t>
            </w:r>
          </w:p>
        </w:tc>
      </w:tr>
      <w:tr w:rsidR="007467C0" w14:paraId="14055B52" w14:textId="77777777" w:rsidTr="001E0BC4">
        <w:trPr>
          <w:cantSplit/>
        </w:trPr>
        <w:tc>
          <w:tcPr>
            <w:tcW w:w="2592" w:type="dxa"/>
            <w:tcBorders>
              <w:top w:val="nil"/>
              <w:bottom w:val="single" w:sz="6" w:space="0" w:color="auto"/>
              <w:right w:val="single" w:sz="6" w:space="0" w:color="auto"/>
            </w:tcBorders>
          </w:tcPr>
          <w:p w14:paraId="44DB7AFA" w14:textId="77777777" w:rsidR="007467C0" w:rsidRPr="00A349E6" w:rsidRDefault="007467C0" w:rsidP="00A349E6">
            <w:pPr>
              <w:pStyle w:val="TableBody"/>
              <w:rPr>
                <w:b/>
                <w:bCs/>
              </w:rPr>
            </w:pPr>
            <w:r w:rsidRPr="00A349E6">
              <w:rPr>
                <w:b/>
                <w:bCs/>
              </w:rPr>
              <w:t>Create Button</w:t>
            </w:r>
          </w:p>
        </w:tc>
        <w:tc>
          <w:tcPr>
            <w:tcW w:w="5381" w:type="dxa"/>
            <w:tcBorders>
              <w:top w:val="nil"/>
              <w:left w:val="single" w:sz="6" w:space="0" w:color="auto"/>
              <w:bottom w:val="single" w:sz="6" w:space="0" w:color="auto"/>
            </w:tcBorders>
          </w:tcPr>
          <w:p w14:paraId="3309A4D5" w14:textId="77777777" w:rsidR="007467C0" w:rsidRPr="00FB292A" w:rsidRDefault="007467C0" w:rsidP="00A349E6">
            <w:pPr>
              <w:pStyle w:val="TableBody"/>
            </w:pPr>
            <w:r w:rsidRPr="00FB292A">
              <w:t>Allows the user to create a new Calendar by setting a Calendar ID and Description. Once created, the Calendar can have Events and Cashpoints assigned to it.</w:t>
            </w:r>
          </w:p>
        </w:tc>
      </w:tr>
      <w:tr w:rsidR="007467C0" w14:paraId="6D7C7F5E" w14:textId="77777777" w:rsidTr="001E0BC4">
        <w:trPr>
          <w:cantSplit/>
        </w:trPr>
        <w:tc>
          <w:tcPr>
            <w:tcW w:w="2592" w:type="dxa"/>
            <w:tcBorders>
              <w:top w:val="nil"/>
              <w:bottom w:val="single" w:sz="6" w:space="0" w:color="auto"/>
              <w:right w:val="single" w:sz="6" w:space="0" w:color="auto"/>
            </w:tcBorders>
          </w:tcPr>
          <w:p w14:paraId="2C8D0765" w14:textId="77777777" w:rsidR="007467C0" w:rsidRPr="00A349E6" w:rsidRDefault="007467C0" w:rsidP="00A349E6">
            <w:pPr>
              <w:pStyle w:val="TableBody"/>
              <w:rPr>
                <w:b/>
                <w:bCs/>
              </w:rPr>
            </w:pPr>
            <w:r w:rsidRPr="00A349E6">
              <w:rPr>
                <w:b/>
                <w:bCs/>
              </w:rPr>
              <w:t>Associate</w:t>
            </w:r>
          </w:p>
        </w:tc>
        <w:tc>
          <w:tcPr>
            <w:tcW w:w="5381" w:type="dxa"/>
            <w:tcBorders>
              <w:top w:val="nil"/>
              <w:left w:val="single" w:sz="6" w:space="0" w:color="auto"/>
              <w:bottom w:val="single" w:sz="6" w:space="0" w:color="auto"/>
            </w:tcBorders>
          </w:tcPr>
          <w:p w14:paraId="396186C8" w14:textId="77777777" w:rsidR="007467C0" w:rsidRPr="00FB292A" w:rsidRDefault="007467C0" w:rsidP="00A349E6">
            <w:pPr>
              <w:pStyle w:val="TableBody"/>
            </w:pPr>
            <w:r w:rsidRPr="00FB292A">
              <w:t xml:space="preserve">Allows the user to associate Events to the current calendar. </w:t>
            </w:r>
          </w:p>
        </w:tc>
      </w:tr>
      <w:tr w:rsidR="007467C0" w14:paraId="693622E8" w14:textId="77777777" w:rsidTr="001E0BC4">
        <w:trPr>
          <w:cantSplit/>
        </w:trPr>
        <w:tc>
          <w:tcPr>
            <w:tcW w:w="2592" w:type="dxa"/>
            <w:tcBorders>
              <w:top w:val="nil"/>
              <w:bottom w:val="single" w:sz="6" w:space="0" w:color="auto"/>
              <w:right w:val="single" w:sz="6" w:space="0" w:color="auto"/>
            </w:tcBorders>
          </w:tcPr>
          <w:p w14:paraId="5C2F3BBF" w14:textId="77777777" w:rsidR="007467C0" w:rsidRPr="00A349E6" w:rsidRDefault="007467C0" w:rsidP="00A349E6">
            <w:pPr>
              <w:pStyle w:val="TableBody"/>
              <w:rPr>
                <w:b/>
                <w:bCs/>
              </w:rPr>
            </w:pPr>
            <w:r w:rsidRPr="00A349E6">
              <w:rPr>
                <w:b/>
                <w:bCs/>
              </w:rPr>
              <w:t>Disassociate</w:t>
            </w:r>
          </w:p>
        </w:tc>
        <w:tc>
          <w:tcPr>
            <w:tcW w:w="5381" w:type="dxa"/>
            <w:tcBorders>
              <w:top w:val="nil"/>
              <w:left w:val="single" w:sz="6" w:space="0" w:color="auto"/>
              <w:bottom w:val="single" w:sz="6" w:space="0" w:color="auto"/>
            </w:tcBorders>
          </w:tcPr>
          <w:p w14:paraId="1B13FF4E" w14:textId="77777777" w:rsidR="007467C0" w:rsidRPr="00FB292A" w:rsidRDefault="007467C0" w:rsidP="00A349E6">
            <w:pPr>
              <w:pStyle w:val="TableBody"/>
            </w:pPr>
            <w:r w:rsidRPr="00FB292A">
              <w:t>Allows users to select Events from the Calendar list and remove them from the current Calendar.</w:t>
            </w:r>
          </w:p>
        </w:tc>
      </w:tr>
      <w:tr w:rsidR="007467C0" w14:paraId="4BC759B3" w14:textId="77777777" w:rsidTr="001E0BC4">
        <w:trPr>
          <w:cantSplit/>
        </w:trPr>
        <w:tc>
          <w:tcPr>
            <w:tcW w:w="2592" w:type="dxa"/>
            <w:tcBorders>
              <w:top w:val="single" w:sz="6" w:space="0" w:color="auto"/>
              <w:bottom w:val="single" w:sz="6" w:space="0" w:color="auto"/>
              <w:right w:val="single" w:sz="6" w:space="0" w:color="auto"/>
            </w:tcBorders>
          </w:tcPr>
          <w:p w14:paraId="5CE61ABC" w14:textId="77777777" w:rsidR="007467C0" w:rsidRPr="00A349E6" w:rsidRDefault="007467C0" w:rsidP="00A349E6">
            <w:pPr>
              <w:pStyle w:val="TableBody"/>
              <w:rPr>
                <w:b/>
                <w:bCs/>
              </w:rPr>
            </w:pPr>
            <w:r w:rsidRPr="00A349E6">
              <w:rPr>
                <w:b/>
                <w:bCs/>
              </w:rPr>
              <w:t>Cashpoints Tab</w:t>
            </w:r>
          </w:p>
        </w:tc>
        <w:tc>
          <w:tcPr>
            <w:tcW w:w="5381" w:type="dxa"/>
            <w:tcBorders>
              <w:top w:val="single" w:sz="6" w:space="0" w:color="auto"/>
              <w:left w:val="single" w:sz="6" w:space="0" w:color="auto"/>
              <w:bottom w:val="single" w:sz="6" w:space="0" w:color="auto"/>
            </w:tcBorders>
          </w:tcPr>
          <w:p w14:paraId="029C9330" w14:textId="37EE232E" w:rsidR="007467C0" w:rsidRPr="00FB292A" w:rsidRDefault="007467C0" w:rsidP="00A349E6">
            <w:pPr>
              <w:pStyle w:val="TableBody"/>
            </w:pPr>
            <w:r w:rsidRPr="00FB292A">
              <w:t>Allows users to review, add, or remove Cashpoints from the calendar. See:</w:t>
            </w:r>
            <w:r w:rsidRPr="00430E82">
              <w:rPr>
                <w:color w:val="4472C4" w:themeColor="accent1"/>
              </w:rPr>
              <w:t xml:space="preserve"> </w:t>
            </w:r>
            <w:r w:rsidRPr="00430E82">
              <w:rPr>
                <w:color w:val="4472C4" w:themeColor="accent1"/>
              </w:rPr>
              <w:fldChar w:fldCharType="begin"/>
            </w:r>
            <w:r w:rsidRPr="00430E82">
              <w:rPr>
                <w:color w:val="4472C4" w:themeColor="accent1"/>
              </w:rPr>
              <w:instrText xml:space="preserve"> REF _Ref246139819 \h </w:instrText>
            </w:r>
            <w:r w:rsidR="00A349E6" w:rsidRPr="00430E82">
              <w:rPr>
                <w:color w:val="4472C4" w:themeColor="accent1"/>
              </w:rPr>
              <w:instrText xml:space="preserve"> \* MERGEFORMAT </w:instrText>
            </w:r>
            <w:r w:rsidRPr="00430E82">
              <w:rPr>
                <w:color w:val="4472C4" w:themeColor="accent1"/>
              </w:rPr>
            </w:r>
            <w:r w:rsidRPr="00430E82">
              <w:rPr>
                <w:color w:val="4472C4" w:themeColor="accent1"/>
              </w:rPr>
              <w:fldChar w:fldCharType="separate"/>
            </w:r>
            <w:r w:rsidRPr="00430E82">
              <w:rPr>
                <w:color w:val="4472C4" w:themeColor="accent1"/>
              </w:rPr>
              <w:t>Calendars</w:t>
            </w:r>
            <w:r w:rsidRPr="00430E82">
              <w:rPr>
                <w:rFonts w:ascii="Wingdings" w:hAnsi="Wingdings"/>
                <w:color w:val="4472C4" w:themeColor="accent1"/>
              </w:rPr>
              <w:t></w:t>
            </w:r>
            <w:r w:rsidRPr="00430E82">
              <w:rPr>
                <w:color w:val="4472C4" w:themeColor="accent1"/>
              </w:rPr>
              <w:t>Cashpoints</w:t>
            </w:r>
            <w:r w:rsidRPr="00430E82">
              <w:rPr>
                <w:color w:val="4472C4" w:themeColor="accent1"/>
              </w:rPr>
              <w:fldChar w:fldCharType="end"/>
            </w:r>
          </w:p>
        </w:tc>
      </w:tr>
      <w:tr w:rsidR="007467C0" w14:paraId="708AA4C6" w14:textId="77777777" w:rsidTr="001E0BC4">
        <w:trPr>
          <w:cantSplit/>
        </w:trPr>
        <w:tc>
          <w:tcPr>
            <w:tcW w:w="2592" w:type="dxa"/>
            <w:tcBorders>
              <w:top w:val="single" w:sz="6" w:space="0" w:color="auto"/>
              <w:bottom w:val="single" w:sz="6" w:space="0" w:color="auto"/>
              <w:right w:val="single" w:sz="6" w:space="0" w:color="auto"/>
            </w:tcBorders>
          </w:tcPr>
          <w:p w14:paraId="39C909E3" w14:textId="77777777" w:rsidR="007467C0" w:rsidRPr="00A349E6" w:rsidRDefault="007467C0" w:rsidP="00A349E6">
            <w:pPr>
              <w:pStyle w:val="TableBody"/>
              <w:rPr>
                <w:b/>
                <w:bCs/>
              </w:rPr>
            </w:pPr>
            <w:r w:rsidRPr="00A349E6">
              <w:rPr>
                <w:b/>
                <w:bCs/>
              </w:rPr>
              <w:t>View Year</w:t>
            </w:r>
          </w:p>
        </w:tc>
        <w:tc>
          <w:tcPr>
            <w:tcW w:w="5381" w:type="dxa"/>
            <w:tcBorders>
              <w:top w:val="single" w:sz="6" w:space="0" w:color="auto"/>
              <w:left w:val="single" w:sz="6" w:space="0" w:color="auto"/>
              <w:bottom w:val="single" w:sz="6" w:space="0" w:color="auto"/>
            </w:tcBorders>
          </w:tcPr>
          <w:p w14:paraId="708D1C7C" w14:textId="77777777" w:rsidR="007467C0" w:rsidRPr="00FB292A" w:rsidRDefault="007467C0" w:rsidP="00A349E6">
            <w:pPr>
              <w:pStyle w:val="TableBody"/>
            </w:pPr>
            <w:r w:rsidRPr="00FB292A">
              <w:t>This section of the Calendar Page shows a graphical view of the current Events assigned to this Calendar. This is for informational purposes only</w:t>
            </w:r>
          </w:p>
        </w:tc>
      </w:tr>
      <w:tr w:rsidR="007467C0" w14:paraId="382FDDD3" w14:textId="77777777" w:rsidTr="001E0BC4">
        <w:trPr>
          <w:cantSplit/>
        </w:trPr>
        <w:tc>
          <w:tcPr>
            <w:tcW w:w="2592" w:type="dxa"/>
            <w:tcBorders>
              <w:top w:val="single" w:sz="6" w:space="0" w:color="auto"/>
              <w:bottom w:val="single" w:sz="6" w:space="0" w:color="auto"/>
              <w:right w:val="single" w:sz="6" w:space="0" w:color="auto"/>
            </w:tcBorders>
          </w:tcPr>
          <w:p w14:paraId="11E03725" w14:textId="77777777" w:rsidR="007467C0" w:rsidRPr="00A349E6" w:rsidRDefault="007467C0" w:rsidP="00A349E6">
            <w:pPr>
              <w:pStyle w:val="TableBody"/>
              <w:rPr>
                <w:b/>
                <w:bCs/>
              </w:rPr>
            </w:pPr>
            <w:r w:rsidRPr="00A349E6">
              <w:rPr>
                <w:b/>
                <w:bCs/>
              </w:rPr>
              <w:t>Check Event Collisions Link</w:t>
            </w:r>
          </w:p>
        </w:tc>
        <w:tc>
          <w:tcPr>
            <w:tcW w:w="5381" w:type="dxa"/>
            <w:tcBorders>
              <w:top w:val="single" w:sz="6" w:space="0" w:color="auto"/>
              <w:left w:val="single" w:sz="6" w:space="0" w:color="auto"/>
              <w:bottom w:val="single" w:sz="6" w:space="0" w:color="auto"/>
            </w:tcBorders>
          </w:tcPr>
          <w:p w14:paraId="409F3E8F" w14:textId="137DC94D" w:rsidR="007467C0" w:rsidRPr="00FB292A" w:rsidRDefault="007467C0" w:rsidP="001E0BC4">
            <w:pPr>
              <w:pStyle w:val="TableBody"/>
              <w:rPr>
                <w:color w:val="365F91"/>
              </w:rPr>
            </w:pPr>
            <w:r w:rsidRPr="00FB292A">
              <w:t>Allows the user to check if any Cashpoints assigned to the currently selected Calendar have collisions with another Calendar or Event. See:</w:t>
            </w:r>
            <w:r>
              <w:t xml:space="preserve"> </w:t>
            </w:r>
            <w:r>
              <w:fldChar w:fldCharType="begin"/>
            </w:r>
            <w:r>
              <w:instrText xml:space="preserve"> REF _Ref246139815 \h </w:instrText>
            </w:r>
            <w:r w:rsidR="00A349E6">
              <w:instrText xml:space="preserve"> \* MERGEFORMAT </w:instrText>
            </w:r>
            <w:r>
              <w:fldChar w:fldCharType="separate"/>
            </w:r>
            <w:r w:rsidRPr="001E0BC4">
              <w:rPr>
                <w:color w:val="4472C4" w:themeColor="accent1"/>
              </w:rPr>
              <w:t>Events</w:t>
            </w:r>
            <w:r w:rsidRPr="001E0BC4">
              <w:rPr>
                <w:rFonts w:ascii="Wingdings" w:hAnsi="Wingdings"/>
                <w:color w:val="4472C4" w:themeColor="accent1"/>
              </w:rPr>
              <w:t></w:t>
            </w:r>
            <w:r w:rsidRPr="001E0BC4">
              <w:rPr>
                <w:color w:val="4472C4" w:themeColor="accent1"/>
              </w:rPr>
              <w:t>Event Collision</w:t>
            </w:r>
            <w:r>
              <w:t>s</w:t>
            </w:r>
            <w:r>
              <w:fldChar w:fldCharType="end"/>
            </w:r>
            <w:r w:rsidRPr="00FB292A">
              <w:rPr>
                <w:color w:val="365F91"/>
              </w:rPr>
              <w:t xml:space="preserve"> </w:t>
            </w:r>
          </w:p>
        </w:tc>
      </w:tr>
    </w:tbl>
    <w:p w14:paraId="1F5DB462" w14:textId="77777777" w:rsidR="007467C0" w:rsidRDefault="007467C0" w:rsidP="007467C0">
      <w:pPr>
        <w:pStyle w:val="TopofSection"/>
      </w:pPr>
      <w:bookmarkStart w:id="782" w:name="_Toc220416843"/>
      <w:bookmarkStart w:id="783" w:name="_Ref221892221"/>
      <w:bookmarkStart w:id="784" w:name="_Ref236112014"/>
      <w:bookmarkStart w:id="785" w:name="_Ref236112114"/>
      <w:bookmarkStart w:id="786" w:name="_Toc243109747"/>
      <w:r w:rsidRPr="00685F2C">
        <w:t xml:space="preserve">Return To:  </w:t>
      </w:r>
      <w:r>
        <w:fldChar w:fldCharType="begin"/>
      </w:r>
      <w:r>
        <w:instrText xml:space="preserve"> REF _Ref245707328 \h  \* MERGEFORMAT </w:instrText>
      </w:r>
      <w:r>
        <w:fldChar w:fldCharType="separate"/>
      </w:r>
      <w:r>
        <w:t>Events Tab</w:t>
      </w:r>
      <w:r>
        <w:fldChar w:fldCharType="end"/>
      </w:r>
    </w:p>
    <w:p w14:paraId="68DDC713" w14:textId="77777777" w:rsidR="007467C0" w:rsidRPr="00685F2C" w:rsidRDefault="007467C0" w:rsidP="007467C0"/>
    <w:p w14:paraId="1F2B1BF1" w14:textId="77777777" w:rsidR="007467C0" w:rsidRDefault="007467C0" w:rsidP="007467C0">
      <w:pPr>
        <w:pStyle w:val="Heading3"/>
      </w:pPr>
      <w:bookmarkStart w:id="787" w:name="_Ref246139815"/>
      <w:bookmarkStart w:id="788" w:name="_Toc74556408"/>
      <w:bookmarkStart w:id="789" w:name="_Toc127491598"/>
      <w:bookmarkStart w:id="790" w:name="_Toc128021131"/>
      <w:r>
        <w:t>Events</w:t>
      </w:r>
      <w:r>
        <w:rPr>
          <w:rFonts w:ascii="Wingdings" w:hAnsi="Wingdings"/>
        </w:rPr>
        <w:t></w:t>
      </w:r>
      <w:r>
        <w:t>Event Collisions</w:t>
      </w:r>
      <w:bookmarkEnd w:id="782"/>
      <w:bookmarkEnd w:id="783"/>
      <w:bookmarkEnd w:id="784"/>
      <w:bookmarkEnd w:id="785"/>
      <w:bookmarkEnd w:id="786"/>
      <w:bookmarkEnd w:id="787"/>
      <w:bookmarkEnd w:id="788"/>
      <w:bookmarkEnd w:id="789"/>
      <w:bookmarkEnd w:id="790"/>
      <w:r>
        <w:t xml:space="preserve"> </w:t>
      </w:r>
    </w:p>
    <w:p w14:paraId="53DB9F93" w14:textId="174BB5A0" w:rsidR="007467C0" w:rsidRDefault="007467C0" w:rsidP="00A349E6">
      <w:pPr>
        <w:pStyle w:val="BodyText"/>
        <w:rPr>
          <w:highlight w:val="yellow"/>
        </w:rPr>
      </w:pPr>
      <w:r>
        <w:t xml:space="preserve">Event collisions might occur when the pre and </w:t>
      </w:r>
      <w:r w:rsidR="00E6108F">
        <w:t>post-</w:t>
      </w:r>
      <w:r>
        <w:t xml:space="preserve">days of two events fall within the same days.  Pre and </w:t>
      </w:r>
      <w:r w:rsidR="00E6108F">
        <w:t>post-</w:t>
      </w:r>
      <w:r>
        <w:t xml:space="preserve">days are the days that impact the demand </w:t>
      </w:r>
      <w:r w:rsidR="00E6108F">
        <w:t xml:space="preserve">before </w:t>
      </w:r>
      <w:r>
        <w:t xml:space="preserve">and after the event.  The overlapping events can impact the output of recommendations and forecast processes.  When event collisions occur, the system has to decide which event to associate with the demand.  </w:t>
      </w:r>
    </w:p>
    <w:p w14:paraId="2B85BEFE" w14:textId="618772BD" w:rsidR="007467C0" w:rsidRDefault="007467C0" w:rsidP="00A349E6">
      <w:pPr>
        <w:pStyle w:val="BodyText"/>
      </w:pPr>
      <w:r>
        <w:t xml:space="preserve">To ensure the correct and effective process of recommendations and forecasts, the event collisions must be corrected by making sure that the pre and </w:t>
      </w:r>
      <w:r w:rsidR="00E6108F">
        <w:t>post-</w:t>
      </w:r>
      <w:r>
        <w:t xml:space="preserve">effect days do not overlap.  First, check event collisions as described below and second, update the pre and </w:t>
      </w:r>
      <w:r w:rsidR="00E6108F">
        <w:t>post-</w:t>
      </w:r>
      <w:r>
        <w:t>effect of the events under the Events tab.</w:t>
      </w:r>
    </w:p>
    <w:p w14:paraId="44FCE207" w14:textId="77777777" w:rsidR="007467C0" w:rsidRDefault="007467C0" w:rsidP="00A349E6">
      <w:pPr>
        <w:pStyle w:val="BodyText"/>
      </w:pPr>
      <w:r>
        <w:t>When event collisions occur, OptiVault will first take into consideration those events that have a priority against other events.  The priorities are determined by the following general rules:</w:t>
      </w:r>
    </w:p>
    <w:p w14:paraId="406138FD" w14:textId="77777777" w:rsidR="00BB0E23" w:rsidRPr="002A7BB3" w:rsidRDefault="007467C0" w:rsidP="002A7BB3">
      <w:pPr>
        <w:pStyle w:val="ListBullet"/>
        <w:rPr>
          <w:color w:val="000000" w:themeColor="text1"/>
        </w:rPr>
      </w:pPr>
      <w:r w:rsidRPr="002A7BB3">
        <w:rPr>
          <w:color w:val="000000" w:themeColor="text1"/>
        </w:rPr>
        <w:t xml:space="preserve">Holiday events are always considered first, then non-holiday events.  </w:t>
      </w:r>
    </w:p>
    <w:p w14:paraId="3477F285" w14:textId="57CBCC15" w:rsidR="007467C0" w:rsidRPr="002A7BB3" w:rsidRDefault="007467C0" w:rsidP="002A7BB3">
      <w:pPr>
        <w:pStyle w:val="ListBullet"/>
        <w:rPr>
          <w:color w:val="000000" w:themeColor="text1"/>
        </w:rPr>
      </w:pPr>
      <w:r w:rsidRPr="002A7BB3">
        <w:rPr>
          <w:color w:val="000000" w:themeColor="text1"/>
        </w:rPr>
        <w:t>Events are considered before pre/post effects of events, except for when holiday pre/post effects collide with a non-holiday event.</w:t>
      </w:r>
    </w:p>
    <w:p w14:paraId="789FB932" w14:textId="77777777" w:rsidR="007467C0" w:rsidRDefault="007467C0" w:rsidP="007467C0">
      <w:pPr>
        <w:pStyle w:val="Caption"/>
      </w:pPr>
      <w:bookmarkStart w:id="791" w:name="_Toc74556477"/>
      <w:bookmarkStart w:id="792" w:name="_Toc128022154"/>
      <w:r>
        <w:lastRenderedPageBreak/>
        <w:t xml:space="preserve">Figure </w:t>
      </w:r>
      <w:r>
        <w:fldChar w:fldCharType="begin"/>
      </w:r>
      <w:r>
        <w:instrText xml:space="preserve"> SEQ Figure \* ARABIC </w:instrText>
      </w:r>
      <w:r>
        <w:fldChar w:fldCharType="separate"/>
      </w:r>
      <w:r>
        <w:rPr>
          <w:noProof/>
        </w:rPr>
        <w:t>45</w:t>
      </w:r>
      <w:r>
        <w:fldChar w:fldCharType="end"/>
      </w:r>
      <w:r>
        <w:t>: Event Collisions Page</w:t>
      </w:r>
      <w:bookmarkEnd w:id="791"/>
      <w:bookmarkEnd w:id="792"/>
    </w:p>
    <w:p w14:paraId="2290AE0C" w14:textId="77777777" w:rsidR="007467C0" w:rsidRPr="00B22B4C" w:rsidRDefault="007467C0" w:rsidP="00A349E6">
      <w:pPr>
        <w:jc w:val="center"/>
      </w:pPr>
      <w:r>
        <w:rPr>
          <w:noProof/>
        </w:rPr>
        <w:drawing>
          <wp:inline distT="0" distB="0" distL="0" distR="0" wp14:anchorId="34A3F84B" wp14:editId="1B689303">
            <wp:extent cx="3969105" cy="3811995"/>
            <wp:effectExtent l="76200" t="76200" r="127000" b="131445"/>
            <wp:docPr id="1539216087" name="Picture 153921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3969787" cy="381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71D801" w14:textId="77777777" w:rsidR="007467C0" w:rsidRPr="00C63038" w:rsidRDefault="007467C0" w:rsidP="007467C0">
      <w:pPr>
        <w:rPr>
          <w:lang w:val="fr-FR"/>
        </w:rPr>
      </w:pPr>
    </w:p>
    <w:p w14:paraId="61786971" w14:textId="77777777" w:rsidR="007467C0" w:rsidRDefault="007467C0" w:rsidP="007467C0">
      <w:pPr>
        <w:pStyle w:val="Caption"/>
      </w:pPr>
      <w:bookmarkStart w:id="793" w:name="_Toc74556705"/>
      <w:r>
        <w:t xml:space="preserve">Table </w:t>
      </w:r>
      <w:r>
        <w:fldChar w:fldCharType="begin"/>
      </w:r>
      <w:r>
        <w:instrText xml:space="preserve"> SEQ Table \* ARABIC </w:instrText>
      </w:r>
      <w:r>
        <w:fldChar w:fldCharType="separate"/>
      </w:r>
      <w:r>
        <w:rPr>
          <w:noProof/>
        </w:rPr>
        <w:t>66</w:t>
      </w:r>
      <w:r>
        <w:rPr>
          <w:noProof/>
        </w:rPr>
        <w:fldChar w:fldCharType="end"/>
      </w:r>
      <w:r>
        <w:t xml:space="preserve">: </w:t>
      </w:r>
      <w:r w:rsidRPr="00224556">
        <w:t>Event Collisions Description</w:t>
      </w:r>
      <w:bookmarkEnd w:id="79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54927CAB"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6371EE0A" w14:textId="77777777" w:rsidR="007467C0" w:rsidRDefault="007467C0" w:rsidP="00170D7D">
            <w:pPr>
              <w:pStyle w:val="TableHeader"/>
            </w:pPr>
            <w:r>
              <w:t>Field</w:t>
            </w:r>
          </w:p>
        </w:tc>
        <w:tc>
          <w:tcPr>
            <w:tcW w:w="5458" w:type="dxa"/>
            <w:tcBorders>
              <w:top w:val="single" w:sz="6" w:space="0" w:color="auto"/>
              <w:left w:val="nil"/>
              <w:bottom w:val="double" w:sz="6" w:space="0" w:color="auto"/>
            </w:tcBorders>
            <w:shd w:val="clear" w:color="auto" w:fill="60C03A"/>
          </w:tcPr>
          <w:p w14:paraId="24C5D53E" w14:textId="77777777" w:rsidR="007467C0" w:rsidRDefault="007467C0" w:rsidP="00170D7D">
            <w:pPr>
              <w:pStyle w:val="TableHeader"/>
            </w:pPr>
            <w:r>
              <w:t>Description</w:t>
            </w:r>
          </w:p>
        </w:tc>
      </w:tr>
      <w:tr w:rsidR="007467C0" w14:paraId="3E4D26E5" w14:textId="77777777" w:rsidTr="006271D1">
        <w:trPr>
          <w:cantSplit/>
        </w:trPr>
        <w:tc>
          <w:tcPr>
            <w:tcW w:w="2592" w:type="dxa"/>
            <w:tcBorders>
              <w:top w:val="single" w:sz="6" w:space="0" w:color="auto"/>
              <w:bottom w:val="single" w:sz="6" w:space="0" w:color="auto"/>
              <w:right w:val="single" w:sz="6" w:space="0" w:color="auto"/>
            </w:tcBorders>
          </w:tcPr>
          <w:p w14:paraId="12C5A176" w14:textId="77777777" w:rsidR="007467C0" w:rsidRPr="00FB292A" w:rsidRDefault="007467C0" w:rsidP="00A349E6">
            <w:pPr>
              <w:pStyle w:val="TableBody"/>
            </w:pPr>
            <w:r w:rsidRPr="00FB292A">
              <w:t>Date</w:t>
            </w:r>
          </w:p>
        </w:tc>
        <w:tc>
          <w:tcPr>
            <w:tcW w:w="5458" w:type="dxa"/>
            <w:tcBorders>
              <w:top w:val="single" w:sz="6" w:space="0" w:color="auto"/>
              <w:left w:val="single" w:sz="6" w:space="0" w:color="auto"/>
              <w:bottom w:val="single" w:sz="6" w:space="0" w:color="auto"/>
            </w:tcBorders>
          </w:tcPr>
          <w:p w14:paraId="42CFF094" w14:textId="77777777" w:rsidR="007467C0" w:rsidRPr="00FB292A" w:rsidRDefault="007467C0" w:rsidP="00A349E6">
            <w:pPr>
              <w:pStyle w:val="TableBody"/>
            </w:pPr>
            <w:r w:rsidRPr="00FB292A">
              <w:t>Date of the event.</w:t>
            </w:r>
          </w:p>
        </w:tc>
      </w:tr>
      <w:tr w:rsidR="007467C0" w14:paraId="1A678C6A" w14:textId="77777777" w:rsidTr="006271D1">
        <w:trPr>
          <w:cantSplit/>
        </w:trPr>
        <w:tc>
          <w:tcPr>
            <w:tcW w:w="2592" w:type="dxa"/>
            <w:tcBorders>
              <w:top w:val="single" w:sz="6" w:space="0" w:color="auto"/>
              <w:bottom w:val="single" w:sz="6" w:space="0" w:color="auto"/>
              <w:right w:val="single" w:sz="6" w:space="0" w:color="auto"/>
            </w:tcBorders>
          </w:tcPr>
          <w:p w14:paraId="30DA03D2" w14:textId="77777777" w:rsidR="007467C0" w:rsidRPr="00FB292A" w:rsidRDefault="007467C0" w:rsidP="00A349E6">
            <w:pPr>
              <w:pStyle w:val="TableBody"/>
            </w:pPr>
            <w:r w:rsidRPr="00FB292A">
              <w:t>Cashpoint ID</w:t>
            </w:r>
          </w:p>
        </w:tc>
        <w:tc>
          <w:tcPr>
            <w:tcW w:w="5458" w:type="dxa"/>
            <w:tcBorders>
              <w:top w:val="single" w:sz="6" w:space="0" w:color="auto"/>
              <w:left w:val="single" w:sz="6" w:space="0" w:color="auto"/>
              <w:bottom w:val="single" w:sz="6" w:space="0" w:color="auto"/>
            </w:tcBorders>
          </w:tcPr>
          <w:p w14:paraId="36D166F5" w14:textId="59724F45" w:rsidR="007467C0" w:rsidRPr="00FB292A" w:rsidRDefault="007467C0" w:rsidP="00A349E6">
            <w:pPr>
              <w:pStyle w:val="TableBody"/>
            </w:pPr>
            <w:r w:rsidRPr="00FB292A">
              <w:t>Unique alpha</w:t>
            </w:r>
            <w:r w:rsidR="00F8481B">
              <w:t>-</w:t>
            </w:r>
            <w:r w:rsidRPr="00FB292A">
              <w:t xml:space="preserve">numeric identification of the Cashpoint. </w:t>
            </w:r>
          </w:p>
        </w:tc>
      </w:tr>
      <w:tr w:rsidR="007467C0" w14:paraId="2EFF03F1" w14:textId="77777777" w:rsidTr="006271D1">
        <w:trPr>
          <w:cantSplit/>
        </w:trPr>
        <w:tc>
          <w:tcPr>
            <w:tcW w:w="2592" w:type="dxa"/>
            <w:tcBorders>
              <w:top w:val="single" w:sz="6" w:space="0" w:color="auto"/>
              <w:bottom w:val="single" w:sz="6" w:space="0" w:color="auto"/>
              <w:right w:val="single" w:sz="6" w:space="0" w:color="auto"/>
            </w:tcBorders>
          </w:tcPr>
          <w:p w14:paraId="118275F5" w14:textId="77777777" w:rsidR="007467C0" w:rsidRPr="00FB292A" w:rsidRDefault="007467C0" w:rsidP="00A349E6">
            <w:pPr>
              <w:pStyle w:val="TableBody"/>
            </w:pPr>
            <w:r w:rsidRPr="00FB292A">
              <w:t>Calendar</w:t>
            </w:r>
          </w:p>
        </w:tc>
        <w:tc>
          <w:tcPr>
            <w:tcW w:w="5458" w:type="dxa"/>
            <w:tcBorders>
              <w:top w:val="single" w:sz="6" w:space="0" w:color="auto"/>
              <w:left w:val="single" w:sz="6" w:space="0" w:color="auto"/>
              <w:bottom w:val="single" w:sz="6" w:space="0" w:color="auto"/>
            </w:tcBorders>
          </w:tcPr>
          <w:p w14:paraId="54F3FB5D" w14:textId="5C1027B4" w:rsidR="007467C0" w:rsidRPr="00FB292A" w:rsidRDefault="007467C0" w:rsidP="00A349E6">
            <w:pPr>
              <w:pStyle w:val="TableBody"/>
            </w:pPr>
            <w:r w:rsidRPr="00FB292A">
              <w:t xml:space="preserve">Displays the name of </w:t>
            </w:r>
            <w:r w:rsidR="00E6108F">
              <w:t xml:space="preserve">the </w:t>
            </w:r>
            <w:r w:rsidRPr="00FB292A">
              <w:t>calendar this event belongs to.</w:t>
            </w:r>
          </w:p>
        </w:tc>
      </w:tr>
      <w:tr w:rsidR="007467C0" w14:paraId="51486558" w14:textId="77777777" w:rsidTr="006271D1">
        <w:trPr>
          <w:cantSplit/>
        </w:trPr>
        <w:tc>
          <w:tcPr>
            <w:tcW w:w="2592" w:type="dxa"/>
            <w:tcBorders>
              <w:top w:val="single" w:sz="6" w:space="0" w:color="auto"/>
              <w:bottom w:val="single" w:sz="6" w:space="0" w:color="auto"/>
              <w:right w:val="single" w:sz="6" w:space="0" w:color="auto"/>
            </w:tcBorders>
          </w:tcPr>
          <w:p w14:paraId="0846F046" w14:textId="77777777" w:rsidR="007467C0" w:rsidRPr="00FB292A" w:rsidRDefault="007467C0" w:rsidP="00A349E6">
            <w:pPr>
              <w:pStyle w:val="TableBody"/>
            </w:pPr>
            <w:r w:rsidRPr="00FB292A">
              <w:t>Event ID</w:t>
            </w:r>
          </w:p>
        </w:tc>
        <w:tc>
          <w:tcPr>
            <w:tcW w:w="5458" w:type="dxa"/>
            <w:tcBorders>
              <w:top w:val="single" w:sz="6" w:space="0" w:color="auto"/>
              <w:left w:val="single" w:sz="6" w:space="0" w:color="auto"/>
              <w:bottom w:val="single" w:sz="6" w:space="0" w:color="auto"/>
            </w:tcBorders>
          </w:tcPr>
          <w:p w14:paraId="247C57FE" w14:textId="77777777" w:rsidR="007467C0" w:rsidRPr="00FB292A" w:rsidRDefault="007467C0" w:rsidP="00A349E6">
            <w:pPr>
              <w:pStyle w:val="TableBody"/>
            </w:pPr>
            <w:r w:rsidRPr="00FB292A">
              <w:t>Unique alphanumeric code identifying this event.</w:t>
            </w:r>
          </w:p>
        </w:tc>
      </w:tr>
      <w:tr w:rsidR="007467C0" w14:paraId="3118A732" w14:textId="77777777" w:rsidTr="006271D1">
        <w:trPr>
          <w:cantSplit/>
        </w:trPr>
        <w:tc>
          <w:tcPr>
            <w:tcW w:w="2592" w:type="dxa"/>
            <w:tcBorders>
              <w:top w:val="single" w:sz="6" w:space="0" w:color="auto"/>
              <w:bottom w:val="single" w:sz="6" w:space="0" w:color="auto"/>
              <w:right w:val="single" w:sz="6" w:space="0" w:color="auto"/>
            </w:tcBorders>
          </w:tcPr>
          <w:p w14:paraId="6164B20A" w14:textId="77777777" w:rsidR="007467C0" w:rsidRPr="00FB292A" w:rsidRDefault="007467C0" w:rsidP="00A349E6">
            <w:pPr>
              <w:pStyle w:val="TableBody"/>
            </w:pPr>
            <w:r w:rsidRPr="00FB292A">
              <w:t>From/To</w:t>
            </w:r>
          </w:p>
        </w:tc>
        <w:tc>
          <w:tcPr>
            <w:tcW w:w="5458" w:type="dxa"/>
            <w:tcBorders>
              <w:top w:val="single" w:sz="6" w:space="0" w:color="auto"/>
              <w:left w:val="single" w:sz="6" w:space="0" w:color="auto"/>
            </w:tcBorders>
          </w:tcPr>
          <w:p w14:paraId="6F0F1800" w14:textId="77777777" w:rsidR="007467C0" w:rsidRPr="00FB292A" w:rsidRDefault="007467C0" w:rsidP="00A349E6">
            <w:pPr>
              <w:pStyle w:val="TableBody"/>
            </w:pPr>
            <w:r w:rsidRPr="00FB292A">
              <w:t xml:space="preserve">The time period of the event: start and end dates. </w:t>
            </w:r>
          </w:p>
        </w:tc>
      </w:tr>
      <w:tr w:rsidR="007467C0" w14:paraId="71C25696" w14:textId="77777777" w:rsidTr="006271D1">
        <w:trPr>
          <w:cantSplit/>
        </w:trPr>
        <w:tc>
          <w:tcPr>
            <w:tcW w:w="2592" w:type="dxa"/>
            <w:tcBorders>
              <w:top w:val="single" w:sz="6" w:space="0" w:color="auto"/>
              <w:bottom w:val="single" w:sz="6" w:space="0" w:color="auto"/>
              <w:right w:val="single" w:sz="6" w:space="0" w:color="auto"/>
            </w:tcBorders>
          </w:tcPr>
          <w:p w14:paraId="19D2F1EC" w14:textId="7D726625" w:rsidR="007467C0" w:rsidRPr="00FB292A" w:rsidRDefault="002A7BB3" w:rsidP="00A349E6">
            <w:pPr>
              <w:pStyle w:val="TableBody"/>
            </w:pPr>
            <w:r w:rsidRPr="00FB292A">
              <w:t>Pre-Effect</w:t>
            </w:r>
          </w:p>
        </w:tc>
        <w:tc>
          <w:tcPr>
            <w:tcW w:w="5458" w:type="dxa"/>
            <w:tcBorders>
              <w:top w:val="single" w:sz="6" w:space="0" w:color="auto"/>
              <w:left w:val="single" w:sz="6" w:space="0" w:color="auto"/>
              <w:bottom w:val="single" w:sz="6" w:space="0" w:color="auto"/>
            </w:tcBorders>
          </w:tcPr>
          <w:p w14:paraId="4C97AC85" w14:textId="3CD9044A" w:rsidR="007467C0" w:rsidRPr="00FB292A" w:rsidRDefault="00E6108F" w:rsidP="00A349E6">
            <w:pPr>
              <w:pStyle w:val="TableBody"/>
            </w:pPr>
            <w:r>
              <w:t>The n</w:t>
            </w:r>
            <w:r w:rsidRPr="00FB292A">
              <w:t xml:space="preserve">umber </w:t>
            </w:r>
            <w:r w:rsidR="007467C0" w:rsidRPr="00FB292A">
              <w:t xml:space="preserve">of days that are impacted prior to this event. For example, demand may be impacted by Christmas for several days before December 25. </w:t>
            </w:r>
          </w:p>
        </w:tc>
      </w:tr>
      <w:tr w:rsidR="007467C0" w14:paraId="0C84E244" w14:textId="77777777" w:rsidTr="006271D1">
        <w:trPr>
          <w:cantSplit/>
        </w:trPr>
        <w:tc>
          <w:tcPr>
            <w:tcW w:w="2592" w:type="dxa"/>
            <w:tcBorders>
              <w:top w:val="single" w:sz="6" w:space="0" w:color="auto"/>
              <w:bottom w:val="single" w:sz="6" w:space="0" w:color="auto"/>
              <w:right w:val="single" w:sz="6" w:space="0" w:color="auto"/>
            </w:tcBorders>
          </w:tcPr>
          <w:p w14:paraId="4780A464" w14:textId="77777777" w:rsidR="007467C0" w:rsidRPr="00FB292A" w:rsidRDefault="007467C0" w:rsidP="00A349E6">
            <w:pPr>
              <w:pStyle w:val="TableBody"/>
            </w:pPr>
            <w:r w:rsidRPr="00FB292A">
              <w:t>Post Effect</w:t>
            </w:r>
          </w:p>
        </w:tc>
        <w:tc>
          <w:tcPr>
            <w:tcW w:w="5458" w:type="dxa"/>
            <w:tcBorders>
              <w:top w:val="single" w:sz="6" w:space="0" w:color="auto"/>
              <w:left w:val="single" w:sz="6" w:space="0" w:color="auto"/>
              <w:bottom w:val="single" w:sz="6" w:space="0" w:color="auto"/>
            </w:tcBorders>
          </w:tcPr>
          <w:p w14:paraId="2D2F5962" w14:textId="6D16AE57" w:rsidR="007467C0" w:rsidRPr="00FB292A" w:rsidRDefault="00E6108F" w:rsidP="00A349E6">
            <w:pPr>
              <w:pStyle w:val="TableBody"/>
            </w:pPr>
            <w:r>
              <w:t>The n</w:t>
            </w:r>
            <w:r w:rsidRPr="00FB292A">
              <w:t xml:space="preserve">umber </w:t>
            </w:r>
            <w:r w:rsidR="007467C0" w:rsidRPr="00FB292A">
              <w:t xml:space="preserve">of days impacted after the event.  </w:t>
            </w:r>
          </w:p>
        </w:tc>
      </w:tr>
    </w:tbl>
    <w:p w14:paraId="65B6B905" w14:textId="74F8CA03" w:rsidR="007467C0" w:rsidRDefault="007467C0" w:rsidP="007467C0">
      <w:pPr>
        <w:pStyle w:val="TopofSection"/>
      </w:pPr>
      <w:bookmarkStart w:id="794" w:name="_Ref221892249"/>
      <w:r w:rsidRPr="00326CDA">
        <w:t xml:space="preserve">Return To:  </w:t>
      </w:r>
      <w:r>
        <w:fldChar w:fldCharType="begin"/>
      </w:r>
      <w:r>
        <w:instrText xml:space="preserve"> REF _Ref245707328 \h  \* MERGEFORMAT </w:instrText>
      </w:r>
      <w:r>
        <w:fldChar w:fldCharType="separate"/>
      </w:r>
      <w:r>
        <w:t>Events Tab</w:t>
      </w:r>
      <w:r>
        <w:fldChar w:fldCharType="end"/>
      </w:r>
    </w:p>
    <w:p w14:paraId="076AB899" w14:textId="77777777" w:rsidR="00F8481B" w:rsidRPr="00326CDA" w:rsidRDefault="00F8481B" w:rsidP="007467C0">
      <w:pPr>
        <w:pStyle w:val="TopofSection"/>
      </w:pPr>
    </w:p>
    <w:p w14:paraId="2DE4D626" w14:textId="77777777" w:rsidR="007467C0" w:rsidRDefault="007467C0" w:rsidP="007467C0">
      <w:pPr>
        <w:pStyle w:val="Heading4"/>
      </w:pPr>
      <w:bookmarkStart w:id="795" w:name="_Ref246139819"/>
      <w:r>
        <w:lastRenderedPageBreak/>
        <w:t>Calendars</w:t>
      </w:r>
      <w:r>
        <w:rPr>
          <w:rFonts w:ascii="Wingdings" w:hAnsi="Wingdings"/>
        </w:rPr>
        <w:t></w:t>
      </w:r>
      <w:r>
        <w:t>Cashpoints</w:t>
      </w:r>
      <w:bookmarkEnd w:id="794"/>
      <w:bookmarkEnd w:id="795"/>
    </w:p>
    <w:p w14:paraId="3EF847C5" w14:textId="77777777" w:rsidR="007467C0" w:rsidRDefault="007467C0" w:rsidP="007467C0">
      <w:pPr>
        <w:pStyle w:val="Caption"/>
      </w:pPr>
      <w:bookmarkStart w:id="796" w:name="_Toc74556478"/>
      <w:bookmarkStart w:id="797" w:name="_Toc128022155"/>
      <w:r>
        <w:t xml:space="preserve">Figure </w:t>
      </w:r>
      <w:r>
        <w:fldChar w:fldCharType="begin"/>
      </w:r>
      <w:r>
        <w:instrText xml:space="preserve"> SEQ Figure \* ARABIC </w:instrText>
      </w:r>
      <w:r>
        <w:fldChar w:fldCharType="separate"/>
      </w:r>
      <w:r>
        <w:rPr>
          <w:noProof/>
        </w:rPr>
        <w:t>46</w:t>
      </w:r>
      <w:r>
        <w:fldChar w:fldCharType="end"/>
      </w:r>
      <w:r>
        <w:t>: Calendar Cashpoints Page</w:t>
      </w:r>
      <w:bookmarkEnd w:id="796"/>
      <w:bookmarkEnd w:id="797"/>
    </w:p>
    <w:p w14:paraId="55E633D8" w14:textId="1D827F30" w:rsidR="007467C0" w:rsidRPr="00B22B4C" w:rsidRDefault="007467C0" w:rsidP="005B3301">
      <w:pPr>
        <w:jc w:val="center"/>
      </w:pPr>
      <w:del w:id="798" w:author="Moses, Robbie" w:date="2023-02-23T02:07:00Z">
        <w:r w:rsidDel="006F5416">
          <w:rPr>
            <w:noProof/>
          </w:rPr>
          <w:drawing>
            <wp:inline distT="0" distB="0" distL="0" distR="0" wp14:anchorId="6EFC6896" wp14:editId="46C2CD92">
              <wp:extent cx="5543550" cy="1676400"/>
              <wp:effectExtent l="76200" t="76200" r="133350" b="133350"/>
              <wp:docPr id="964790140" name="Picture 9647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543550" cy="167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99" w:author="Moses, Robbie" w:date="2023-02-23T02:07:00Z">
        <w:r w:rsidR="006F5416" w:rsidRPr="006F5416">
          <w:rPr>
            <w:noProof/>
          </w:rPr>
          <w:t xml:space="preserve"> </w:t>
        </w:r>
        <w:r w:rsidR="006F5416">
          <w:rPr>
            <w:noProof/>
          </w:rPr>
          <w:drawing>
            <wp:inline distT="0" distB="0" distL="0" distR="0" wp14:anchorId="6AF46916" wp14:editId="2E3FDCCC">
              <wp:extent cx="5522396" cy="1411534"/>
              <wp:effectExtent l="76200" t="76200" r="135890" b="132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27684" cy="14128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B5FD928" w14:textId="77777777" w:rsidR="007467C0" w:rsidRDefault="007467C0" w:rsidP="007467C0">
      <w:pPr>
        <w:pStyle w:val="Caption"/>
      </w:pPr>
      <w:bookmarkStart w:id="800" w:name="_Toc74556706"/>
      <w:r>
        <w:t xml:space="preserve">Table </w:t>
      </w:r>
      <w:r>
        <w:fldChar w:fldCharType="begin"/>
      </w:r>
      <w:r>
        <w:instrText xml:space="preserve"> SEQ Table \* ARABIC </w:instrText>
      </w:r>
      <w:r>
        <w:fldChar w:fldCharType="separate"/>
      </w:r>
      <w:r>
        <w:rPr>
          <w:noProof/>
        </w:rPr>
        <w:t>67</w:t>
      </w:r>
      <w:r>
        <w:rPr>
          <w:noProof/>
        </w:rPr>
        <w:fldChar w:fldCharType="end"/>
      </w:r>
      <w:r>
        <w:t>: Calendar Cashpoints Page</w:t>
      </w:r>
      <w:bookmarkEnd w:id="80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079A5F7" w14:textId="77777777" w:rsidTr="00592663">
        <w:trPr>
          <w:tblHeader/>
        </w:trPr>
        <w:tc>
          <w:tcPr>
            <w:tcW w:w="2592" w:type="dxa"/>
            <w:tcBorders>
              <w:top w:val="single" w:sz="6" w:space="0" w:color="auto"/>
              <w:bottom w:val="double" w:sz="6" w:space="0" w:color="auto"/>
              <w:right w:val="single" w:sz="6" w:space="0" w:color="auto"/>
            </w:tcBorders>
            <w:shd w:val="clear" w:color="auto" w:fill="60C03A"/>
          </w:tcPr>
          <w:p w14:paraId="271ABEC1" w14:textId="77777777" w:rsidR="007467C0" w:rsidRDefault="007467C0" w:rsidP="00170D7D">
            <w:pPr>
              <w:pStyle w:val="TableHeader"/>
            </w:pPr>
            <w:r>
              <w:t>Fields</w:t>
            </w:r>
          </w:p>
        </w:tc>
        <w:tc>
          <w:tcPr>
            <w:tcW w:w="5458" w:type="dxa"/>
            <w:tcBorders>
              <w:top w:val="single" w:sz="6" w:space="0" w:color="auto"/>
              <w:left w:val="nil"/>
              <w:bottom w:val="double" w:sz="6" w:space="0" w:color="auto"/>
            </w:tcBorders>
            <w:shd w:val="clear" w:color="auto" w:fill="60C03A"/>
          </w:tcPr>
          <w:p w14:paraId="4814C941" w14:textId="77777777" w:rsidR="007467C0" w:rsidRDefault="007467C0" w:rsidP="00170D7D">
            <w:pPr>
              <w:pStyle w:val="TableHeader"/>
            </w:pPr>
            <w:r>
              <w:t>Description</w:t>
            </w:r>
          </w:p>
        </w:tc>
      </w:tr>
      <w:tr w:rsidR="007467C0" w14:paraId="55F89828" w14:textId="77777777" w:rsidTr="00592663">
        <w:tc>
          <w:tcPr>
            <w:tcW w:w="2592" w:type="dxa"/>
            <w:tcBorders>
              <w:top w:val="nil"/>
              <w:bottom w:val="single" w:sz="6" w:space="0" w:color="auto"/>
              <w:right w:val="single" w:sz="6" w:space="0" w:color="auto"/>
            </w:tcBorders>
          </w:tcPr>
          <w:p w14:paraId="35E0EF64" w14:textId="77777777" w:rsidR="007467C0" w:rsidRPr="009C1C46" w:rsidRDefault="007467C0" w:rsidP="009C1C46">
            <w:pPr>
              <w:pStyle w:val="TableBody"/>
              <w:rPr>
                <w:b/>
                <w:bCs/>
              </w:rPr>
            </w:pPr>
            <w:r w:rsidRPr="009C1C46">
              <w:rPr>
                <w:b/>
                <w:bCs/>
              </w:rPr>
              <w:t>Filtered By</w:t>
            </w:r>
          </w:p>
        </w:tc>
        <w:tc>
          <w:tcPr>
            <w:tcW w:w="5458" w:type="dxa"/>
            <w:tcBorders>
              <w:top w:val="nil"/>
              <w:left w:val="single" w:sz="6" w:space="0" w:color="auto"/>
              <w:bottom w:val="single" w:sz="6" w:space="0" w:color="auto"/>
            </w:tcBorders>
          </w:tcPr>
          <w:p w14:paraId="114C9012" w14:textId="77777777" w:rsidR="007467C0" w:rsidRPr="00FB292A" w:rsidRDefault="007467C0" w:rsidP="005B3301">
            <w:pPr>
              <w:pStyle w:val="TableBody"/>
            </w:pPr>
            <w:r w:rsidRPr="00FB292A">
              <w:t>Allows the user to select how the search for Cashpoints will be filtered</w:t>
            </w:r>
          </w:p>
          <w:p w14:paraId="413FB39E" w14:textId="77777777" w:rsidR="007467C0" w:rsidRPr="00FB292A" w:rsidRDefault="007467C0" w:rsidP="005B3301">
            <w:pPr>
              <w:pStyle w:val="TableBody"/>
            </w:pPr>
            <w:r w:rsidRPr="00FB292A">
              <w:t>The options for this are:</w:t>
            </w:r>
          </w:p>
          <w:p w14:paraId="43DA8D43" w14:textId="77777777" w:rsidR="007467C0" w:rsidRPr="00FB292A" w:rsidRDefault="007467C0" w:rsidP="005B3301">
            <w:pPr>
              <w:pStyle w:val="TableListBullet"/>
            </w:pPr>
            <w:r w:rsidRPr="00FB292A">
              <w:t>Cashpoint ID</w:t>
            </w:r>
          </w:p>
          <w:p w14:paraId="2E60E331" w14:textId="6976770D" w:rsidR="007467C0" w:rsidRPr="00FB292A" w:rsidRDefault="007467C0" w:rsidP="00592663">
            <w:pPr>
              <w:pStyle w:val="TableListBullet"/>
              <w:rPr>
                <w:sz w:val="22"/>
                <w:szCs w:val="22"/>
                <w:lang w:val="en-US" w:bidi="en-US"/>
              </w:rPr>
            </w:pPr>
            <w:r w:rsidRPr="00FB292A">
              <w:t>Type</w:t>
            </w:r>
          </w:p>
        </w:tc>
      </w:tr>
      <w:tr w:rsidR="007467C0" w14:paraId="406AF492" w14:textId="77777777" w:rsidTr="00592663">
        <w:tc>
          <w:tcPr>
            <w:tcW w:w="2592" w:type="dxa"/>
            <w:tcBorders>
              <w:top w:val="nil"/>
              <w:bottom w:val="single" w:sz="6" w:space="0" w:color="auto"/>
              <w:right w:val="single" w:sz="6" w:space="0" w:color="auto"/>
            </w:tcBorders>
          </w:tcPr>
          <w:p w14:paraId="3CF209B4" w14:textId="77777777" w:rsidR="007467C0" w:rsidRPr="00592663" w:rsidRDefault="007467C0" w:rsidP="00592663">
            <w:pPr>
              <w:pStyle w:val="TableBody"/>
              <w:rPr>
                <w:b/>
                <w:bCs/>
              </w:rPr>
            </w:pPr>
            <w:r w:rsidRPr="00592663">
              <w:rPr>
                <w:b/>
                <w:bCs/>
              </w:rPr>
              <w:t>Type</w:t>
            </w:r>
          </w:p>
        </w:tc>
        <w:tc>
          <w:tcPr>
            <w:tcW w:w="5458" w:type="dxa"/>
            <w:tcBorders>
              <w:top w:val="nil"/>
              <w:left w:val="single" w:sz="6" w:space="0" w:color="auto"/>
              <w:bottom w:val="single" w:sz="6" w:space="0" w:color="auto"/>
            </w:tcBorders>
          </w:tcPr>
          <w:p w14:paraId="2C6B09B2" w14:textId="77777777" w:rsidR="007467C0" w:rsidRPr="00FB292A" w:rsidRDefault="007467C0" w:rsidP="00592663">
            <w:pPr>
              <w:pStyle w:val="TableBody"/>
            </w:pPr>
            <w:r w:rsidRPr="00FB292A">
              <w:t>Allows the user to select how the search for Cashpoints will be filtered</w:t>
            </w:r>
          </w:p>
          <w:p w14:paraId="215FBA32" w14:textId="77777777" w:rsidR="007467C0" w:rsidRPr="00FB292A" w:rsidRDefault="007467C0" w:rsidP="00592663">
            <w:pPr>
              <w:pStyle w:val="TableBody"/>
            </w:pPr>
            <w:r w:rsidRPr="00FB292A">
              <w:t>The options for this are:</w:t>
            </w:r>
          </w:p>
          <w:p w14:paraId="7076E368" w14:textId="77777777" w:rsidR="007467C0" w:rsidRPr="00FB292A" w:rsidRDefault="007467C0" w:rsidP="00592663">
            <w:pPr>
              <w:pStyle w:val="TableListBullet"/>
            </w:pPr>
            <w:r w:rsidRPr="00FB292A">
              <w:t>Vault</w:t>
            </w:r>
          </w:p>
          <w:p w14:paraId="1BFF056B" w14:textId="77777777" w:rsidR="007467C0" w:rsidRPr="00FB292A" w:rsidRDefault="007467C0" w:rsidP="00592663">
            <w:pPr>
              <w:pStyle w:val="TableListBullet"/>
            </w:pPr>
            <w:r w:rsidRPr="00FB292A">
              <w:t>Commercial</w:t>
            </w:r>
          </w:p>
          <w:p w14:paraId="217F9E6F" w14:textId="77777777" w:rsidR="007467C0" w:rsidRPr="00FB292A" w:rsidRDefault="007467C0" w:rsidP="00592663">
            <w:pPr>
              <w:pStyle w:val="TableListBullet"/>
            </w:pPr>
            <w:r w:rsidRPr="00FB292A">
              <w:t>Custodial Inventory</w:t>
            </w:r>
          </w:p>
          <w:p w14:paraId="37728BD3" w14:textId="08CC939F" w:rsidR="007467C0" w:rsidRPr="00FB292A" w:rsidRDefault="007467C0" w:rsidP="00592663">
            <w:pPr>
              <w:pStyle w:val="TableListBullet"/>
            </w:pPr>
            <w:r w:rsidRPr="00FB292A">
              <w:t>External Funding Source</w:t>
            </w:r>
          </w:p>
        </w:tc>
      </w:tr>
      <w:tr w:rsidR="007467C0" w14:paraId="0DD84928" w14:textId="77777777" w:rsidTr="00592663">
        <w:tc>
          <w:tcPr>
            <w:tcW w:w="2592" w:type="dxa"/>
            <w:tcBorders>
              <w:top w:val="nil"/>
              <w:bottom w:val="single" w:sz="6" w:space="0" w:color="auto"/>
              <w:right w:val="single" w:sz="6" w:space="0" w:color="auto"/>
            </w:tcBorders>
          </w:tcPr>
          <w:p w14:paraId="6235537D" w14:textId="77777777" w:rsidR="007467C0" w:rsidRPr="00592663" w:rsidRDefault="007467C0" w:rsidP="00592663">
            <w:pPr>
              <w:pStyle w:val="TableBody"/>
              <w:rPr>
                <w:b/>
                <w:bCs/>
              </w:rPr>
            </w:pPr>
            <w:r w:rsidRPr="00592663">
              <w:rPr>
                <w:b/>
                <w:bCs/>
              </w:rPr>
              <w:t>Cashpoint ID</w:t>
            </w:r>
          </w:p>
        </w:tc>
        <w:tc>
          <w:tcPr>
            <w:tcW w:w="5458" w:type="dxa"/>
            <w:tcBorders>
              <w:top w:val="nil"/>
              <w:left w:val="single" w:sz="6" w:space="0" w:color="auto"/>
              <w:bottom w:val="single" w:sz="6" w:space="0" w:color="auto"/>
            </w:tcBorders>
          </w:tcPr>
          <w:p w14:paraId="32D0C312" w14:textId="77777777" w:rsidR="007467C0" w:rsidRPr="00FB292A" w:rsidRDefault="007467C0" w:rsidP="00592663">
            <w:pPr>
              <w:pStyle w:val="TableBody"/>
            </w:pPr>
            <w:r w:rsidRPr="00FB292A">
              <w:t>Allows the user to type the Cashpoint ID to search for when the results are filtered. This is only available when Cashpoint ID is selected in the Filtered By section.</w:t>
            </w:r>
          </w:p>
        </w:tc>
      </w:tr>
      <w:tr w:rsidR="007467C0" w14:paraId="1BA84D87" w14:textId="77777777" w:rsidTr="00592663">
        <w:tc>
          <w:tcPr>
            <w:tcW w:w="2592" w:type="dxa"/>
            <w:tcBorders>
              <w:top w:val="single" w:sz="6" w:space="0" w:color="auto"/>
              <w:bottom w:val="single" w:sz="6" w:space="0" w:color="auto"/>
              <w:right w:val="single" w:sz="6" w:space="0" w:color="auto"/>
            </w:tcBorders>
          </w:tcPr>
          <w:p w14:paraId="3D7B3F2D" w14:textId="77777777" w:rsidR="007467C0" w:rsidRPr="00592663" w:rsidRDefault="007467C0" w:rsidP="00592663">
            <w:pPr>
              <w:pStyle w:val="TableBody"/>
              <w:rPr>
                <w:b/>
                <w:bCs/>
              </w:rPr>
            </w:pPr>
            <w:r w:rsidRPr="00592663">
              <w:rPr>
                <w:b/>
                <w:bCs/>
              </w:rPr>
              <w:t>Apply Filter</w:t>
            </w:r>
          </w:p>
        </w:tc>
        <w:tc>
          <w:tcPr>
            <w:tcW w:w="5458" w:type="dxa"/>
            <w:tcBorders>
              <w:top w:val="single" w:sz="6" w:space="0" w:color="auto"/>
              <w:left w:val="single" w:sz="6" w:space="0" w:color="auto"/>
              <w:bottom w:val="single" w:sz="6" w:space="0" w:color="auto"/>
            </w:tcBorders>
          </w:tcPr>
          <w:p w14:paraId="3C336B4D" w14:textId="77777777" w:rsidR="007467C0" w:rsidRPr="00FB292A" w:rsidRDefault="007467C0" w:rsidP="00592663">
            <w:pPr>
              <w:pStyle w:val="TableBody"/>
            </w:pPr>
            <w:r w:rsidRPr="00FB292A">
              <w:t>Runs the search and returns the results based on the Search Criteria defined</w:t>
            </w:r>
          </w:p>
        </w:tc>
      </w:tr>
      <w:tr w:rsidR="007467C0" w14:paraId="7DB9D6A8" w14:textId="77777777" w:rsidTr="00592663">
        <w:tc>
          <w:tcPr>
            <w:tcW w:w="2592" w:type="dxa"/>
            <w:tcBorders>
              <w:top w:val="single" w:sz="6" w:space="0" w:color="auto"/>
              <w:bottom w:val="single" w:sz="6" w:space="0" w:color="auto"/>
              <w:right w:val="single" w:sz="6" w:space="0" w:color="auto"/>
            </w:tcBorders>
          </w:tcPr>
          <w:p w14:paraId="22B304BE" w14:textId="77777777" w:rsidR="007467C0" w:rsidRPr="00592663" w:rsidRDefault="007467C0" w:rsidP="00592663">
            <w:pPr>
              <w:pStyle w:val="TableBody"/>
              <w:rPr>
                <w:b/>
                <w:bCs/>
              </w:rPr>
            </w:pPr>
            <w:r w:rsidRPr="00592663">
              <w:rPr>
                <w:b/>
                <w:bCs/>
              </w:rPr>
              <w:t>Select All button</w:t>
            </w:r>
          </w:p>
        </w:tc>
        <w:tc>
          <w:tcPr>
            <w:tcW w:w="5458" w:type="dxa"/>
            <w:tcBorders>
              <w:top w:val="single" w:sz="6" w:space="0" w:color="auto"/>
              <w:left w:val="single" w:sz="6" w:space="0" w:color="auto"/>
              <w:bottom w:val="single" w:sz="6" w:space="0" w:color="auto"/>
            </w:tcBorders>
          </w:tcPr>
          <w:p w14:paraId="48C9B88D" w14:textId="77777777" w:rsidR="007467C0" w:rsidRPr="00FB292A" w:rsidRDefault="007467C0" w:rsidP="00592663">
            <w:pPr>
              <w:pStyle w:val="TableBody"/>
            </w:pPr>
            <w:r w:rsidRPr="00FB292A">
              <w:t>Selects all Cashpoints in the list related to the button’s position.</w:t>
            </w:r>
          </w:p>
        </w:tc>
      </w:tr>
      <w:tr w:rsidR="007467C0" w14:paraId="4C37A463" w14:textId="77777777" w:rsidTr="00592663">
        <w:tc>
          <w:tcPr>
            <w:tcW w:w="2592" w:type="dxa"/>
            <w:tcBorders>
              <w:top w:val="single" w:sz="6" w:space="0" w:color="auto"/>
              <w:bottom w:val="single" w:sz="6" w:space="0" w:color="auto"/>
              <w:right w:val="single" w:sz="6" w:space="0" w:color="auto"/>
            </w:tcBorders>
          </w:tcPr>
          <w:p w14:paraId="5D6CD846" w14:textId="77777777" w:rsidR="007467C0" w:rsidRPr="00592663" w:rsidRDefault="007467C0" w:rsidP="00592663">
            <w:pPr>
              <w:pStyle w:val="TableBody"/>
              <w:rPr>
                <w:b/>
                <w:bCs/>
              </w:rPr>
            </w:pPr>
            <w:r w:rsidRPr="00592663">
              <w:rPr>
                <w:b/>
                <w:bCs/>
              </w:rPr>
              <w:t>Remove button</w:t>
            </w:r>
          </w:p>
        </w:tc>
        <w:tc>
          <w:tcPr>
            <w:tcW w:w="5458" w:type="dxa"/>
            <w:tcBorders>
              <w:top w:val="single" w:sz="6" w:space="0" w:color="auto"/>
              <w:left w:val="single" w:sz="6" w:space="0" w:color="auto"/>
              <w:bottom w:val="single" w:sz="6" w:space="0" w:color="auto"/>
            </w:tcBorders>
          </w:tcPr>
          <w:p w14:paraId="33B1EF57" w14:textId="77777777" w:rsidR="007467C0" w:rsidRPr="00FB292A" w:rsidRDefault="007467C0" w:rsidP="00592663">
            <w:pPr>
              <w:pStyle w:val="TableBody"/>
            </w:pPr>
            <w:r w:rsidRPr="00FB292A">
              <w:t>Removes Cashpoints from the calendar</w:t>
            </w:r>
          </w:p>
        </w:tc>
      </w:tr>
      <w:tr w:rsidR="007467C0" w14:paraId="76EB5AF5" w14:textId="77777777" w:rsidTr="00592663">
        <w:tc>
          <w:tcPr>
            <w:tcW w:w="2592" w:type="dxa"/>
            <w:tcBorders>
              <w:top w:val="single" w:sz="6" w:space="0" w:color="auto"/>
              <w:bottom w:val="single" w:sz="6" w:space="0" w:color="auto"/>
              <w:right w:val="single" w:sz="6" w:space="0" w:color="auto"/>
            </w:tcBorders>
          </w:tcPr>
          <w:p w14:paraId="0DAA4442" w14:textId="77777777" w:rsidR="007467C0" w:rsidRPr="00592663" w:rsidRDefault="007467C0" w:rsidP="00592663">
            <w:pPr>
              <w:pStyle w:val="TableBody"/>
              <w:rPr>
                <w:b/>
                <w:bCs/>
              </w:rPr>
            </w:pPr>
            <w:r w:rsidRPr="00592663">
              <w:rPr>
                <w:b/>
                <w:bCs/>
              </w:rPr>
              <w:t>Add Button</w:t>
            </w:r>
          </w:p>
        </w:tc>
        <w:tc>
          <w:tcPr>
            <w:tcW w:w="5458" w:type="dxa"/>
            <w:tcBorders>
              <w:top w:val="single" w:sz="6" w:space="0" w:color="auto"/>
              <w:left w:val="single" w:sz="6" w:space="0" w:color="auto"/>
              <w:bottom w:val="single" w:sz="6" w:space="0" w:color="auto"/>
            </w:tcBorders>
          </w:tcPr>
          <w:p w14:paraId="580946BB" w14:textId="77777777" w:rsidR="007467C0" w:rsidRPr="00FB292A" w:rsidRDefault="007467C0" w:rsidP="00592663">
            <w:pPr>
              <w:pStyle w:val="TableBody"/>
            </w:pPr>
            <w:r w:rsidRPr="00FB292A">
              <w:t>Adds Cashpoints to the calendar</w:t>
            </w:r>
          </w:p>
        </w:tc>
      </w:tr>
      <w:tr w:rsidR="007467C0" w14:paraId="243753E6" w14:textId="77777777" w:rsidTr="00592663">
        <w:tc>
          <w:tcPr>
            <w:tcW w:w="2592" w:type="dxa"/>
            <w:tcBorders>
              <w:top w:val="single" w:sz="6" w:space="0" w:color="auto"/>
              <w:bottom w:val="single" w:sz="6" w:space="0" w:color="auto"/>
              <w:right w:val="single" w:sz="6" w:space="0" w:color="auto"/>
            </w:tcBorders>
          </w:tcPr>
          <w:p w14:paraId="3E0D5FD7" w14:textId="77777777" w:rsidR="007467C0" w:rsidRPr="00592663" w:rsidRDefault="007467C0" w:rsidP="00592663">
            <w:pPr>
              <w:pStyle w:val="TableBody"/>
              <w:rPr>
                <w:b/>
                <w:bCs/>
              </w:rPr>
            </w:pPr>
            <w:r w:rsidRPr="00592663">
              <w:rPr>
                <w:b/>
                <w:bCs/>
              </w:rPr>
              <w:t>&lt;&lt;  &lt;  &gt;  &gt;&gt;  buttons</w:t>
            </w:r>
          </w:p>
        </w:tc>
        <w:tc>
          <w:tcPr>
            <w:tcW w:w="5458" w:type="dxa"/>
            <w:tcBorders>
              <w:top w:val="single" w:sz="6" w:space="0" w:color="auto"/>
              <w:left w:val="single" w:sz="6" w:space="0" w:color="auto"/>
              <w:bottom w:val="single" w:sz="6" w:space="0" w:color="auto"/>
            </w:tcBorders>
          </w:tcPr>
          <w:p w14:paraId="2222983E" w14:textId="77777777" w:rsidR="007467C0" w:rsidRPr="00FB292A" w:rsidRDefault="007467C0" w:rsidP="00592663">
            <w:pPr>
              <w:pStyle w:val="TableBody"/>
            </w:pPr>
            <w:r w:rsidRPr="00FB292A">
              <w:t>Allows the users to scroll back and forth through the pages of Cashpoints.</w:t>
            </w:r>
          </w:p>
        </w:tc>
      </w:tr>
    </w:tbl>
    <w:p w14:paraId="31CAFD40" w14:textId="550FA408" w:rsidR="007467C0" w:rsidRDefault="007467C0" w:rsidP="007467C0">
      <w:pPr>
        <w:pStyle w:val="TopofSection"/>
      </w:pPr>
      <w:bookmarkStart w:id="801" w:name="_Toc221530685"/>
      <w:bookmarkStart w:id="802" w:name="_Ref221892560"/>
      <w:bookmarkStart w:id="803" w:name="_Toc223436179"/>
      <w:bookmarkStart w:id="804" w:name="_Ref236112016"/>
      <w:bookmarkStart w:id="805" w:name="_Toc243109748"/>
      <w:r w:rsidRPr="00326CDA">
        <w:t xml:space="preserve">Return To:  </w:t>
      </w:r>
      <w:r>
        <w:fldChar w:fldCharType="begin"/>
      </w:r>
      <w:r>
        <w:instrText xml:space="preserve"> REF _Ref245707328 \h  \* MERGEFORMAT </w:instrText>
      </w:r>
      <w:r>
        <w:fldChar w:fldCharType="separate"/>
      </w:r>
      <w:r>
        <w:t>Events Tab</w:t>
      </w:r>
      <w:r>
        <w:fldChar w:fldCharType="end"/>
      </w:r>
    </w:p>
    <w:p w14:paraId="5414A949" w14:textId="77777777" w:rsidR="00A21008" w:rsidRPr="00326CDA" w:rsidRDefault="00A21008" w:rsidP="007467C0">
      <w:pPr>
        <w:pStyle w:val="TopofSection"/>
      </w:pPr>
    </w:p>
    <w:p w14:paraId="53624A81" w14:textId="77777777" w:rsidR="007467C0" w:rsidRPr="00A875AE" w:rsidRDefault="007467C0" w:rsidP="007467C0">
      <w:pPr>
        <w:pStyle w:val="Heading3"/>
      </w:pPr>
      <w:bookmarkStart w:id="806" w:name="_Ref246139824"/>
      <w:bookmarkStart w:id="807" w:name="_Toc74556409"/>
      <w:bookmarkStart w:id="808" w:name="_Toc127491599"/>
      <w:bookmarkStart w:id="809" w:name="_Toc128021132"/>
      <w:r w:rsidRPr="00A875AE">
        <w:lastRenderedPageBreak/>
        <w:t>Events</w:t>
      </w:r>
      <w:r>
        <w:rPr>
          <w:rFonts w:ascii="Wingdings" w:hAnsi="Wingdings"/>
        </w:rPr>
        <w:t></w:t>
      </w:r>
      <w:r w:rsidRPr="00A875AE">
        <w:t>Events Page</w:t>
      </w:r>
      <w:bookmarkEnd w:id="801"/>
      <w:bookmarkEnd w:id="802"/>
      <w:bookmarkEnd w:id="803"/>
      <w:bookmarkEnd w:id="804"/>
      <w:bookmarkEnd w:id="805"/>
      <w:bookmarkEnd w:id="806"/>
      <w:bookmarkEnd w:id="807"/>
      <w:bookmarkEnd w:id="808"/>
      <w:bookmarkEnd w:id="809"/>
    </w:p>
    <w:p w14:paraId="7CD110EC" w14:textId="77777777" w:rsidR="007467C0" w:rsidRDefault="007467C0" w:rsidP="009C1C46">
      <w:pPr>
        <w:pStyle w:val="BodyText"/>
      </w:pPr>
      <w:r>
        <w:t>Events are defined in OptiVault to bring special attention to certain days such as paydays or holidays. The Events are assigned to Calendars that are then assigned to Cashpoints for use in the Forecasting and Recommendation processes.</w:t>
      </w:r>
    </w:p>
    <w:p w14:paraId="7B833AAC" w14:textId="77777777" w:rsidR="007467C0" w:rsidRDefault="007467C0" w:rsidP="007467C0">
      <w:pPr>
        <w:pStyle w:val="Caption"/>
      </w:pPr>
      <w:bookmarkStart w:id="810" w:name="_Toc74556479"/>
      <w:bookmarkStart w:id="811" w:name="_Toc128022156"/>
      <w:r>
        <w:t xml:space="preserve">Figure </w:t>
      </w:r>
      <w:r>
        <w:fldChar w:fldCharType="begin"/>
      </w:r>
      <w:r>
        <w:instrText xml:space="preserve"> SEQ Figure \* ARABIC </w:instrText>
      </w:r>
      <w:r>
        <w:fldChar w:fldCharType="separate"/>
      </w:r>
      <w:r>
        <w:rPr>
          <w:noProof/>
        </w:rPr>
        <w:t>47</w:t>
      </w:r>
      <w:r>
        <w:fldChar w:fldCharType="end"/>
      </w:r>
      <w:r>
        <w:t>: Events Page</w:t>
      </w:r>
      <w:bookmarkEnd w:id="810"/>
      <w:bookmarkEnd w:id="811"/>
    </w:p>
    <w:p w14:paraId="746ECBF2" w14:textId="28057D2B" w:rsidR="007467C0" w:rsidRPr="00205380" w:rsidRDefault="007467C0" w:rsidP="009C1C46">
      <w:pPr>
        <w:jc w:val="center"/>
      </w:pPr>
      <w:del w:id="812" w:author="Moses, Robbie" w:date="2023-02-23T02:08:00Z">
        <w:r w:rsidDel="001B74B9">
          <w:rPr>
            <w:noProof/>
          </w:rPr>
          <w:drawing>
            <wp:inline distT="0" distB="0" distL="0" distR="0" wp14:anchorId="4F506184" wp14:editId="0B3A21C3">
              <wp:extent cx="5486400" cy="1695450"/>
              <wp:effectExtent l="76200" t="76200" r="133350" b="133350"/>
              <wp:docPr id="1556436745" name="Picture 155643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486400" cy="169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813" w:author="Moses, Robbie" w:date="2023-02-23T02:08:00Z">
        <w:r w:rsidR="001B74B9" w:rsidRPr="001B74B9">
          <w:rPr>
            <w:noProof/>
          </w:rPr>
          <w:t xml:space="preserve"> </w:t>
        </w:r>
        <w:r w:rsidR="001B74B9">
          <w:rPr>
            <w:noProof/>
          </w:rPr>
          <w:drawing>
            <wp:inline distT="0" distB="0" distL="0" distR="0" wp14:anchorId="30D3240B" wp14:editId="32D71C41">
              <wp:extent cx="5460688" cy="1372481"/>
              <wp:effectExtent l="76200" t="76200" r="140335" b="132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64612" cy="13734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7672D97" w14:textId="77777777" w:rsidR="007467C0" w:rsidRDefault="007467C0" w:rsidP="007467C0">
      <w:pPr>
        <w:pStyle w:val="Caption"/>
      </w:pPr>
      <w:bookmarkStart w:id="814" w:name="_Toc74556707"/>
      <w:r>
        <w:t xml:space="preserve">Table </w:t>
      </w:r>
      <w:r>
        <w:fldChar w:fldCharType="begin"/>
      </w:r>
      <w:r>
        <w:instrText xml:space="preserve"> SEQ Table \* ARABIC </w:instrText>
      </w:r>
      <w:r>
        <w:fldChar w:fldCharType="separate"/>
      </w:r>
      <w:r>
        <w:rPr>
          <w:noProof/>
        </w:rPr>
        <w:t>68</w:t>
      </w:r>
      <w:r>
        <w:rPr>
          <w:noProof/>
        </w:rPr>
        <w:fldChar w:fldCharType="end"/>
      </w:r>
      <w:r>
        <w:t>: Events Page Description</w:t>
      </w:r>
      <w:bookmarkEnd w:id="81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7CC0896A"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4C4CFE54" w14:textId="77777777" w:rsidR="007467C0" w:rsidRDefault="007467C0" w:rsidP="00170D7D">
            <w:pPr>
              <w:pStyle w:val="TableHeader"/>
            </w:pPr>
            <w:r>
              <w:t>Fields</w:t>
            </w:r>
          </w:p>
        </w:tc>
        <w:tc>
          <w:tcPr>
            <w:tcW w:w="5458" w:type="dxa"/>
            <w:tcBorders>
              <w:top w:val="single" w:sz="6" w:space="0" w:color="auto"/>
              <w:left w:val="nil"/>
              <w:bottom w:val="double" w:sz="6" w:space="0" w:color="auto"/>
            </w:tcBorders>
            <w:shd w:val="clear" w:color="auto" w:fill="60C03A"/>
          </w:tcPr>
          <w:p w14:paraId="40C5BBC0" w14:textId="77777777" w:rsidR="007467C0" w:rsidRDefault="007467C0" w:rsidP="00170D7D">
            <w:pPr>
              <w:pStyle w:val="TableHeader"/>
            </w:pPr>
            <w:r>
              <w:t>Description</w:t>
            </w:r>
          </w:p>
        </w:tc>
      </w:tr>
      <w:tr w:rsidR="007467C0" w14:paraId="6C3C3E6E" w14:textId="77777777" w:rsidTr="006271D1">
        <w:trPr>
          <w:cantSplit/>
        </w:trPr>
        <w:tc>
          <w:tcPr>
            <w:tcW w:w="2592" w:type="dxa"/>
            <w:tcBorders>
              <w:top w:val="nil"/>
              <w:bottom w:val="single" w:sz="6" w:space="0" w:color="auto"/>
              <w:right w:val="single" w:sz="6" w:space="0" w:color="auto"/>
            </w:tcBorders>
          </w:tcPr>
          <w:p w14:paraId="0164B174" w14:textId="77777777" w:rsidR="007467C0" w:rsidRPr="000B26B7" w:rsidRDefault="007467C0" w:rsidP="009C1C46">
            <w:pPr>
              <w:pStyle w:val="TableBody"/>
              <w:rPr>
                <w:b/>
                <w:bCs/>
              </w:rPr>
            </w:pPr>
            <w:r w:rsidRPr="000B26B7">
              <w:rPr>
                <w:b/>
                <w:bCs/>
              </w:rPr>
              <w:t>Add Button</w:t>
            </w:r>
          </w:p>
        </w:tc>
        <w:tc>
          <w:tcPr>
            <w:tcW w:w="5458" w:type="dxa"/>
            <w:tcBorders>
              <w:top w:val="nil"/>
              <w:left w:val="single" w:sz="6" w:space="0" w:color="auto"/>
              <w:bottom w:val="single" w:sz="6" w:space="0" w:color="auto"/>
            </w:tcBorders>
          </w:tcPr>
          <w:p w14:paraId="0EF8720E" w14:textId="77777777" w:rsidR="007467C0" w:rsidRPr="00FB292A" w:rsidRDefault="007467C0" w:rsidP="009C1C46">
            <w:pPr>
              <w:pStyle w:val="TableBody"/>
            </w:pPr>
            <w:r w:rsidRPr="00FB292A">
              <w:t>Allows the user to create a new Event.</w:t>
            </w:r>
          </w:p>
        </w:tc>
      </w:tr>
      <w:tr w:rsidR="007467C0" w14:paraId="30347FBA" w14:textId="77777777" w:rsidTr="006271D1">
        <w:trPr>
          <w:cantSplit/>
        </w:trPr>
        <w:tc>
          <w:tcPr>
            <w:tcW w:w="2592" w:type="dxa"/>
            <w:tcBorders>
              <w:top w:val="nil"/>
              <w:bottom w:val="single" w:sz="6" w:space="0" w:color="auto"/>
              <w:right w:val="single" w:sz="6" w:space="0" w:color="auto"/>
            </w:tcBorders>
          </w:tcPr>
          <w:p w14:paraId="5E33E1E8" w14:textId="77777777" w:rsidR="007467C0" w:rsidRPr="000B26B7" w:rsidRDefault="007467C0" w:rsidP="009C1C46">
            <w:pPr>
              <w:pStyle w:val="TableBody"/>
              <w:rPr>
                <w:b/>
                <w:bCs/>
              </w:rPr>
            </w:pPr>
            <w:r w:rsidRPr="000B26B7">
              <w:rPr>
                <w:b/>
                <w:bCs/>
              </w:rPr>
              <w:t>Update Button</w:t>
            </w:r>
          </w:p>
        </w:tc>
        <w:tc>
          <w:tcPr>
            <w:tcW w:w="5458" w:type="dxa"/>
            <w:tcBorders>
              <w:top w:val="nil"/>
              <w:left w:val="single" w:sz="6" w:space="0" w:color="auto"/>
              <w:bottom w:val="single" w:sz="6" w:space="0" w:color="auto"/>
            </w:tcBorders>
          </w:tcPr>
          <w:p w14:paraId="076E5EB8" w14:textId="77777777" w:rsidR="007467C0" w:rsidRPr="00FB292A" w:rsidRDefault="007467C0" w:rsidP="009C1C46">
            <w:pPr>
              <w:pStyle w:val="TableBody"/>
            </w:pPr>
            <w:r w:rsidRPr="00FB292A">
              <w:t>The user can select one of the events from the event list and click the Update button the change dates or Event definitions.</w:t>
            </w:r>
          </w:p>
        </w:tc>
      </w:tr>
      <w:tr w:rsidR="007467C0" w14:paraId="2AAFA037" w14:textId="77777777" w:rsidTr="006271D1">
        <w:trPr>
          <w:cantSplit/>
        </w:trPr>
        <w:tc>
          <w:tcPr>
            <w:tcW w:w="2592" w:type="dxa"/>
            <w:tcBorders>
              <w:top w:val="nil"/>
              <w:bottom w:val="single" w:sz="6" w:space="0" w:color="auto"/>
              <w:right w:val="single" w:sz="6" w:space="0" w:color="auto"/>
            </w:tcBorders>
          </w:tcPr>
          <w:p w14:paraId="6914D5F7" w14:textId="77777777" w:rsidR="007467C0" w:rsidRPr="000B26B7" w:rsidRDefault="007467C0" w:rsidP="009C1C46">
            <w:pPr>
              <w:pStyle w:val="TableBody"/>
              <w:rPr>
                <w:b/>
                <w:bCs/>
              </w:rPr>
            </w:pPr>
            <w:r w:rsidRPr="000B26B7">
              <w:rPr>
                <w:b/>
                <w:bCs/>
              </w:rPr>
              <w:t>Delete Button</w:t>
            </w:r>
          </w:p>
        </w:tc>
        <w:tc>
          <w:tcPr>
            <w:tcW w:w="5458" w:type="dxa"/>
            <w:tcBorders>
              <w:top w:val="nil"/>
              <w:left w:val="single" w:sz="6" w:space="0" w:color="auto"/>
              <w:bottom w:val="single" w:sz="6" w:space="0" w:color="auto"/>
            </w:tcBorders>
          </w:tcPr>
          <w:p w14:paraId="5F6144F0" w14:textId="77777777" w:rsidR="007467C0" w:rsidRPr="00FB292A" w:rsidRDefault="007467C0" w:rsidP="009C1C46">
            <w:pPr>
              <w:pStyle w:val="TableBody"/>
            </w:pPr>
            <w:r w:rsidRPr="00FB292A">
              <w:t>The user can select one of the events from the event list and click the Delete button to delete it from the system.</w:t>
            </w:r>
          </w:p>
          <w:p w14:paraId="319E8DB8" w14:textId="77777777" w:rsidR="007467C0" w:rsidRPr="00FB292A" w:rsidRDefault="007467C0" w:rsidP="009C1C46">
            <w:pPr>
              <w:pStyle w:val="TableNote"/>
            </w:pPr>
            <w:r w:rsidRPr="00FB292A">
              <w:rPr>
                <w:b/>
              </w:rPr>
              <w:t>Note:</w:t>
            </w:r>
            <w:r w:rsidRPr="00FB292A">
              <w:t xml:space="preserve"> Events cannot be deleted if they are assigned to a Calendar.</w:t>
            </w:r>
          </w:p>
        </w:tc>
      </w:tr>
    </w:tbl>
    <w:p w14:paraId="1D8CA443" w14:textId="77777777" w:rsidR="007467C0" w:rsidRDefault="007467C0" w:rsidP="007467C0">
      <w:pPr>
        <w:pStyle w:val="TopofSection"/>
      </w:pPr>
      <w:bookmarkStart w:id="815" w:name="_Ref221892563"/>
      <w:r w:rsidRPr="00326CDA">
        <w:t xml:space="preserve">Return To:  </w:t>
      </w:r>
      <w:r>
        <w:fldChar w:fldCharType="begin"/>
      </w:r>
      <w:r>
        <w:instrText xml:space="preserve"> REF _Ref245707328 \h  \* MERGEFORMAT </w:instrText>
      </w:r>
      <w:r>
        <w:fldChar w:fldCharType="separate"/>
      </w:r>
      <w:r>
        <w:t>Events Tab</w:t>
      </w:r>
      <w:r>
        <w:fldChar w:fldCharType="end"/>
      </w:r>
    </w:p>
    <w:p w14:paraId="36E691A2" w14:textId="77777777" w:rsidR="007467C0" w:rsidRPr="00326CDA" w:rsidRDefault="007467C0" w:rsidP="007467C0">
      <w:pPr>
        <w:pStyle w:val="TopofSection"/>
      </w:pPr>
    </w:p>
    <w:p w14:paraId="466DC7D9" w14:textId="77777777" w:rsidR="007467C0" w:rsidRDefault="007467C0" w:rsidP="007467C0">
      <w:pPr>
        <w:pStyle w:val="Heading4"/>
      </w:pPr>
      <w:bookmarkStart w:id="816" w:name="_Ref246139829"/>
      <w:r>
        <w:t>Events</w:t>
      </w:r>
      <w:r>
        <w:rPr>
          <w:rFonts w:ascii="Wingdings" w:hAnsi="Wingdings"/>
        </w:rPr>
        <w:t></w:t>
      </w:r>
      <w:r>
        <w:t>Add/Edit Event</w:t>
      </w:r>
      <w:bookmarkEnd w:id="815"/>
      <w:bookmarkEnd w:id="816"/>
    </w:p>
    <w:p w14:paraId="7C989B0F" w14:textId="77777777" w:rsidR="007467C0" w:rsidRDefault="007467C0" w:rsidP="005933C2">
      <w:pPr>
        <w:pStyle w:val="BodyText"/>
      </w:pPr>
      <w:r>
        <w:t>The Add/Edit Event Page allows the user to define new or modify existing Events.</w:t>
      </w:r>
    </w:p>
    <w:p w14:paraId="05817661" w14:textId="29669CAA" w:rsidR="007467C0" w:rsidRDefault="007467C0" w:rsidP="007467C0">
      <w:pPr>
        <w:pStyle w:val="Caption"/>
        <w:rPr>
          <w:noProof/>
        </w:rPr>
      </w:pPr>
      <w:bookmarkStart w:id="817" w:name="_Toc74556480"/>
      <w:bookmarkStart w:id="818" w:name="_Toc128022157"/>
      <w:r>
        <w:lastRenderedPageBreak/>
        <w:t xml:space="preserve">Figure </w:t>
      </w:r>
      <w:r>
        <w:fldChar w:fldCharType="begin"/>
      </w:r>
      <w:r>
        <w:instrText xml:space="preserve"> SEQ Figure \* ARABIC </w:instrText>
      </w:r>
      <w:r>
        <w:fldChar w:fldCharType="separate"/>
      </w:r>
      <w:r>
        <w:rPr>
          <w:noProof/>
        </w:rPr>
        <w:t>48</w:t>
      </w:r>
      <w:r>
        <w:fldChar w:fldCharType="end"/>
      </w:r>
      <w:r>
        <w:t xml:space="preserve">: Add/Edit </w:t>
      </w:r>
      <w:r w:rsidRPr="60106B9D">
        <w:rPr>
          <w:noProof/>
        </w:rPr>
        <w:t>Event Page</w:t>
      </w:r>
      <w:bookmarkEnd w:id="817"/>
      <w:bookmarkEnd w:id="818"/>
    </w:p>
    <w:p w14:paraId="52A71851" w14:textId="77777777" w:rsidR="007467C0" w:rsidRPr="00205380" w:rsidRDefault="007467C0" w:rsidP="005933C2">
      <w:pPr>
        <w:jc w:val="center"/>
      </w:pPr>
      <w:r>
        <w:rPr>
          <w:noProof/>
        </w:rPr>
        <w:drawing>
          <wp:inline distT="0" distB="0" distL="0" distR="0" wp14:anchorId="4E2E5AAE" wp14:editId="561DEB15">
            <wp:extent cx="4572000" cy="2847975"/>
            <wp:effectExtent l="76200" t="76200" r="133350" b="142875"/>
            <wp:docPr id="741048413" name="Picture 74104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5720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7D650E" w14:textId="77777777" w:rsidR="007467C0" w:rsidRDefault="007467C0" w:rsidP="007467C0">
      <w:pPr>
        <w:pStyle w:val="Caption"/>
      </w:pPr>
      <w:bookmarkStart w:id="819" w:name="_Toc74556708"/>
      <w:r>
        <w:t xml:space="preserve">Table </w:t>
      </w:r>
      <w:r>
        <w:fldChar w:fldCharType="begin"/>
      </w:r>
      <w:r>
        <w:instrText xml:space="preserve"> SEQ Table \* ARABIC </w:instrText>
      </w:r>
      <w:r>
        <w:fldChar w:fldCharType="separate"/>
      </w:r>
      <w:r>
        <w:rPr>
          <w:noProof/>
        </w:rPr>
        <w:t>69</w:t>
      </w:r>
      <w:r>
        <w:rPr>
          <w:noProof/>
        </w:rPr>
        <w:fldChar w:fldCharType="end"/>
      </w:r>
      <w:r>
        <w:t>: Add/Edit Event Description</w:t>
      </w:r>
      <w:bookmarkEnd w:id="81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14:paraId="1A8E214F" w14:textId="77777777" w:rsidTr="00A70F68">
        <w:trPr>
          <w:tblHeader/>
        </w:trPr>
        <w:tc>
          <w:tcPr>
            <w:tcW w:w="2592" w:type="dxa"/>
            <w:tcBorders>
              <w:top w:val="single" w:sz="6" w:space="0" w:color="auto"/>
              <w:bottom w:val="double" w:sz="6" w:space="0" w:color="auto"/>
              <w:right w:val="single" w:sz="6" w:space="0" w:color="auto"/>
            </w:tcBorders>
            <w:shd w:val="clear" w:color="auto" w:fill="60C03A"/>
          </w:tcPr>
          <w:p w14:paraId="2F9AB2C3" w14:textId="77777777" w:rsidR="007467C0" w:rsidRDefault="007467C0" w:rsidP="00170D7D">
            <w:pPr>
              <w:pStyle w:val="TableHeader"/>
            </w:pPr>
            <w:r>
              <w:t>Fields</w:t>
            </w:r>
          </w:p>
        </w:tc>
        <w:tc>
          <w:tcPr>
            <w:tcW w:w="5458" w:type="dxa"/>
            <w:tcBorders>
              <w:top w:val="single" w:sz="6" w:space="0" w:color="auto"/>
              <w:left w:val="nil"/>
              <w:bottom w:val="double" w:sz="6" w:space="0" w:color="auto"/>
            </w:tcBorders>
            <w:shd w:val="clear" w:color="auto" w:fill="60C03A"/>
          </w:tcPr>
          <w:p w14:paraId="5CC8B329" w14:textId="77777777" w:rsidR="007467C0" w:rsidRDefault="007467C0" w:rsidP="00170D7D">
            <w:pPr>
              <w:pStyle w:val="TableHeader"/>
            </w:pPr>
            <w:r>
              <w:t>Description</w:t>
            </w:r>
          </w:p>
        </w:tc>
      </w:tr>
      <w:tr w:rsidR="007467C0" w14:paraId="171582E5" w14:textId="77777777" w:rsidTr="00A70F68">
        <w:tc>
          <w:tcPr>
            <w:tcW w:w="2592" w:type="dxa"/>
            <w:tcBorders>
              <w:top w:val="nil"/>
              <w:bottom w:val="single" w:sz="6" w:space="0" w:color="auto"/>
              <w:right w:val="single" w:sz="6" w:space="0" w:color="auto"/>
            </w:tcBorders>
          </w:tcPr>
          <w:p w14:paraId="59A09F60" w14:textId="77777777" w:rsidR="007467C0" w:rsidRPr="00A70F68" w:rsidRDefault="007467C0" w:rsidP="005933C2">
            <w:pPr>
              <w:pStyle w:val="TableBody"/>
              <w:rPr>
                <w:b/>
                <w:bCs/>
              </w:rPr>
            </w:pPr>
            <w:r w:rsidRPr="00A70F68">
              <w:rPr>
                <w:b/>
                <w:bCs/>
              </w:rPr>
              <w:t xml:space="preserve">Event ID </w:t>
            </w:r>
          </w:p>
        </w:tc>
        <w:tc>
          <w:tcPr>
            <w:tcW w:w="5458" w:type="dxa"/>
            <w:tcBorders>
              <w:top w:val="nil"/>
              <w:left w:val="single" w:sz="6" w:space="0" w:color="auto"/>
              <w:bottom w:val="single" w:sz="6" w:space="0" w:color="auto"/>
            </w:tcBorders>
          </w:tcPr>
          <w:p w14:paraId="020F1140" w14:textId="1F59B09F" w:rsidR="007467C0" w:rsidRPr="00FB292A" w:rsidRDefault="007467C0" w:rsidP="005933C2">
            <w:pPr>
              <w:pStyle w:val="TableBody"/>
            </w:pPr>
            <w:r w:rsidRPr="00FB292A">
              <w:t>Unique alpha</w:t>
            </w:r>
            <w:r w:rsidR="00C23E7D">
              <w:t>-</w:t>
            </w:r>
            <w:r w:rsidRPr="00FB292A">
              <w:t xml:space="preserve">numeric code that identifies the Event. </w:t>
            </w:r>
          </w:p>
        </w:tc>
      </w:tr>
      <w:tr w:rsidR="007467C0" w14:paraId="644D08BD" w14:textId="77777777" w:rsidTr="00A70F68">
        <w:tc>
          <w:tcPr>
            <w:tcW w:w="2592" w:type="dxa"/>
            <w:tcBorders>
              <w:top w:val="single" w:sz="6" w:space="0" w:color="auto"/>
              <w:bottom w:val="single" w:sz="6" w:space="0" w:color="auto"/>
              <w:right w:val="single" w:sz="6" w:space="0" w:color="auto"/>
            </w:tcBorders>
          </w:tcPr>
          <w:p w14:paraId="2F4B38FA" w14:textId="77777777" w:rsidR="007467C0" w:rsidRPr="00A70F68" w:rsidRDefault="007467C0" w:rsidP="005933C2">
            <w:pPr>
              <w:pStyle w:val="TableBody"/>
              <w:rPr>
                <w:b/>
                <w:bCs/>
              </w:rPr>
            </w:pPr>
            <w:r w:rsidRPr="00A70F68">
              <w:rPr>
                <w:b/>
                <w:bCs/>
              </w:rPr>
              <w:t>Month</w:t>
            </w:r>
          </w:p>
        </w:tc>
        <w:tc>
          <w:tcPr>
            <w:tcW w:w="5458" w:type="dxa"/>
            <w:tcBorders>
              <w:top w:val="single" w:sz="6" w:space="0" w:color="auto"/>
              <w:left w:val="single" w:sz="6" w:space="0" w:color="auto"/>
              <w:bottom w:val="single" w:sz="6" w:space="0" w:color="auto"/>
            </w:tcBorders>
          </w:tcPr>
          <w:p w14:paraId="73D5989F" w14:textId="77777777" w:rsidR="007467C0" w:rsidRPr="00FB292A" w:rsidRDefault="007467C0" w:rsidP="005933C2">
            <w:pPr>
              <w:pStyle w:val="TableBody"/>
            </w:pPr>
            <w:r w:rsidRPr="00FB292A">
              <w:t xml:space="preserve">Specify the month in which this event occurs.  If the event occurs every month, select </w:t>
            </w:r>
            <w:r w:rsidRPr="00C23E7D">
              <w:rPr>
                <w:b/>
                <w:bCs/>
              </w:rPr>
              <w:t>“All”.</w:t>
            </w:r>
          </w:p>
        </w:tc>
      </w:tr>
      <w:tr w:rsidR="007467C0" w14:paraId="086D073A" w14:textId="77777777" w:rsidTr="00A70F68">
        <w:tc>
          <w:tcPr>
            <w:tcW w:w="2592" w:type="dxa"/>
            <w:tcBorders>
              <w:top w:val="single" w:sz="6" w:space="0" w:color="auto"/>
              <w:bottom w:val="single" w:sz="6" w:space="0" w:color="auto"/>
              <w:right w:val="single" w:sz="6" w:space="0" w:color="auto"/>
            </w:tcBorders>
          </w:tcPr>
          <w:p w14:paraId="7A5539F6" w14:textId="77777777" w:rsidR="007467C0" w:rsidRPr="00A70F68" w:rsidRDefault="007467C0" w:rsidP="005933C2">
            <w:pPr>
              <w:pStyle w:val="TableBody"/>
              <w:rPr>
                <w:b/>
                <w:bCs/>
              </w:rPr>
            </w:pPr>
          </w:p>
          <w:p w14:paraId="329D8383" w14:textId="77777777" w:rsidR="007467C0" w:rsidRPr="00A70F68" w:rsidRDefault="007467C0" w:rsidP="005933C2">
            <w:pPr>
              <w:pStyle w:val="TableBody"/>
              <w:rPr>
                <w:b/>
                <w:bCs/>
              </w:rPr>
            </w:pPr>
            <w:r w:rsidRPr="00A70F68">
              <w:rPr>
                <w:b/>
                <w:bCs/>
              </w:rPr>
              <w:t>Day of Month</w:t>
            </w:r>
          </w:p>
        </w:tc>
        <w:tc>
          <w:tcPr>
            <w:tcW w:w="5458" w:type="dxa"/>
            <w:tcBorders>
              <w:top w:val="single" w:sz="6" w:space="0" w:color="auto"/>
              <w:left w:val="single" w:sz="6" w:space="0" w:color="auto"/>
              <w:bottom w:val="single" w:sz="6" w:space="0" w:color="auto"/>
            </w:tcBorders>
          </w:tcPr>
          <w:p w14:paraId="21CD343A" w14:textId="77777777" w:rsidR="00C23E7D" w:rsidRDefault="007467C0" w:rsidP="005933C2">
            <w:pPr>
              <w:pStyle w:val="TableBody"/>
            </w:pPr>
            <w:r w:rsidRPr="00FB292A">
              <w:t xml:space="preserve">Enter the number of the day of the month on which this event occurs.  </w:t>
            </w:r>
          </w:p>
          <w:p w14:paraId="5FCAF6DB" w14:textId="2224DBB8" w:rsidR="007467C0" w:rsidRPr="00FB292A" w:rsidRDefault="007467C0" w:rsidP="00C23E7D">
            <w:pPr>
              <w:pStyle w:val="TableNote"/>
            </w:pPr>
            <w:r w:rsidRPr="00C23E7D">
              <w:rPr>
                <w:b/>
                <w:bCs/>
              </w:rPr>
              <w:t>Note</w:t>
            </w:r>
            <w:r w:rsidRPr="00FB292A">
              <w:t xml:space="preserve">: </w:t>
            </w:r>
            <w:r w:rsidR="00C23E7D">
              <w:t>T</w:t>
            </w:r>
            <w:r w:rsidRPr="00FB292A">
              <w:t xml:space="preserve">he event must always fall on the same day of the month each year.  If the day varies from one month/year to the next, then do not use this field.  Instead, use the next field called </w:t>
            </w:r>
            <w:r w:rsidRPr="00C23E7D">
              <w:rPr>
                <w:b/>
                <w:bCs/>
              </w:rPr>
              <w:t>“Week of Month”</w:t>
            </w:r>
            <w:r w:rsidRPr="00FB292A">
              <w:t xml:space="preserve"> (see below). </w:t>
            </w:r>
          </w:p>
        </w:tc>
      </w:tr>
      <w:tr w:rsidR="007467C0" w14:paraId="0FA89F59" w14:textId="77777777" w:rsidTr="00A70F68">
        <w:tc>
          <w:tcPr>
            <w:tcW w:w="2592" w:type="dxa"/>
            <w:tcBorders>
              <w:top w:val="single" w:sz="6" w:space="0" w:color="auto"/>
              <w:bottom w:val="single" w:sz="6" w:space="0" w:color="auto"/>
              <w:right w:val="single" w:sz="6" w:space="0" w:color="auto"/>
            </w:tcBorders>
          </w:tcPr>
          <w:p w14:paraId="76813D21" w14:textId="77777777" w:rsidR="007467C0" w:rsidRPr="00A70F68" w:rsidRDefault="007467C0" w:rsidP="00A70F68">
            <w:pPr>
              <w:pStyle w:val="TableBody"/>
              <w:rPr>
                <w:b/>
                <w:bCs/>
              </w:rPr>
            </w:pPr>
            <w:r w:rsidRPr="00A70F68">
              <w:rPr>
                <w:b/>
                <w:bCs/>
              </w:rPr>
              <w:t>Week of Month</w:t>
            </w:r>
          </w:p>
        </w:tc>
        <w:tc>
          <w:tcPr>
            <w:tcW w:w="5458" w:type="dxa"/>
            <w:tcBorders>
              <w:top w:val="single" w:sz="6" w:space="0" w:color="auto"/>
              <w:left w:val="single" w:sz="6" w:space="0" w:color="auto"/>
              <w:bottom w:val="single" w:sz="6" w:space="0" w:color="auto"/>
            </w:tcBorders>
          </w:tcPr>
          <w:p w14:paraId="571304B6" w14:textId="4E3B52E2" w:rsidR="007467C0" w:rsidRPr="00FB292A" w:rsidRDefault="007467C0" w:rsidP="00A70F68">
            <w:pPr>
              <w:pStyle w:val="TableBody"/>
              <w:rPr>
                <w:b/>
                <w:bCs/>
                <w:color w:val="FF0000"/>
              </w:rPr>
            </w:pPr>
            <w:r w:rsidRPr="00FB292A">
              <w:t xml:space="preserve">The week of the month on which the event occurs (i.e., enter “1” if the event always falls in the first week of the month, “2” if the event always falls in the second week of the month, “5” for last week of month). If a value in this field is entered, you must also specify a day of the week on which the event occurs (see below). This feature will help to define those events that do not occur </w:t>
            </w:r>
            <w:r w:rsidR="00E6108F">
              <w:t xml:space="preserve">on </w:t>
            </w:r>
            <w:r w:rsidRPr="00FB292A">
              <w:t xml:space="preserve">the same day each year; for instance, Mother’s Day will occur second Sunday of May each year. </w:t>
            </w:r>
          </w:p>
        </w:tc>
      </w:tr>
      <w:tr w:rsidR="007467C0" w14:paraId="3C4E2635" w14:textId="77777777" w:rsidTr="00A70F68">
        <w:tc>
          <w:tcPr>
            <w:tcW w:w="2592" w:type="dxa"/>
            <w:tcBorders>
              <w:top w:val="single" w:sz="6" w:space="0" w:color="auto"/>
              <w:bottom w:val="single" w:sz="6" w:space="0" w:color="auto"/>
              <w:right w:val="single" w:sz="6" w:space="0" w:color="auto"/>
            </w:tcBorders>
          </w:tcPr>
          <w:p w14:paraId="52F5DC04" w14:textId="77777777" w:rsidR="007467C0" w:rsidRPr="00A70F68" w:rsidRDefault="007467C0" w:rsidP="00A70F68">
            <w:pPr>
              <w:pStyle w:val="TableBody"/>
              <w:rPr>
                <w:b/>
                <w:bCs/>
              </w:rPr>
            </w:pPr>
            <w:r w:rsidRPr="00A70F68">
              <w:rPr>
                <w:b/>
                <w:bCs/>
              </w:rPr>
              <w:t>Day of Week</w:t>
            </w:r>
          </w:p>
        </w:tc>
        <w:tc>
          <w:tcPr>
            <w:tcW w:w="5458" w:type="dxa"/>
            <w:tcBorders>
              <w:top w:val="single" w:sz="6" w:space="0" w:color="auto"/>
              <w:left w:val="single" w:sz="6" w:space="0" w:color="auto"/>
              <w:bottom w:val="single" w:sz="6" w:space="0" w:color="auto"/>
            </w:tcBorders>
          </w:tcPr>
          <w:p w14:paraId="3D06789E" w14:textId="10086318" w:rsidR="007467C0" w:rsidRPr="00FB292A" w:rsidRDefault="007467C0" w:rsidP="00A70F68">
            <w:pPr>
              <w:pStyle w:val="TableBody"/>
            </w:pPr>
            <w:r w:rsidRPr="00FB292A">
              <w:t xml:space="preserve">If </w:t>
            </w:r>
            <w:r w:rsidR="00E6108F">
              <w:t xml:space="preserve">the </w:t>
            </w:r>
            <w:r w:rsidRPr="00FB292A">
              <w:t xml:space="preserve">Week of </w:t>
            </w:r>
            <w:r w:rsidR="00E6108F">
              <w:t xml:space="preserve">the </w:t>
            </w:r>
            <w:r w:rsidRPr="00FB292A">
              <w:t xml:space="preserve">month is selected, a new field </w:t>
            </w:r>
            <w:r w:rsidRPr="00FB292A">
              <w:rPr>
                <w:b/>
                <w:bCs/>
              </w:rPr>
              <w:t>Day of Week</w:t>
            </w:r>
            <w:r w:rsidRPr="00FB292A">
              <w:t xml:space="preserve"> will occur. Click on the </w:t>
            </w:r>
            <w:r w:rsidRPr="00FB292A">
              <w:rPr>
                <w:b/>
                <w:bCs/>
              </w:rPr>
              <w:t>Down</w:t>
            </w:r>
            <w:r w:rsidRPr="00FB292A">
              <w:t xml:space="preserve"> arrow and select the day of the week on which this event falls. </w:t>
            </w:r>
          </w:p>
        </w:tc>
      </w:tr>
      <w:tr w:rsidR="007467C0" w14:paraId="713B97E3" w14:textId="77777777" w:rsidTr="00A70F68">
        <w:tc>
          <w:tcPr>
            <w:tcW w:w="2592" w:type="dxa"/>
            <w:tcBorders>
              <w:top w:val="single" w:sz="6" w:space="0" w:color="auto"/>
              <w:bottom w:val="single" w:sz="6" w:space="0" w:color="auto"/>
              <w:right w:val="single" w:sz="6" w:space="0" w:color="auto"/>
            </w:tcBorders>
          </w:tcPr>
          <w:p w14:paraId="6B529499" w14:textId="77777777" w:rsidR="007467C0" w:rsidRPr="00A70F68" w:rsidRDefault="007467C0" w:rsidP="00A70F68">
            <w:pPr>
              <w:pStyle w:val="TableBody"/>
              <w:rPr>
                <w:b/>
                <w:bCs/>
              </w:rPr>
            </w:pPr>
            <w:r w:rsidRPr="00A70F68">
              <w:rPr>
                <w:b/>
                <w:bCs/>
              </w:rPr>
              <w:lastRenderedPageBreak/>
              <w:t>Pre-effect /</w:t>
            </w:r>
            <w:r w:rsidRPr="00A70F68">
              <w:rPr>
                <w:b/>
                <w:bCs/>
              </w:rPr>
              <w:br/>
              <w:t>Post-effect</w:t>
            </w:r>
          </w:p>
        </w:tc>
        <w:tc>
          <w:tcPr>
            <w:tcW w:w="5458" w:type="dxa"/>
            <w:tcBorders>
              <w:top w:val="single" w:sz="6" w:space="0" w:color="auto"/>
              <w:left w:val="single" w:sz="6" w:space="0" w:color="auto"/>
              <w:bottom w:val="single" w:sz="6" w:space="0" w:color="auto"/>
            </w:tcBorders>
          </w:tcPr>
          <w:p w14:paraId="5A1BA2A6" w14:textId="77777777" w:rsidR="007467C0" w:rsidRPr="00FB292A" w:rsidRDefault="007467C0" w:rsidP="00A70F68">
            <w:pPr>
              <w:pStyle w:val="TableBody"/>
            </w:pPr>
            <w:r w:rsidRPr="00FB292A">
              <w:t>The anticipated “ripple effect” from a major event or holiday on cash demand.  This is the anticipated days both before (pre-effect) and after (post-effect) that an event will have on cash demand.  For example, a major holiday like December 25 (Christmas) will likely have significant effects both before and after the actual holiday.  Enter the actual number of days when the “ripple effect” is expected to extend out from the event.</w:t>
            </w:r>
          </w:p>
        </w:tc>
      </w:tr>
      <w:tr w:rsidR="007467C0" w14:paraId="2C6E5895" w14:textId="77777777" w:rsidTr="00A70F68">
        <w:tc>
          <w:tcPr>
            <w:tcW w:w="2592" w:type="dxa"/>
            <w:tcBorders>
              <w:top w:val="single" w:sz="6" w:space="0" w:color="auto"/>
              <w:bottom w:val="single" w:sz="6" w:space="0" w:color="auto"/>
              <w:right w:val="single" w:sz="6" w:space="0" w:color="auto"/>
            </w:tcBorders>
          </w:tcPr>
          <w:p w14:paraId="137AB277" w14:textId="77777777" w:rsidR="007467C0" w:rsidRPr="00A70F68" w:rsidRDefault="007467C0" w:rsidP="00A70F68">
            <w:pPr>
              <w:pStyle w:val="TableBody"/>
              <w:rPr>
                <w:b/>
                <w:bCs/>
              </w:rPr>
            </w:pPr>
            <w:r w:rsidRPr="00A70F68">
              <w:rPr>
                <w:b/>
                <w:bCs/>
              </w:rPr>
              <w:t>Holiday</w:t>
            </w:r>
          </w:p>
        </w:tc>
        <w:tc>
          <w:tcPr>
            <w:tcW w:w="5458" w:type="dxa"/>
            <w:tcBorders>
              <w:top w:val="single" w:sz="6" w:space="0" w:color="auto"/>
              <w:left w:val="single" w:sz="6" w:space="0" w:color="auto"/>
              <w:bottom w:val="single" w:sz="6" w:space="0" w:color="auto"/>
            </w:tcBorders>
          </w:tcPr>
          <w:p w14:paraId="0C5BBEF5" w14:textId="77777777" w:rsidR="00DF04EA" w:rsidRDefault="007467C0" w:rsidP="00A70F68">
            <w:pPr>
              <w:pStyle w:val="TableBody"/>
            </w:pPr>
            <w:r w:rsidRPr="00FB292A">
              <w:t xml:space="preserve">Optional selection.  Click in the check box next to holiday to indicate that an event is also a holiday.  </w:t>
            </w:r>
          </w:p>
          <w:p w14:paraId="651D345A" w14:textId="70A702FD" w:rsidR="007467C0" w:rsidRPr="00FB292A" w:rsidRDefault="007467C0" w:rsidP="00DF04EA">
            <w:pPr>
              <w:pStyle w:val="TableNote"/>
            </w:pPr>
            <w:r w:rsidRPr="00DF04EA">
              <w:rPr>
                <w:b/>
                <w:bCs/>
              </w:rPr>
              <w:t>Note</w:t>
            </w:r>
            <w:r w:rsidRPr="00FB292A">
              <w:t xml:space="preserve">: </w:t>
            </w:r>
            <w:r w:rsidR="00DF04EA">
              <w:t>A</w:t>
            </w:r>
            <w:r w:rsidRPr="00FB292A">
              <w:t xml:space="preserve">n event is not necessarily a holiday.  For example, an event could be payday every other Wednesday.  A holiday is a national or regional event that could affect </w:t>
            </w:r>
            <w:r w:rsidR="00E6108F">
              <w:t xml:space="preserve">the </w:t>
            </w:r>
            <w:r w:rsidRPr="00FB292A">
              <w:t>delivery of cash to a Cashpoint if the carrier does not deliver on that holiday.  In this case, if the check box is selected, OptiVault will plan for this contingency and forecast for cash to be delivered before the holiday, if necessary.</w:t>
            </w:r>
          </w:p>
        </w:tc>
      </w:tr>
      <w:tr w:rsidR="007467C0" w14:paraId="4C191FF5" w14:textId="77777777" w:rsidTr="00A70F68">
        <w:tc>
          <w:tcPr>
            <w:tcW w:w="2592" w:type="dxa"/>
            <w:tcBorders>
              <w:top w:val="single" w:sz="6" w:space="0" w:color="auto"/>
              <w:bottom w:val="single" w:sz="6" w:space="0" w:color="auto"/>
              <w:right w:val="single" w:sz="6" w:space="0" w:color="auto"/>
            </w:tcBorders>
          </w:tcPr>
          <w:p w14:paraId="20491795" w14:textId="77777777" w:rsidR="007467C0" w:rsidRPr="00A70F68" w:rsidRDefault="007467C0" w:rsidP="00A70F68">
            <w:pPr>
              <w:pStyle w:val="TableBody"/>
              <w:rPr>
                <w:b/>
                <w:bCs/>
              </w:rPr>
            </w:pPr>
            <w:r w:rsidRPr="00A70F68">
              <w:rPr>
                <w:b/>
                <w:bCs/>
              </w:rPr>
              <w:t>Weekend Shift</w:t>
            </w:r>
          </w:p>
        </w:tc>
        <w:tc>
          <w:tcPr>
            <w:tcW w:w="5458" w:type="dxa"/>
            <w:tcBorders>
              <w:top w:val="single" w:sz="6" w:space="0" w:color="auto"/>
              <w:left w:val="single" w:sz="6" w:space="0" w:color="auto"/>
              <w:bottom w:val="single" w:sz="6" w:space="0" w:color="auto"/>
            </w:tcBorders>
          </w:tcPr>
          <w:p w14:paraId="2F1A8599" w14:textId="77777777" w:rsidR="007467C0" w:rsidRPr="00FB292A" w:rsidRDefault="007467C0" w:rsidP="00A70F68">
            <w:pPr>
              <w:pStyle w:val="TableBody"/>
            </w:pPr>
            <w:r w:rsidRPr="00FB292A">
              <w:t xml:space="preserve">Click the </w:t>
            </w:r>
            <w:r w:rsidRPr="00FB292A">
              <w:rPr>
                <w:b/>
                <w:bCs/>
              </w:rPr>
              <w:t xml:space="preserve">Down </w:t>
            </w:r>
            <w:r w:rsidRPr="00FB292A">
              <w:t>arrow to select the expected shift in cash demand when an event falls on the weekend (Saturday or Sunday).  The possible choices are:</w:t>
            </w:r>
          </w:p>
          <w:p w14:paraId="27840996" w14:textId="77777777" w:rsidR="007467C0" w:rsidRPr="00FB292A" w:rsidRDefault="007467C0" w:rsidP="00A70F68">
            <w:pPr>
              <w:pStyle w:val="TableBody"/>
            </w:pPr>
            <w:r w:rsidRPr="00FB292A">
              <w:rPr>
                <w:b/>
                <w:bCs/>
              </w:rPr>
              <w:t xml:space="preserve">Backward:  </w:t>
            </w:r>
            <w:r w:rsidRPr="00FB292A">
              <w:t>shifts demand to the Friday before the weekend.</w:t>
            </w:r>
          </w:p>
          <w:p w14:paraId="0F709284" w14:textId="77777777" w:rsidR="007467C0" w:rsidRPr="00FB292A" w:rsidRDefault="007467C0" w:rsidP="00A70F68">
            <w:pPr>
              <w:pStyle w:val="TableBody"/>
            </w:pPr>
            <w:r w:rsidRPr="00FB292A">
              <w:rPr>
                <w:b/>
                <w:bCs/>
              </w:rPr>
              <w:t>Forward:</w:t>
            </w:r>
            <w:r w:rsidRPr="00FB292A">
              <w:t xml:space="preserve">  shifts demand to the following Monday.</w:t>
            </w:r>
          </w:p>
          <w:p w14:paraId="6CB18F51" w14:textId="77777777" w:rsidR="007467C0" w:rsidRPr="00FB292A" w:rsidRDefault="007467C0" w:rsidP="00A70F68">
            <w:pPr>
              <w:pStyle w:val="TableBody"/>
            </w:pPr>
            <w:r w:rsidRPr="00FB292A">
              <w:rPr>
                <w:b/>
                <w:bCs/>
              </w:rPr>
              <w:t xml:space="preserve">None:  </w:t>
            </w:r>
            <w:r w:rsidRPr="00FB292A">
              <w:t>indicates no anticipated shift in demand and keeps the original event date.</w:t>
            </w:r>
          </w:p>
          <w:p w14:paraId="72D40D8F" w14:textId="77777777" w:rsidR="007467C0" w:rsidRPr="00FB292A" w:rsidRDefault="007467C0" w:rsidP="00677A90">
            <w:pPr>
              <w:pStyle w:val="TableNote"/>
            </w:pPr>
            <w:r w:rsidRPr="00677A90">
              <w:rPr>
                <w:b/>
                <w:bCs/>
              </w:rPr>
              <w:t>Note</w:t>
            </w:r>
            <w:r w:rsidRPr="00FB292A">
              <w:t>:  this field is only active when the Day of Month field is populated with a value greater than zero (0).</w:t>
            </w:r>
          </w:p>
        </w:tc>
      </w:tr>
      <w:tr w:rsidR="007467C0" w14:paraId="440ECDF0" w14:textId="77777777" w:rsidTr="00A70F68">
        <w:tc>
          <w:tcPr>
            <w:tcW w:w="2592" w:type="dxa"/>
            <w:tcBorders>
              <w:top w:val="single" w:sz="6" w:space="0" w:color="auto"/>
              <w:bottom w:val="single" w:sz="6" w:space="0" w:color="auto"/>
              <w:right w:val="single" w:sz="6" w:space="0" w:color="auto"/>
            </w:tcBorders>
          </w:tcPr>
          <w:p w14:paraId="7AEBE154" w14:textId="77777777" w:rsidR="007467C0" w:rsidRPr="00A70F68" w:rsidRDefault="007467C0" w:rsidP="00A70F68">
            <w:pPr>
              <w:pStyle w:val="TableBody"/>
              <w:rPr>
                <w:b/>
                <w:bCs/>
              </w:rPr>
            </w:pPr>
            <w:r w:rsidRPr="00A70F68">
              <w:rPr>
                <w:b/>
                <w:bCs/>
              </w:rPr>
              <w:t>Generate Dates Button</w:t>
            </w:r>
          </w:p>
        </w:tc>
        <w:tc>
          <w:tcPr>
            <w:tcW w:w="5458" w:type="dxa"/>
            <w:tcBorders>
              <w:top w:val="single" w:sz="6" w:space="0" w:color="auto"/>
              <w:left w:val="single" w:sz="6" w:space="0" w:color="auto"/>
              <w:bottom w:val="single" w:sz="6" w:space="0" w:color="auto"/>
            </w:tcBorders>
          </w:tcPr>
          <w:p w14:paraId="46303FDD" w14:textId="015F3D9F" w:rsidR="007467C0" w:rsidRPr="00FB292A" w:rsidRDefault="007467C0" w:rsidP="00A70F68">
            <w:pPr>
              <w:pStyle w:val="TableBody"/>
            </w:pPr>
            <w:r w:rsidRPr="00FB292A">
              <w:t>Generates Event Dates based on the definition of the Event (present year plus 2 years in the past and 2 years into the future). The dates can then be selected and individually updated if needed.</w:t>
            </w:r>
          </w:p>
        </w:tc>
      </w:tr>
      <w:tr w:rsidR="007467C0" w14:paraId="1C915F8A" w14:textId="77777777" w:rsidTr="00A70F68">
        <w:tc>
          <w:tcPr>
            <w:tcW w:w="2592" w:type="dxa"/>
            <w:tcBorders>
              <w:top w:val="single" w:sz="6" w:space="0" w:color="auto"/>
              <w:bottom w:val="single" w:sz="6" w:space="0" w:color="auto"/>
              <w:right w:val="single" w:sz="6" w:space="0" w:color="auto"/>
            </w:tcBorders>
          </w:tcPr>
          <w:p w14:paraId="06FF4310" w14:textId="77777777" w:rsidR="007467C0" w:rsidRPr="00A70F68" w:rsidRDefault="007467C0" w:rsidP="00A70F68">
            <w:pPr>
              <w:pStyle w:val="TableBody"/>
              <w:rPr>
                <w:b/>
                <w:bCs/>
              </w:rPr>
            </w:pPr>
            <w:r w:rsidRPr="00A70F68">
              <w:rPr>
                <w:b/>
                <w:bCs/>
              </w:rPr>
              <w:t>Add Button</w:t>
            </w:r>
          </w:p>
        </w:tc>
        <w:tc>
          <w:tcPr>
            <w:tcW w:w="5458" w:type="dxa"/>
            <w:tcBorders>
              <w:top w:val="single" w:sz="6" w:space="0" w:color="auto"/>
              <w:left w:val="single" w:sz="6" w:space="0" w:color="auto"/>
              <w:bottom w:val="single" w:sz="6" w:space="0" w:color="auto"/>
            </w:tcBorders>
          </w:tcPr>
          <w:p w14:paraId="09BC6C3F" w14:textId="77777777" w:rsidR="007467C0" w:rsidRPr="00FB292A" w:rsidRDefault="007467C0" w:rsidP="00A70F68">
            <w:pPr>
              <w:pStyle w:val="TableBody"/>
            </w:pPr>
            <w:r w:rsidRPr="00FB292A">
              <w:t>Allows Users to manually enter dates. This is an alternative to Generating dates.</w:t>
            </w:r>
          </w:p>
        </w:tc>
      </w:tr>
      <w:tr w:rsidR="007467C0" w14:paraId="1CAC5330" w14:textId="77777777" w:rsidTr="00A70F68">
        <w:tc>
          <w:tcPr>
            <w:tcW w:w="2592" w:type="dxa"/>
            <w:tcBorders>
              <w:top w:val="single" w:sz="6" w:space="0" w:color="auto"/>
              <w:bottom w:val="single" w:sz="6" w:space="0" w:color="auto"/>
              <w:right w:val="single" w:sz="6" w:space="0" w:color="auto"/>
            </w:tcBorders>
          </w:tcPr>
          <w:p w14:paraId="100B02E2" w14:textId="77777777" w:rsidR="007467C0" w:rsidRPr="00A70F68" w:rsidRDefault="007467C0" w:rsidP="00A70F68">
            <w:pPr>
              <w:pStyle w:val="TableBody"/>
              <w:rPr>
                <w:b/>
                <w:bCs/>
              </w:rPr>
            </w:pPr>
            <w:r w:rsidRPr="00A70F68">
              <w:rPr>
                <w:b/>
                <w:bCs/>
              </w:rPr>
              <w:t>Generate From</w:t>
            </w:r>
          </w:p>
        </w:tc>
        <w:tc>
          <w:tcPr>
            <w:tcW w:w="5458" w:type="dxa"/>
            <w:tcBorders>
              <w:top w:val="single" w:sz="6" w:space="0" w:color="auto"/>
              <w:left w:val="single" w:sz="6" w:space="0" w:color="auto"/>
              <w:bottom w:val="single" w:sz="6" w:space="0" w:color="auto"/>
            </w:tcBorders>
          </w:tcPr>
          <w:p w14:paraId="117A5219" w14:textId="77777777" w:rsidR="007467C0" w:rsidRPr="00FB292A" w:rsidRDefault="007467C0" w:rsidP="00A70F68">
            <w:pPr>
              <w:pStyle w:val="TableBody"/>
            </w:pPr>
            <w:r>
              <w:t xml:space="preserve">Works similarly to </w:t>
            </w:r>
            <w:r w:rsidRPr="00DB4543">
              <w:rPr>
                <w:b/>
                <w:bCs/>
              </w:rPr>
              <w:t>“Generate Dates”</w:t>
            </w:r>
            <w:r>
              <w:t xml:space="preserve"> except that this function will ONLY generate out into the future from a selected starting point.  This helps keep existing dates from being overwritten during an Event refresh or update.</w:t>
            </w:r>
          </w:p>
        </w:tc>
      </w:tr>
      <w:tr w:rsidR="007467C0" w14:paraId="76BDBFA0" w14:textId="77777777" w:rsidTr="00A70F68">
        <w:tc>
          <w:tcPr>
            <w:tcW w:w="2592" w:type="dxa"/>
            <w:tcBorders>
              <w:top w:val="single" w:sz="6" w:space="0" w:color="auto"/>
              <w:bottom w:val="single" w:sz="6" w:space="0" w:color="auto"/>
              <w:right w:val="single" w:sz="6" w:space="0" w:color="auto"/>
            </w:tcBorders>
          </w:tcPr>
          <w:p w14:paraId="1A002491" w14:textId="77777777" w:rsidR="007467C0" w:rsidRPr="00A70F68" w:rsidRDefault="007467C0" w:rsidP="00A70F68">
            <w:pPr>
              <w:pStyle w:val="TableBody"/>
              <w:rPr>
                <w:b/>
                <w:bCs/>
              </w:rPr>
            </w:pPr>
            <w:r w:rsidRPr="00A70F68">
              <w:rPr>
                <w:b/>
                <w:bCs/>
              </w:rPr>
              <w:t>Update Button</w:t>
            </w:r>
          </w:p>
        </w:tc>
        <w:tc>
          <w:tcPr>
            <w:tcW w:w="5458" w:type="dxa"/>
            <w:tcBorders>
              <w:top w:val="single" w:sz="6" w:space="0" w:color="auto"/>
              <w:left w:val="single" w:sz="6" w:space="0" w:color="auto"/>
              <w:bottom w:val="single" w:sz="6" w:space="0" w:color="auto"/>
            </w:tcBorders>
          </w:tcPr>
          <w:p w14:paraId="12879722" w14:textId="77777777" w:rsidR="007467C0" w:rsidRPr="00FB292A" w:rsidRDefault="007467C0" w:rsidP="00A70F68">
            <w:pPr>
              <w:pStyle w:val="TableBody"/>
            </w:pPr>
            <w:r w:rsidRPr="00FB292A">
              <w:t>Updates the select date.</w:t>
            </w:r>
          </w:p>
        </w:tc>
      </w:tr>
      <w:tr w:rsidR="007467C0" w14:paraId="06A1B0BB" w14:textId="77777777" w:rsidTr="00A70F68">
        <w:tc>
          <w:tcPr>
            <w:tcW w:w="2592" w:type="dxa"/>
            <w:tcBorders>
              <w:top w:val="single" w:sz="6" w:space="0" w:color="auto"/>
              <w:bottom w:val="single" w:sz="6" w:space="0" w:color="auto"/>
              <w:right w:val="single" w:sz="6" w:space="0" w:color="auto"/>
            </w:tcBorders>
          </w:tcPr>
          <w:p w14:paraId="686D59E1" w14:textId="77777777" w:rsidR="007467C0" w:rsidRPr="00A70F68" w:rsidRDefault="007467C0" w:rsidP="00A70F68">
            <w:pPr>
              <w:pStyle w:val="TableBody"/>
              <w:rPr>
                <w:b/>
                <w:bCs/>
              </w:rPr>
            </w:pPr>
            <w:r w:rsidRPr="00A70F68">
              <w:rPr>
                <w:b/>
                <w:bCs/>
              </w:rPr>
              <w:lastRenderedPageBreak/>
              <w:t>Delete Button</w:t>
            </w:r>
          </w:p>
        </w:tc>
        <w:tc>
          <w:tcPr>
            <w:tcW w:w="5458" w:type="dxa"/>
            <w:tcBorders>
              <w:top w:val="single" w:sz="6" w:space="0" w:color="auto"/>
              <w:left w:val="single" w:sz="6" w:space="0" w:color="auto"/>
              <w:bottom w:val="single" w:sz="6" w:space="0" w:color="auto"/>
            </w:tcBorders>
          </w:tcPr>
          <w:p w14:paraId="461DF736" w14:textId="77777777" w:rsidR="007467C0" w:rsidRPr="00FB292A" w:rsidRDefault="007467C0" w:rsidP="00A70F68">
            <w:pPr>
              <w:pStyle w:val="TableBody"/>
            </w:pPr>
            <w:r w:rsidRPr="00FB292A">
              <w:t>Deletes the selected date.</w:t>
            </w:r>
          </w:p>
        </w:tc>
      </w:tr>
    </w:tbl>
    <w:p w14:paraId="690FE981" w14:textId="77777777" w:rsidR="007467C0" w:rsidRPr="00326CDA" w:rsidRDefault="007467C0" w:rsidP="007467C0">
      <w:pPr>
        <w:pStyle w:val="TopofSection"/>
      </w:pPr>
      <w:bookmarkStart w:id="820" w:name="_Toc221530686"/>
      <w:bookmarkStart w:id="821" w:name="_Ref221892566"/>
      <w:bookmarkStart w:id="822" w:name="_Toc223436180"/>
      <w:r w:rsidRPr="00326CDA">
        <w:t xml:space="preserve">Return To:  </w:t>
      </w:r>
      <w:r>
        <w:fldChar w:fldCharType="begin"/>
      </w:r>
      <w:r>
        <w:instrText xml:space="preserve"> REF _Ref245707328 \h  \* MERGEFORMAT </w:instrText>
      </w:r>
      <w:r>
        <w:fldChar w:fldCharType="separate"/>
      </w:r>
      <w:r>
        <w:t>Events Tab</w:t>
      </w:r>
      <w:r>
        <w:fldChar w:fldCharType="end"/>
      </w:r>
    </w:p>
    <w:p w14:paraId="227DDD72" w14:textId="77545028" w:rsidR="007467C0" w:rsidRPr="00722E5E" w:rsidRDefault="007467C0">
      <w:pPr>
        <w:pStyle w:val="Heading1"/>
        <w:pPrChange w:id="823" w:author="Moses, Robbie" w:date="2023-02-14T05:19:00Z">
          <w:pPr>
            <w:pStyle w:val="Heading2"/>
          </w:pPr>
        </w:pPrChange>
      </w:pPr>
      <w:bookmarkStart w:id="824" w:name="_Ref245707334"/>
      <w:bookmarkStart w:id="825" w:name="_Toc74556410"/>
      <w:bookmarkStart w:id="826" w:name="_Toc127491600"/>
      <w:bookmarkEnd w:id="820"/>
      <w:bookmarkEnd w:id="821"/>
      <w:bookmarkEnd w:id="822"/>
      <w:del w:id="827" w:author="Moses, Robbie" w:date="2023-02-23T02:17:00Z">
        <w:r w:rsidRPr="00722E5E" w:rsidDel="00395EBD">
          <w:lastRenderedPageBreak/>
          <w:delText xml:space="preserve">System </w:delText>
        </w:r>
      </w:del>
      <w:bookmarkStart w:id="828" w:name="_Ref128019336"/>
      <w:bookmarkStart w:id="829" w:name="_Ref128019347"/>
      <w:bookmarkStart w:id="830" w:name="_Ref128019376"/>
      <w:bookmarkStart w:id="831" w:name="_Ref128019464"/>
      <w:bookmarkStart w:id="832" w:name="_Ref128020001"/>
      <w:bookmarkStart w:id="833" w:name="_Toc128021133"/>
      <w:ins w:id="834" w:author="Moses, Robbie" w:date="2023-02-23T02:17:00Z">
        <w:r w:rsidR="00395EBD">
          <w:t>Settings</w:t>
        </w:r>
        <w:r w:rsidR="00395EBD" w:rsidRPr="00722E5E">
          <w:t xml:space="preserve"> </w:t>
        </w:r>
      </w:ins>
      <w:r w:rsidRPr="00722E5E">
        <w:t>Tab</w:t>
      </w:r>
      <w:bookmarkEnd w:id="824"/>
      <w:bookmarkEnd w:id="825"/>
      <w:bookmarkEnd w:id="826"/>
      <w:bookmarkEnd w:id="828"/>
      <w:bookmarkEnd w:id="829"/>
      <w:bookmarkEnd w:id="830"/>
      <w:bookmarkEnd w:id="831"/>
      <w:bookmarkEnd w:id="832"/>
      <w:bookmarkEnd w:id="833"/>
    </w:p>
    <w:p w14:paraId="51A52140" w14:textId="75DCA862" w:rsidR="007467C0" w:rsidRDefault="007467C0" w:rsidP="001E6390">
      <w:pPr>
        <w:pStyle w:val="BodyText"/>
      </w:pPr>
      <w:r>
        <w:t xml:space="preserve">The </w:t>
      </w:r>
      <w:del w:id="835" w:author="Moses, Robbie" w:date="2023-02-23T02:18:00Z">
        <w:r w:rsidDel="00863B94">
          <w:delText xml:space="preserve">System </w:delText>
        </w:r>
      </w:del>
      <w:ins w:id="836" w:author="Moses, Robbie" w:date="2023-02-23T02:18:00Z">
        <w:r w:rsidR="00863B94">
          <w:t xml:space="preserve">Settings </w:t>
        </w:r>
      </w:ins>
      <w:r>
        <w:t>Tab contains tools normally used by administrators to set up the system or perform maintenance functions.</w:t>
      </w:r>
    </w:p>
    <w:p w14:paraId="46F96EFD" w14:textId="77777777" w:rsidR="007467C0" w:rsidRDefault="007467C0" w:rsidP="001E6390">
      <w:pPr>
        <w:pStyle w:val="BodyText"/>
      </w:pPr>
      <w:r>
        <w:t xml:space="preserve">The following is a summary of the information that will be covered along with hyperlinks to each topic: </w:t>
      </w:r>
    </w:p>
    <w:p w14:paraId="6A23B879" w14:textId="552D7547" w:rsidR="007467C0" w:rsidRDefault="00AC4D44" w:rsidP="001E6390">
      <w:pPr>
        <w:pStyle w:val="ListBullet"/>
      </w:pPr>
      <w:ins w:id="837" w:author="Moses, Robbie" w:date="2023-02-23T02:24:00Z">
        <w:r>
          <w:fldChar w:fldCharType="begin"/>
        </w:r>
        <w:r>
          <w:instrText xml:space="preserve"> REF _Ref128011482 \h </w:instrText>
        </w:r>
      </w:ins>
      <w:r>
        <w:fldChar w:fldCharType="separate"/>
      </w:r>
      <w:ins w:id="838" w:author="Moses, Robbie" w:date="2023-02-23T02:24:00Z">
        <w:r>
          <w:t>Settings</w:t>
        </w:r>
        <w:r>
          <w:rPr>
            <w:rFonts w:ascii="Wingdings" w:hAnsi="Wingdings"/>
          </w:rPr>
          <w:t></w:t>
        </w:r>
        <w:r>
          <w:t>Institution</w:t>
        </w:r>
        <w:r>
          <w:fldChar w:fldCharType="end"/>
        </w:r>
      </w:ins>
      <w:del w:id="839" w:author="Moses, Robbie" w:date="2023-02-23T02:27:00Z">
        <w:r w:rsidR="007467C0" w:rsidDel="00441ED5">
          <w:fldChar w:fldCharType="begin"/>
        </w:r>
        <w:r w:rsidR="007467C0" w:rsidDel="00441ED5">
          <w:delInstrText xml:space="preserve"> REF _Ref246139999 \h  \* MERGEFORMAT </w:delInstrText>
        </w:r>
        <w:r w:rsidR="007467C0" w:rsidDel="00441ED5">
          <w:fldChar w:fldCharType="separate"/>
        </w:r>
        <w:r w:rsidR="007467C0" w:rsidDel="00441ED5">
          <w:delText>System</w:delText>
        </w:r>
        <w:r w:rsidR="007467C0" w:rsidDel="00441ED5">
          <w:rPr>
            <w:rFonts w:ascii="Wingdings" w:hAnsi="Wingdings"/>
          </w:rPr>
          <w:delText></w:delText>
        </w:r>
        <w:r w:rsidR="007467C0" w:rsidDel="00441ED5">
          <w:delText>Institution</w:delText>
        </w:r>
        <w:r w:rsidR="007467C0" w:rsidDel="00441ED5">
          <w:fldChar w:fldCharType="end"/>
        </w:r>
      </w:del>
    </w:p>
    <w:p w14:paraId="7768EE9E" w14:textId="465A9256" w:rsidR="007467C0" w:rsidRDefault="00AC4D44" w:rsidP="001E6390">
      <w:pPr>
        <w:pStyle w:val="ListBullet"/>
      </w:pPr>
      <w:ins w:id="840" w:author="Moses, Robbie" w:date="2023-02-23T02:24:00Z">
        <w:r>
          <w:fldChar w:fldCharType="begin"/>
        </w:r>
        <w:r>
          <w:instrText xml:space="preserve"> REF _Ref128011491 \h </w:instrText>
        </w:r>
      </w:ins>
      <w:r>
        <w:fldChar w:fldCharType="separate"/>
      </w:r>
      <w:ins w:id="841" w:author="Moses, Robbie" w:date="2023-02-23T02:24:00Z">
        <w:r>
          <w:t>Settings</w:t>
        </w:r>
        <w:r>
          <w:rPr>
            <w:rFonts w:ascii="Wingdings" w:hAnsi="Wingdings"/>
          </w:rPr>
          <w:t></w:t>
        </w:r>
        <w:r>
          <w:t>Override Reasons</w:t>
        </w:r>
        <w:r>
          <w:fldChar w:fldCharType="end"/>
        </w:r>
      </w:ins>
      <w:ins w:id="842" w:author="Moses, Robbie" w:date="2023-02-23T02:25:00Z">
        <w:r w:rsidR="0022630F" w:rsidDel="0022630F">
          <w:t xml:space="preserve"> </w:t>
        </w:r>
      </w:ins>
      <w:del w:id="843" w:author="Moses, Robbie" w:date="2023-02-23T02:25:00Z">
        <w:r w:rsidR="007467C0" w:rsidDel="0022630F">
          <w:fldChar w:fldCharType="begin"/>
        </w:r>
        <w:r w:rsidR="007467C0" w:rsidDel="0022630F">
          <w:delInstrText xml:space="preserve"> REF _Ref246140003 \h  \* MERGEFORMAT </w:delInstrText>
        </w:r>
        <w:r w:rsidR="007467C0" w:rsidDel="0022630F">
          <w:fldChar w:fldCharType="separate"/>
        </w:r>
        <w:r w:rsidR="007467C0" w:rsidDel="0022630F">
          <w:delText>System</w:delText>
        </w:r>
        <w:r w:rsidR="001E6390" w:rsidDel="0022630F">
          <w:rPr>
            <w:rFonts w:ascii="Wingdings" w:hAnsi="Wingdings"/>
          </w:rPr>
          <w:delText></w:delText>
        </w:r>
        <w:r w:rsidR="007467C0" w:rsidDel="0022630F">
          <w:delText>Override Reasons</w:delText>
        </w:r>
        <w:r w:rsidR="007467C0" w:rsidDel="0022630F">
          <w:fldChar w:fldCharType="end"/>
        </w:r>
      </w:del>
    </w:p>
    <w:p w14:paraId="0F971C7C" w14:textId="26BCDD50" w:rsidR="007467C0" w:rsidRDefault="00AC4D44" w:rsidP="001E6390">
      <w:pPr>
        <w:pStyle w:val="ListBullet"/>
      </w:pPr>
      <w:ins w:id="844" w:author="Moses, Robbie" w:date="2023-02-23T02:24:00Z">
        <w:r>
          <w:fldChar w:fldCharType="begin"/>
        </w:r>
        <w:r>
          <w:instrText xml:space="preserve"> REF _Ref128011499 \h </w:instrText>
        </w:r>
      </w:ins>
      <w:r>
        <w:fldChar w:fldCharType="separate"/>
      </w:r>
      <w:ins w:id="845" w:author="Moses, Robbie" w:date="2023-02-23T02:24:00Z">
        <w:r>
          <w:t>Settings</w:t>
        </w:r>
        <w:r>
          <w:rPr>
            <w:rFonts w:ascii="Wingdings" w:hAnsi="Wingdings"/>
          </w:rPr>
          <w:t></w:t>
        </w:r>
        <w:r>
          <w:t>Privileges</w:t>
        </w:r>
        <w:r>
          <w:fldChar w:fldCharType="end"/>
        </w:r>
      </w:ins>
      <w:ins w:id="846" w:author="Moses, Robbie" w:date="2023-02-23T02:25:00Z">
        <w:r w:rsidR="0022630F" w:rsidDel="0022630F">
          <w:t xml:space="preserve"> </w:t>
        </w:r>
      </w:ins>
      <w:del w:id="847" w:author="Moses, Robbie" w:date="2023-02-23T02:25:00Z">
        <w:r w:rsidR="007467C0" w:rsidDel="0022630F">
          <w:fldChar w:fldCharType="begin"/>
        </w:r>
        <w:r w:rsidR="007467C0" w:rsidDel="0022630F">
          <w:delInstrText xml:space="preserve"> REF _Ref246140007 \h  \* MERGEFORMAT </w:delInstrText>
        </w:r>
        <w:r w:rsidR="007467C0" w:rsidDel="0022630F">
          <w:fldChar w:fldCharType="separate"/>
        </w:r>
        <w:r w:rsidR="007467C0" w:rsidDel="0022630F">
          <w:delText>System</w:delText>
        </w:r>
        <w:r w:rsidR="007467C0" w:rsidDel="0022630F">
          <w:rPr>
            <w:rFonts w:ascii="Wingdings" w:hAnsi="Wingdings"/>
          </w:rPr>
          <w:delText></w:delText>
        </w:r>
        <w:r w:rsidR="007467C0" w:rsidDel="0022630F">
          <w:delText>Privileges</w:delText>
        </w:r>
        <w:r w:rsidR="007467C0" w:rsidDel="0022630F">
          <w:fldChar w:fldCharType="end"/>
        </w:r>
      </w:del>
    </w:p>
    <w:p w14:paraId="332C88E7" w14:textId="1FF931A4" w:rsidR="007467C0" w:rsidRDefault="0022630F" w:rsidP="001E6390">
      <w:pPr>
        <w:pStyle w:val="ListBullet"/>
      </w:pPr>
      <w:ins w:id="848" w:author="Moses, Robbie" w:date="2023-02-23T02:25:00Z">
        <w:r>
          <w:fldChar w:fldCharType="begin"/>
        </w:r>
        <w:r>
          <w:instrText xml:space="preserve"> REF _Ref128011517 \h </w:instrText>
        </w:r>
      </w:ins>
      <w:r>
        <w:fldChar w:fldCharType="separate"/>
      </w:r>
      <w:ins w:id="849" w:author="Moses, Robbie" w:date="2023-02-23T02:25:00Z">
        <w:r>
          <w:t>Settings</w:t>
        </w:r>
        <w:r>
          <w:rPr>
            <w:rFonts w:ascii="Wingdings" w:hAnsi="Wingdings"/>
          </w:rPr>
          <w:t></w:t>
        </w:r>
        <w:r>
          <w:rPr>
            <w:lang w:val="en-US"/>
          </w:rPr>
          <w:t>Currencies/</w:t>
        </w:r>
        <w:r>
          <w:t>Denominations</w:t>
        </w:r>
        <w:r>
          <w:fldChar w:fldCharType="end"/>
        </w:r>
        <w:r w:rsidDel="0022630F">
          <w:t xml:space="preserve"> </w:t>
        </w:r>
      </w:ins>
      <w:del w:id="850" w:author="Moses, Robbie" w:date="2023-02-23T02:25:00Z">
        <w:r w:rsidR="007467C0" w:rsidDel="0022630F">
          <w:fldChar w:fldCharType="begin"/>
        </w:r>
        <w:r w:rsidR="007467C0" w:rsidDel="0022630F">
          <w:delInstrText xml:space="preserve"> REF _Ref249844932 \h  \* MERGEFORMAT </w:delInstrText>
        </w:r>
        <w:r w:rsidR="007467C0" w:rsidDel="0022630F">
          <w:fldChar w:fldCharType="separate"/>
        </w:r>
        <w:r w:rsidR="007467C0" w:rsidDel="0022630F">
          <w:delText>System</w:delText>
        </w:r>
        <w:r w:rsidR="001E6390" w:rsidDel="0022630F">
          <w:rPr>
            <w:rFonts w:ascii="Wingdings" w:hAnsi="Wingdings"/>
          </w:rPr>
          <w:delText></w:delText>
        </w:r>
        <w:r w:rsidR="007467C0" w:rsidRPr="00AC4E90" w:rsidDel="0022630F">
          <w:delText>Currencies</w:delText>
        </w:r>
        <w:r w:rsidR="007467C0" w:rsidDel="0022630F">
          <w:rPr>
            <w:lang w:val="en-US"/>
          </w:rPr>
          <w:delText>/</w:delText>
        </w:r>
        <w:r w:rsidR="007467C0" w:rsidDel="0022630F">
          <w:delText>Denominations</w:delText>
        </w:r>
        <w:r w:rsidR="007467C0" w:rsidDel="0022630F">
          <w:fldChar w:fldCharType="end"/>
        </w:r>
      </w:del>
    </w:p>
    <w:p w14:paraId="60D516B1" w14:textId="77777777" w:rsidR="001B2F8C" w:rsidRDefault="001B2F8C" w:rsidP="001E6390">
      <w:pPr>
        <w:pStyle w:val="ListBullet"/>
        <w:rPr>
          <w:ins w:id="851" w:author="Moses, Robbie" w:date="2023-02-23T05:01:00Z"/>
        </w:rPr>
      </w:pPr>
      <w:r>
        <w:fldChar w:fldCharType="begin"/>
      </w:r>
      <w:r>
        <w:instrText xml:space="preserve"> REF _Ref128011517 \h </w:instrText>
      </w:r>
      <w:r>
        <w:fldChar w:fldCharType="separate"/>
      </w:r>
      <w:ins w:id="852" w:author="Moses, Robbie" w:date="2023-02-23T02:20:00Z">
        <w:r>
          <w:t>Settings</w:t>
        </w:r>
      </w:ins>
      <w:r>
        <w:rPr>
          <w:rFonts w:ascii="Wingdings" w:hAnsi="Wingdings"/>
        </w:rPr>
        <w:t></w:t>
      </w:r>
      <w:r>
        <w:rPr>
          <w:lang w:val="en-US"/>
        </w:rPr>
        <w:t>Currencies/</w:t>
      </w:r>
      <w:r>
        <w:t>Denominations</w:t>
      </w:r>
      <w:r>
        <w:fldChar w:fldCharType="end"/>
      </w:r>
    </w:p>
    <w:p w14:paraId="25D9DD84" w14:textId="106CFE32" w:rsidR="00DB538B" w:rsidRDefault="00DB538B" w:rsidP="001E6390">
      <w:pPr>
        <w:pStyle w:val="ListBullet"/>
        <w:rPr>
          <w:ins w:id="853" w:author="Moses, Robbie" w:date="2023-02-23T05:02:00Z"/>
        </w:rPr>
      </w:pPr>
      <w:ins w:id="854" w:author="Moses, Robbie" w:date="2023-02-23T05:01:00Z">
        <w:r>
          <w:fldChar w:fldCharType="begin"/>
        </w:r>
        <w:r>
          <w:instrText xml:space="preserve"> REF _Ref128021159 \h </w:instrText>
        </w:r>
      </w:ins>
      <w:r>
        <w:fldChar w:fldCharType="separate"/>
      </w:r>
      <w:ins w:id="855" w:author="Moses, Robbie" w:date="2023-02-23T05:01:00Z">
        <w:r w:rsidRPr="00E10895">
          <w:t>Settings</w:t>
        </w:r>
        <w:r>
          <w:rPr>
            <w:rFonts w:ascii="Wingdings" w:hAnsi="Wingdings"/>
          </w:rPr>
          <w:t></w:t>
        </w:r>
        <w:r w:rsidRPr="00E10895">
          <w:t>Order Settings</w:t>
        </w:r>
        <w:r>
          <w:fldChar w:fldCharType="end"/>
        </w:r>
      </w:ins>
    </w:p>
    <w:p w14:paraId="5AE5D737" w14:textId="63AC4B0B" w:rsidR="00DB538B" w:rsidRDefault="00DB538B" w:rsidP="001E6390">
      <w:pPr>
        <w:pStyle w:val="ListBullet"/>
      </w:pPr>
      <w:ins w:id="856" w:author="Moses, Robbie" w:date="2023-02-23T05:02:00Z">
        <w:r>
          <w:fldChar w:fldCharType="begin"/>
        </w:r>
        <w:r>
          <w:instrText xml:space="preserve"> REF _Ref128019162 \h </w:instrText>
        </w:r>
      </w:ins>
      <w:r>
        <w:fldChar w:fldCharType="separate"/>
      </w:r>
      <w:ins w:id="857" w:author="Moses, Robbie" w:date="2023-02-23T05:02:00Z">
        <w:r>
          <w:t>Settings</w:t>
        </w:r>
        <w:r>
          <w:rPr>
            <w:rFonts w:ascii="Wingdings" w:hAnsi="Wingdings"/>
          </w:rPr>
          <w:t></w:t>
        </w:r>
        <w:r>
          <w:t>Calendar Refresh</w:t>
        </w:r>
        <w:r>
          <w:fldChar w:fldCharType="end"/>
        </w:r>
      </w:ins>
    </w:p>
    <w:p w14:paraId="1C051BC9" w14:textId="348F27C7" w:rsidR="00A61A5B" w:rsidDel="00DB538B" w:rsidRDefault="00A61A5B" w:rsidP="001E6390">
      <w:pPr>
        <w:pStyle w:val="ListBullet"/>
        <w:rPr>
          <w:del w:id="858" w:author="Moses, Robbie" w:date="2023-02-23T05:01:00Z"/>
        </w:rPr>
      </w:pPr>
      <w:del w:id="859" w:author="Moses, Robbie" w:date="2023-02-23T05:01:00Z">
        <w:r w:rsidDel="00DB538B">
          <w:fldChar w:fldCharType="begin"/>
        </w:r>
        <w:r w:rsidDel="00DB538B">
          <w:delInstrText xml:space="preserve"> REF _Ref128019154 \h </w:delInstrText>
        </w:r>
        <w:r w:rsidR="00EC4396">
          <w:fldChar w:fldCharType="separate"/>
        </w:r>
        <w:r w:rsidDel="00DB538B">
          <w:fldChar w:fldCharType="end"/>
        </w:r>
      </w:del>
    </w:p>
    <w:p w14:paraId="608773C5" w14:textId="548BB53A" w:rsidR="00D22824" w:rsidDel="00DB538B" w:rsidRDefault="00A61A5B" w:rsidP="001E6390">
      <w:pPr>
        <w:pStyle w:val="ListBullet"/>
        <w:rPr>
          <w:del w:id="860" w:author="Moses, Robbie" w:date="2023-02-23T05:01:00Z"/>
        </w:rPr>
      </w:pPr>
      <w:del w:id="861" w:author="Moses, Robbie" w:date="2023-02-23T05:01:00Z">
        <w:r w:rsidDel="00DB538B">
          <w:fldChar w:fldCharType="begin"/>
        </w:r>
        <w:r w:rsidDel="00DB538B">
          <w:delInstrText xml:space="preserve"> REF _Ref128019162 \h </w:delInstrText>
        </w:r>
        <w:r w:rsidR="00EC4396">
          <w:fldChar w:fldCharType="separate"/>
        </w:r>
        <w:r w:rsidDel="00DB538B">
          <w:fldChar w:fldCharType="end"/>
        </w:r>
      </w:del>
    </w:p>
    <w:p w14:paraId="4E8CE72D" w14:textId="60F405F4" w:rsidR="007467C0" w:rsidDel="000F53C0" w:rsidRDefault="007467C0" w:rsidP="001E6390">
      <w:pPr>
        <w:pStyle w:val="ListBullet"/>
        <w:rPr>
          <w:del w:id="862" w:author="Moses, Robbie" w:date="2023-02-23T02:28:00Z"/>
        </w:rPr>
      </w:pPr>
      <w:del w:id="863" w:author="Moses, Robbie" w:date="2023-02-23T02:28:00Z">
        <w:r w:rsidDel="000F53C0">
          <w:fldChar w:fldCharType="begin"/>
        </w:r>
        <w:r w:rsidDel="000F53C0">
          <w:delInstrText xml:space="preserve"> REF _Ref246140015 \h  \* MERGEFORMAT </w:delInstrText>
        </w:r>
        <w:r w:rsidDel="000F53C0">
          <w:fldChar w:fldCharType="separate"/>
        </w:r>
        <w:r w:rsidDel="000F53C0">
          <w:delText>System</w:delText>
        </w:r>
        <w:r w:rsidDel="000F53C0">
          <w:rPr>
            <w:rFonts w:ascii="Wingdings" w:hAnsi="Wingdings"/>
          </w:rPr>
          <w:delText></w:delText>
        </w:r>
        <w:r w:rsidDel="000F53C0">
          <w:delText>Maintenance</w:delText>
        </w:r>
        <w:r w:rsidDel="000F53C0">
          <w:fldChar w:fldCharType="end"/>
        </w:r>
      </w:del>
    </w:p>
    <w:p w14:paraId="3E9B45B5" w14:textId="4571066C" w:rsidR="007467C0" w:rsidDel="00863B94" w:rsidRDefault="007467C0" w:rsidP="007467C0">
      <w:pPr>
        <w:pStyle w:val="TopofSection"/>
        <w:rPr>
          <w:del w:id="864" w:author="Moses, Robbie" w:date="2023-02-23T02:19:00Z"/>
        </w:rPr>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65CE0B6A" w14:textId="77777777" w:rsidR="007467C0" w:rsidRDefault="007467C0">
      <w:pPr>
        <w:pStyle w:val="TopofSection"/>
        <w:pPrChange w:id="865" w:author="Moses, Robbie" w:date="2023-02-23T02:19:00Z">
          <w:pPr/>
        </w:pPrChange>
      </w:pPr>
    </w:p>
    <w:p w14:paraId="2C98D978" w14:textId="4648D158" w:rsidR="007467C0" w:rsidRDefault="007467C0" w:rsidP="007467C0">
      <w:pPr>
        <w:pStyle w:val="Heading3"/>
      </w:pPr>
      <w:bookmarkStart w:id="866" w:name="_Ref246139999"/>
      <w:bookmarkStart w:id="867" w:name="_Toc74556411"/>
      <w:bookmarkStart w:id="868" w:name="_Toc127491601"/>
      <w:del w:id="869" w:author="Moses, Robbie" w:date="2023-02-23T02:19:00Z">
        <w:r w:rsidDel="00963DE5">
          <w:delText>System</w:delText>
        </w:r>
      </w:del>
      <w:bookmarkStart w:id="870" w:name="_Ref128011482"/>
      <w:bookmarkStart w:id="871" w:name="_Toc128021134"/>
      <w:ins w:id="872" w:author="Moses, Robbie" w:date="2023-02-23T02:19:00Z">
        <w:r w:rsidR="00963DE5">
          <w:t>Settings</w:t>
        </w:r>
      </w:ins>
      <w:r>
        <w:rPr>
          <w:rFonts w:ascii="Wingdings" w:hAnsi="Wingdings"/>
        </w:rPr>
        <w:t></w:t>
      </w:r>
      <w:r>
        <w:t>Institution</w:t>
      </w:r>
      <w:bookmarkEnd w:id="866"/>
      <w:bookmarkEnd w:id="867"/>
      <w:bookmarkEnd w:id="868"/>
      <w:bookmarkEnd w:id="870"/>
      <w:bookmarkEnd w:id="871"/>
    </w:p>
    <w:p w14:paraId="7EDBA303" w14:textId="09A4E7F8" w:rsidR="007467C0" w:rsidRDefault="007467C0" w:rsidP="001E6390">
      <w:pPr>
        <w:pStyle w:val="BodyText"/>
      </w:pPr>
      <w:r>
        <w:t xml:space="preserve">The Institution page allows the OptiVault analyst set up parameters that </w:t>
      </w:r>
      <w:del w:id="873" w:author="Moses, Robbie" w:date="2023-02-13T02:54:00Z">
        <w:r w:rsidDel="00E6108F">
          <w:delText xml:space="preserve">are </w:delText>
        </w:r>
      </w:del>
      <w:r>
        <w:t xml:space="preserve">affect all Cashpoints. </w:t>
      </w:r>
    </w:p>
    <w:p w14:paraId="4BB75DED" w14:textId="77777777" w:rsidR="007467C0" w:rsidRDefault="007467C0" w:rsidP="007467C0">
      <w:pPr>
        <w:pStyle w:val="Caption"/>
      </w:pPr>
      <w:bookmarkStart w:id="874" w:name="_Toc74556481"/>
      <w:bookmarkStart w:id="875" w:name="_Toc128022158"/>
      <w:r>
        <w:t xml:space="preserve">Figure </w:t>
      </w:r>
      <w:r>
        <w:fldChar w:fldCharType="begin"/>
      </w:r>
      <w:r>
        <w:instrText xml:space="preserve"> SEQ Figure \* ARABIC </w:instrText>
      </w:r>
      <w:r>
        <w:fldChar w:fldCharType="separate"/>
      </w:r>
      <w:r>
        <w:rPr>
          <w:noProof/>
        </w:rPr>
        <w:t>49</w:t>
      </w:r>
      <w:r>
        <w:fldChar w:fldCharType="end"/>
      </w:r>
      <w:r>
        <w:t>: Institution Page</w:t>
      </w:r>
      <w:bookmarkEnd w:id="874"/>
      <w:bookmarkEnd w:id="875"/>
    </w:p>
    <w:p w14:paraId="549B2390" w14:textId="65F23410" w:rsidR="007467C0" w:rsidRDefault="007467C0" w:rsidP="001E6390">
      <w:pPr>
        <w:jc w:val="center"/>
      </w:pPr>
      <w:del w:id="876" w:author="Moses, Robbie" w:date="2023-02-23T02:12:00Z">
        <w:r w:rsidDel="008610C5">
          <w:rPr>
            <w:noProof/>
          </w:rPr>
          <w:drawing>
            <wp:inline distT="0" distB="0" distL="0" distR="0" wp14:anchorId="0114DD71" wp14:editId="053850D4">
              <wp:extent cx="5486400" cy="2377440"/>
              <wp:effectExtent l="76200" t="76200" r="133350" b="137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877" w:author="Moses, Robbie" w:date="2023-02-23T02:12:00Z">
        <w:r w:rsidR="008610C5" w:rsidRPr="008610C5">
          <w:rPr>
            <w:noProof/>
          </w:rPr>
          <w:t xml:space="preserve"> </w:t>
        </w:r>
        <w:r w:rsidR="008610C5">
          <w:rPr>
            <w:noProof/>
          </w:rPr>
          <w:drawing>
            <wp:inline distT="0" distB="0" distL="0" distR="0" wp14:anchorId="06C99CF6" wp14:editId="1F018BC5">
              <wp:extent cx="5387760" cy="1842394"/>
              <wp:effectExtent l="76200" t="76200" r="137160" b="1390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90737" cy="18434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EB03CAD" w14:textId="03A60D05" w:rsidR="007467C0" w:rsidRDefault="007467C0" w:rsidP="007467C0">
      <w:pPr>
        <w:pStyle w:val="Caption"/>
      </w:pPr>
      <w:bookmarkStart w:id="878" w:name="_Toc74556709"/>
      <w:r>
        <w:lastRenderedPageBreak/>
        <w:t xml:space="preserve">Table </w:t>
      </w:r>
      <w:r>
        <w:fldChar w:fldCharType="begin"/>
      </w:r>
      <w:r>
        <w:instrText xml:space="preserve"> SEQ Table \* ARABIC </w:instrText>
      </w:r>
      <w:r>
        <w:fldChar w:fldCharType="separate"/>
      </w:r>
      <w:r>
        <w:rPr>
          <w:noProof/>
        </w:rPr>
        <w:t>70</w:t>
      </w:r>
      <w:r>
        <w:rPr>
          <w:noProof/>
        </w:rPr>
        <w:fldChar w:fldCharType="end"/>
      </w:r>
      <w:r>
        <w:t>: Institution Page Description</w:t>
      </w:r>
      <w:bookmarkEnd w:id="87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rsidRPr="000049F1" w14:paraId="4B63CD08"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2A14B23C" w14:textId="77777777" w:rsidR="007467C0" w:rsidRDefault="007467C0" w:rsidP="00170D7D">
            <w:pPr>
              <w:pStyle w:val="TableHeader"/>
            </w:pPr>
            <w:r>
              <w:t>Fields</w:t>
            </w:r>
          </w:p>
        </w:tc>
        <w:tc>
          <w:tcPr>
            <w:tcW w:w="5458" w:type="dxa"/>
            <w:tcBorders>
              <w:top w:val="single" w:sz="6" w:space="0" w:color="auto"/>
              <w:left w:val="nil"/>
              <w:bottom w:val="double" w:sz="6" w:space="0" w:color="auto"/>
            </w:tcBorders>
            <w:shd w:val="clear" w:color="auto" w:fill="60C03A"/>
          </w:tcPr>
          <w:p w14:paraId="77066529" w14:textId="77777777" w:rsidR="007467C0" w:rsidRDefault="007467C0" w:rsidP="00170D7D">
            <w:pPr>
              <w:pStyle w:val="TableHeader"/>
            </w:pPr>
            <w:r>
              <w:t>Description</w:t>
            </w:r>
          </w:p>
        </w:tc>
      </w:tr>
      <w:tr w:rsidR="007467C0" w:rsidRPr="000049F1" w14:paraId="2CED9536" w14:textId="77777777" w:rsidTr="006271D1">
        <w:trPr>
          <w:cantSplit/>
        </w:trPr>
        <w:tc>
          <w:tcPr>
            <w:tcW w:w="2592" w:type="dxa"/>
            <w:tcBorders>
              <w:top w:val="single" w:sz="6" w:space="0" w:color="auto"/>
              <w:bottom w:val="single" w:sz="6" w:space="0" w:color="auto"/>
              <w:right w:val="single" w:sz="6" w:space="0" w:color="auto"/>
            </w:tcBorders>
          </w:tcPr>
          <w:p w14:paraId="4EBD7E8D" w14:textId="77777777" w:rsidR="007467C0" w:rsidRPr="001E6390" w:rsidRDefault="007467C0" w:rsidP="001E6390">
            <w:pPr>
              <w:pStyle w:val="TableBody"/>
              <w:rPr>
                <w:b/>
                <w:bCs/>
              </w:rPr>
            </w:pPr>
            <w:r w:rsidRPr="001E6390">
              <w:rPr>
                <w:b/>
                <w:bCs/>
              </w:rPr>
              <w:t>Balance Cost Calculation</w:t>
            </w:r>
          </w:p>
        </w:tc>
        <w:tc>
          <w:tcPr>
            <w:tcW w:w="5458" w:type="dxa"/>
            <w:tcBorders>
              <w:top w:val="single" w:sz="6" w:space="0" w:color="auto"/>
              <w:left w:val="single" w:sz="6" w:space="0" w:color="auto"/>
              <w:bottom w:val="single" w:sz="6" w:space="0" w:color="auto"/>
            </w:tcBorders>
          </w:tcPr>
          <w:p w14:paraId="56ACCE79" w14:textId="77777777" w:rsidR="007467C0" w:rsidRPr="00FB292A" w:rsidRDefault="007467C0" w:rsidP="001E6390">
            <w:pPr>
              <w:pStyle w:val="TableBody"/>
            </w:pPr>
            <w:r w:rsidRPr="00FB292A">
              <w:t>This option determines how the balance cost calculation is performed. The options available are:</w:t>
            </w:r>
          </w:p>
          <w:p w14:paraId="3E79DD56" w14:textId="77777777" w:rsidR="007467C0" w:rsidRPr="00FB292A" w:rsidRDefault="007467C0" w:rsidP="001E6390">
            <w:pPr>
              <w:pStyle w:val="TableBody"/>
            </w:pPr>
            <w:r w:rsidRPr="00783623">
              <w:rPr>
                <w:b/>
                <w:bCs/>
              </w:rPr>
              <w:t>Closing –</w:t>
            </w:r>
            <w:r w:rsidRPr="00FB292A">
              <w:t xml:space="preserve"> Balance cost is calculated each day based on the closing balance of the Cashpoint.</w:t>
            </w:r>
          </w:p>
          <w:p w14:paraId="642CFCDD" w14:textId="77777777" w:rsidR="007467C0" w:rsidRPr="00FB292A" w:rsidRDefault="007467C0" w:rsidP="001E6390">
            <w:pPr>
              <w:pStyle w:val="TableBody"/>
            </w:pPr>
            <w:r w:rsidRPr="00783623">
              <w:rPr>
                <w:b/>
                <w:bCs/>
              </w:rPr>
              <w:t>Average –</w:t>
            </w:r>
            <w:r w:rsidRPr="00FB292A">
              <w:t xml:space="preserve"> Balance cost is calculated based on the average holding balance of the Cashpoint.</w:t>
            </w:r>
          </w:p>
        </w:tc>
      </w:tr>
      <w:tr w:rsidR="007467C0" w:rsidRPr="000049F1" w14:paraId="1C613E75" w14:textId="77777777" w:rsidTr="006271D1">
        <w:trPr>
          <w:cantSplit/>
        </w:trPr>
        <w:tc>
          <w:tcPr>
            <w:tcW w:w="2592" w:type="dxa"/>
            <w:tcBorders>
              <w:top w:val="single" w:sz="6" w:space="0" w:color="auto"/>
              <w:bottom w:val="single" w:sz="6" w:space="0" w:color="auto"/>
              <w:right w:val="single" w:sz="6" w:space="0" w:color="auto"/>
            </w:tcBorders>
          </w:tcPr>
          <w:p w14:paraId="3181F3D0" w14:textId="77777777" w:rsidR="007467C0" w:rsidRPr="001E6390" w:rsidRDefault="007467C0" w:rsidP="001E6390">
            <w:pPr>
              <w:pStyle w:val="TableBody"/>
              <w:rPr>
                <w:b/>
                <w:bCs/>
              </w:rPr>
            </w:pPr>
            <w:r w:rsidRPr="001E6390">
              <w:rPr>
                <w:b/>
                <w:bCs/>
              </w:rPr>
              <w:t>Aggregate OptiCash Orders as Normal Quality</w:t>
            </w:r>
          </w:p>
        </w:tc>
        <w:tc>
          <w:tcPr>
            <w:tcW w:w="5458" w:type="dxa"/>
            <w:tcBorders>
              <w:top w:val="single" w:sz="6" w:space="0" w:color="auto"/>
              <w:left w:val="single" w:sz="6" w:space="0" w:color="auto"/>
              <w:bottom w:val="single" w:sz="6" w:space="0" w:color="auto"/>
            </w:tcBorders>
          </w:tcPr>
          <w:p w14:paraId="61733911" w14:textId="77777777" w:rsidR="007467C0" w:rsidRPr="00963EFA" w:rsidRDefault="007467C0" w:rsidP="001E6390">
            <w:pPr>
              <w:pStyle w:val="TableBody"/>
            </w:pPr>
            <w:r>
              <w:t>Change First Level Aggregation so that all orders coming in from OptiCash are considered Normal quality.</w:t>
            </w:r>
          </w:p>
        </w:tc>
      </w:tr>
      <w:tr w:rsidR="007467C0" w:rsidRPr="000049F1" w14:paraId="4D7A1296" w14:textId="77777777" w:rsidTr="006271D1">
        <w:trPr>
          <w:cantSplit/>
        </w:trPr>
        <w:tc>
          <w:tcPr>
            <w:tcW w:w="2592" w:type="dxa"/>
            <w:tcBorders>
              <w:top w:val="single" w:sz="6" w:space="0" w:color="auto"/>
              <w:bottom w:val="single" w:sz="6" w:space="0" w:color="auto"/>
              <w:right w:val="single" w:sz="6" w:space="0" w:color="auto"/>
            </w:tcBorders>
          </w:tcPr>
          <w:p w14:paraId="59A5DCF4" w14:textId="77777777" w:rsidR="007467C0" w:rsidRPr="001E6390" w:rsidRDefault="007467C0" w:rsidP="001E6390">
            <w:pPr>
              <w:pStyle w:val="TableBody"/>
              <w:rPr>
                <w:b/>
                <w:bCs/>
              </w:rPr>
            </w:pPr>
            <w:r w:rsidRPr="001E6390">
              <w:rPr>
                <w:b/>
                <w:bCs/>
              </w:rPr>
              <w:t>Recommendation Date Duration</w:t>
            </w:r>
          </w:p>
        </w:tc>
        <w:tc>
          <w:tcPr>
            <w:tcW w:w="5458" w:type="dxa"/>
            <w:tcBorders>
              <w:top w:val="single" w:sz="6" w:space="0" w:color="auto"/>
              <w:left w:val="single" w:sz="6" w:space="0" w:color="auto"/>
              <w:bottom w:val="single" w:sz="6" w:space="0" w:color="auto"/>
            </w:tcBorders>
          </w:tcPr>
          <w:p w14:paraId="4B1A5D4C" w14:textId="77777777" w:rsidR="007467C0" w:rsidRPr="00FB292A" w:rsidRDefault="007467C0" w:rsidP="001E6390">
            <w:pPr>
              <w:pStyle w:val="TableBody"/>
            </w:pPr>
            <w:r w:rsidRPr="00FB292A">
              <w:t>The value of this field sets the default recommendation length. Each time the recommendation process is run, the recommendations will automatically produce a number of days forward into the future based on this setting.</w:t>
            </w:r>
          </w:p>
        </w:tc>
      </w:tr>
      <w:tr w:rsidR="007467C0" w:rsidRPr="000049F1" w14:paraId="7B34215C" w14:textId="77777777" w:rsidTr="006271D1">
        <w:trPr>
          <w:cantSplit/>
        </w:trPr>
        <w:tc>
          <w:tcPr>
            <w:tcW w:w="2592" w:type="dxa"/>
            <w:tcBorders>
              <w:top w:val="single" w:sz="6" w:space="0" w:color="auto"/>
              <w:bottom w:val="single" w:sz="6" w:space="0" w:color="auto"/>
              <w:right w:val="single" w:sz="6" w:space="0" w:color="auto"/>
            </w:tcBorders>
          </w:tcPr>
          <w:p w14:paraId="5F27E67F" w14:textId="77777777" w:rsidR="007467C0" w:rsidRPr="001E6390" w:rsidRDefault="007467C0" w:rsidP="001E6390">
            <w:pPr>
              <w:pStyle w:val="TableBody"/>
              <w:rPr>
                <w:b/>
                <w:bCs/>
              </w:rPr>
            </w:pPr>
            <w:r w:rsidRPr="001E6390">
              <w:rPr>
                <w:b/>
                <w:bCs/>
              </w:rPr>
              <w:t>Reference Number Algorithm</w:t>
            </w:r>
          </w:p>
        </w:tc>
        <w:tc>
          <w:tcPr>
            <w:tcW w:w="5458" w:type="dxa"/>
            <w:tcBorders>
              <w:top w:val="single" w:sz="6" w:space="0" w:color="auto"/>
              <w:left w:val="single" w:sz="6" w:space="0" w:color="auto"/>
              <w:bottom w:val="single" w:sz="6" w:space="0" w:color="auto"/>
            </w:tcBorders>
          </w:tcPr>
          <w:p w14:paraId="18C28675" w14:textId="5A074144" w:rsidR="007467C0" w:rsidRDefault="007467C0" w:rsidP="001E6390">
            <w:pPr>
              <w:pStyle w:val="TableBody"/>
            </w:pPr>
            <w:r>
              <w:t xml:space="preserve">Choose the format for reference numbers created by OptiVault to uniquely identify orders and recommendations. </w:t>
            </w:r>
            <w:r w:rsidR="003525A8">
              <w:t>The</w:t>
            </w:r>
            <w:r>
              <w:t xml:space="preserve"> options</w:t>
            </w:r>
            <w:r w:rsidR="003525A8">
              <w:t xml:space="preserve"> are</w:t>
            </w:r>
            <w:r>
              <w:t>:</w:t>
            </w:r>
          </w:p>
          <w:p w14:paraId="79ACF4B1" w14:textId="2F333D7D" w:rsidR="007467C0" w:rsidRPr="00FB292A" w:rsidRDefault="007467C0" w:rsidP="001E6390">
            <w:pPr>
              <w:pStyle w:val="TableBody"/>
            </w:pPr>
            <w:r w:rsidRPr="00A918A1">
              <w:rPr>
                <w:b/>
                <w:bCs/>
              </w:rPr>
              <w:t>ID Inclusive –</w:t>
            </w:r>
            <w:r>
              <w:t xml:space="preserve"> Reference includes the cashpoint ID as well as </w:t>
            </w:r>
            <w:r w:rsidR="00E6108F">
              <w:t xml:space="preserve">the </w:t>
            </w:r>
            <w:r>
              <w:t>randomized numeric value</w:t>
            </w:r>
            <w:r>
              <w:br/>
            </w:r>
            <w:r w:rsidRPr="00A918A1">
              <w:rPr>
                <w:b/>
                <w:bCs/>
              </w:rPr>
              <w:t>Incremental –</w:t>
            </w:r>
            <w:r>
              <w:t xml:space="preserve"> Reference is numeric values that increase by 1 each time a new reference ID is created. </w:t>
            </w:r>
          </w:p>
        </w:tc>
      </w:tr>
      <w:tr w:rsidR="007467C0" w:rsidRPr="000049F1" w14:paraId="6FA4E924" w14:textId="77777777" w:rsidTr="006271D1">
        <w:trPr>
          <w:cantSplit/>
        </w:trPr>
        <w:tc>
          <w:tcPr>
            <w:tcW w:w="2592" w:type="dxa"/>
            <w:tcBorders>
              <w:top w:val="single" w:sz="6" w:space="0" w:color="auto"/>
              <w:bottom w:val="single" w:sz="6" w:space="0" w:color="auto"/>
              <w:right w:val="single" w:sz="6" w:space="0" w:color="auto"/>
            </w:tcBorders>
          </w:tcPr>
          <w:p w14:paraId="19F0B864" w14:textId="77777777" w:rsidR="007467C0" w:rsidRPr="001E6390" w:rsidRDefault="007467C0" w:rsidP="001E6390">
            <w:pPr>
              <w:pStyle w:val="TableBody"/>
              <w:rPr>
                <w:b/>
                <w:bCs/>
              </w:rPr>
            </w:pPr>
            <w:r w:rsidRPr="001E6390">
              <w:rPr>
                <w:b/>
                <w:bCs/>
              </w:rPr>
              <w:t>Historical Horizon Days To Retain</w:t>
            </w:r>
          </w:p>
        </w:tc>
        <w:tc>
          <w:tcPr>
            <w:tcW w:w="5458" w:type="dxa"/>
            <w:tcBorders>
              <w:top w:val="single" w:sz="6" w:space="0" w:color="auto"/>
              <w:left w:val="single" w:sz="6" w:space="0" w:color="auto"/>
              <w:bottom w:val="single" w:sz="6" w:space="0" w:color="auto"/>
            </w:tcBorders>
            <w:shd w:val="clear" w:color="auto" w:fill="auto"/>
          </w:tcPr>
          <w:p w14:paraId="42DE9272" w14:textId="77777777" w:rsidR="007467C0" w:rsidRPr="00FB292A" w:rsidRDefault="007467C0" w:rsidP="001E6390">
            <w:pPr>
              <w:pStyle w:val="TableBody"/>
            </w:pPr>
            <w:r w:rsidRPr="00FB292A">
              <w:t>The value of this field controls the n</w:t>
            </w:r>
            <w:r>
              <w:t>umber of days of history that are</w:t>
            </w:r>
            <w:r w:rsidRPr="00FB292A">
              <w:t xml:space="preserve"> retained for Horizon Days. </w:t>
            </w:r>
          </w:p>
        </w:tc>
      </w:tr>
      <w:tr w:rsidR="007467C0" w:rsidRPr="000049F1" w14:paraId="1E9F6626" w14:textId="77777777" w:rsidTr="006271D1">
        <w:trPr>
          <w:cantSplit/>
        </w:trPr>
        <w:tc>
          <w:tcPr>
            <w:tcW w:w="2592" w:type="dxa"/>
            <w:tcBorders>
              <w:top w:val="single" w:sz="6" w:space="0" w:color="auto"/>
              <w:bottom w:val="single" w:sz="6" w:space="0" w:color="auto"/>
              <w:right w:val="single" w:sz="6" w:space="0" w:color="auto"/>
            </w:tcBorders>
          </w:tcPr>
          <w:p w14:paraId="24910018" w14:textId="77777777" w:rsidR="007467C0" w:rsidRPr="001E6390" w:rsidRDefault="007467C0" w:rsidP="001E6390">
            <w:pPr>
              <w:pStyle w:val="TableBody"/>
              <w:rPr>
                <w:b/>
                <w:bCs/>
              </w:rPr>
            </w:pPr>
            <w:r w:rsidRPr="001E6390">
              <w:rPr>
                <w:b/>
                <w:bCs/>
              </w:rPr>
              <w:t>Unverified Unknown Denomination ID</w:t>
            </w:r>
          </w:p>
        </w:tc>
        <w:tc>
          <w:tcPr>
            <w:tcW w:w="5458" w:type="dxa"/>
            <w:tcBorders>
              <w:top w:val="single" w:sz="6" w:space="0" w:color="auto"/>
              <w:left w:val="single" w:sz="6" w:space="0" w:color="auto"/>
              <w:bottom w:val="single" w:sz="6" w:space="0" w:color="auto"/>
            </w:tcBorders>
            <w:shd w:val="clear" w:color="auto" w:fill="auto"/>
          </w:tcPr>
          <w:p w14:paraId="69BD4F7D" w14:textId="77777777" w:rsidR="007467C0" w:rsidRPr="00FB292A" w:rsidRDefault="007467C0" w:rsidP="001E6390">
            <w:pPr>
              <w:pStyle w:val="TableBody"/>
            </w:pPr>
            <w:r>
              <w:t xml:space="preserve">System wide setting to determine what Denomination ID will be used to define currency that is of both unknown quality and unknown denomination. </w:t>
            </w:r>
          </w:p>
        </w:tc>
      </w:tr>
      <w:tr w:rsidR="007467C0" w:rsidRPr="000049F1" w14:paraId="106CA5C2" w14:textId="77777777" w:rsidTr="006271D1">
        <w:trPr>
          <w:cantSplit/>
        </w:trPr>
        <w:tc>
          <w:tcPr>
            <w:tcW w:w="2592" w:type="dxa"/>
            <w:tcBorders>
              <w:top w:val="single" w:sz="6" w:space="0" w:color="auto"/>
              <w:bottom w:val="single" w:sz="6" w:space="0" w:color="auto"/>
              <w:right w:val="single" w:sz="6" w:space="0" w:color="auto"/>
            </w:tcBorders>
          </w:tcPr>
          <w:p w14:paraId="641E7D52" w14:textId="77777777" w:rsidR="007467C0" w:rsidRPr="001E6390" w:rsidRDefault="007467C0" w:rsidP="001E6390">
            <w:pPr>
              <w:pStyle w:val="TableBody"/>
              <w:rPr>
                <w:b/>
                <w:bCs/>
              </w:rPr>
            </w:pPr>
            <w:r w:rsidRPr="001E6390">
              <w:rPr>
                <w:b/>
                <w:bCs/>
              </w:rPr>
              <w:t>User Language Choices</w:t>
            </w:r>
          </w:p>
        </w:tc>
        <w:tc>
          <w:tcPr>
            <w:tcW w:w="5458" w:type="dxa"/>
            <w:tcBorders>
              <w:top w:val="single" w:sz="6" w:space="0" w:color="auto"/>
              <w:left w:val="single" w:sz="6" w:space="0" w:color="auto"/>
              <w:bottom w:val="single" w:sz="6" w:space="0" w:color="auto"/>
            </w:tcBorders>
            <w:shd w:val="clear" w:color="auto" w:fill="auto"/>
          </w:tcPr>
          <w:p w14:paraId="00BA9181" w14:textId="77777777" w:rsidR="007467C0" w:rsidRDefault="007467C0" w:rsidP="001E6390">
            <w:pPr>
              <w:pStyle w:val="TableBody"/>
            </w:pPr>
            <w:r>
              <w:t>Administrators can narrow the choices for language selection. For example, if only language files for English and Russian are available, but selecting those on this screen, the user Language dropdowns will be limited to those options.</w:t>
            </w:r>
          </w:p>
        </w:tc>
      </w:tr>
      <w:tr w:rsidR="007467C0" w:rsidRPr="000049F1" w14:paraId="7465D045" w14:textId="77777777" w:rsidTr="006271D1">
        <w:trPr>
          <w:cantSplit/>
        </w:trPr>
        <w:tc>
          <w:tcPr>
            <w:tcW w:w="2592" w:type="dxa"/>
            <w:tcBorders>
              <w:top w:val="single" w:sz="6" w:space="0" w:color="auto"/>
              <w:bottom w:val="single" w:sz="6" w:space="0" w:color="auto"/>
              <w:right w:val="single" w:sz="6" w:space="0" w:color="auto"/>
            </w:tcBorders>
          </w:tcPr>
          <w:p w14:paraId="331FB72E" w14:textId="77777777" w:rsidR="007467C0" w:rsidRPr="001E6390" w:rsidRDefault="007467C0" w:rsidP="001E6390">
            <w:pPr>
              <w:pStyle w:val="TableBody"/>
              <w:rPr>
                <w:b/>
                <w:bCs/>
              </w:rPr>
            </w:pPr>
            <w:r w:rsidRPr="001E6390">
              <w:rPr>
                <w:b/>
                <w:bCs/>
              </w:rPr>
              <w:t>Processing Days</w:t>
            </w:r>
          </w:p>
        </w:tc>
        <w:tc>
          <w:tcPr>
            <w:tcW w:w="5458" w:type="dxa"/>
            <w:tcBorders>
              <w:top w:val="single" w:sz="6" w:space="0" w:color="auto"/>
              <w:left w:val="single" w:sz="6" w:space="0" w:color="auto"/>
              <w:bottom w:val="single" w:sz="6" w:space="0" w:color="auto"/>
            </w:tcBorders>
            <w:shd w:val="clear" w:color="auto" w:fill="auto"/>
          </w:tcPr>
          <w:p w14:paraId="62C32B6D" w14:textId="559319A8" w:rsidR="007467C0" w:rsidRPr="00FB292A" w:rsidRDefault="007467C0" w:rsidP="001E6390">
            <w:pPr>
              <w:pStyle w:val="TableBody"/>
            </w:pPr>
            <w:r w:rsidRPr="00FB292A">
              <w:t xml:space="preserve">The Processing days are the days that the institution will </w:t>
            </w:r>
            <w:r w:rsidR="00E6108F">
              <w:t xml:space="preserve">be </w:t>
            </w:r>
            <w:r w:rsidRPr="00FB292A">
              <w:t xml:space="preserve">processing recommendations. These are days that the analysts will work to process recommendations and place orders.  </w:t>
            </w:r>
          </w:p>
        </w:tc>
      </w:tr>
      <w:tr w:rsidR="007467C0" w:rsidRPr="000049F1" w14:paraId="656C3BCF" w14:textId="77777777" w:rsidTr="006271D1">
        <w:trPr>
          <w:cantSplit/>
        </w:trPr>
        <w:tc>
          <w:tcPr>
            <w:tcW w:w="2592" w:type="dxa"/>
            <w:tcBorders>
              <w:top w:val="single" w:sz="6" w:space="0" w:color="auto"/>
              <w:bottom w:val="single" w:sz="6" w:space="0" w:color="auto"/>
              <w:right w:val="single" w:sz="6" w:space="0" w:color="auto"/>
            </w:tcBorders>
          </w:tcPr>
          <w:p w14:paraId="00F3DD28" w14:textId="77777777" w:rsidR="007467C0" w:rsidRPr="001E6390" w:rsidRDefault="007467C0" w:rsidP="001E6390">
            <w:pPr>
              <w:pStyle w:val="TableBody"/>
              <w:rPr>
                <w:b/>
                <w:bCs/>
              </w:rPr>
            </w:pPr>
            <w:r w:rsidRPr="001E6390">
              <w:rPr>
                <w:b/>
                <w:bCs/>
              </w:rPr>
              <w:lastRenderedPageBreak/>
              <w:t>Max. Days to Hold Cash for Trading Market</w:t>
            </w:r>
          </w:p>
        </w:tc>
        <w:tc>
          <w:tcPr>
            <w:tcW w:w="5458" w:type="dxa"/>
            <w:tcBorders>
              <w:top w:val="single" w:sz="6" w:space="0" w:color="auto"/>
              <w:left w:val="single" w:sz="6" w:space="0" w:color="auto"/>
              <w:bottom w:val="single" w:sz="6" w:space="0" w:color="auto"/>
            </w:tcBorders>
            <w:shd w:val="clear" w:color="auto" w:fill="auto"/>
          </w:tcPr>
          <w:p w14:paraId="26780533" w14:textId="7E35BADC" w:rsidR="007467C0" w:rsidRPr="00FB292A" w:rsidRDefault="007467C0" w:rsidP="001E6390">
            <w:pPr>
              <w:pStyle w:val="TableBody"/>
            </w:pPr>
            <w:r>
              <w:t>In funding source optimization, excess cash at one vault location can be held over 1 or more days to serve need</w:t>
            </w:r>
            <w:r w:rsidR="00E6108F">
              <w:t>s</w:t>
            </w:r>
            <w:r>
              <w:t xml:space="preserve"> at another location in the same trading market. This setting limits the longest amount of time cash can be held in this way.</w:t>
            </w:r>
          </w:p>
        </w:tc>
      </w:tr>
    </w:tbl>
    <w:p w14:paraId="0F888A68" w14:textId="4873AE76" w:rsidR="007467C0" w:rsidRDefault="007467C0" w:rsidP="007467C0">
      <w:pPr>
        <w:pStyle w:val="TopofSection"/>
      </w:pPr>
      <w:r w:rsidRPr="00326CDA">
        <w:t xml:space="preserve">Return To:  </w:t>
      </w:r>
      <w:r w:rsidR="00430A07">
        <w:fldChar w:fldCharType="begin"/>
      </w:r>
      <w:r w:rsidR="00430A07">
        <w:instrText xml:space="preserve"> REF _Ref128019336 \h </w:instrText>
      </w:r>
      <w:r w:rsidR="00430A07">
        <w:fldChar w:fldCharType="separate"/>
      </w:r>
      <w:r w:rsidR="00430A07">
        <w:t>Settings</w:t>
      </w:r>
      <w:r w:rsidR="00430A07" w:rsidRPr="00722E5E">
        <w:t xml:space="preserve"> Tab</w:t>
      </w:r>
      <w:r w:rsidR="00430A07">
        <w:fldChar w:fldCharType="end"/>
      </w:r>
    </w:p>
    <w:p w14:paraId="5A589340" w14:textId="77777777" w:rsidR="002B7784" w:rsidRDefault="002B7784" w:rsidP="007467C0">
      <w:pPr>
        <w:pStyle w:val="TopofSection"/>
      </w:pPr>
    </w:p>
    <w:p w14:paraId="043261AC" w14:textId="736143FC" w:rsidR="007467C0" w:rsidRDefault="007467C0" w:rsidP="007467C0">
      <w:pPr>
        <w:pStyle w:val="Heading3"/>
      </w:pPr>
      <w:bookmarkStart w:id="879" w:name="_Ref246140003"/>
      <w:bookmarkStart w:id="880" w:name="_Toc74556412"/>
      <w:bookmarkStart w:id="881" w:name="_Toc127491602"/>
      <w:del w:id="882" w:author="Moses, Robbie" w:date="2023-02-23T02:20:00Z">
        <w:r w:rsidDel="00963DE5">
          <w:delText>System</w:delText>
        </w:r>
      </w:del>
      <w:bookmarkStart w:id="883" w:name="_Ref128011491"/>
      <w:bookmarkStart w:id="884" w:name="_Toc128021135"/>
      <w:ins w:id="885" w:author="Moses, Robbie" w:date="2023-02-23T02:20:00Z">
        <w:r w:rsidR="00963DE5">
          <w:t>Settings</w:t>
        </w:r>
      </w:ins>
      <w:r>
        <w:rPr>
          <w:rFonts w:ascii="Wingdings" w:hAnsi="Wingdings"/>
        </w:rPr>
        <w:t></w:t>
      </w:r>
      <w:r>
        <w:t>Override Reasons</w:t>
      </w:r>
      <w:bookmarkEnd w:id="879"/>
      <w:bookmarkEnd w:id="880"/>
      <w:bookmarkEnd w:id="881"/>
      <w:bookmarkEnd w:id="883"/>
      <w:bookmarkEnd w:id="884"/>
    </w:p>
    <w:p w14:paraId="1BD9A534" w14:textId="26E2C6FA" w:rsidR="007467C0" w:rsidRDefault="007467C0" w:rsidP="00ED1BCB">
      <w:pPr>
        <w:pStyle w:val="BodyText"/>
      </w:pPr>
      <w:r>
        <w:t>The Override Reasons are used to specify the reasons that a recommendation was not followed. When a recommendation is overridden, these reasons can be used by the analysts to understand why the recommendations were not followed and to make changes to parameters to improve the Cashpoint’s performance to better accommodate the Cashpoint’s needs. Furthermore, if no changes are needed, the analyst can use the information to justify that the recommendations were correct.</w:t>
      </w:r>
    </w:p>
    <w:p w14:paraId="2832C9F0" w14:textId="77777777" w:rsidR="007467C0" w:rsidRDefault="007467C0" w:rsidP="007467C0">
      <w:pPr>
        <w:pStyle w:val="Caption"/>
      </w:pPr>
      <w:bookmarkStart w:id="886" w:name="_Toc74556482"/>
      <w:bookmarkStart w:id="887" w:name="_Toc128022159"/>
      <w:r>
        <w:t xml:space="preserve">Figure </w:t>
      </w:r>
      <w:r>
        <w:fldChar w:fldCharType="begin"/>
      </w:r>
      <w:r>
        <w:instrText xml:space="preserve"> SEQ Figure \* ARABIC </w:instrText>
      </w:r>
      <w:r>
        <w:fldChar w:fldCharType="separate"/>
      </w:r>
      <w:r>
        <w:rPr>
          <w:noProof/>
        </w:rPr>
        <w:t>50</w:t>
      </w:r>
      <w:r>
        <w:fldChar w:fldCharType="end"/>
      </w:r>
      <w:r>
        <w:t>: Override Reasons Page</w:t>
      </w:r>
      <w:bookmarkEnd w:id="886"/>
      <w:bookmarkEnd w:id="887"/>
    </w:p>
    <w:p w14:paraId="3F79BE59" w14:textId="6E1E25CD" w:rsidR="007467C0" w:rsidRDefault="007467C0" w:rsidP="00ED1BCB">
      <w:pPr>
        <w:jc w:val="center"/>
      </w:pPr>
      <w:del w:id="888" w:author="Moses, Robbie" w:date="2023-02-23T02:13:00Z">
        <w:r w:rsidDel="00AC7DCB">
          <w:rPr>
            <w:noProof/>
          </w:rPr>
          <w:drawing>
            <wp:inline distT="0" distB="0" distL="0" distR="0" wp14:anchorId="7CDA9E77" wp14:editId="7CD7E099">
              <wp:extent cx="4572000" cy="1800225"/>
              <wp:effectExtent l="76200" t="76200" r="133350" b="142875"/>
              <wp:docPr id="53551129" name="Picture 5355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4572000"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889" w:author="Moses, Robbie" w:date="2023-02-23T02:13:00Z">
        <w:r w:rsidR="00AC7DCB" w:rsidRPr="00AC7DCB">
          <w:rPr>
            <w:noProof/>
          </w:rPr>
          <w:t xml:space="preserve"> </w:t>
        </w:r>
        <w:r w:rsidR="00AC7DCB">
          <w:rPr>
            <w:noProof/>
          </w:rPr>
          <w:drawing>
            <wp:inline distT="0" distB="0" distL="0" distR="0" wp14:anchorId="6B0F4AB3" wp14:editId="5ACE9AB3">
              <wp:extent cx="5665914" cy="1406648"/>
              <wp:effectExtent l="76200" t="76200" r="125730" b="136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73193" cy="1408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2CF0DEB" w14:textId="77777777" w:rsidR="007467C0" w:rsidRDefault="007467C0" w:rsidP="007467C0">
      <w:pPr>
        <w:pStyle w:val="Caption"/>
      </w:pPr>
      <w:bookmarkStart w:id="890" w:name="_Toc74556710"/>
      <w:r>
        <w:t xml:space="preserve">Table </w:t>
      </w:r>
      <w:r>
        <w:fldChar w:fldCharType="begin"/>
      </w:r>
      <w:r>
        <w:instrText xml:space="preserve"> SEQ Table \* ARABIC </w:instrText>
      </w:r>
      <w:r>
        <w:fldChar w:fldCharType="separate"/>
      </w:r>
      <w:r>
        <w:rPr>
          <w:noProof/>
        </w:rPr>
        <w:t>71</w:t>
      </w:r>
      <w:r>
        <w:rPr>
          <w:noProof/>
        </w:rPr>
        <w:fldChar w:fldCharType="end"/>
      </w:r>
      <w:r>
        <w:t>: Override Reasons Description</w:t>
      </w:r>
      <w:bookmarkEnd w:id="89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rsidRPr="000049F1" w14:paraId="7BDBA71F"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6C55E1A9" w14:textId="77777777" w:rsidR="007467C0" w:rsidRDefault="007467C0" w:rsidP="00170D7D">
            <w:pPr>
              <w:pStyle w:val="TableHeader"/>
            </w:pPr>
            <w:r>
              <w:t>Fields</w:t>
            </w:r>
          </w:p>
        </w:tc>
        <w:tc>
          <w:tcPr>
            <w:tcW w:w="5458" w:type="dxa"/>
            <w:tcBorders>
              <w:top w:val="single" w:sz="6" w:space="0" w:color="auto"/>
              <w:left w:val="nil"/>
              <w:bottom w:val="double" w:sz="6" w:space="0" w:color="auto"/>
            </w:tcBorders>
            <w:shd w:val="clear" w:color="auto" w:fill="60C03A"/>
          </w:tcPr>
          <w:p w14:paraId="35BF02D0" w14:textId="77777777" w:rsidR="007467C0" w:rsidRDefault="007467C0" w:rsidP="00170D7D">
            <w:pPr>
              <w:pStyle w:val="TableHeader"/>
            </w:pPr>
            <w:r>
              <w:t>Description</w:t>
            </w:r>
          </w:p>
        </w:tc>
      </w:tr>
      <w:tr w:rsidR="007467C0" w:rsidRPr="000049F1" w14:paraId="5855AEA8" w14:textId="77777777" w:rsidTr="006271D1">
        <w:trPr>
          <w:cantSplit/>
        </w:trPr>
        <w:tc>
          <w:tcPr>
            <w:tcW w:w="2592" w:type="dxa"/>
            <w:tcBorders>
              <w:top w:val="nil"/>
              <w:bottom w:val="single" w:sz="6" w:space="0" w:color="auto"/>
              <w:right w:val="single" w:sz="6" w:space="0" w:color="auto"/>
            </w:tcBorders>
          </w:tcPr>
          <w:p w14:paraId="34A74DFE" w14:textId="77777777" w:rsidR="007467C0" w:rsidRPr="00ED1BCB" w:rsidRDefault="007467C0" w:rsidP="00ED1BCB">
            <w:pPr>
              <w:pStyle w:val="TableBody"/>
              <w:rPr>
                <w:b/>
                <w:bCs/>
              </w:rPr>
            </w:pPr>
            <w:r w:rsidRPr="00ED1BCB">
              <w:rPr>
                <w:b/>
                <w:bCs/>
              </w:rPr>
              <w:t>Title</w:t>
            </w:r>
          </w:p>
        </w:tc>
        <w:tc>
          <w:tcPr>
            <w:tcW w:w="5458" w:type="dxa"/>
            <w:tcBorders>
              <w:top w:val="nil"/>
              <w:left w:val="single" w:sz="6" w:space="0" w:color="auto"/>
              <w:bottom w:val="single" w:sz="6" w:space="0" w:color="auto"/>
            </w:tcBorders>
          </w:tcPr>
          <w:p w14:paraId="1167DB53" w14:textId="13725BA8" w:rsidR="007467C0" w:rsidRPr="00FB292A" w:rsidRDefault="007467C0" w:rsidP="00ED1BCB">
            <w:pPr>
              <w:pStyle w:val="TableBody"/>
            </w:pPr>
            <w:r w:rsidRPr="00FB292A">
              <w:t xml:space="preserve">The title is a </w:t>
            </w:r>
            <w:r w:rsidR="00E6108F" w:rsidRPr="00FB292A">
              <w:t>12</w:t>
            </w:r>
            <w:r w:rsidR="00E6108F">
              <w:t>-</w:t>
            </w:r>
            <w:r w:rsidRPr="00FB292A">
              <w:t>character alpha</w:t>
            </w:r>
            <w:r w:rsidR="0079094F">
              <w:t>-</w:t>
            </w:r>
            <w:r w:rsidRPr="00FB292A">
              <w:t>numeric field that is used as a general reference to the reason description</w:t>
            </w:r>
          </w:p>
        </w:tc>
      </w:tr>
      <w:tr w:rsidR="007467C0" w:rsidRPr="000049F1" w14:paraId="1B4DE600" w14:textId="77777777" w:rsidTr="006271D1">
        <w:trPr>
          <w:cantSplit/>
        </w:trPr>
        <w:tc>
          <w:tcPr>
            <w:tcW w:w="2592" w:type="dxa"/>
            <w:tcBorders>
              <w:top w:val="single" w:sz="6" w:space="0" w:color="auto"/>
              <w:bottom w:val="single" w:sz="6" w:space="0" w:color="auto"/>
              <w:right w:val="single" w:sz="6" w:space="0" w:color="auto"/>
            </w:tcBorders>
          </w:tcPr>
          <w:p w14:paraId="6A1A4303" w14:textId="77777777" w:rsidR="007467C0" w:rsidRPr="00ED1BCB" w:rsidRDefault="007467C0" w:rsidP="00ED1BCB">
            <w:pPr>
              <w:pStyle w:val="TableBody"/>
              <w:rPr>
                <w:b/>
                <w:bCs/>
              </w:rPr>
            </w:pPr>
            <w:r w:rsidRPr="00ED1BCB">
              <w:rPr>
                <w:b/>
                <w:bCs/>
              </w:rPr>
              <w:t>Description</w:t>
            </w:r>
          </w:p>
        </w:tc>
        <w:tc>
          <w:tcPr>
            <w:tcW w:w="5458" w:type="dxa"/>
            <w:tcBorders>
              <w:top w:val="single" w:sz="6" w:space="0" w:color="auto"/>
              <w:left w:val="single" w:sz="6" w:space="0" w:color="auto"/>
              <w:bottom w:val="single" w:sz="6" w:space="0" w:color="auto"/>
            </w:tcBorders>
          </w:tcPr>
          <w:p w14:paraId="0C89BE15" w14:textId="17CF0AC9" w:rsidR="007467C0" w:rsidRPr="00FB292A" w:rsidRDefault="007467C0" w:rsidP="00ED1BCB">
            <w:pPr>
              <w:pStyle w:val="TableBody"/>
            </w:pPr>
            <w:r w:rsidRPr="00FB292A">
              <w:t>An alpha</w:t>
            </w:r>
            <w:r w:rsidR="0079094F">
              <w:t>-</w:t>
            </w:r>
            <w:r w:rsidRPr="00FB292A">
              <w:t xml:space="preserve">numeric field of 80 characters </w:t>
            </w:r>
            <w:r w:rsidR="00E6108F">
              <w:t xml:space="preserve">is </w:t>
            </w:r>
            <w:r w:rsidRPr="00FB292A">
              <w:t xml:space="preserve">used as </w:t>
            </w:r>
            <w:r w:rsidR="00E6108F">
              <w:t xml:space="preserve">the </w:t>
            </w:r>
            <w:r w:rsidRPr="00FB292A">
              <w:t>description of the Override Reason used to explain the Title field.</w:t>
            </w:r>
          </w:p>
        </w:tc>
      </w:tr>
      <w:tr w:rsidR="007467C0" w:rsidRPr="000049F1" w14:paraId="0BAD81C9" w14:textId="77777777" w:rsidTr="006271D1">
        <w:trPr>
          <w:cantSplit/>
        </w:trPr>
        <w:tc>
          <w:tcPr>
            <w:tcW w:w="2592" w:type="dxa"/>
            <w:tcBorders>
              <w:top w:val="single" w:sz="6" w:space="0" w:color="auto"/>
              <w:bottom w:val="single" w:sz="6" w:space="0" w:color="auto"/>
              <w:right w:val="single" w:sz="6" w:space="0" w:color="auto"/>
            </w:tcBorders>
          </w:tcPr>
          <w:p w14:paraId="167D5496" w14:textId="77777777" w:rsidR="007467C0" w:rsidRPr="00ED1BCB" w:rsidRDefault="007467C0" w:rsidP="00ED1BCB">
            <w:pPr>
              <w:pStyle w:val="TableBody"/>
              <w:rPr>
                <w:b/>
                <w:bCs/>
              </w:rPr>
            </w:pPr>
            <w:r w:rsidRPr="00ED1BCB">
              <w:rPr>
                <w:b/>
                <w:bCs/>
              </w:rPr>
              <w:t>Delete Button</w:t>
            </w:r>
          </w:p>
        </w:tc>
        <w:tc>
          <w:tcPr>
            <w:tcW w:w="5458" w:type="dxa"/>
            <w:tcBorders>
              <w:top w:val="single" w:sz="6" w:space="0" w:color="auto"/>
              <w:left w:val="single" w:sz="6" w:space="0" w:color="auto"/>
              <w:bottom w:val="single" w:sz="6" w:space="0" w:color="auto"/>
            </w:tcBorders>
          </w:tcPr>
          <w:p w14:paraId="6122B603" w14:textId="77777777" w:rsidR="007467C0" w:rsidRPr="00FB292A" w:rsidRDefault="007467C0" w:rsidP="00ED1BCB">
            <w:pPr>
              <w:pStyle w:val="TableBody"/>
            </w:pPr>
            <w:r w:rsidRPr="00FB292A">
              <w:t>Deletes the entry adjacent to the button. The user will be prompted to confirm the deletion before it is made permanent.</w:t>
            </w:r>
          </w:p>
        </w:tc>
      </w:tr>
      <w:tr w:rsidR="007467C0" w:rsidRPr="000049F1" w14:paraId="442FD018" w14:textId="77777777" w:rsidTr="006271D1">
        <w:trPr>
          <w:cantSplit/>
        </w:trPr>
        <w:tc>
          <w:tcPr>
            <w:tcW w:w="2592" w:type="dxa"/>
            <w:tcBorders>
              <w:top w:val="single" w:sz="6" w:space="0" w:color="auto"/>
              <w:bottom w:val="single" w:sz="6" w:space="0" w:color="auto"/>
              <w:right w:val="single" w:sz="6" w:space="0" w:color="auto"/>
            </w:tcBorders>
          </w:tcPr>
          <w:p w14:paraId="1A58B6B1" w14:textId="77777777" w:rsidR="007467C0" w:rsidRPr="00ED1BCB" w:rsidRDefault="007467C0" w:rsidP="00ED1BCB">
            <w:pPr>
              <w:pStyle w:val="TableBody"/>
              <w:rPr>
                <w:b/>
                <w:bCs/>
              </w:rPr>
            </w:pPr>
            <w:r w:rsidRPr="00ED1BCB">
              <w:rPr>
                <w:b/>
                <w:bCs/>
              </w:rPr>
              <w:t>Save Button</w:t>
            </w:r>
          </w:p>
        </w:tc>
        <w:tc>
          <w:tcPr>
            <w:tcW w:w="5458" w:type="dxa"/>
            <w:tcBorders>
              <w:top w:val="single" w:sz="6" w:space="0" w:color="auto"/>
              <w:left w:val="single" w:sz="6" w:space="0" w:color="auto"/>
              <w:bottom w:val="single" w:sz="6" w:space="0" w:color="auto"/>
            </w:tcBorders>
          </w:tcPr>
          <w:p w14:paraId="58656064" w14:textId="77777777" w:rsidR="007467C0" w:rsidRPr="00FB292A" w:rsidRDefault="007467C0" w:rsidP="00ED1BCB">
            <w:pPr>
              <w:pStyle w:val="TableBody"/>
            </w:pPr>
            <w:r w:rsidRPr="00FB292A">
              <w:t>Saves any changes made to the entries on the page or adds a new entry if the last empty cells are filled in with information.</w:t>
            </w:r>
          </w:p>
        </w:tc>
      </w:tr>
    </w:tbl>
    <w:p w14:paraId="650871CE" w14:textId="1277CBDF" w:rsidR="007467C0" w:rsidRDefault="007467C0" w:rsidP="007467C0">
      <w:pPr>
        <w:pStyle w:val="TopofSection"/>
      </w:pPr>
      <w:r w:rsidRPr="00326CDA">
        <w:t xml:space="preserve">Return To:  </w:t>
      </w:r>
      <w:r w:rsidR="00430A07">
        <w:fldChar w:fldCharType="begin"/>
      </w:r>
      <w:r w:rsidR="00430A07">
        <w:instrText xml:space="preserve"> REF _Ref128019347 \h </w:instrText>
      </w:r>
      <w:r w:rsidR="00430A07">
        <w:fldChar w:fldCharType="separate"/>
      </w:r>
      <w:r w:rsidR="00430A07">
        <w:t>Settings</w:t>
      </w:r>
      <w:r w:rsidR="00430A07" w:rsidRPr="00722E5E">
        <w:t xml:space="preserve"> Tab</w:t>
      </w:r>
      <w:r w:rsidR="00430A07">
        <w:fldChar w:fldCharType="end"/>
      </w:r>
    </w:p>
    <w:p w14:paraId="1002C8AD" w14:textId="5EC9014B" w:rsidR="007467C0" w:rsidRDefault="007467C0" w:rsidP="007467C0">
      <w:pPr>
        <w:pStyle w:val="Heading3"/>
      </w:pPr>
      <w:bookmarkStart w:id="891" w:name="_Ref246140007"/>
      <w:bookmarkStart w:id="892" w:name="_Ref246169926"/>
      <w:bookmarkStart w:id="893" w:name="_Toc74556413"/>
      <w:bookmarkStart w:id="894" w:name="_Toc127491603"/>
      <w:del w:id="895" w:author="Moses, Robbie" w:date="2023-02-23T02:20:00Z">
        <w:r w:rsidDel="00EF0FEC">
          <w:lastRenderedPageBreak/>
          <w:delText>System</w:delText>
        </w:r>
      </w:del>
      <w:bookmarkStart w:id="896" w:name="_Ref128011499"/>
      <w:bookmarkStart w:id="897" w:name="_Toc128021136"/>
      <w:ins w:id="898" w:author="Moses, Robbie" w:date="2023-02-23T02:20:00Z">
        <w:r w:rsidR="00EF0FEC">
          <w:t>Settings</w:t>
        </w:r>
      </w:ins>
      <w:r>
        <w:rPr>
          <w:rFonts w:ascii="Wingdings" w:hAnsi="Wingdings"/>
        </w:rPr>
        <w:t></w:t>
      </w:r>
      <w:r>
        <w:t>Privileges</w:t>
      </w:r>
      <w:bookmarkEnd w:id="891"/>
      <w:bookmarkEnd w:id="892"/>
      <w:bookmarkEnd w:id="893"/>
      <w:bookmarkEnd w:id="894"/>
      <w:bookmarkEnd w:id="896"/>
      <w:bookmarkEnd w:id="897"/>
    </w:p>
    <w:p w14:paraId="55D94A58" w14:textId="482FA332" w:rsidR="007467C0" w:rsidRDefault="007467C0" w:rsidP="00ED1BCB">
      <w:pPr>
        <w:pStyle w:val="BodyText"/>
      </w:pPr>
      <w:r>
        <w:t>The Privileges pages allow</w:t>
      </w:r>
      <w:del w:id="899" w:author="Moses, Robbie" w:date="2023-02-13T02:56:00Z">
        <w:r w:rsidDel="00E6108F">
          <w:delText>s</w:delText>
        </w:r>
      </w:del>
      <w:r>
        <w:t xml:space="preserve"> the administrator to set up users and user groups. Users </w:t>
      </w:r>
      <w:del w:id="900" w:author="Moses, Robbie" w:date="2023-02-13T02:56:00Z">
        <w:r w:rsidDel="00E6108F">
          <w:delText>are able to</w:delText>
        </w:r>
      </w:del>
      <w:ins w:id="901" w:author="Moses, Robbie" w:date="2023-02-13T02:56:00Z">
        <w:r w:rsidR="00E6108F">
          <w:t>can</w:t>
        </w:r>
      </w:ins>
      <w:r>
        <w:t xml:space="preserve"> access the system only if they are a member of a Business Unit. The Business Units have Users assigned to them as well as Cashpoints and Rights. </w:t>
      </w:r>
    </w:p>
    <w:p w14:paraId="0C060656" w14:textId="77777777" w:rsidR="007467C0" w:rsidRDefault="007467C0" w:rsidP="00ED1BCB">
      <w:pPr>
        <w:pStyle w:val="BodyText"/>
      </w:pPr>
      <w:r>
        <w:t xml:space="preserve">The following is a summary of the information that will be covered along with hyperlinks to each topic: </w:t>
      </w:r>
    </w:p>
    <w:p w14:paraId="5E2DC817" w14:textId="77777777" w:rsidR="007467C0" w:rsidRDefault="007467C0" w:rsidP="00ED1BCB">
      <w:pPr>
        <w:pStyle w:val="ListBullet"/>
      </w:pPr>
      <w:r>
        <w:fldChar w:fldCharType="begin"/>
      </w:r>
      <w:r>
        <w:instrText xml:space="preserve"> REF _Ref246169830 \h  \* MERGEFORMAT </w:instrText>
      </w:r>
      <w:r>
        <w:fldChar w:fldCharType="separate"/>
      </w:r>
      <w:r>
        <w:t>Privileges</w:t>
      </w:r>
      <w:r>
        <w:rPr>
          <w:rFonts w:ascii="Wingdings" w:hAnsi="Wingdings"/>
        </w:rPr>
        <w:t></w:t>
      </w:r>
      <w:r>
        <w:t>Users</w:t>
      </w:r>
      <w:r>
        <w:fldChar w:fldCharType="end"/>
      </w:r>
    </w:p>
    <w:p w14:paraId="1D61F2B3" w14:textId="77777777" w:rsidR="007467C0" w:rsidRDefault="00EC4396" w:rsidP="00ED1BCB">
      <w:pPr>
        <w:pStyle w:val="ListBullet"/>
      </w:pPr>
      <w:hyperlink w:anchor="_Privileges(Business_Units" w:history="1">
        <w:r w:rsidR="007467C0">
          <w:t>Privileges</w:t>
        </w:r>
        <w:r w:rsidR="007467C0">
          <w:rPr>
            <w:rFonts w:ascii="Wingdings" w:eastAsia="Wingdings" w:hAnsi="Wingdings" w:cs="Wingdings"/>
          </w:rPr>
          <w:t>à</w:t>
        </w:r>
        <w:r w:rsidR="007467C0">
          <w:rPr>
            <w:lang w:val="en-US"/>
          </w:rPr>
          <w:t>Business Unit</w:t>
        </w:r>
      </w:hyperlink>
      <w:r w:rsidR="007467C0">
        <w:rPr>
          <w:lang w:val="en-US"/>
        </w:rPr>
        <w:t>s</w:t>
      </w:r>
    </w:p>
    <w:p w14:paraId="4B1DCC85" w14:textId="77777777" w:rsidR="007467C0" w:rsidRDefault="007467C0" w:rsidP="007467C0">
      <w:pPr>
        <w:pStyle w:val="Caption"/>
        <w:jc w:val="both"/>
      </w:pPr>
      <w:bookmarkStart w:id="902" w:name="_Toc74556483"/>
      <w:bookmarkStart w:id="903" w:name="_Toc128022160"/>
      <w:r>
        <w:t xml:space="preserve">Figure </w:t>
      </w:r>
      <w:r>
        <w:fldChar w:fldCharType="begin"/>
      </w:r>
      <w:r>
        <w:instrText xml:space="preserve"> SEQ Figure \* ARABIC </w:instrText>
      </w:r>
      <w:r>
        <w:fldChar w:fldCharType="separate"/>
      </w:r>
      <w:r>
        <w:rPr>
          <w:noProof/>
        </w:rPr>
        <w:t>51</w:t>
      </w:r>
      <w:r>
        <w:fldChar w:fldCharType="end"/>
      </w:r>
      <w:r>
        <w:t>: Privileges Page</w:t>
      </w:r>
      <w:bookmarkEnd w:id="902"/>
      <w:bookmarkEnd w:id="903"/>
    </w:p>
    <w:p w14:paraId="513BF623" w14:textId="05C4DA8C" w:rsidR="007467C0" w:rsidRDefault="007467C0" w:rsidP="00ED1BCB">
      <w:pPr>
        <w:jc w:val="center"/>
      </w:pPr>
      <w:del w:id="904" w:author="Moses, Robbie" w:date="2023-02-23T02:14:00Z">
        <w:r w:rsidDel="007E41AA">
          <w:rPr>
            <w:noProof/>
          </w:rPr>
          <w:drawing>
            <wp:inline distT="0" distB="0" distL="0" distR="0" wp14:anchorId="58731C05" wp14:editId="3D37D430">
              <wp:extent cx="4572000" cy="1057275"/>
              <wp:effectExtent l="76200" t="76200" r="133350" b="142875"/>
              <wp:docPr id="1208155431" name="Picture 12081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572000" cy="1057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905" w:author="Moses, Robbie" w:date="2023-02-23T02:14:00Z">
        <w:r w:rsidR="007E41AA" w:rsidRPr="007E41AA">
          <w:rPr>
            <w:noProof/>
          </w:rPr>
          <w:t xml:space="preserve"> </w:t>
        </w:r>
        <w:r w:rsidR="007E41AA">
          <w:rPr>
            <w:noProof/>
          </w:rPr>
          <w:drawing>
            <wp:inline distT="0" distB="0" distL="0" distR="0" wp14:anchorId="189AB1E4" wp14:editId="6E063295">
              <wp:extent cx="3152355" cy="2255146"/>
              <wp:effectExtent l="76200" t="76200" r="124460" b="1263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56092" cy="22578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B9FF252" w14:textId="53C360F7" w:rsidR="00654C03" w:rsidRDefault="00654C03" w:rsidP="00654C03">
      <w:pPr>
        <w:pStyle w:val="TopofSection"/>
      </w:pPr>
      <w:r>
        <w:t>Return To:</w:t>
      </w:r>
      <w:r w:rsidRPr="00B82801">
        <w:t xml:space="preserve"> </w:t>
      </w:r>
      <w:r w:rsidR="00C42C64">
        <w:fldChar w:fldCharType="begin"/>
      </w:r>
      <w:r w:rsidR="00C42C64">
        <w:instrText xml:space="preserve"> REF _Ref128019376 \h </w:instrText>
      </w:r>
      <w:r w:rsidR="00C42C64">
        <w:fldChar w:fldCharType="separate"/>
      </w:r>
      <w:ins w:id="906" w:author="Moses, Robbie" w:date="2023-02-23T02:17:00Z">
        <w:r w:rsidR="00C42C64">
          <w:t>Settings</w:t>
        </w:r>
        <w:r w:rsidR="00C42C64" w:rsidRPr="00722E5E">
          <w:t xml:space="preserve"> </w:t>
        </w:r>
      </w:ins>
      <w:r w:rsidR="00C42C64" w:rsidRPr="00722E5E">
        <w:t>Tab</w:t>
      </w:r>
      <w:r w:rsidR="00C42C64">
        <w:fldChar w:fldCharType="end"/>
      </w:r>
    </w:p>
    <w:p w14:paraId="0C60AFAB" w14:textId="77777777" w:rsidR="00654C03" w:rsidRDefault="00654C03" w:rsidP="00654C03">
      <w:pPr>
        <w:pStyle w:val="TopofSection"/>
      </w:pPr>
    </w:p>
    <w:p w14:paraId="045E852B" w14:textId="77777777" w:rsidR="007467C0" w:rsidRDefault="007467C0" w:rsidP="007467C0">
      <w:pPr>
        <w:pStyle w:val="Heading4"/>
      </w:pPr>
      <w:bookmarkStart w:id="907" w:name="_Ref246169830"/>
      <w:commentRangeStart w:id="908"/>
      <w:r>
        <w:t>Privileges</w:t>
      </w:r>
      <w:r>
        <w:rPr>
          <w:rFonts w:ascii="Wingdings" w:hAnsi="Wingdings"/>
        </w:rPr>
        <w:t></w:t>
      </w:r>
      <w:r>
        <w:t>Users</w:t>
      </w:r>
      <w:bookmarkEnd w:id="907"/>
      <w:commentRangeEnd w:id="908"/>
      <w:r w:rsidR="001B3B5C">
        <w:rPr>
          <w:rStyle w:val="CommentReference"/>
          <w:rFonts w:ascii="Calibri" w:hAnsi="Calibri" w:cs="Times New Roman"/>
          <w:b w:val="0"/>
          <w:lang w:val="en-US" w:bidi="en-US"/>
        </w:rPr>
        <w:commentReference w:id="908"/>
      </w:r>
    </w:p>
    <w:p w14:paraId="39277E0A" w14:textId="1653067D" w:rsidR="007467C0" w:rsidRDefault="007467C0" w:rsidP="00ED1BCB">
      <w:pPr>
        <w:pStyle w:val="BodyText"/>
      </w:pPr>
      <w:del w:id="909" w:author="Moses, Robbie" w:date="2023-02-13T02:56:00Z">
        <w:r w:rsidDel="00E6108F">
          <w:delText>In order t</w:delText>
        </w:r>
      </w:del>
      <w:ins w:id="910" w:author="Moses, Robbie" w:date="2023-02-13T02:56:00Z">
        <w:r w:rsidR="00E6108F">
          <w:t>T</w:t>
        </w:r>
      </w:ins>
      <w:r>
        <w:t xml:space="preserve">o access OptiVault, users must have a User ID and password pre-defined by a system administrator. </w:t>
      </w:r>
    </w:p>
    <w:p w14:paraId="3B1B210C" w14:textId="77777777" w:rsidR="007467C0" w:rsidRDefault="007467C0" w:rsidP="007467C0">
      <w:pPr>
        <w:pStyle w:val="Caption"/>
      </w:pPr>
      <w:bookmarkStart w:id="911" w:name="_Toc74556484"/>
      <w:bookmarkStart w:id="912" w:name="_Toc128022161"/>
      <w:r>
        <w:lastRenderedPageBreak/>
        <w:t xml:space="preserve">Figure </w:t>
      </w:r>
      <w:r>
        <w:fldChar w:fldCharType="begin"/>
      </w:r>
      <w:r>
        <w:instrText xml:space="preserve"> SEQ Figure \* ARABIC </w:instrText>
      </w:r>
      <w:r>
        <w:fldChar w:fldCharType="separate"/>
      </w:r>
      <w:r>
        <w:rPr>
          <w:noProof/>
        </w:rPr>
        <w:t>52</w:t>
      </w:r>
      <w:r>
        <w:fldChar w:fldCharType="end"/>
      </w:r>
      <w:r>
        <w:t>: New User Page</w:t>
      </w:r>
      <w:bookmarkEnd w:id="911"/>
      <w:bookmarkEnd w:id="912"/>
    </w:p>
    <w:p w14:paraId="1ACF93EA" w14:textId="297F6F35" w:rsidR="007467C0" w:rsidRPr="00282FD2" w:rsidRDefault="00DF6B2C" w:rsidP="004877D9">
      <w:pPr>
        <w:jc w:val="center"/>
      </w:pPr>
      <w:ins w:id="913" w:author="Pinnu, Sainath" w:date="2023-03-21T12:10:00Z">
        <w:r>
          <w:rPr>
            <w:noProof/>
          </w:rPr>
          <w:drawing>
            <wp:inline distT="0" distB="0" distL="0" distR="0" wp14:anchorId="18D9FE67" wp14:editId="240BB0BD">
              <wp:extent cx="6404610" cy="3810635"/>
              <wp:effectExtent l="0" t="0" r="0" b="0"/>
              <wp:docPr id="1391675461" name="Picture 139167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04610" cy="3810635"/>
                      </a:xfrm>
                      <a:prstGeom prst="rect">
                        <a:avLst/>
                      </a:prstGeom>
                    </pic:spPr>
                  </pic:pic>
                </a:graphicData>
              </a:graphic>
            </wp:inline>
          </w:drawing>
        </w:r>
      </w:ins>
      <w:del w:id="914" w:author="Pinnu, Sainath" w:date="2023-03-21T12:10:00Z">
        <w:r w:rsidR="007467C0" w:rsidDel="00DF6B2C">
          <w:rPr>
            <w:noProof/>
          </w:rPr>
          <w:drawing>
            <wp:inline distT="0" distB="0" distL="0" distR="0" wp14:anchorId="48FB8B9F" wp14:editId="12603414">
              <wp:extent cx="4572000" cy="2257425"/>
              <wp:effectExtent l="76200" t="76200" r="133350" b="142875"/>
              <wp:docPr id="1034845645" name="Picture 103484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4572000" cy="225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59F45A3B" w14:textId="77777777" w:rsidR="007467C0" w:rsidRPr="00C37CDB" w:rsidRDefault="007467C0" w:rsidP="007467C0">
      <w:pPr>
        <w:pStyle w:val="Caption"/>
      </w:pPr>
      <w:bookmarkStart w:id="915" w:name="_Toc74556711"/>
      <w:r w:rsidRPr="00C37CDB">
        <w:t xml:space="preserve">Table </w:t>
      </w:r>
      <w:r>
        <w:fldChar w:fldCharType="begin"/>
      </w:r>
      <w:r>
        <w:instrText xml:space="preserve"> SEQ Table \* ARABIC </w:instrText>
      </w:r>
      <w:r>
        <w:fldChar w:fldCharType="separate"/>
      </w:r>
      <w:r>
        <w:rPr>
          <w:noProof/>
        </w:rPr>
        <w:t>72</w:t>
      </w:r>
      <w:r>
        <w:rPr>
          <w:noProof/>
        </w:rPr>
        <w:fldChar w:fldCharType="end"/>
      </w:r>
      <w:r w:rsidRPr="00C37CDB">
        <w:t xml:space="preserve">: </w:t>
      </w:r>
      <w:r>
        <w:t xml:space="preserve">User </w:t>
      </w:r>
      <w:commentRangeStart w:id="916"/>
      <w:r>
        <w:t>Description</w:t>
      </w:r>
      <w:bookmarkEnd w:id="915"/>
      <w:commentRangeEnd w:id="916"/>
      <w:r w:rsidR="00AE4307">
        <w:rPr>
          <w:rStyle w:val="CommentReference"/>
          <w:caps w:val="0"/>
          <w:spacing w:val="0"/>
          <w:lang w:val="en-US"/>
        </w:rPr>
        <w:commentReference w:id="916"/>
      </w:r>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224"/>
        <w:gridCol w:w="1368"/>
        <w:gridCol w:w="5443"/>
        <w:gridCol w:w="15"/>
      </w:tblGrid>
      <w:tr w:rsidR="007467C0" w14:paraId="57A948B7" w14:textId="77777777" w:rsidTr="006271D1">
        <w:trPr>
          <w:cantSplit/>
          <w:tblHeader/>
        </w:trPr>
        <w:tc>
          <w:tcPr>
            <w:tcW w:w="2592" w:type="dxa"/>
            <w:gridSpan w:val="2"/>
            <w:tcBorders>
              <w:top w:val="single" w:sz="6" w:space="0" w:color="auto"/>
              <w:bottom w:val="double" w:sz="6" w:space="0" w:color="auto"/>
              <w:right w:val="single" w:sz="6" w:space="0" w:color="auto"/>
            </w:tcBorders>
            <w:shd w:val="clear" w:color="auto" w:fill="60C03A"/>
          </w:tcPr>
          <w:p w14:paraId="0E367110" w14:textId="77777777" w:rsidR="007467C0" w:rsidRDefault="007467C0" w:rsidP="00170D7D">
            <w:pPr>
              <w:pStyle w:val="TableHeader"/>
            </w:pPr>
            <w:r>
              <w:t>Field</w:t>
            </w:r>
          </w:p>
        </w:tc>
        <w:tc>
          <w:tcPr>
            <w:tcW w:w="5458" w:type="dxa"/>
            <w:gridSpan w:val="2"/>
            <w:tcBorders>
              <w:top w:val="single" w:sz="6" w:space="0" w:color="auto"/>
              <w:left w:val="nil"/>
              <w:bottom w:val="double" w:sz="6" w:space="0" w:color="auto"/>
            </w:tcBorders>
            <w:shd w:val="clear" w:color="auto" w:fill="60C03A"/>
          </w:tcPr>
          <w:p w14:paraId="599C2E4E" w14:textId="77777777" w:rsidR="007467C0" w:rsidRDefault="007467C0" w:rsidP="00170D7D">
            <w:pPr>
              <w:pStyle w:val="TableHeader"/>
            </w:pPr>
            <w:r>
              <w:t>Description</w:t>
            </w:r>
          </w:p>
        </w:tc>
      </w:tr>
      <w:tr w:rsidR="007467C0" w14:paraId="3FB15B98" w14:textId="77777777" w:rsidTr="006271D1">
        <w:trPr>
          <w:cantSplit/>
        </w:trPr>
        <w:tc>
          <w:tcPr>
            <w:tcW w:w="2592" w:type="dxa"/>
            <w:gridSpan w:val="2"/>
            <w:tcBorders>
              <w:top w:val="nil"/>
              <w:bottom w:val="single" w:sz="6" w:space="0" w:color="auto"/>
              <w:right w:val="single" w:sz="6" w:space="0" w:color="auto"/>
            </w:tcBorders>
          </w:tcPr>
          <w:p w14:paraId="14578148" w14:textId="423A1825" w:rsidR="007467C0" w:rsidRPr="004877D9" w:rsidRDefault="007467C0" w:rsidP="004877D9">
            <w:pPr>
              <w:pStyle w:val="TableBody"/>
              <w:rPr>
                <w:b/>
                <w:bCs/>
              </w:rPr>
            </w:pPr>
            <w:del w:id="917" w:author="Moses, Robinson" w:date="2023-04-05T03:53:00Z">
              <w:r w:rsidRPr="004877D9" w:rsidDel="00EC4396">
                <w:rPr>
                  <w:b/>
                  <w:bCs/>
                </w:rPr>
                <w:delText>User</w:delText>
              </w:r>
            </w:del>
          </w:p>
        </w:tc>
        <w:tc>
          <w:tcPr>
            <w:tcW w:w="5458" w:type="dxa"/>
            <w:gridSpan w:val="2"/>
            <w:tcBorders>
              <w:top w:val="nil"/>
              <w:left w:val="single" w:sz="6" w:space="0" w:color="auto"/>
              <w:bottom w:val="single" w:sz="6" w:space="0" w:color="auto"/>
            </w:tcBorders>
          </w:tcPr>
          <w:p w14:paraId="7C0750BD" w14:textId="498D065E" w:rsidR="007467C0" w:rsidRPr="00FB292A" w:rsidRDefault="007467C0" w:rsidP="004877D9">
            <w:pPr>
              <w:pStyle w:val="TableBody"/>
            </w:pPr>
            <w:del w:id="918" w:author="Moses, Robinson" w:date="2023-04-05T03:53:00Z">
              <w:r w:rsidRPr="00FB292A" w:rsidDel="00EC4396">
                <w:delText xml:space="preserve">Enter a unique alphanumeric value for this user. </w:delText>
              </w:r>
            </w:del>
          </w:p>
        </w:tc>
      </w:tr>
      <w:tr w:rsidR="007467C0" w14:paraId="1EAA4208" w14:textId="77777777" w:rsidTr="006271D1">
        <w:tblPrEx>
          <w:tblBorders>
            <w:insideV w:val="single" w:sz="6" w:space="0" w:color="auto"/>
          </w:tblBorders>
        </w:tblPrEx>
        <w:trPr>
          <w:gridAfter w:val="1"/>
          <w:wAfter w:w="15" w:type="dxa"/>
          <w:cantSplit/>
          <w:trHeight w:val="840"/>
        </w:trPr>
        <w:tc>
          <w:tcPr>
            <w:tcW w:w="1224" w:type="dxa"/>
            <w:vAlign w:val="center"/>
          </w:tcPr>
          <w:p w14:paraId="1213B6A8" w14:textId="04F5F69F" w:rsidR="007467C0" w:rsidRPr="00FB292A" w:rsidRDefault="007467C0" w:rsidP="004877D9">
            <w:pPr>
              <w:pStyle w:val="TableNote"/>
              <w:rPr>
                <w:lang w:bidi="en-US"/>
              </w:rPr>
            </w:pPr>
            <w:del w:id="919" w:author="Moses, Robinson" w:date="2023-04-05T03:53:00Z">
              <w:r w:rsidDel="00EC4396">
                <w:rPr>
                  <w:noProof/>
                </w:rPr>
                <mc:AlternateContent>
                  <mc:Choice Requires="wpc">
                    <w:drawing>
                      <wp:inline distT="0" distB="0" distL="0" distR="0" wp14:anchorId="215DC075" wp14:editId="24ACFCE1">
                        <wp:extent cx="497205" cy="504825"/>
                        <wp:effectExtent l="9525" t="9525" r="7620" b="0"/>
                        <wp:docPr id="2201" name="Canvas 22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Freeform 2203"/>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2204"/>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4E7574B9" id="Canvas 2201"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">
                        <v:shape id="_x0000_s1027" type="#_x0000_t75" style="position:absolute;width:497205;height:504825;visibility:visible;mso-wrap-style:square">
                          <v:fill o:detectmouseclick="t"/>
                          <v:path o:connecttype="none"/>
                        </v:shape>
                        <v:shape id="Freeform 2203"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04"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del>
          </w:p>
        </w:tc>
        <w:tc>
          <w:tcPr>
            <w:tcW w:w="6811" w:type="dxa"/>
            <w:gridSpan w:val="2"/>
            <w:tcBorders>
              <w:top w:val="single" w:sz="6" w:space="0" w:color="auto"/>
              <w:bottom w:val="single" w:sz="6" w:space="0" w:color="auto"/>
              <w:right w:val="single" w:sz="6" w:space="0" w:color="auto"/>
            </w:tcBorders>
            <w:vAlign w:val="center"/>
          </w:tcPr>
          <w:p w14:paraId="1952F5BE" w14:textId="1B0409BA" w:rsidR="007467C0" w:rsidRPr="00FB292A" w:rsidRDefault="007467C0" w:rsidP="004877D9">
            <w:pPr>
              <w:pStyle w:val="TableNote"/>
              <w:rPr>
                <w:lang w:bidi="en-US"/>
              </w:rPr>
            </w:pPr>
            <w:del w:id="920" w:author="Moses, Robinson" w:date="2023-04-05T03:53:00Z">
              <w:r w:rsidRPr="00FB292A" w:rsidDel="00EC4396">
                <w:rPr>
                  <w:b/>
                  <w:bCs/>
                  <w:lang w:bidi="en-US"/>
                </w:rPr>
                <w:delText>Note:</w:delText>
              </w:r>
              <w:r w:rsidRPr="00FB292A" w:rsidDel="00EC4396">
                <w:rPr>
                  <w:lang w:bidi="en-US"/>
                </w:rPr>
                <w:delText xml:space="preserve">  There should be no special characters and spaces in the User ID. </w:delText>
              </w:r>
            </w:del>
          </w:p>
        </w:tc>
      </w:tr>
      <w:tr w:rsidR="007467C0" w14:paraId="6B39F6A8" w14:textId="77777777" w:rsidTr="006271D1">
        <w:trPr>
          <w:cantSplit/>
          <w:trHeight w:val="237"/>
        </w:trPr>
        <w:tc>
          <w:tcPr>
            <w:tcW w:w="2592" w:type="dxa"/>
            <w:gridSpan w:val="2"/>
            <w:tcBorders>
              <w:top w:val="single" w:sz="6" w:space="0" w:color="auto"/>
              <w:bottom w:val="single" w:sz="6" w:space="0" w:color="auto"/>
              <w:right w:val="single" w:sz="6" w:space="0" w:color="auto"/>
            </w:tcBorders>
          </w:tcPr>
          <w:p w14:paraId="04B3F5BE" w14:textId="77777777" w:rsidR="007467C0" w:rsidRPr="00B32F36" w:rsidRDefault="007467C0" w:rsidP="004877D9">
            <w:pPr>
              <w:pStyle w:val="TableBody"/>
              <w:rPr>
                <w:b/>
                <w:bCs/>
              </w:rPr>
            </w:pPr>
            <w:r w:rsidRPr="00B32F36">
              <w:rPr>
                <w:b/>
                <w:bCs/>
              </w:rPr>
              <w:t>Password</w:t>
            </w:r>
          </w:p>
        </w:tc>
        <w:tc>
          <w:tcPr>
            <w:tcW w:w="5458" w:type="dxa"/>
            <w:gridSpan w:val="2"/>
            <w:tcBorders>
              <w:top w:val="single" w:sz="6" w:space="0" w:color="auto"/>
              <w:left w:val="single" w:sz="6" w:space="0" w:color="auto"/>
              <w:bottom w:val="single" w:sz="6" w:space="0" w:color="auto"/>
            </w:tcBorders>
          </w:tcPr>
          <w:p w14:paraId="06E71C6B" w14:textId="54287636" w:rsidR="007467C0" w:rsidRPr="00FB292A" w:rsidRDefault="007467C0" w:rsidP="004877D9">
            <w:pPr>
              <w:pStyle w:val="TableBody"/>
            </w:pPr>
            <w:del w:id="921" w:author="Pinnu, Sainath" w:date="2023-03-29T12:23:00Z">
              <w:r w:rsidRPr="00FB292A" w:rsidDel="00C8699C">
                <w:delText>Enter a unique alphanumeric password for this user.</w:delText>
              </w:r>
            </w:del>
          </w:p>
        </w:tc>
      </w:tr>
      <w:tr w:rsidR="007467C0" w14:paraId="66FDE7BA" w14:textId="77777777" w:rsidTr="006271D1">
        <w:trPr>
          <w:cantSplit/>
        </w:trPr>
        <w:tc>
          <w:tcPr>
            <w:tcW w:w="2592" w:type="dxa"/>
            <w:gridSpan w:val="2"/>
            <w:tcBorders>
              <w:top w:val="single" w:sz="6" w:space="0" w:color="auto"/>
              <w:bottom w:val="single" w:sz="6" w:space="0" w:color="auto"/>
              <w:right w:val="single" w:sz="6" w:space="0" w:color="auto"/>
            </w:tcBorders>
          </w:tcPr>
          <w:p w14:paraId="29B8774E" w14:textId="77777777" w:rsidR="007467C0" w:rsidRPr="00654C03" w:rsidRDefault="007467C0" w:rsidP="004877D9">
            <w:pPr>
              <w:pStyle w:val="TableBody"/>
              <w:rPr>
                <w:b/>
                <w:bCs/>
              </w:rPr>
            </w:pPr>
            <w:commentRangeStart w:id="922"/>
            <w:r w:rsidRPr="00654C03">
              <w:rPr>
                <w:b/>
                <w:bCs/>
              </w:rPr>
              <w:t>External Authentication User</w:t>
            </w:r>
          </w:p>
        </w:tc>
        <w:tc>
          <w:tcPr>
            <w:tcW w:w="5458" w:type="dxa"/>
            <w:gridSpan w:val="2"/>
            <w:tcBorders>
              <w:top w:val="single" w:sz="6" w:space="0" w:color="auto"/>
              <w:left w:val="single" w:sz="6" w:space="0" w:color="auto"/>
              <w:bottom w:val="single" w:sz="6" w:space="0" w:color="auto"/>
            </w:tcBorders>
          </w:tcPr>
          <w:p w14:paraId="24C5B0F2" w14:textId="06DB6D10" w:rsidR="007467C0" w:rsidRPr="00FB292A" w:rsidDel="00EC4396" w:rsidRDefault="007467C0" w:rsidP="00EC4396">
            <w:pPr>
              <w:pStyle w:val="TableBody"/>
              <w:rPr>
                <w:del w:id="923" w:author="Moses, Robinson" w:date="2023-04-05T03:43:00Z"/>
              </w:rPr>
            </w:pPr>
            <w:del w:id="924" w:author="Moses, Robinson" w:date="2023-04-05T03:44:00Z">
              <w:r w:rsidRPr="00FB292A" w:rsidDel="00EC4396">
                <w:delText xml:space="preserve">Enter </w:delText>
              </w:r>
            </w:del>
            <w:del w:id="925" w:author="Moses, Robinson" w:date="2023-04-05T03:43:00Z">
              <w:r w:rsidRPr="00FB292A" w:rsidDel="00EC4396">
                <w:delText>external authentication</w:delText>
              </w:r>
            </w:del>
            <w:ins w:id="926" w:author="Moses, Robinson" w:date="2023-04-05T03:43:00Z">
              <w:r w:rsidR="00EC4396">
                <w:t>EPS</w:t>
              </w:r>
            </w:ins>
            <w:ins w:id="927" w:author="Moses, Robinson" w:date="2023-04-05T03:44:00Z">
              <w:r w:rsidR="00EC4396">
                <w:t>S</w:t>
              </w:r>
            </w:ins>
            <w:ins w:id="928" w:author="Moses, Robinson" w:date="2023-04-05T03:43:00Z">
              <w:r w:rsidR="00EC4396">
                <w:t xml:space="preserve"> Username</w:t>
              </w:r>
            </w:ins>
            <w:del w:id="929" w:author="Moses, Robinson" w:date="2023-04-05T03:43:00Z">
              <w:r w:rsidRPr="00FB292A" w:rsidDel="00EC4396">
                <w:delText xml:space="preserve"> if available.</w:delText>
              </w:r>
            </w:del>
          </w:p>
          <w:p w14:paraId="4F2203F0" w14:textId="1BD9E406" w:rsidR="007467C0" w:rsidRPr="00FB292A" w:rsidRDefault="007467C0" w:rsidP="000F31D9">
            <w:pPr>
              <w:pStyle w:val="TableNote"/>
            </w:pPr>
            <w:del w:id="930" w:author="Moses, Robinson" w:date="2023-04-05T03:43:00Z">
              <w:r w:rsidRPr="00E6108F" w:rsidDel="00EC4396">
                <w:rPr>
                  <w:b/>
                  <w:bCs/>
                  <w:rPrChange w:id="931" w:author="Moses, Robbie" w:date="2023-02-13T02:57:00Z">
                    <w:rPr/>
                  </w:rPrChange>
                </w:rPr>
                <w:delText>Note</w:delText>
              </w:r>
              <w:r w:rsidR="001A6F84" w:rsidDel="00EC4396">
                <w:rPr>
                  <w:b/>
                  <w:bCs/>
                </w:rPr>
                <w:delText>:</w:delText>
              </w:r>
              <w:r w:rsidRPr="00FB292A" w:rsidDel="00EC4396">
                <w:delText xml:space="preserve"> </w:delText>
              </w:r>
              <w:r w:rsidR="001A6F84" w:rsidDel="00EC4396">
                <w:delText>W</w:delText>
              </w:r>
              <w:r w:rsidRPr="00FB292A" w:rsidDel="00EC4396">
                <w:delText>ith external authentication administrator should NOT provide a username or password to the application.  Instead, user identification information is acquired from the application server.  Typically, users have already signed on through an appropriately secure method for the portal or set of services they are given access.  This method is compatible with standard single sign-on schemes for web-based applications.</w:delText>
              </w:r>
              <w:commentRangeEnd w:id="922"/>
              <w:r w:rsidR="00154F4C" w:rsidDel="00EC4396">
                <w:rPr>
                  <w:rStyle w:val="CommentReference"/>
                  <w:rFonts w:ascii="Calibri" w:hAnsi="Calibri"/>
                  <w:lang w:val="en-US" w:bidi="en-US"/>
                </w:rPr>
                <w:commentReference w:id="922"/>
              </w:r>
            </w:del>
          </w:p>
        </w:tc>
      </w:tr>
      <w:tr w:rsidR="007467C0" w14:paraId="3AFBFAED" w14:textId="77777777" w:rsidTr="006271D1">
        <w:trPr>
          <w:cantSplit/>
        </w:trPr>
        <w:tc>
          <w:tcPr>
            <w:tcW w:w="2592" w:type="dxa"/>
            <w:gridSpan w:val="2"/>
            <w:tcBorders>
              <w:top w:val="single" w:sz="6" w:space="0" w:color="auto"/>
              <w:bottom w:val="single" w:sz="6" w:space="0" w:color="auto"/>
              <w:right w:val="single" w:sz="6" w:space="0" w:color="auto"/>
            </w:tcBorders>
          </w:tcPr>
          <w:p w14:paraId="35AFA6BC" w14:textId="77777777" w:rsidR="007467C0" w:rsidRPr="00654C03" w:rsidRDefault="007467C0" w:rsidP="004877D9">
            <w:pPr>
              <w:pStyle w:val="TableBody"/>
              <w:rPr>
                <w:b/>
                <w:bCs/>
              </w:rPr>
            </w:pPr>
            <w:r w:rsidRPr="00654C03">
              <w:rPr>
                <w:b/>
                <w:bCs/>
              </w:rPr>
              <w:t>Max Order Amount</w:t>
            </w:r>
          </w:p>
        </w:tc>
        <w:tc>
          <w:tcPr>
            <w:tcW w:w="5458" w:type="dxa"/>
            <w:gridSpan w:val="2"/>
            <w:tcBorders>
              <w:top w:val="single" w:sz="6" w:space="0" w:color="auto"/>
              <w:left w:val="single" w:sz="6" w:space="0" w:color="auto"/>
              <w:bottom w:val="single" w:sz="6" w:space="0" w:color="auto"/>
            </w:tcBorders>
          </w:tcPr>
          <w:p w14:paraId="50D2A422" w14:textId="77777777" w:rsidR="00EC4396" w:rsidRDefault="00E6108F" w:rsidP="004877D9">
            <w:pPr>
              <w:pStyle w:val="TableBody"/>
              <w:rPr>
                <w:ins w:id="932" w:author="Moses, Robinson" w:date="2023-04-05T03:44:00Z"/>
              </w:rPr>
            </w:pPr>
            <w:r>
              <w:t xml:space="preserve">The maximum </w:t>
            </w:r>
            <w:r w:rsidR="007467C0">
              <w:t xml:space="preserve">amount that this user will be able to put in an order. </w:t>
            </w:r>
          </w:p>
          <w:p w14:paraId="2E9C3DCF" w14:textId="7F7F46F8" w:rsidR="007467C0" w:rsidRPr="00FB292A" w:rsidRDefault="007467C0" w:rsidP="004877D9">
            <w:pPr>
              <w:pStyle w:val="TableBody"/>
            </w:pPr>
            <w:r>
              <w:t>Note: This amount is in the system’s primary currency.</w:t>
            </w:r>
          </w:p>
        </w:tc>
      </w:tr>
      <w:tr w:rsidR="007467C0" w14:paraId="3A746076" w14:textId="77777777" w:rsidTr="006271D1">
        <w:trPr>
          <w:cantSplit/>
        </w:trPr>
        <w:tc>
          <w:tcPr>
            <w:tcW w:w="2592" w:type="dxa"/>
            <w:gridSpan w:val="2"/>
            <w:tcBorders>
              <w:top w:val="single" w:sz="6" w:space="0" w:color="auto"/>
              <w:bottom w:val="single" w:sz="6" w:space="0" w:color="auto"/>
              <w:right w:val="single" w:sz="6" w:space="0" w:color="auto"/>
            </w:tcBorders>
          </w:tcPr>
          <w:p w14:paraId="6FD62FEF" w14:textId="77777777" w:rsidR="007467C0" w:rsidRPr="00654C03" w:rsidRDefault="007467C0" w:rsidP="000F31D9">
            <w:pPr>
              <w:pStyle w:val="TableBody"/>
              <w:rPr>
                <w:b/>
                <w:bCs/>
              </w:rPr>
            </w:pPr>
            <w:r w:rsidRPr="00654C03">
              <w:rPr>
                <w:b/>
                <w:bCs/>
              </w:rPr>
              <w:t>Email Address</w:t>
            </w:r>
          </w:p>
        </w:tc>
        <w:tc>
          <w:tcPr>
            <w:tcW w:w="5458" w:type="dxa"/>
            <w:gridSpan w:val="2"/>
            <w:tcBorders>
              <w:top w:val="single" w:sz="6" w:space="0" w:color="auto"/>
              <w:left w:val="single" w:sz="6" w:space="0" w:color="auto"/>
              <w:bottom w:val="single" w:sz="6" w:space="0" w:color="auto"/>
            </w:tcBorders>
          </w:tcPr>
          <w:p w14:paraId="06F9DBDD" w14:textId="77777777" w:rsidR="007467C0" w:rsidRDefault="007467C0" w:rsidP="000F31D9">
            <w:pPr>
              <w:pStyle w:val="TableBody"/>
            </w:pPr>
            <w:r>
              <w:t>Email address for this user.</w:t>
            </w:r>
          </w:p>
        </w:tc>
      </w:tr>
    </w:tbl>
    <w:p w14:paraId="30ADC991" w14:textId="5A6FF4E9" w:rsidR="00E06063" w:rsidRDefault="007467C0" w:rsidP="00E06063">
      <w:pPr>
        <w:pStyle w:val="TopofSection"/>
      </w:pPr>
      <w:bookmarkStart w:id="933" w:name="_Ref22631647"/>
      <w:bookmarkStart w:id="934" w:name="_Toc29089998"/>
      <w:bookmarkStart w:id="935" w:name="_Toc146954499"/>
      <w:bookmarkStart w:id="936" w:name="_Toc146954884"/>
      <w:bookmarkStart w:id="937" w:name="_Toc220416875"/>
      <w:bookmarkStart w:id="938" w:name="_Toc223436185"/>
      <w:bookmarkStart w:id="939" w:name="_Ref231730384"/>
      <w:r>
        <w:t>Return To:</w:t>
      </w:r>
      <w:r w:rsidRPr="00B82801">
        <w:t xml:space="preserve"> </w:t>
      </w:r>
      <w:bookmarkEnd w:id="933"/>
      <w:bookmarkEnd w:id="934"/>
      <w:bookmarkEnd w:id="935"/>
      <w:bookmarkEnd w:id="936"/>
      <w:bookmarkEnd w:id="937"/>
      <w:bookmarkEnd w:id="938"/>
      <w:bookmarkEnd w:id="939"/>
      <w:r w:rsidR="00CB4D21">
        <w:fldChar w:fldCharType="begin"/>
      </w:r>
      <w:r w:rsidR="00CB4D21">
        <w:instrText xml:space="preserve"> REF _Ref128011499 \h </w:instrText>
      </w:r>
      <w:r w:rsidR="00CB4D21">
        <w:fldChar w:fldCharType="separate"/>
      </w:r>
      <w:ins w:id="940" w:author="Moses, Robbie" w:date="2023-02-23T02:20:00Z">
        <w:r w:rsidR="00CB4D21">
          <w:t>Settings</w:t>
        </w:r>
      </w:ins>
      <w:r w:rsidR="00CB4D21">
        <w:rPr>
          <w:rFonts w:ascii="Wingdings" w:hAnsi="Wingdings"/>
        </w:rPr>
        <w:t></w:t>
      </w:r>
      <w:r w:rsidR="00CB4D21">
        <w:t>Privileges</w:t>
      </w:r>
      <w:r w:rsidR="00CB4D21">
        <w:fldChar w:fldCharType="end"/>
      </w:r>
    </w:p>
    <w:p w14:paraId="05DFDAB5" w14:textId="77777777" w:rsidR="001A6F84" w:rsidRDefault="001A6F84" w:rsidP="00E06063">
      <w:pPr>
        <w:pStyle w:val="TopofSection"/>
      </w:pPr>
    </w:p>
    <w:p w14:paraId="6E07D56A" w14:textId="4AA1FF51" w:rsidR="007467C0" w:rsidRDefault="007467C0" w:rsidP="00A76469">
      <w:pPr>
        <w:pStyle w:val="Heading4"/>
      </w:pPr>
      <w:commentRangeStart w:id="941"/>
      <w:r>
        <w:t>Privileges</w:t>
      </w:r>
      <w:r w:rsidR="00E06063" w:rsidRPr="00A76469">
        <w:t></w:t>
      </w:r>
      <w:r>
        <w:t>Business Units</w:t>
      </w:r>
      <w:commentRangeEnd w:id="941"/>
      <w:r w:rsidR="003A421E">
        <w:rPr>
          <w:rStyle w:val="CommentReference"/>
          <w:rFonts w:ascii="Calibri" w:hAnsi="Calibri" w:cs="Times New Roman"/>
          <w:b w:val="0"/>
          <w:lang w:val="en-US" w:bidi="en-US"/>
        </w:rPr>
        <w:commentReference w:id="941"/>
      </w:r>
    </w:p>
    <w:p w14:paraId="3D933699" w14:textId="25400123" w:rsidR="007467C0" w:rsidDel="00654DBE" w:rsidRDefault="007467C0" w:rsidP="00E06063">
      <w:pPr>
        <w:pStyle w:val="BodyText"/>
        <w:rPr>
          <w:del w:id="942" w:author="Pinnu, Sainath" w:date="2023-03-29T12:46:00Z"/>
        </w:rPr>
      </w:pPr>
      <w:commentRangeStart w:id="943"/>
      <w:del w:id="944" w:author="Pinnu, Sainath" w:date="2023-03-29T12:46:00Z">
        <w:r w:rsidDel="00654DBE">
          <w:delText xml:space="preserve">Business Units are assigned specific privileges and users are then assigned to Business Units.  All users in OptiVault must be assigned to a Business Unit in order to gain privileges. </w:delText>
        </w:r>
      </w:del>
    </w:p>
    <w:p w14:paraId="53A2656C" w14:textId="3D336D1F" w:rsidR="007467C0" w:rsidDel="00654DBE" w:rsidRDefault="007467C0" w:rsidP="00E06063">
      <w:pPr>
        <w:pStyle w:val="BodyText"/>
        <w:rPr>
          <w:del w:id="945" w:author="Pinnu, Sainath" w:date="2023-03-29T12:46:00Z"/>
        </w:rPr>
      </w:pPr>
      <w:bookmarkStart w:id="946" w:name="_Ref22631657"/>
      <w:bookmarkStart w:id="947" w:name="_Toc29090002"/>
      <w:del w:id="948" w:author="Pinnu, Sainath" w:date="2023-03-29T12:46:00Z">
        <w:r w:rsidDel="00654DBE">
          <w:delText>Privilege levels are highly customizable and the System Administrator can assign privileges to various parts of OptiVault at the following levels:</w:delText>
        </w:r>
      </w:del>
    </w:p>
    <w:p w14:paraId="1819B1E9" w14:textId="1312C234" w:rsidR="007467C0" w:rsidRPr="004712C0" w:rsidDel="00654DBE" w:rsidRDefault="007467C0" w:rsidP="004712C0">
      <w:pPr>
        <w:pStyle w:val="ListBullet"/>
        <w:rPr>
          <w:del w:id="949" w:author="Pinnu, Sainath" w:date="2023-03-29T12:46:00Z"/>
          <w:color w:val="000000" w:themeColor="text1"/>
        </w:rPr>
      </w:pPr>
      <w:del w:id="950" w:author="Pinnu, Sainath" w:date="2023-03-29T12:46:00Z">
        <w:r w:rsidRPr="001A6F84" w:rsidDel="00654DBE">
          <w:rPr>
            <w:b/>
            <w:bCs/>
            <w:color w:val="000000" w:themeColor="text1"/>
          </w:rPr>
          <w:delText>View:</w:delText>
        </w:r>
        <w:r w:rsidRPr="004712C0" w:rsidDel="00654DBE">
          <w:rPr>
            <w:color w:val="000000" w:themeColor="text1"/>
          </w:rPr>
          <w:delText xml:space="preserve">  </w:delText>
        </w:r>
        <w:r w:rsidR="008A2B7E" w:rsidDel="00654DBE">
          <w:rPr>
            <w:color w:val="000000" w:themeColor="text1"/>
          </w:rPr>
          <w:delText>U</w:delText>
        </w:r>
        <w:r w:rsidRPr="004712C0" w:rsidDel="00654DBE">
          <w:rPr>
            <w:color w:val="000000" w:themeColor="text1"/>
          </w:rPr>
          <w:delText>sers can only view limited data</w:delText>
        </w:r>
      </w:del>
    </w:p>
    <w:p w14:paraId="2CCAEAAC" w14:textId="6B38A8B1" w:rsidR="007467C0" w:rsidRPr="004712C0" w:rsidDel="00654DBE" w:rsidRDefault="007467C0" w:rsidP="004712C0">
      <w:pPr>
        <w:pStyle w:val="ListBullet"/>
        <w:rPr>
          <w:del w:id="951" w:author="Pinnu, Sainath" w:date="2023-03-29T12:46:00Z"/>
          <w:color w:val="000000" w:themeColor="text1"/>
        </w:rPr>
      </w:pPr>
      <w:del w:id="952" w:author="Pinnu, Sainath" w:date="2023-03-29T12:46:00Z">
        <w:r w:rsidRPr="001A6F84" w:rsidDel="00654DBE">
          <w:rPr>
            <w:b/>
            <w:bCs/>
            <w:color w:val="000000" w:themeColor="text1"/>
          </w:rPr>
          <w:delText>Edit:</w:delText>
        </w:r>
        <w:r w:rsidRPr="004712C0" w:rsidDel="00654DBE">
          <w:rPr>
            <w:color w:val="000000" w:themeColor="text1"/>
          </w:rPr>
          <w:delText xml:space="preserve">  </w:delText>
        </w:r>
        <w:r w:rsidR="008A2B7E" w:rsidDel="00654DBE">
          <w:rPr>
            <w:color w:val="000000" w:themeColor="text1"/>
          </w:rPr>
          <w:delText>U</w:delText>
        </w:r>
        <w:r w:rsidRPr="004712C0" w:rsidDel="00654DBE">
          <w:rPr>
            <w:color w:val="000000" w:themeColor="text1"/>
          </w:rPr>
          <w:delText>sers can add and edit data</w:delText>
        </w:r>
      </w:del>
    </w:p>
    <w:p w14:paraId="7F9996B5" w14:textId="5B8B730F" w:rsidR="007467C0" w:rsidRPr="004712C0" w:rsidDel="00654DBE" w:rsidRDefault="007467C0" w:rsidP="004712C0">
      <w:pPr>
        <w:pStyle w:val="ListBullet"/>
        <w:rPr>
          <w:del w:id="953" w:author="Pinnu, Sainath" w:date="2023-03-29T12:46:00Z"/>
          <w:color w:val="000000" w:themeColor="text1"/>
        </w:rPr>
      </w:pPr>
      <w:del w:id="954" w:author="Pinnu, Sainath" w:date="2023-03-29T12:46:00Z">
        <w:r w:rsidRPr="001A6F84" w:rsidDel="00654DBE">
          <w:rPr>
            <w:b/>
            <w:bCs/>
            <w:color w:val="000000" w:themeColor="text1"/>
          </w:rPr>
          <w:delText>Administer:</w:delText>
        </w:r>
        <w:r w:rsidRPr="004712C0" w:rsidDel="00654DBE">
          <w:rPr>
            <w:color w:val="000000" w:themeColor="text1"/>
          </w:rPr>
          <w:delText xml:space="preserve">  </w:delText>
        </w:r>
        <w:r w:rsidR="008A2B7E" w:rsidDel="00654DBE">
          <w:rPr>
            <w:color w:val="000000" w:themeColor="text1"/>
          </w:rPr>
          <w:delText>U</w:delText>
        </w:r>
        <w:r w:rsidRPr="004712C0" w:rsidDel="00654DBE">
          <w:rPr>
            <w:color w:val="000000" w:themeColor="text1"/>
          </w:rPr>
          <w:delText>sers have administrative rights to the data</w:delText>
        </w:r>
      </w:del>
    </w:p>
    <w:p w14:paraId="42378FDF" w14:textId="43C51CB3" w:rsidR="007467C0" w:rsidRPr="004712C0" w:rsidDel="00654DBE" w:rsidRDefault="007467C0" w:rsidP="004712C0">
      <w:pPr>
        <w:pStyle w:val="ListBullet"/>
        <w:rPr>
          <w:del w:id="955" w:author="Pinnu, Sainath" w:date="2023-03-29T12:46:00Z"/>
          <w:color w:val="000000" w:themeColor="text1"/>
        </w:rPr>
      </w:pPr>
      <w:del w:id="956" w:author="Pinnu, Sainath" w:date="2023-03-29T12:46:00Z">
        <w:r w:rsidRPr="001A6F84" w:rsidDel="00654DBE">
          <w:rPr>
            <w:b/>
            <w:bCs/>
            <w:color w:val="000000" w:themeColor="text1"/>
          </w:rPr>
          <w:delText>Override/Accept Recommendations:</w:delText>
        </w:r>
        <w:r w:rsidRPr="004712C0" w:rsidDel="00654DBE">
          <w:rPr>
            <w:color w:val="000000" w:themeColor="text1"/>
          </w:rPr>
          <w:delText xml:space="preserve">  </w:delText>
        </w:r>
        <w:r w:rsidR="008A2B7E" w:rsidDel="00654DBE">
          <w:rPr>
            <w:color w:val="000000" w:themeColor="text1"/>
          </w:rPr>
          <w:delText>U</w:delText>
        </w:r>
        <w:r w:rsidRPr="004712C0" w:rsidDel="00654DBE">
          <w:rPr>
            <w:color w:val="000000" w:themeColor="text1"/>
          </w:rPr>
          <w:delText>sers can override or accept recommendations</w:delText>
        </w:r>
      </w:del>
    </w:p>
    <w:p w14:paraId="68972A10" w14:textId="577592FC" w:rsidR="007467C0" w:rsidRPr="004712C0" w:rsidDel="00654DBE" w:rsidRDefault="007467C0" w:rsidP="004712C0">
      <w:pPr>
        <w:pStyle w:val="ListBullet"/>
        <w:rPr>
          <w:del w:id="957" w:author="Pinnu, Sainath" w:date="2023-03-29T12:46:00Z"/>
          <w:color w:val="000000" w:themeColor="text1"/>
        </w:rPr>
      </w:pPr>
      <w:del w:id="958" w:author="Pinnu, Sainath" w:date="2023-03-29T12:46:00Z">
        <w:r w:rsidRPr="001A6F84" w:rsidDel="00654DBE">
          <w:rPr>
            <w:b/>
            <w:bCs/>
            <w:color w:val="000000" w:themeColor="text1"/>
          </w:rPr>
          <w:delText>Enter/Import Balances:</w:delText>
        </w:r>
        <w:r w:rsidRPr="004712C0" w:rsidDel="00654DBE">
          <w:rPr>
            <w:color w:val="000000" w:themeColor="text1"/>
          </w:rPr>
          <w:delText xml:space="preserve">  </w:delText>
        </w:r>
        <w:r w:rsidR="008A2B7E" w:rsidDel="00654DBE">
          <w:rPr>
            <w:color w:val="000000" w:themeColor="text1"/>
          </w:rPr>
          <w:delText>U</w:delText>
        </w:r>
        <w:r w:rsidRPr="004712C0" w:rsidDel="00654DBE">
          <w:rPr>
            <w:color w:val="000000" w:themeColor="text1"/>
          </w:rPr>
          <w:delText>sers can import or enter balances</w:delText>
        </w:r>
      </w:del>
    </w:p>
    <w:p w14:paraId="3A9B93A5" w14:textId="02E30A64" w:rsidR="00654DBE" w:rsidRDefault="007467C0" w:rsidP="004712C0">
      <w:pPr>
        <w:pStyle w:val="BodyText"/>
        <w:rPr>
          <w:ins w:id="959" w:author="Moses, Robinson" w:date="2023-04-05T03:45:00Z"/>
          <w:rStyle w:val="normaltextrun"/>
          <w:rFonts w:cs="Open Sans"/>
          <w:color w:val="000000"/>
          <w:szCs w:val="22"/>
          <w:shd w:val="clear" w:color="auto" w:fill="FFFFFF"/>
        </w:rPr>
      </w:pPr>
      <w:del w:id="960" w:author="Pinnu, Sainath" w:date="2023-03-29T12:46:00Z">
        <w:r w:rsidDel="00654DBE">
          <w:delText>To establish privileges for Business Units, follow the steps described below:</w:delText>
        </w:r>
        <w:commentRangeEnd w:id="943"/>
        <w:r w:rsidR="00654DBE" w:rsidDel="00654DBE">
          <w:rPr>
            <w:rStyle w:val="CommentReference"/>
            <w:rFonts w:ascii="Calibri" w:hAnsi="Calibri"/>
            <w:lang w:val="en-US" w:bidi="en-US"/>
          </w:rPr>
          <w:commentReference w:id="943"/>
        </w:r>
      </w:del>
      <w:ins w:id="961" w:author="Pinnu, Sainath" w:date="2023-03-29T12:45:00Z">
        <w:r w:rsidR="00654DBE">
          <w:rPr>
            <w:rStyle w:val="normaltextrun"/>
            <w:rFonts w:cs="Open Sans"/>
            <w:color w:val="000000"/>
            <w:szCs w:val="22"/>
            <w:shd w:val="clear" w:color="auto" w:fill="FFFFFF"/>
          </w:rPr>
          <w:t>‘</w:t>
        </w:r>
      </w:ins>
      <w:ins w:id="962" w:author="Pinnu, Sainath" w:date="2023-03-29T12:46:00Z">
        <w:r w:rsidR="00654DBE">
          <w:rPr>
            <w:rStyle w:val="normaltextrun"/>
            <w:rFonts w:cs="Open Sans"/>
            <w:color w:val="000000"/>
            <w:szCs w:val="22"/>
            <w:shd w:val="clear" w:color="auto" w:fill="FFFFFF"/>
          </w:rPr>
          <w:br/>
        </w:r>
        <w:r w:rsidR="00654DBE">
          <w:rPr>
            <w:rStyle w:val="normaltextrun"/>
            <w:rFonts w:cs="Open Sans"/>
            <w:color w:val="000000"/>
            <w:szCs w:val="22"/>
            <w:shd w:val="clear" w:color="auto" w:fill="FFFFFF"/>
          </w:rPr>
          <w:br/>
        </w:r>
        <w:r w:rsidR="00654DBE">
          <w:rPr>
            <w:rStyle w:val="normaltextrun"/>
            <w:rFonts w:cs="Open Sans"/>
            <w:color w:val="000000"/>
            <w:szCs w:val="22"/>
            <w:shd w:val="clear" w:color="auto" w:fill="FFFFFF"/>
          </w:rPr>
          <w:lastRenderedPageBreak/>
          <w:t>‘</w:t>
        </w:r>
      </w:ins>
      <w:ins w:id="963" w:author="Pinnu, Sainath" w:date="2023-03-29T12:45:00Z">
        <w:r w:rsidR="00654DBE">
          <w:rPr>
            <w:rStyle w:val="normaltextrun"/>
            <w:rFonts w:cs="Open Sans"/>
            <w:color w:val="000000"/>
            <w:szCs w:val="22"/>
            <w:shd w:val="clear" w:color="auto" w:fill="FFFFFF"/>
          </w:rPr>
          <w:t>View and edit of Members’ and ‘View and edit of Rights’ In Business Units are moved from System&gt;Privileges&gt;Administer Business Users in Opti</w:t>
        </w:r>
      </w:ins>
      <w:ins w:id="964" w:author="Pinnu, Sainath" w:date="2023-03-29T12:47:00Z">
        <w:r w:rsidR="00654DBE">
          <w:rPr>
            <w:rStyle w:val="normaltextrun"/>
            <w:rFonts w:cs="Open Sans"/>
            <w:color w:val="000000"/>
            <w:szCs w:val="22"/>
            <w:shd w:val="clear" w:color="auto" w:fill="FFFFFF"/>
          </w:rPr>
          <w:t>Vault</w:t>
        </w:r>
      </w:ins>
      <w:ins w:id="965" w:author="Pinnu, Sainath" w:date="2023-03-29T12:45:00Z">
        <w:r w:rsidR="00654DBE">
          <w:rPr>
            <w:rStyle w:val="normaltextrun"/>
            <w:rFonts w:cs="Open Sans"/>
            <w:color w:val="000000"/>
            <w:szCs w:val="22"/>
            <w:shd w:val="clear" w:color="auto" w:fill="FFFFFF"/>
          </w:rPr>
          <w:t xml:space="preserve"> to EPSS</w:t>
        </w:r>
      </w:ins>
      <w:ins w:id="966" w:author="Pinnu, Sainath" w:date="2023-03-29T12:47:00Z">
        <w:r w:rsidR="00654DBE">
          <w:rPr>
            <w:rStyle w:val="normaltextrun"/>
            <w:rFonts w:cs="Open Sans"/>
            <w:color w:val="000000"/>
            <w:szCs w:val="22"/>
            <w:shd w:val="clear" w:color="auto" w:fill="FFFFFF"/>
          </w:rPr>
          <w:t xml:space="preserve"> Screen</w:t>
        </w:r>
      </w:ins>
    </w:p>
    <w:p w14:paraId="32031478" w14:textId="1167AC1A" w:rsidR="00EC4396" w:rsidRDefault="00EC4396" w:rsidP="004712C0">
      <w:pPr>
        <w:pStyle w:val="BodyText"/>
      </w:pPr>
      <w:ins w:id="967" w:author="Moses, Robinson" w:date="2023-04-05T03:45:00Z">
        <w:r>
          <w:rPr>
            <w:rStyle w:val="normaltextrun"/>
            <w:rFonts w:cs="Open Sans"/>
            <w:color w:val="000000"/>
            <w:szCs w:val="22"/>
            <w:shd w:val="clear" w:color="auto" w:fill="FFFFFF"/>
          </w:rPr>
          <w:t xml:space="preserve">In EPSS </w:t>
        </w:r>
      </w:ins>
      <w:ins w:id="968" w:author="Moses, Robinson" w:date="2023-04-05T03:46:00Z">
        <w:r>
          <w:rPr>
            <w:rStyle w:val="normaltextrun"/>
            <w:rFonts w:cs="Open Sans"/>
            <w:color w:val="000000"/>
            <w:szCs w:val="22"/>
            <w:shd w:val="clear" w:color="auto" w:fill="FFFFFF"/>
          </w:rPr>
          <w:t>user can navigate to user management to assign groups</w:t>
        </w:r>
      </w:ins>
    </w:p>
    <w:p w14:paraId="43D53D28" w14:textId="77777777" w:rsidR="007467C0" w:rsidRDefault="007467C0" w:rsidP="007467C0">
      <w:pPr>
        <w:pStyle w:val="Caption"/>
      </w:pPr>
      <w:bookmarkStart w:id="969" w:name="_Toc74556485"/>
      <w:bookmarkStart w:id="970" w:name="_Toc128022162"/>
      <w:r>
        <w:t xml:space="preserve">Figure </w:t>
      </w:r>
      <w:r>
        <w:fldChar w:fldCharType="begin"/>
      </w:r>
      <w:r>
        <w:instrText xml:space="preserve"> SEQ Figure \* ARABIC </w:instrText>
      </w:r>
      <w:r>
        <w:fldChar w:fldCharType="separate"/>
      </w:r>
      <w:r>
        <w:rPr>
          <w:noProof/>
        </w:rPr>
        <w:t>53</w:t>
      </w:r>
      <w:r>
        <w:fldChar w:fldCharType="end"/>
      </w:r>
      <w:r>
        <w:t>: Business Units Page</w:t>
      </w:r>
      <w:bookmarkEnd w:id="969"/>
      <w:bookmarkEnd w:id="970"/>
    </w:p>
    <w:p w14:paraId="6697FD8C" w14:textId="6B7380FC" w:rsidR="007467C0" w:rsidRDefault="007467C0" w:rsidP="004712C0">
      <w:pPr>
        <w:jc w:val="center"/>
        <w:rPr>
          <w:ins w:id="971" w:author="Pinnu, Sainath" w:date="2023-03-29T12:44:00Z"/>
        </w:rPr>
      </w:pPr>
      <w:del w:id="972" w:author="Pinnu, Sainath" w:date="2023-03-29T12:44:00Z">
        <w:r w:rsidDel="00654DBE">
          <w:rPr>
            <w:noProof/>
          </w:rPr>
          <w:drawing>
            <wp:inline distT="0" distB="0" distL="0" distR="0" wp14:anchorId="1B6E1C4E" wp14:editId="3D45003B">
              <wp:extent cx="4572000" cy="3524250"/>
              <wp:effectExtent l="76200" t="76200" r="133350" b="133350"/>
              <wp:docPr id="1505159819" name="Picture 1505159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4572000" cy="3524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49282A6C" w14:textId="623F4BCC" w:rsidR="00654DBE" w:rsidRPr="00CA456A" w:rsidRDefault="00654DBE" w:rsidP="004712C0">
      <w:pPr>
        <w:jc w:val="center"/>
      </w:pPr>
      <w:ins w:id="973" w:author="Pinnu, Sainath" w:date="2023-03-29T12:44:00Z">
        <w:r>
          <w:rPr>
            <w:noProof/>
          </w:rPr>
          <w:drawing>
            <wp:inline distT="0" distB="0" distL="0" distR="0" wp14:anchorId="314BBB0F" wp14:editId="2CC854A2">
              <wp:extent cx="6404610" cy="2180590"/>
              <wp:effectExtent l="0" t="0" r="0" b="0"/>
              <wp:docPr id="1391675456" name="Picture 139167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04610" cy="2180590"/>
                      </a:xfrm>
                      <a:prstGeom prst="rect">
                        <a:avLst/>
                      </a:prstGeom>
                    </pic:spPr>
                  </pic:pic>
                </a:graphicData>
              </a:graphic>
            </wp:inline>
          </w:drawing>
        </w:r>
      </w:ins>
    </w:p>
    <w:p w14:paraId="6FE6D1C7" w14:textId="77777777" w:rsidR="007467C0" w:rsidRPr="00C37CDB" w:rsidRDefault="007467C0" w:rsidP="007467C0">
      <w:pPr>
        <w:pStyle w:val="Caption"/>
      </w:pPr>
      <w:bookmarkStart w:id="974" w:name="_Toc74556712"/>
      <w:r w:rsidRPr="00C37CDB">
        <w:t xml:space="preserve">Table </w:t>
      </w:r>
      <w:r>
        <w:fldChar w:fldCharType="begin"/>
      </w:r>
      <w:r>
        <w:instrText xml:space="preserve"> SEQ Table \* ARABIC </w:instrText>
      </w:r>
      <w:r>
        <w:fldChar w:fldCharType="separate"/>
      </w:r>
      <w:r>
        <w:rPr>
          <w:noProof/>
        </w:rPr>
        <w:t>73</w:t>
      </w:r>
      <w:r>
        <w:rPr>
          <w:noProof/>
        </w:rPr>
        <w:fldChar w:fldCharType="end"/>
      </w:r>
      <w:r>
        <w:t>:  Business Unit</w:t>
      </w:r>
      <w:r w:rsidRPr="00C37CDB">
        <w:t xml:space="preserve"> Details Window</w:t>
      </w:r>
      <w:bookmarkEnd w:id="97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7C557E2D"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050AAB0B" w14:textId="77777777" w:rsidR="007467C0" w:rsidRDefault="007467C0" w:rsidP="00170D7D">
            <w:pPr>
              <w:pStyle w:val="TableHeader"/>
            </w:pPr>
            <w:r>
              <w:t>Tabs</w:t>
            </w:r>
          </w:p>
        </w:tc>
        <w:tc>
          <w:tcPr>
            <w:tcW w:w="5458" w:type="dxa"/>
            <w:tcBorders>
              <w:top w:val="single" w:sz="6" w:space="0" w:color="auto"/>
              <w:left w:val="nil"/>
              <w:bottom w:val="double" w:sz="6" w:space="0" w:color="auto"/>
            </w:tcBorders>
            <w:shd w:val="clear" w:color="auto" w:fill="60C03A"/>
          </w:tcPr>
          <w:p w14:paraId="05508045" w14:textId="77777777" w:rsidR="007467C0" w:rsidRDefault="007467C0" w:rsidP="00170D7D">
            <w:pPr>
              <w:pStyle w:val="TableHeader"/>
            </w:pPr>
            <w:r>
              <w:t>Description</w:t>
            </w:r>
          </w:p>
        </w:tc>
      </w:tr>
      <w:tr w:rsidR="007467C0" w14:paraId="5466D10E" w14:textId="77777777" w:rsidTr="006271D1">
        <w:trPr>
          <w:cantSplit/>
        </w:trPr>
        <w:tc>
          <w:tcPr>
            <w:tcW w:w="2592" w:type="dxa"/>
            <w:tcBorders>
              <w:top w:val="nil"/>
              <w:bottom w:val="single" w:sz="6" w:space="0" w:color="auto"/>
              <w:right w:val="single" w:sz="6" w:space="0" w:color="auto"/>
            </w:tcBorders>
          </w:tcPr>
          <w:p w14:paraId="76D67D81" w14:textId="77777777" w:rsidR="007467C0" w:rsidRPr="004712C0" w:rsidRDefault="007467C0" w:rsidP="004712C0">
            <w:pPr>
              <w:pStyle w:val="TableBody"/>
              <w:rPr>
                <w:b/>
                <w:bCs/>
              </w:rPr>
            </w:pPr>
            <w:r w:rsidRPr="004712C0">
              <w:rPr>
                <w:b/>
                <w:bCs/>
              </w:rPr>
              <w:t>Membership</w:t>
            </w:r>
          </w:p>
        </w:tc>
        <w:tc>
          <w:tcPr>
            <w:tcW w:w="5458" w:type="dxa"/>
            <w:tcBorders>
              <w:top w:val="nil"/>
              <w:left w:val="single" w:sz="6" w:space="0" w:color="auto"/>
              <w:bottom w:val="single" w:sz="6" w:space="0" w:color="auto"/>
            </w:tcBorders>
          </w:tcPr>
          <w:p w14:paraId="1D99B321" w14:textId="77777777" w:rsidR="007467C0" w:rsidRPr="00FB292A" w:rsidRDefault="007467C0" w:rsidP="004712C0">
            <w:pPr>
              <w:pStyle w:val="TableBody"/>
            </w:pPr>
            <w:r w:rsidRPr="00FB292A">
              <w:t>Members are us</w:t>
            </w:r>
            <w:r>
              <w:t>ers in the Business Unit</w:t>
            </w:r>
            <w:r w:rsidRPr="00FB292A">
              <w:t xml:space="preserve"> that have all the privileges</w:t>
            </w:r>
            <w:r>
              <w:t xml:space="preserve"> that are assigned to that unit in the Rights section</w:t>
            </w:r>
            <w:r w:rsidRPr="00FB292A">
              <w:t>.</w:t>
            </w:r>
          </w:p>
          <w:p w14:paraId="1F84CBC9" w14:textId="77777777" w:rsidR="007467C0" w:rsidRDefault="007467C0" w:rsidP="004712C0">
            <w:pPr>
              <w:pStyle w:val="TableBody"/>
              <w:rPr>
                <w:ins w:id="975" w:author="Moses, Robinson" w:date="2023-04-05T03:49:00Z"/>
              </w:rPr>
            </w:pPr>
            <w:r w:rsidRPr="00FB292A">
              <w:t>To remove/add members to a group, follow the button functions described in the next table.</w:t>
            </w:r>
          </w:p>
          <w:p w14:paraId="2C79B6CE" w14:textId="4A889A9B" w:rsidR="00EC4396" w:rsidRPr="00FB292A" w:rsidRDefault="00EC4396" w:rsidP="004712C0">
            <w:pPr>
              <w:pStyle w:val="TableBody"/>
            </w:pPr>
            <w:ins w:id="976" w:author="Moses, Robinson" w:date="2023-04-05T03:49:00Z">
              <w:r>
                <w:t xml:space="preserve">Note: Members can now to assigned to (Security groups) Business units </w:t>
              </w:r>
            </w:ins>
            <w:ins w:id="977" w:author="Moses, Robinson" w:date="2023-04-05T03:50:00Z">
              <w:r>
                <w:t>through</w:t>
              </w:r>
            </w:ins>
            <w:ins w:id="978" w:author="Moses, Robinson" w:date="2023-04-05T03:49:00Z">
              <w:r>
                <w:t xml:space="preserve"> </w:t>
              </w:r>
            </w:ins>
            <w:ins w:id="979" w:author="Moses, Robinson" w:date="2023-04-05T03:50:00Z">
              <w:r>
                <w:t>EPSS</w:t>
              </w:r>
            </w:ins>
          </w:p>
        </w:tc>
      </w:tr>
      <w:tr w:rsidR="007467C0" w14:paraId="5BAA1443" w14:textId="77777777" w:rsidTr="006271D1">
        <w:trPr>
          <w:cantSplit/>
          <w:trHeight w:val="237"/>
        </w:trPr>
        <w:tc>
          <w:tcPr>
            <w:tcW w:w="2592" w:type="dxa"/>
            <w:tcBorders>
              <w:top w:val="single" w:sz="6" w:space="0" w:color="auto"/>
              <w:bottom w:val="single" w:sz="6" w:space="0" w:color="auto"/>
              <w:right w:val="single" w:sz="6" w:space="0" w:color="auto"/>
            </w:tcBorders>
          </w:tcPr>
          <w:p w14:paraId="076EE639" w14:textId="02EC921A" w:rsidR="007467C0" w:rsidRPr="004712C0" w:rsidRDefault="007467C0" w:rsidP="004712C0">
            <w:pPr>
              <w:pStyle w:val="TableBody"/>
              <w:rPr>
                <w:b/>
                <w:bCs/>
              </w:rPr>
            </w:pPr>
            <w:commentRangeStart w:id="980"/>
            <w:r w:rsidRPr="004712C0">
              <w:rPr>
                <w:b/>
                <w:bCs/>
              </w:rPr>
              <w:t>Attached Users</w:t>
            </w:r>
          </w:p>
        </w:tc>
        <w:tc>
          <w:tcPr>
            <w:tcW w:w="5458" w:type="dxa"/>
            <w:tcBorders>
              <w:top w:val="single" w:sz="6" w:space="0" w:color="auto"/>
              <w:left w:val="single" w:sz="6" w:space="0" w:color="auto"/>
              <w:bottom w:val="single" w:sz="6" w:space="0" w:color="auto"/>
            </w:tcBorders>
          </w:tcPr>
          <w:p w14:paraId="4482CDE8" w14:textId="59226CBB" w:rsidR="007467C0" w:rsidRPr="00FB292A" w:rsidRDefault="007467C0" w:rsidP="004712C0">
            <w:pPr>
              <w:pStyle w:val="TableBody"/>
            </w:pPr>
            <w:r w:rsidRPr="00FB292A">
              <w:t xml:space="preserve">Attached Users are people who can administer the group without necessarily being a Member of the group. For instance, a user will not have </w:t>
            </w:r>
            <w:r w:rsidR="000B3D23">
              <w:t xml:space="preserve">the </w:t>
            </w:r>
            <w:r w:rsidRPr="00FB292A">
              <w:t>rights to see vault information but will have permission to assign other users to groups, create new users, etc. Being an attached user means that the user has administrative rights over the group and any users or rights within it.</w:t>
            </w:r>
          </w:p>
          <w:p w14:paraId="692215C5" w14:textId="3E7AAA85" w:rsidR="007467C0" w:rsidRPr="00FB292A" w:rsidRDefault="007467C0" w:rsidP="007660FD">
            <w:pPr>
              <w:pStyle w:val="TableNote"/>
            </w:pPr>
            <w:r w:rsidRPr="007660FD">
              <w:rPr>
                <w:b/>
                <w:bCs/>
              </w:rPr>
              <w:t>Note</w:t>
            </w:r>
            <w:r w:rsidR="007660FD">
              <w:rPr>
                <w:b/>
                <w:bCs/>
              </w:rPr>
              <w:t>:</w:t>
            </w:r>
            <w:r w:rsidRPr="00FB292A">
              <w:t xml:space="preserve"> </w:t>
            </w:r>
            <w:r w:rsidR="007660FD">
              <w:t>W</w:t>
            </w:r>
            <w:r w:rsidRPr="00FB292A">
              <w:t>hen user access and maintenance is managed by an administrator, who has the right of “Administer System”, it is not necessary to assign users since administrators will be able to access all users</w:t>
            </w:r>
            <w:r>
              <w:t xml:space="preserve"> and business units</w:t>
            </w:r>
            <w:r w:rsidRPr="00FB292A">
              <w:t>.</w:t>
            </w:r>
            <w:commentRangeEnd w:id="980"/>
            <w:r w:rsidR="00A004D8">
              <w:rPr>
                <w:rStyle w:val="CommentReference"/>
                <w:rFonts w:ascii="Calibri" w:hAnsi="Calibri"/>
                <w:lang w:val="en-US" w:bidi="en-US"/>
              </w:rPr>
              <w:commentReference w:id="980"/>
            </w:r>
          </w:p>
        </w:tc>
      </w:tr>
      <w:tr w:rsidR="007467C0" w14:paraId="1087835E" w14:textId="77777777" w:rsidTr="006271D1">
        <w:trPr>
          <w:cantSplit/>
          <w:trHeight w:val="237"/>
        </w:trPr>
        <w:tc>
          <w:tcPr>
            <w:tcW w:w="2592" w:type="dxa"/>
            <w:tcBorders>
              <w:top w:val="single" w:sz="6" w:space="0" w:color="auto"/>
              <w:bottom w:val="single" w:sz="6" w:space="0" w:color="auto"/>
              <w:right w:val="single" w:sz="6" w:space="0" w:color="auto"/>
            </w:tcBorders>
          </w:tcPr>
          <w:p w14:paraId="26D8252F" w14:textId="77777777" w:rsidR="007467C0" w:rsidRPr="004712C0" w:rsidRDefault="007467C0" w:rsidP="004712C0">
            <w:pPr>
              <w:pStyle w:val="TableBody"/>
              <w:rPr>
                <w:b/>
                <w:bCs/>
              </w:rPr>
            </w:pPr>
            <w:r w:rsidRPr="004712C0">
              <w:rPr>
                <w:b/>
                <w:bCs/>
              </w:rPr>
              <w:t>Attached Vaults</w:t>
            </w:r>
          </w:p>
        </w:tc>
        <w:tc>
          <w:tcPr>
            <w:tcW w:w="5458" w:type="dxa"/>
            <w:tcBorders>
              <w:top w:val="single" w:sz="6" w:space="0" w:color="auto"/>
              <w:left w:val="single" w:sz="6" w:space="0" w:color="auto"/>
              <w:bottom w:val="single" w:sz="6" w:space="0" w:color="auto"/>
            </w:tcBorders>
          </w:tcPr>
          <w:p w14:paraId="4D17438E" w14:textId="77777777" w:rsidR="007467C0" w:rsidRPr="00FB292A" w:rsidRDefault="007467C0" w:rsidP="004712C0">
            <w:pPr>
              <w:pStyle w:val="TableBody"/>
            </w:pPr>
            <w:r w:rsidRPr="00FB292A">
              <w:t xml:space="preserve">Members of the group, who have rights to view, edit and administer certain Cashpoints, will have those Cashpoints assigned to them under the Attached Vaults section. </w:t>
            </w:r>
          </w:p>
        </w:tc>
      </w:tr>
      <w:tr w:rsidR="007467C0" w14:paraId="16BC6768" w14:textId="77777777" w:rsidTr="006271D1">
        <w:trPr>
          <w:cantSplit/>
          <w:trHeight w:val="237"/>
        </w:trPr>
        <w:tc>
          <w:tcPr>
            <w:tcW w:w="2592" w:type="dxa"/>
            <w:tcBorders>
              <w:top w:val="single" w:sz="6" w:space="0" w:color="auto"/>
              <w:bottom w:val="single" w:sz="6" w:space="0" w:color="auto"/>
              <w:right w:val="single" w:sz="6" w:space="0" w:color="auto"/>
            </w:tcBorders>
          </w:tcPr>
          <w:p w14:paraId="39C76C63" w14:textId="77777777" w:rsidR="007467C0" w:rsidRPr="004712C0" w:rsidRDefault="007467C0" w:rsidP="004712C0">
            <w:pPr>
              <w:pStyle w:val="TableBody"/>
              <w:rPr>
                <w:b/>
                <w:bCs/>
              </w:rPr>
            </w:pPr>
            <w:r w:rsidRPr="004712C0">
              <w:rPr>
                <w:b/>
                <w:bCs/>
              </w:rPr>
              <w:t>Rights</w:t>
            </w:r>
          </w:p>
        </w:tc>
        <w:tc>
          <w:tcPr>
            <w:tcW w:w="5458" w:type="dxa"/>
            <w:tcBorders>
              <w:top w:val="single" w:sz="6" w:space="0" w:color="auto"/>
              <w:left w:val="single" w:sz="6" w:space="0" w:color="auto"/>
              <w:bottom w:val="single" w:sz="6" w:space="0" w:color="auto"/>
            </w:tcBorders>
          </w:tcPr>
          <w:p w14:paraId="3295F77E" w14:textId="6C69EAC0" w:rsidR="007467C0" w:rsidRPr="00FB292A" w:rsidDel="00EC4396" w:rsidRDefault="007467C0" w:rsidP="00E77F7D">
            <w:pPr>
              <w:pStyle w:val="TableBody"/>
              <w:rPr>
                <w:del w:id="981" w:author="Moses, Robinson" w:date="2023-04-05T03:51:00Z"/>
              </w:rPr>
            </w:pPr>
            <w:del w:id="982" w:author="Moses, Robinson" w:date="2023-04-05T03:51:00Z">
              <w:r w:rsidRPr="00FB292A" w:rsidDel="00EC4396">
                <w:delText>Under the Rights section, certain rights are assigned to the members of the group. The rights can be assigned at the following levels:</w:delText>
              </w:r>
            </w:del>
          </w:p>
          <w:p w14:paraId="3E447B55" w14:textId="25BA71E2" w:rsidR="007467C0" w:rsidRPr="00FB292A" w:rsidDel="00EC4396" w:rsidRDefault="007467C0" w:rsidP="004712C0">
            <w:pPr>
              <w:pStyle w:val="TableListBullet"/>
              <w:rPr>
                <w:del w:id="983" w:author="Moses, Robinson" w:date="2023-04-05T03:51:00Z"/>
              </w:rPr>
            </w:pPr>
            <w:del w:id="984" w:author="Moses, Robinson" w:date="2023-04-05T03:51:00Z">
              <w:r w:rsidRPr="005E3EF3" w:rsidDel="00EC4396">
                <w:rPr>
                  <w:b/>
                  <w:bCs/>
                </w:rPr>
                <w:delText>View:</w:delText>
              </w:r>
              <w:r w:rsidRPr="00FB292A" w:rsidDel="00EC4396">
                <w:delText xml:space="preserve">  </w:delText>
              </w:r>
              <w:r w:rsidR="00C7030C" w:rsidDel="00EC4396">
                <w:delText>U</w:delText>
              </w:r>
              <w:r w:rsidRPr="00FB292A" w:rsidDel="00EC4396">
                <w:delText>sers can only view limited data</w:delText>
              </w:r>
            </w:del>
          </w:p>
          <w:p w14:paraId="643C4E8F" w14:textId="655CFE4E" w:rsidR="007467C0" w:rsidRPr="00FB292A" w:rsidDel="00EC4396" w:rsidRDefault="007467C0" w:rsidP="004712C0">
            <w:pPr>
              <w:pStyle w:val="TableListBullet"/>
              <w:rPr>
                <w:del w:id="985" w:author="Moses, Robinson" w:date="2023-04-05T03:51:00Z"/>
              </w:rPr>
            </w:pPr>
            <w:del w:id="986" w:author="Moses, Robinson" w:date="2023-04-05T03:51:00Z">
              <w:r w:rsidRPr="005E3EF3" w:rsidDel="00EC4396">
                <w:rPr>
                  <w:b/>
                  <w:bCs/>
                </w:rPr>
                <w:delText>Edit:</w:delText>
              </w:r>
              <w:r w:rsidRPr="00FB292A" w:rsidDel="00EC4396">
                <w:delText xml:space="preserve">  </w:delText>
              </w:r>
              <w:r w:rsidR="00C7030C" w:rsidDel="00EC4396">
                <w:delText>U</w:delText>
              </w:r>
              <w:r w:rsidRPr="00FB292A" w:rsidDel="00EC4396">
                <w:delText>sers can add and edit data</w:delText>
              </w:r>
            </w:del>
          </w:p>
          <w:p w14:paraId="789EA641" w14:textId="5779135D" w:rsidR="007467C0" w:rsidRPr="00FB292A" w:rsidDel="00EC4396" w:rsidRDefault="007467C0" w:rsidP="004712C0">
            <w:pPr>
              <w:pStyle w:val="TableListBullet"/>
              <w:rPr>
                <w:del w:id="987" w:author="Moses, Robinson" w:date="2023-04-05T03:51:00Z"/>
              </w:rPr>
            </w:pPr>
            <w:del w:id="988" w:author="Moses, Robinson" w:date="2023-04-05T03:51:00Z">
              <w:r w:rsidRPr="005E3EF3" w:rsidDel="00EC4396">
                <w:rPr>
                  <w:b/>
                  <w:bCs/>
                </w:rPr>
                <w:delText>Administer:</w:delText>
              </w:r>
              <w:r w:rsidRPr="00FB292A" w:rsidDel="00EC4396">
                <w:delText xml:space="preserve">  </w:delText>
              </w:r>
              <w:r w:rsidR="00C7030C" w:rsidDel="00EC4396">
                <w:delText>U</w:delText>
              </w:r>
              <w:r w:rsidRPr="00FB292A" w:rsidDel="00EC4396">
                <w:delText>sers have administrative rights to the data (</w:delText>
              </w:r>
              <w:r w:rsidR="00E6108F" w:rsidRPr="00FB292A" w:rsidDel="00EC4396">
                <w:delText>top</w:delText>
              </w:r>
              <w:r w:rsidR="00E6108F" w:rsidDel="00EC4396">
                <w:delText>-</w:delText>
              </w:r>
              <w:r w:rsidRPr="00FB292A" w:rsidDel="00EC4396">
                <w:delText xml:space="preserve">level rights giving access to all the data and functions). </w:delText>
              </w:r>
            </w:del>
          </w:p>
          <w:p w14:paraId="795CF170" w14:textId="06149682" w:rsidR="007467C0" w:rsidRPr="00FB292A" w:rsidDel="00EC4396" w:rsidRDefault="007467C0" w:rsidP="004712C0">
            <w:pPr>
              <w:pStyle w:val="TableListBullet"/>
              <w:rPr>
                <w:del w:id="989" w:author="Moses, Robinson" w:date="2023-04-05T03:51:00Z"/>
              </w:rPr>
            </w:pPr>
            <w:del w:id="990" w:author="Moses, Robinson" w:date="2023-04-05T03:51:00Z">
              <w:r w:rsidRPr="005E3EF3" w:rsidDel="00EC4396">
                <w:rPr>
                  <w:b/>
                  <w:bCs/>
                </w:rPr>
                <w:delText>Override/Accept Recommendations:</w:delText>
              </w:r>
              <w:r w:rsidRPr="00FB292A" w:rsidDel="00EC4396">
                <w:delText xml:space="preserve">  </w:delText>
              </w:r>
              <w:r w:rsidR="00C7030C" w:rsidDel="00EC4396">
                <w:delText>U</w:delText>
              </w:r>
              <w:r w:rsidRPr="00FB292A" w:rsidDel="00EC4396">
                <w:delText>sers can override or accept recommendations</w:delText>
              </w:r>
            </w:del>
          </w:p>
          <w:p w14:paraId="679CA8C1" w14:textId="77777777" w:rsidR="00EC4396" w:rsidRDefault="007467C0" w:rsidP="00EC4396">
            <w:pPr>
              <w:pStyle w:val="TableListBullet"/>
              <w:numPr>
                <w:ilvl w:val="0"/>
                <w:numId w:val="0"/>
              </w:numPr>
              <w:ind w:left="284"/>
              <w:rPr>
                <w:ins w:id="991" w:author="Moses, Robinson" w:date="2023-04-05T03:51:00Z"/>
              </w:rPr>
            </w:pPr>
            <w:del w:id="992" w:author="Moses, Robinson" w:date="2023-04-05T03:51:00Z">
              <w:r w:rsidRPr="005E3EF3" w:rsidDel="00EC4396">
                <w:rPr>
                  <w:b/>
                  <w:bCs/>
                </w:rPr>
                <w:delText>Enter/Import Balances:</w:delText>
              </w:r>
              <w:r w:rsidRPr="00FB292A" w:rsidDel="00EC4396">
                <w:delText xml:space="preserve">  </w:delText>
              </w:r>
              <w:r w:rsidR="00C7030C" w:rsidDel="00EC4396">
                <w:delText>U</w:delText>
              </w:r>
              <w:r w:rsidRPr="00FB292A" w:rsidDel="00EC4396">
                <w:delText>sers can import or enter balances.</w:delText>
              </w:r>
            </w:del>
          </w:p>
          <w:p w14:paraId="7DA75031" w14:textId="25B9E541" w:rsidR="00EC4396" w:rsidRPr="00FB292A" w:rsidRDefault="00EC4396" w:rsidP="00EC4396">
            <w:pPr>
              <w:pStyle w:val="TableListBullet"/>
              <w:numPr>
                <w:ilvl w:val="0"/>
                <w:numId w:val="0"/>
              </w:numPr>
              <w:ind w:left="284" w:hanging="284"/>
              <w:pPrChange w:id="993" w:author="Moses, Robinson" w:date="2023-04-05T03:51:00Z">
                <w:pPr>
                  <w:pStyle w:val="TableListBullet"/>
                </w:pPr>
              </w:pPrChange>
            </w:pPr>
            <w:ins w:id="994" w:author="Moses, Robinson" w:date="2023-04-05T03:51:00Z">
              <w:r>
                <w:rPr>
                  <w:b/>
                  <w:bCs/>
                </w:rPr>
                <w:t xml:space="preserve">Note: </w:t>
              </w:r>
            </w:ins>
            <w:ins w:id="995" w:author="Moses, Robinson" w:date="2023-04-05T03:50:00Z">
              <w:r>
                <w:rPr>
                  <w:b/>
                  <w:bCs/>
                </w:rPr>
                <w:t>Right (Now configured as Roles in EPSS) Ca</w:t>
              </w:r>
            </w:ins>
            <w:ins w:id="996" w:author="Moses, Robinson" w:date="2023-04-05T03:51:00Z">
              <w:r>
                <w:rPr>
                  <w:b/>
                  <w:bCs/>
                </w:rPr>
                <w:t>n now be assigned to security groups in EPSS</w:t>
              </w:r>
            </w:ins>
          </w:p>
        </w:tc>
      </w:tr>
    </w:tbl>
    <w:p w14:paraId="74198367" w14:textId="77777777" w:rsidR="007467C0" w:rsidRPr="00C37CDB" w:rsidRDefault="007467C0" w:rsidP="007467C0">
      <w:pPr>
        <w:pStyle w:val="Caption"/>
      </w:pPr>
      <w:bookmarkStart w:id="997" w:name="_Toc74556713"/>
      <w:r w:rsidRPr="00C37CDB">
        <w:lastRenderedPageBreak/>
        <w:t xml:space="preserve">Table </w:t>
      </w:r>
      <w:r>
        <w:fldChar w:fldCharType="begin"/>
      </w:r>
      <w:r>
        <w:instrText xml:space="preserve"> SEQ Table \* ARABIC </w:instrText>
      </w:r>
      <w:r>
        <w:fldChar w:fldCharType="separate"/>
      </w:r>
      <w:r>
        <w:rPr>
          <w:noProof/>
        </w:rPr>
        <w:t>74</w:t>
      </w:r>
      <w:r>
        <w:rPr>
          <w:noProof/>
        </w:rPr>
        <w:fldChar w:fldCharType="end"/>
      </w:r>
      <w:r w:rsidRPr="00C37CDB">
        <w:t>:  Button Functions</w:t>
      </w:r>
      <w:bookmarkEnd w:id="99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7B4899EA"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11D2F3E4" w14:textId="77777777" w:rsidR="007467C0" w:rsidRDefault="007467C0" w:rsidP="00170D7D">
            <w:pPr>
              <w:pStyle w:val="TableHeader"/>
            </w:pPr>
            <w:r>
              <w:t>Function</w:t>
            </w:r>
          </w:p>
        </w:tc>
        <w:tc>
          <w:tcPr>
            <w:tcW w:w="5458" w:type="dxa"/>
            <w:tcBorders>
              <w:top w:val="single" w:sz="6" w:space="0" w:color="auto"/>
              <w:left w:val="nil"/>
              <w:bottom w:val="double" w:sz="6" w:space="0" w:color="auto"/>
            </w:tcBorders>
            <w:shd w:val="clear" w:color="auto" w:fill="60C03A"/>
          </w:tcPr>
          <w:p w14:paraId="64E333D7" w14:textId="77777777" w:rsidR="007467C0" w:rsidRDefault="007467C0" w:rsidP="00170D7D">
            <w:pPr>
              <w:pStyle w:val="TableHeader"/>
            </w:pPr>
            <w:r>
              <w:t>Description</w:t>
            </w:r>
          </w:p>
        </w:tc>
      </w:tr>
      <w:tr w:rsidR="007467C0" w14:paraId="07D3E3F6" w14:textId="77777777" w:rsidTr="006271D1">
        <w:trPr>
          <w:cantSplit/>
        </w:trPr>
        <w:tc>
          <w:tcPr>
            <w:tcW w:w="2592" w:type="dxa"/>
            <w:tcBorders>
              <w:top w:val="nil"/>
              <w:bottom w:val="single" w:sz="6" w:space="0" w:color="auto"/>
              <w:right w:val="single" w:sz="6" w:space="0" w:color="auto"/>
            </w:tcBorders>
          </w:tcPr>
          <w:p w14:paraId="2B45ABE8" w14:textId="77777777" w:rsidR="007467C0" w:rsidRPr="00E77F7D" w:rsidRDefault="007467C0" w:rsidP="00E77F7D">
            <w:pPr>
              <w:pStyle w:val="TableBody"/>
              <w:rPr>
                <w:b/>
                <w:bCs/>
              </w:rPr>
            </w:pPr>
            <w:r w:rsidRPr="00E77F7D">
              <w:rPr>
                <w:b/>
                <w:bCs/>
              </w:rPr>
              <w:t>Add New Button</w:t>
            </w:r>
          </w:p>
        </w:tc>
        <w:tc>
          <w:tcPr>
            <w:tcW w:w="5458" w:type="dxa"/>
            <w:tcBorders>
              <w:top w:val="nil"/>
              <w:left w:val="single" w:sz="6" w:space="0" w:color="auto"/>
              <w:bottom w:val="single" w:sz="6" w:space="0" w:color="auto"/>
            </w:tcBorders>
          </w:tcPr>
          <w:p w14:paraId="2AE0AD89" w14:textId="675A373D" w:rsidR="007467C0" w:rsidRPr="00FB292A" w:rsidRDefault="007467C0" w:rsidP="00E77F7D">
            <w:pPr>
              <w:pStyle w:val="TableBody"/>
            </w:pPr>
            <w:r w:rsidRPr="00FB292A">
              <w:t>Adds a New Member, User, Vault, or Right to the Group. For adding Members, Users, or Vaults, click the button labe</w:t>
            </w:r>
            <w:ins w:id="998" w:author="Moses, Robbie" w:date="2023-02-13T02:58:00Z">
              <w:r w:rsidR="00E6108F">
                <w:t>l</w:t>
              </w:r>
            </w:ins>
            <w:r w:rsidRPr="00FB292A">
              <w:t xml:space="preserve">led ‘Add New’. The analyst will then be prompted with a window that will allow them to search and select the desired items to add to the group. </w:t>
            </w:r>
          </w:p>
          <w:p w14:paraId="086E3AD6" w14:textId="281F067A" w:rsidR="007467C0" w:rsidRPr="00FB292A" w:rsidRDefault="007467C0" w:rsidP="00E77F7D">
            <w:pPr>
              <w:pStyle w:val="TableBody"/>
            </w:pPr>
            <w:r w:rsidRPr="00FB292A">
              <w:t xml:space="preserve">For Rights, the user should select the appropriate right </w:t>
            </w:r>
            <w:r w:rsidR="00E6108F">
              <w:t xml:space="preserve">and </w:t>
            </w:r>
            <w:r w:rsidRPr="00FB292A">
              <w:t xml:space="preserve">then click the </w:t>
            </w:r>
            <w:r w:rsidRPr="006371F5">
              <w:rPr>
                <w:b/>
                <w:bCs/>
              </w:rPr>
              <w:t>‘Add New’</w:t>
            </w:r>
            <w:r w:rsidRPr="00FB292A">
              <w:t xml:space="preserve"> Button to add the right to the Group.</w:t>
            </w:r>
          </w:p>
        </w:tc>
      </w:tr>
      <w:tr w:rsidR="007467C0" w14:paraId="3149722A" w14:textId="77777777" w:rsidTr="006271D1">
        <w:trPr>
          <w:cantSplit/>
          <w:trHeight w:val="237"/>
        </w:trPr>
        <w:tc>
          <w:tcPr>
            <w:tcW w:w="2592" w:type="dxa"/>
            <w:tcBorders>
              <w:top w:val="single" w:sz="6" w:space="0" w:color="auto"/>
              <w:bottom w:val="single" w:sz="6" w:space="0" w:color="auto"/>
              <w:right w:val="single" w:sz="6" w:space="0" w:color="auto"/>
            </w:tcBorders>
          </w:tcPr>
          <w:p w14:paraId="66DCFB07" w14:textId="77777777" w:rsidR="007467C0" w:rsidRPr="00E77F7D" w:rsidRDefault="007467C0" w:rsidP="00E77F7D">
            <w:pPr>
              <w:pStyle w:val="TableBody"/>
              <w:rPr>
                <w:b/>
                <w:bCs/>
              </w:rPr>
            </w:pPr>
            <w:r w:rsidRPr="00E77F7D">
              <w:rPr>
                <w:b/>
                <w:bCs/>
              </w:rPr>
              <w:t>Remove Bottom</w:t>
            </w:r>
          </w:p>
        </w:tc>
        <w:tc>
          <w:tcPr>
            <w:tcW w:w="5458" w:type="dxa"/>
            <w:tcBorders>
              <w:top w:val="single" w:sz="6" w:space="0" w:color="auto"/>
              <w:left w:val="single" w:sz="6" w:space="0" w:color="auto"/>
              <w:bottom w:val="single" w:sz="6" w:space="0" w:color="auto"/>
            </w:tcBorders>
          </w:tcPr>
          <w:p w14:paraId="46973141" w14:textId="77777777" w:rsidR="007467C0" w:rsidRPr="00FB292A" w:rsidRDefault="007467C0" w:rsidP="00E77F7D">
            <w:pPr>
              <w:pStyle w:val="TableBody"/>
            </w:pPr>
            <w:r w:rsidRPr="00FB292A">
              <w:t>Removes the Member, User, Vault, or Right from the Group. Click the button next to the Group object that is to be deleted. The analyst will be prompted to confirm the deletion before it is made permanent.</w:t>
            </w:r>
          </w:p>
        </w:tc>
      </w:tr>
      <w:tr w:rsidR="007467C0" w14:paraId="3A4026F9" w14:textId="77777777" w:rsidTr="006271D1">
        <w:trPr>
          <w:cantSplit/>
          <w:trHeight w:val="237"/>
        </w:trPr>
        <w:tc>
          <w:tcPr>
            <w:tcW w:w="2592" w:type="dxa"/>
            <w:tcBorders>
              <w:top w:val="single" w:sz="6" w:space="0" w:color="auto"/>
              <w:bottom w:val="single" w:sz="6" w:space="0" w:color="auto"/>
              <w:right w:val="single" w:sz="6" w:space="0" w:color="auto"/>
            </w:tcBorders>
          </w:tcPr>
          <w:p w14:paraId="69AD9025" w14:textId="77777777" w:rsidR="007467C0" w:rsidRPr="00E77F7D" w:rsidRDefault="007467C0" w:rsidP="00E77F7D">
            <w:pPr>
              <w:pStyle w:val="TableBody"/>
              <w:rPr>
                <w:b/>
                <w:bCs/>
              </w:rPr>
            </w:pPr>
            <w:r w:rsidRPr="00E77F7D">
              <w:rPr>
                <w:b/>
                <w:bCs/>
              </w:rPr>
              <w:t>Delete Business Unit Button</w:t>
            </w:r>
          </w:p>
        </w:tc>
        <w:tc>
          <w:tcPr>
            <w:tcW w:w="5458" w:type="dxa"/>
            <w:tcBorders>
              <w:top w:val="single" w:sz="6" w:space="0" w:color="auto"/>
              <w:left w:val="single" w:sz="6" w:space="0" w:color="auto"/>
              <w:bottom w:val="single" w:sz="6" w:space="0" w:color="auto"/>
            </w:tcBorders>
          </w:tcPr>
          <w:p w14:paraId="427FC1F2" w14:textId="351DF1F6" w:rsidR="007467C0" w:rsidRPr="00FB292A" w:rsidRDefault="007467C0" w:rsidP="00E77F7D">
            <w:pPr>
              <w:pStyle w:val="TableBody"/>
            </w:pPr>
            <w:r w:rsidRPr="00FB292A">
              <w:t>Deletes the Group from the system. Clicking this button will not delete the users or the Cashpoints, but the group that is associated with the Group ID.</w:t>
            </w:r>
          </w:p>
        </w:tc>
      </w:tr>
    </w:tbl>
    <w:p w14:paraId="6004F846" w14:textId="368C7B6A" w:rsidR="007467C0" w:rsidRDefault="007467C0" w:rsidP="007467C0">
      <w:pPr>
        <w:pStyle w:val="TopofSection"/>
      </w:pPr>
      <w:bookmarkStart w:id="999" w:name="_Ref246140011"/>
      <w:bookmarkEnd w:id="946"/>
      <w:bookmarkEnd w:id="947"/>
      <w:r>
        <w:t>Return To:</w:t>
      </w:r>
      <w:r w:rsidRPr="00B82801">
        <w:t xml:space="preserve"> </w:t>
      </w:r>
      <w:r w:rsidR="00CB4D21">
        <w:fldChar w:fldCharType="begin"/>
      </w:r>
      <w:r w:rsidR="00CB4D21">
        <w:instrText xml:space="preserve"> REF _Ref128011499 \h </w:instrText>
      </w:r>
      <w:r w:rsidR="00CB4D21">
        <w:fldChar w:fldCharType="separate"/>
      </w:r>
      <w:r w:rsidR="00CB4D21">
        <w:t>Settings</w:t>
      </w:r>
      <w:r w:rsidR="00CB4D21">
        <w:rPr>
          <w:rFonts w:ascii="Wingdings" w:hAnsi="Wingdings"/>
        </w:rPr>
        <w:t></w:t>
      </w:r>
      <w:r w:rsidR="00CB4D21">
        <w:t>Privileges</w:t>
      </w:r>
      <w:r w:rsidR="00CB4D21">
        <w:fldChar w:fldCharType="end"/>
      </w:r>
    </w:p>
    <w:p w14:paraId="2268D6FE" w14:textId="77777777" w:rsidR="006371F5" w:rsidRDefault="006371F5" w:rsidP="007467C0">
      <w:pPr>
        <w:pStyle w:val="TopofSection"/>
      </w:pPr>
    </w:p>
    <w:p w14:paraId="3CB11661" w14:textId="3ED445DC" w:rsidR="007467C0" w:rsidRDefault="007467C0" w:rsidP="007467C0">
      <w:pPr>
        <w:pStyle w:val="Heading3"/>
      </w:pPr>
      <w:bookmarkStart w:id="1000" w:name="_System(Currencies/Denominations"/>
      <w:bookmarkStart w:id="1001" w:name="_Ref249844198"/>
      <w:bookmarkStart w:id="1002" w:name="_Ref249844932"/>
      <w:bookmarkStart w:id="1003" w:name="_Toc74556414"/>
      <w:bookmarkStart w:id="1004" w:name="_Toc127491604"/>
      <w:bookmarkEnd w:id="1000"/>
      <w:del w:id="1005" w:author="Moses, Robbie" w:date="2023-02-23T02:20:00Z">
        <w:r w:rsidDel="00EF0FEC">
          <w:delText>System</w:delText>
        </w:r>
      </w:del>
      <w:bookmarkStart w:id="1006" w:name="_Ref128011517"/>
      <w:bookmarkStart w:id="1007" w:name="_Toc128021137"/>
      <w:ins w:id="1008" w:author="Moses, Robbie" w:date="2023-02-23T02:20:00Z">
        <w:r w:rsidR="00EF0FEC">
          <w:t>Settings</w:t>
        </w:r>
      </w:ins>
      <w:r>
        <w:rPr>
          <w:rFonts w:ascii="Wingdings" w:hAnsi="Wingdings"/>
        </w:rPr>
        <w:t></w:t>
      </w:r>
      <w:r>
        <w:rPr>
          <w:lang w:val="en-US"/>
        </w:rPr>
        <w:t>Currencies/</w:t>
      </w:r>
      <w:r>
        <w:t>Denominations</w:t>
      </w:r>
      <w:bookmarkEnd w:id="999"/>
      <w:bookmarkEnd w:id="1001"/>
      <w:bookmarkEnd w:id="1002"/>
      <w:bookmarkEnd w:id="1003"/>
      <w:bookmarkEnd w:id="1004"/>
      <w:bookmarkEnd w:id="1006"/>
      <w:bookmarkEnd w:id="1007"/>
    </w:p>
    <w:p w14:paraId="70B46C51" w14:textId="3D12D644" w:rsidR="007467C0" w:rsidRDefault="007467C0" w:rsidP="00E77F7D">
      <w:pPr>
        <w:pStyle w:val="BodyText"/>
      </w:pPr>
      <w:r>
        <w:t xml:space="preserve">The Currencies/Denomination Tab allows the user to define the currencies and denominations that users will assign to vaults so they </w:t>
      </w:r>
      <w:del w:id="1009" w:author="Moses, Robbie" w:date="2023-02-13T02:58:00Z">
        <w:r w:rsidDel="00E6108F">
          <w:delText xml:space="preserve">be </w:delText>
        </w:r>
      </w:del>
      <w:ins w:id="1010" w:author="Moses, Robbie" w:date="2023-02-13T02:58:00Z">
        <w:r w:rsidR="00E6108F">
          <w:t xml:space="preserve">are </w:t>
        </w:r>
      </w:ins>
      <w:r>
        <w:t>ordered and managed.  The user has the option to configure Currencies, Denominations, and Foreign Exchange Rates by selecting the appropriate function from the dropdown box.</w:t>
      </w:r>
    </w:p>
    <w:p w14:paraId="16B2CB64" w14:textId="77777777" w:rsidR="006371F5" w:rsidRDefault="006371F5" w:rsidP="00E77F7D">
      <w:pPr>
        <w:pStyle w:val="BodyText"/>
      </w:pPr>
    </w:p>
    <w:p w14:paraId="54AC4600" w14:textId="0D18AE01" w:rsidR="007467C0" w:rsidRPr="00422541" w:rsidRDefault="007467C0" w:rsidP="007467C0">
      <w:pPr>
        <w:pStyle w:val="Heading4"/>
        <w:rPr>
          <w:lang w:val="en-US"/>
        </w:rPr>
      </w:pPr>
      <w:del w:id="1011" w:author="Moses, Robbie" w:date="2023-02-23T02:21:00Z">
        <w:r w:rsidRPr="0012716C" w:rsidDel="00EF0FEC">
          <w:delText>System</w:delText>
        </w:r>
      </w:del>
      <w:bookmarkStart w:id="1012" w:name="_Ref128019143"/>
      <w:ins w:id="1013" w:author="Moses, Robbie" w:date="2023-02-23T02:21:00Z">
        <w:r w:rsidR="00EF0FEC">
          <w:t>Settings</w:t>
        </w:r>
      </w:ins>
      <w:r>
        <w:rPr>
          <w:rFonts w:ascii="Wingdings" w:hAnsi="Wingdings"/>
        </w:rPr>
        <w:t></w:t>
      </w:r>
      <w:r>
        <w:rPr>
          <w:lang w:val="en-US"/>
        </w:rPr>
        <w:t>Currencies/Denominations</w:t>
      </w:r>
      <w:r>
        <w:rPr>
          <w:rFonts w:ascii="Wingdings" w:hAnsi="Wingdings"/>
        </w:rPr>
        <w:t></w:t>
      </w:r>
      <w:r>
        <w:rPr>
          <w:lang w:val="en-US"/>
        </w:rPr>
        <w:t>Currencies</w:t>
      </w:r>
      <w:bookmarkEnd w:id="1012"/>
    </w:p>
    <w:p w14:paraId="70066176" w14:textId="363D1C76" w:rsidR="007467C0" w:rsidRDefault="007467C0" w:rsidP="00155CD6">
      <w:pPr>
        <w:pStyle w:val="BodyText"/>
      </w:pPr>
      <w:r>
        <w:t>OptiVault is a multi-currency system. It allows the users to create different currencies and denomination</w:t>
      </w:r>
      <w:ins w:id="1014" w:author="Moses, Robbie" w:date="2023-02-13T02:58:00Z">
        <w:r w:rsidR="00E6108F">
          <w:t>s</w:t>
        </w:r>
      </w:ins>
      <w:r>
        <w:t xml:space="preserve"> for each one of the currencies so it can be managed for OptiVault at the Vault level.  </w:t>
      </w:r>
      <w:r w:rsidR="00E6108F">
        <w:t xml:space="preserve">The currencies </w:t>
      </w:r>
      <w:r>
        <w:t>page allows the setup of each unique currency to be utilized.</w:t>
      </w:r>
    </w:p>
    <w:p w14:paraId="3FD5E88C" w14:textId="77777777" w:rsidR="007467C0" w:rsidRDefault="007467C0" w:rsidP="007467C0">
      <w:pPr>
        <w:pStyle w:val="Caption"/>
      </w:pPr>
      <w:bookmarkStart w:id="1015" w:name="_Toc74556486"/>
      <w:bookmarkStart w:id="1016" w:name="_Toc128022163"/>
      <w:r>
        <w:lastRenderedPageBreak/>
        <w:t xml:space="preserve">Figure </w:t>
      </w:r>
      <w:r>
        <w:fldChar w:fldCharType="begin"/>
      </w:r>
      <w:r>
        <w:instrText xml:space="preserve"> SEQ Figure \* ARABIC </w:instrText>
      </w:r>
      <w:r>
        <w:fldChar w:fldCharType="separate"/>
      </w:r>
      <w:r>
        <w:rPr>
          <w:noProof/>
        </w:rPr>
        <w:t>54</w:t>
      </w:r>
      <w:r>
        <w:fldChar w:fldCharType="end"/>
      </w:r>
      <w:r>
        <w:t>: Currency Page</w:t>
      </w:r>
      <w:bookmarkEnd w:id="1015"/>
      <w:bookmarkEnd w:id="1016"/>
    </w:p>
    <w:p w14:paraId="0C47264B" w14:textId="60E45368" w:rsidR="007467C0" w:rsidRDefault="007467C0" w:rsidP="004E3AA8">
      <w:pPr>
        <w:jc w:val="center"/>
      </w:pPr>
      <w:del w:id="1017" w:author="Moses, Robbie" w:date="2023-02-23T03:52:00Z">
        <w:r w:rsidDel="002A0A93">
          <w:rPr>
            <w:noProof/>
          </w:rPr>
          <w:drawing>
            <wp:inline distT="0" distB="0" distL="0" distR="0" wp14:anchorId="4DDF01EF" wp14:editId="7E9166F2">
              <wp:extent cx="4572000" cy="3333750"/>
              <wp:effectExtent l="76200" t="76200" r="133350" b="133350"/>
              <wp:docPr id="1997281318" name="Picture 199728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3333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018" w:author="Moses, Robbie" w:date="2023-02-23T03:52:00Z">
        <w:r w:rsidR="002A0A93" w:rsidRPr="002A0A93">
          <w:rPr>
            <w:noProof/>
          </w:rPr>
          <w:t xml:space="preserve"> </w:t>
        </w:r>
        <w:r w:rsidR="002A0A93">
          <w:rPr>
            <w:noProof/>
          </w:rPr>
          <w:drawing>
            <wp:inline distT="0" distB="0" distL="0" distR="0" wp14:anchorId="5A9061B0" wp14:editId="2A07F355">
              <wp:extent cx="5155420" cy="2051741"/>
              <wp:effectExtent l="76200" t="76200" r="140970" b="139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56779" cy="20522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094C026" w14:textId="77777777" w:rsidR="007467C0" w:rsidRDefault="007467C0" w:rsidP="007467C0">
      <w:pPr>
        <w:pStyle w:val="Caption"/>
      </w:pPr>
      <w:bookmarkStart w:id="1019" w:name="_Toc359219135"/>
      <w:bookmarkStart w:id="1020" w:name="_Toc74556714"/>
      <w:r>
        <w:t xml:space="preserve">Table </w:t>
      </w:r>
      <w:r>
        <w:fldChar w:fldCharType="begin"/>
      </w:r>
      <w:r>
        <w:instrText xml:space="preserve"> SEQ "Table" \*Arabic </w:instrText>
      </w:r>
      <w:r>
        <w:fldChar w:fldCharType="separate"/>
      </w:r>
      <w:r>
        <w:rPr>
          <w:noProof/>
        </w:rPr>
        <w:t>75</w:t>
      </w:r>
      <w:r>
        <w:rPr>
          <w:noProof/>
        </w:rPr>
        <w:fldChar w:fldCharType="end"/>
      </w:r>
      <w:r>
        <w:t>: Currencies Description</w:t>
      </w:r>
      <w:bookmarkEnd w:id="1019"/>
      <w:bookmarkEnd w:id="102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4B3A7111"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059C2E6D" w14:textId="77777777" w:rsidR="007467C0" w:rsidRDefault="007467C0">
            <w:pPr>
              <w:pStyle w:val="TableHeader"/>
              <w:pPrChange w:id="1021" w:author="Pinnu, Sainath" w:date="2023-03-29T11:36:00Z">
                <w:pPr>
                  <w:pStyle w:val="TableHeader"/>
                  <w:snapToGrid w:val="0"/>
                </w:pPr>
              </w:pPrChange>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3ADBD0D" w14:textId="77777777" w:rsidR="007467C0" w:rsidRDefault="007467C0">
            <w:pPr>
              <w:pStyle w:val="TableHeader"/>
              <w:pPrChange w:id="1022" w:author="Pinnu, Sainath" w:date="2023-03-29T11:36:00Z">
                <w:pPr>
                  <w:pStyle w:val="TableHeader"/>
                  <w:snapToGrid w:val="0"/>
                </w:pPr>
              </w:pPrChange>
            </w:pPr>
            <w:r>
              <w:t>Description</w:t>
            </w:r>
          </w:p>
        </w:tc>
      </w:tr>
      <w:tr w:rsidR="007467C0" w14:paraId="59F73B3F" w14:textId="77777777" w:rsidTr="006271D1">
        <w:trPr>
          <w:cantSplit/>
        </w:trPr>
        <w:tc>
          <w:tcPr>
            <w:tcW w:w="2592" w:type="dxa"/>
            <w:tcBorders>
              <w:left w:val="single" w:sz="4" w:space="0" w:color="000000"/>
              <w:bottom w:val="single" w:sz="4" w:space="0" w:color="000000"/>
            </w:tcBorders>
          </w:tcPr>
          <w:p w14:paraId="1C106EBF" w14:textId="77777777" w:rsidR="007467C0" w:rsidRPr="004E3AA8" w:rsidRDefault="007467C0" w:rsidP="004E3AA8">
            <w:pPr>
              <w:pStyle w:val="TableBody"/>
              <w:rPr>
                <w:b/>
                <w:bCs/>
              </w:rPr>
            </w:pPr>
            <w:r w:rsidRPr="004E3AA8">
              <w:rPr>
                <w:b/>
                <w:bCs/>
              </w:rPr>
              <w:t>Currency</w:t>
            </w:r>
          </w:p>
        </w:tc>
        <w:tc>
          <w:tcPr>
            <w:tcW w:w="5483" w:type="dxa"/>
            <w:tcBorders>
              <w:left w:val="single" w:sz="4" w:space="0" w:color="000000"/>
              <w:bottom w:val="single" w:sz="4" w:space="0" w:color="000000"/>
              <w:right w:val="single" w:sz="4" w:space="0" w:color="000000"/>
            </w:tcBorders>
          </w:tcPr>
          <w:p w14:paraId="3D75597F" w14:textId="77777777" w:rsidR="007467C0" w:rsidRPr="006807C6" w:rsidRDefault="007467C0" w:rsidP="004E3AA8">
            <w:pPr>
              <w:pStyle w:val="TableBody"/>
            </w:pPr>
            <w:r>
              <w:t>Full name of each Currency</w:t>
            </w:r>
          </w:p>
        </w:tc>
      </w:tr>
      <w:tr w:rsidR="007467C0" w14:paraId="7F007A30" w14:textId="77777777" w:rsidTr="006271D1">
        <w:trPr>
          <w:cantSplit/>
        </w:trPr>
        <w:tc>
          <w:tcPr>
            <w:tcW w:w="2592" w:type="dxa"/>
            <w:tcBorders>
              <w:left w:val="single" w:sz="4" w:space="0" w:color="000000"/>
              <w:bottom w:val="single" w:sz="4" w:space="0" w:color="000000"/>
            </w:tcBorders>
          </w:tcPr>
          <w:p w14:paraId="7CA8BF1E" w14:textId="77777777" w:rsidR="007467C0" w:rsidRPr="004E3AA8" w:rsidRDefault="007467C0" w:rsidP="004E3AA8">
            <w:pPr>
              <w:pStyle w:val="TableBody"/>
              <w:rPr>
                <w:b/>
                <w:bCs/>
              </w:rPr>
            </w:pPr>
            <w:r w:rsidRPr="004E3AA8">
              <w:rPr>
                <w:b/>
                <w:bCs/>
              </w:rPr>
              <w:t>Display Name</w:t>
            </w:r>
          </w:p>
        </w:tc>
        <w:tc>
          <w:tcPr>
            <w:tcW w:w="5483" w:type="dxa"/>
            <w:tcBorders>
              <w:left w:val="single" w:sz="4" w:space="0" w:color="000000"/>
              <w:bottom w:val="single" w:sz="4" w:space="0" w:color="000000"/>
              <w:right w:val="single" w:sz="4" w:space="0" w:color="000000"/>
            </w:tcBorders>
          </w:tcPr>
          <w:p w14:paraId="70B8DCEE" w14:textId="3DEB9398" w:rsidR="007467C0" w:rsidRDefault="007467C0" w:rsidP="004E3AA8">
            <w:pPr>
              <w:pStyle w:val="TableBody"/>
            </w:pPr>
            <w:r>
              <w:t xml:space="preserve">The display name will be used on all screens. </w:t>
            </w:r>
          </w:p>
        </w:tc>
      </w:tr>
      <w:tr w:rsidR="007467C0" w14:paraId="760539A1" w14:textId="77777777" w:rsidTr="006271D1">
        <w:trPr>
          <w:cantSplit/>
        </w:trPr>
        <w:tc>
          <w:tcPr>
            <w:tcW w:w="2592" w:type="dxa"/>
            <w:tcBorders>
              <w:left w:val="single" w:sz="4" w:space="0" w:color="000000"/>
              <w:bottom w:val="single" w:sz="4" w:space="0" w:color="000000"/>
            </w:tcBorders>
          </w:tcPr>
          <w:p w14:paraId="505C7AA6" w14:textId="77777777" w:rsidR="007467C0" w:rsidRPr="004E3AA8" w:rsidRDefault="007467C0" w:rsidP="004E3AA8">
            <w:pPr>
              <w:pStyle w:val="TableBody"/>
              <w:rPr>
                <w:b/>
                <w:bCs/>
              </w:rPr>
            </w:pPr>
            <w:r w:rsidRPr="004E3AA8">
              <w:rPr>
                <w:b/>
                <w:bCs/>
              </w:rPr>
              <w:t>Description</w:t>
            </w:r>
          </w:p>
        </w:tc>
        <w:tc>
          <w:tcPr>
            <w:tcW w:w="5483" w:type="dxa"/>
            <w:tcBorders>
              <w:left w:val="single" w:sz="4" w:space="0" w:color="000000"/>
              <w:bottom w:val="single" w:sz="4" w:space="0" w:color="000000"/>
              <w:right w:val="single" w:sz="4" w:space="0" w:color="000000"/>
            </w:tcBorders>
          </w:tcPr>
          <w:p w14:paraId="06DA0BD9" w14:textId="77777777" w:rsidR="007467C0" w:rsidRDefault="007467C0" w:rsidP="004E3AA8">
            <w:pPr>
              <w:pStyle w:val="TableBody"/>
            </w:pPr>
            <w:r>
              <w:t>Description of the currency.</w:t>
            </w:r>
          </w:p>
        </w:tc>
      </w:tr>
      <w:tr w:rsidR="007467C0" w14:paraId="67DA9E4C" w14:textId="77777777" w:rsidTr="006271D1">
        <w:trPr>
          <w:cantSplit/>
        </w:trPr>
        <w:tc>
          <w:tcPr>
            <w:tcW w:w="2592" w:type="dxa"/>
            <w:tcBorders>
              <w:top w:val="single" w:sz="4" w:space="0" w:color="000000"/>
              <w:left w:val="single" w:sz="4" w:space="0" w:color="000000"/>
              <w:bottom w:val="single" w:sz="4" w:space="0" w:color="000000"/>
            </w:tcBorders>
          </w:tcPr>
          <w:p w14:paraId="4180BF5D" w14:textId="77777777" w:rsidR="007467C0" w:rsidRPr="004E3AA8" w:rsidRDefault="007467C0" w:rsidP="004E3AA8">
            <w:pPr>
              <w:pStyle w:val="TableBody"/>
              <w:rPr>
                <w:b/>
                <w:bCs/>
              </w:rPr>
            </w:pPr>
            <w:r w:rsidRPr="004E3AA8">
              <w:rPr>
                <w:b/>
                <w:bCs/>
              </w:rPr>
              <w:t>Priority</w:t>
            </w:r>
          </w:p>
        </w:tc>
        <w:tc>
          <w:tcPr>
            <w:tcW w:w="5483" w:type="dxa"/>
            <w:tcBorders>
              <w:top w:val="single" w:sz="4" w:space="0" w:color="000000"/>
              <w:left w:val="single" w:sz="4" w:space="0" w:color="000000"/>
              <w:bottom w:val="single" w:sz="4" w:space="0" w:color="000000"/>
              <w:right w:val="single" w:sz="4" w:space="0" w:color="000000"/>
            </w:tcBorders>
          </w:tcPr>
          <w:p w14:paraId="033A1F97" w14:textId="1FEFD16B" w:rsidR="007467C0" w:rsidRDefault="007467C0" w:rsidP="004E3AA8">
            <w:pPr>
              <w:pStyle w:val="TableBody"/>
            </w:pPr>
            <w:r>
              <w:t xml:space="preserve">A unique priority for the currency. The priority of the currencies defines the master/slave relationship for the currencies dispensed at the Cashpoint. </w:t>
            </w:r>
            <w:r w:rsidR="00E6108F">
              <w:t xml:space="preserve">The priority </w:t>
            </w:r>
            <w:r>
              <w:t xml:space="preserve">of the currency decreases as the numeric value of the priority increases. </w:t>
            </w:r>
            <w:r w:rsidR="00D56CD0">
              <w:t>So,</w:t>
            </w:r>
            <w:r>
              <w:t xml:space="preserve"> priority value of 1 is the highest and will be defined for the master currency. For any given Cashpoint’s recommendation process, its master currency drives the optimization/delivery parameters (refer to the example below for more on multi-currency synchronization).</w:t>
            </w:r>
          </w:p>
        </w:tc>
      </w:tr>
      <w:tr w:rsidR="007467C0" w14:paraId="10E7336B" w14:textId="77777777" w:rsidTr="006271D1">
        <w:trPr>
          <w:cantSplit/>
        </w:trPr>
        <w:tc>
          <w:tcPr>
            <w:tcW w:w="2592" w:type="dxa"/>
            <w:tcBorders>
              <w:top w:val="single" w:sz="4" w:space="0" w:color="000000"/>
              <w:left w:val="single" w:sz="4" w:space="0" w:color="000000"/>
              <w:bottom w:val="single" w:sz="4" w:space="0" w:color="000000"/>
            </w:tcBorders>
          </w:tcPr>
          <w:p w14:paraId="48F7BD87" w14:textId="77777777" w:rsidR="007467C0" w:rsidRPr="004E3AA8" w:rsidRDefault="007467C0" w:rsidP="004E3AA8">
            <w:pPr>
              <w:pStyle w:val="TableBody"/>
              <w:rPr>
                <w:b/>
                <w:bCs/>
              </w:rPr>
            </w:pPr>
            <w:r w:rsidRPr="004E3AA8">
              <w:rPr>
                <w:b/>
                <w:bCs/>
              </w:rPr>
              <w:t>Overnight Earnings Rate (%)</w:t>
            </w:r>
          </w:p>
        </w:tc>
        <w:tc>
          <w:tcPr>
            <w:tcW w:w="5483" w:type="dxa"/>
            <w:tcBorders>
              <w:top w:val="single" w:sz="4" w:space="0" w:color="000000"/>
              <w:left w:val="single" w:sz="4" w:space="0" w:color="000000"/>
              <w:bottom w:val="single" w:sz="4" w:space="0" w:color="000000"/>
              <w:right w:val="single" w:sz="4" w:space="0" w:color="000000"/>
            </w:tcBorders>
          </w:tcPr>
          <w:p w14:paraId="632EAE72" w14:textId="77777777" w:rsidR="007467C0" w:rsidRDefault="007467C0" w:rsidP="004E3AA8">
            <w:pPr>
              <w:pStyle w:val="TableBody"/>
            </w:pPr>
            <w:r>
              <w:t>The rate of return available funds will earn or the opportunity cost of maintaining excess cash in the branch or ATM. This should be an annualized rate.</w:t>
            </w:r>
          </w:p>
        </w:tc>
      </w:tr>
      <w:tr w:rsidR="007467C0" w14:paraId="6FB5F431" w14:textId="77777777" w:rsidTr="006271D1">
        <w:trPr>
          <w:cantSplit/>
        </w:trPr>
        <w:tc>
          <w:tcPr>
            <w:tcW w:w="2592" w:type="dxa"/>
            <w:tcBorders>
              <w:top w:val="single" w:sz="4" w:space="0" w:color="000000"/>
              <w:left w:val="single" w:sz="4" w:space="0" w:color="000000"/>
              <w:bottom w:val="single" w:sz="4" w:space="0" w:color="000000"/>
            </w:tcBorders>
          </w:tcPr>
          <w:p w14:paraId="10AC47D9" w14:textId="77777777" w:rsidR="007467C0" w:rsidRPr="004E3AA8" w:rsidRDefault="007467C0" w:rsidP="004E3AA8">
            <w:pPr>
              <w:pStyle w:val="TableBody"/>
              <w:rPr>
                <w:b/>
                <w:bCs/>
                <w:lang w:val="en-US"/>
              </w:rPr>
            </w:pPr>
            <w:r w:rsidRPr="004E3AA8">
              <w:rPr>
                <w:b/>
                <w:bCs/>
                <w:lang w:val="en-US"/>
              </w:rPr>
              <w:t>Delete</w:t>
            </w:r>
          </w:p>
        </w:tc>
        <w:tc>
          <w:tcPr>
            <w:tcW w:w="5483" w:type="dxa"/>
            <w:tcBorders>
              <w:top w:val="single" w:sz="4" w:space="0" w:color="000000"/>
              <w:left w:val="single" w:sz="4" w:space="0" w:color="000000"/>
              <w:bottom w:val="single" w:sz="4" w:space="0" w:color="000000"/>
              <w:right w:val="single" w:sz="4" w:space="0" w:color="000000"/>
            </w:tcBorders>
          </w:tcPr>
          <w:p w14:paraId="3C4CF73F" w14:textId="5EB81DCF" w:rsidR="007467C0" w:rsidRPr="00212A68" w:rsidRDefault="007467C0" w:rsidP="004E3AA8">
            <w:pPr>
              <w:pStyle w:val="TableBody"/>
              <w:rPr>
                <w:lang w:val="en-US"/>
              </w:rPr>
            </w:pPr>
            <w:r>
              <w:rPr>
                <w:lang w:val="en-US"/>
              </w:rPr>
              <w:t xml:space="preserve">Allows </w:t>
            </w:r>
            <w:r w:rsidR="00E6108F">
              <w:rPr>
                <w:lang w:val="en-US"/>
              </w:rPr>
              <w:t xml:space="preserve">the </w:t>
            </w:r>
            <w:r>
              <w:rPr>
                <w:lang w:val="en-US"/>
              </w:rPr>
              <w:t>user to delete individual currencies from usage in OptiVault</w:t>
            </w:r>
          </w:p>
        </w:tc>
      </w:tr>
    </w:tbl>
    <w:p w14:paraId="09629380" w14:textId="77777777" w:rsidR="007467C0" w:rsidRDefault="007467C0" w:rsidP="007467C0"/>
    <w:p w14:paraId="25C158CA" w14:textId="1441CA62" w:rsidR="007467C0" w:rsidRPr="00422541" w:rsidRDefault="007467C0" w:rsidP="007467C0">
      <w:pPr>
        <w:pStyle w:val="Heading4"/>
        <w:rPr>
          <w:lang w:val="en-US"/>
        </w:rPr>
      </w:pPr>
      <w:del w:id="1023" w:author="Moses, Robbie" w:date="2023-02-23T02:21:00Z">
        <w:r w:rsidRPr="0012716C" w:rsidDel="00031831">
          <w:delText>System</w:delText>
        </w:r>
      </w:del>
      <w:ins w:id="1024" w:author="Moses, Robbie" w:date="2023-02-23T02:21:00Z">
        <w:r w:rsidR="00031831">
          <w:t>Settings</w:t>
        </w:r>
      </w:ins>
      <w:r>
        <w:rPr>
          <w:rFonts w:ascii="Wingdings" w:hAnsi="Wingdings"/>
        </w:rPr>
        <w:t></w:t>
      </w:r>
      <w:r>
        <w:rPr>
          <w:lang w:val="en-US"/>
        </w:rPr>
        <w:t>Currencies/Denominations</w:t>
      </w:r>
      <w:r>
        <w:rPr>
          <w:rFonts w:ascii="Wingdings" w:hAnsi="Wingdings"/>
        </w:rPr>
        <w:t></w:t>
      </w:r>
      <w:r>
        <w:rPr>
          <w:lang w:val="en-US"/>
        </w:rPr>
        <w:t>Denominations</w:t>
      </w:r>
    </w:p>
    <w:p w14:paraId="0577F535" w14:textId="27652D19" w:rsidR="007467C0" w:rsidRDefault="007467C0" w:rsidP="00C82E62">
      <w:pPr>
        <w:pStyle w:val="BodyText"/>
      </w:pPr>
      <w:r>
        <w:t xml:space="preserve">Denominations are the breakdown of a currency in notes and coins that are individually forecasted, </w:t>
      </w:r>
      <w:r w:rsidR="00595DBC">
        <w:t>recommended,</w:t>
      </w:r>
      <w:r>
        <w:t xml:space="preserve"> and ordered through the OptiVault system. Denominations are set up to be an identifier for each type of currency note and coin.</w:t>
      </w:r>
    </w:p>
    <w:p w14:paraId="6606B217" w14:textId="77777777" w:rsidR="007467C0" w:rsidRDefault="007467C0" w:rsidP="007467C0">
      <w:pPr>
        <w:pStyle w:val="Caption"/>
      </w:pPr>
      <w:bookmarkStart w:id="1025" w:name="_Toc74556487"/>
      <w:bookmarkStart w:id="1026" w:name="_Toc128022164"/>
      <w:r>
        <w:lastRenderedPageBreak/>
        <w:t xml:space="preserve">Figure </w:t>
      </w:r>
      <w:r>
        <w:fldChar w:fldCharType="begin"/>
      </w:r>
      <w:r>
        <w:instrText xml:space="preserve"> SEQ Figure \* ARABIC </w:instrText>
      </w:r>
      <w:r>
        <w:fldChar w:fldCharType="separate"/>
      </w:r>
      <w:r>
        <w:rPr>
          <w:noProof/>
        </w:rPr>
        <w:t>55</w:t>
      </w:r>
      <w:r>
        <w:fldChar w:fldCharType="end"/>
      </w:r>
      <w:r>
        <w:t>: Denominations Page</w:t>
      </w:r>
      <w:bookmarkEnd w:id="1025"/>
      <w:bookmarkEnd w:id="1026"/>
    </w:p>
    <w:p w14:paraId="29EB1345" w14:textId="4B19B19E" w:rsidR="007467C0" w:rsidRDefault="007467C0" w:rsidP="00C82E62">
      <w:pPr>
        <w:jc w:val="center"/>
      </w:pPr>
      <w:del w:id="1027" w:author="Moses, Robbie" w:date="2023-02-23T03:53:00Z">
        <w:r w:rsidDel="00B14C7D">
          <w:rPr>
            <w:noProof/>
          </w:rPr>
          <w:drawing>
            <wp:inline distT="0" distB="0" distL="0" distR="0" wp14:anchorId="3EF2B341" wp14:editId="5FCD08B4">
              <wp:extent cx="5486400" cy="1847850"/>
              <wp:effectExtent l="76200" t="76200" r="133350" b="133350"/>
              <wp:docPr id="1747525272" name="Picture 174752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486400"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028" w:author="Moses, Robbie" w:date="2023-02-23T03:53:00Z">
        <w:r w:rsidR="00B14C7D" w:rsidRPr="00B14C7D">
          <w:rPr>
            <w:noProof/>
          </w:rPr>
          <w:t xml:space="preserve"> </w:t>
        </w:r>
        <w:r w:rsidR="00B14C7D">
          <w:rPr>
            <w:noProof/>
          </w:rPr>
          <w:drawing>
            <wp:inline distT="0" distB="0" distL="0" distR="0" wp14:anchorId="7CE80C74" wp14:editId="10AB9BAF">
              <wp:extent cx="4897369" cy="1932533"/>
              <wp:effectExtent l="76200" t="76200" r="132080" b="1250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99067" cy="19332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A4EFBA8" w14:textId="77777777" w:rsidR="007467C0" w:rsidRDefault="007467C0" w:rsidP="007467C0">
      <w:pPr>
        <w:pStyle w:val="Caption"/>
      </w:pPr>
      <w:bookmarkStart w:id="1029" w:name="_Toc74556715"/>
      <w:r>
        <w:t xml:space="preserve">Table </w:t>
      </w:r>
      <w:r>
        <w:fldChar w:fldCharType="begin"/>
      </w:r>
      <w:r>
        <w:instrText xml:space="preserve"> SEQ Table \* ARABIC </w:instrText>
      </w:r>
      <w:r>
        <w:fldChar w:fldCharType="separate"/>
      </w:r>
      <w:r>
        <w:rPr>
          <w:noProof/>
        </w:rPr>
        <w:t>76</w:t>
      </w:r>
      <w:r>
        <w:rPr>
          <w:noProof/>
        </w:rPr>
        <w:fldChar w:fldCharType="end"/>
      </w:r>
      <w:r>
        <w:t>: Denomination Description</w:t>
      </w:r>
      <w:bookmarkEnd w:id="102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rsidRPr="000049F1" w14:paraId="7D3BD6B0"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031941B7" w14:textId="77777777" w:rsidR="007467C0" w:rsidRDefault="007467C0" w:rsidP="00170D7D">
            <w:pPr>
              <w:pStyle w:val="TableHeader"/>
            </w:pPr>
            <w:r>
              <w:t>Fields</w:t>
            </w:r>
          </w:p>
        </w:tc>
        <w:tc>
          <w:tcPr>
            <w:tcW w:w="5458" w:type="dxa"/>
            <w:tcBorders>
              <w:top w:val="single" w:sz="6" w:space="0" w:color="auto"/>
              <w:left w:val="nil"/>
              <w:bottom w:val="double" w:sz="6" w:space="0" w:color="auto"/>
            </w:tcBorders>
            <w:shd w:val="clear" w:color="auto" w:fill="60C03A"/>
          </w:tcPr>
          <w:p w14:paraId="7AFAA93F" w14:textId="77777777" w:rsidR="007467C0" w:rsidRDefault="007467C0" w:rsidP="00170D7D">
            <w:pPr>
              <w:pStyle w:val="TableHeader"/>
            </w:pPr>
            <w:r>
              <w:t>Description</w:t>
            </w:r>
          </w:p>
        </w:tc>
      </w:tr>
      <w:tr w:rsidR="007467C0" w:rsidRPr="000049F1" w14:paraId="6965C00C" w14:textId="77777777" w:rsidTr="006271D1">
        <w:trPr>
          <w:cantSplit/>
        </w:trPr>
        <w:tc>
          <w:tcPr>
            <w:tcW w:w="2592" w:type="dxa"/>
            <w:tcBorders>
              <w:top w:val="nil"/>
              <w:bottom w:val="single" w:sz="6" w:space="0" w:color="auto"/>
              <w:right w:val="single" w:sz="6" w:space="0" w:color="auto"/>
            </w:tcBorders>
          </w:tcPr>
          <w:p w14:paraId="7BA817FE" w14:textId="77777777" w:rsidR="007467C0" w:rsidRPr="00C82E62" w:rsidRDefault="007467C0" w:rsidP="00C82E62">
            <w:pPr>
              <w:pStyle w:val="TableBody"/>
              <w:rPr>
                <w:b/>
                <w:bCs/>
              </w:rPr>
            </w:pPr>
            <w:r w:rsidRPr="00C82E62">
              <w:rPr>
                <w:b/>
                <w:bCs/>
              </w:rPr>
              <w:t>Denomination ID</w:t>
            </w:r>
          </w:p>
        </w:tc>
        <w:tc>
          <w:tcPr>
            <w:tcW w:w="5458" w:type="dxa"/>
            <w:tcBorders>
              <w:top w:val="nil"/>
              <w:left w:val="single" w:sz="6" w:space="0" w:color="auto"/>
              <w:bottom w:val="single" w:sz="6" w:space="0" w:color="auto"/>
            </w:tcBorders>
          </w:tcPr>
          <w:p w14:paraId="7AAD676D" w14:textId="11088A0E" w:rsidR="007467C0" w:rsidRPr="00FB292A" w:rsidRDefault="007467C0" w:rsidP="00C82E62">
            <w:pPr>
              <w:pStyle w:val="TableBody"/>
            </w:pPr>
            <w:r w:rsidRPr="00FB292A">
              <w:t xml:space="preserve">The denomination ID is a </w:t>
            </w:r>
            <w:r w:rsidR="00E6108F" w:rsidRPr="00FB292A">
              <w:t>12</w:t>
            </w:r>
            <w:r w:rsidR="00E6108F">
              <w:t>-</w:t>
            </w:r>
            <w:r w:rsidRPr="00FB292A">
              <w:t xml:space="preserve">character alphanumeric field that is used to identify the denomination throughout the application. </w:t>
            </w:r>
          </w:p>
        </w:tc>
      </w:tr>
      <w:tr w:rsidR="007467C0" w:rsidRPr="000049F1" w14:paraId="360C6F78" w14:textId="77777777" w:rsidTr="006271D1">
        <w:trPr>
          <w:cantSplit/>
        </w:trPr>
        <w:tc>
          <w:tcPr>
            <w:tcW w:w="2592" w:type="dxa"/>
            <w:tcBorders>
              <w:top w:val="single" w:sz="6" w:space="0" w:color="auto"/>
              <w:bottom w:val="single" w:sz="6" w:space="0" w:color="auto"/>
              <w:right w:val="single" w:sz="6" w:space="0" w:color="auto"/>
            </w:tcBorders>
          </w:tcPr>
          <w:p w14:paraId="7F858B82" w14:textId="77777777" w:rsidR="007467C0" w:rsidRPr="00C82E62" w:rsidRDefault="007467C0" w:rsidP="00C82E62">
            <w:pPr>
              <w:pStyle w:val="TableBody"/>
              <w:rPr>
                <w:b/>
                <w:bCs/>
              </w:rPr>
            </w:pPr>
            <w:r w:rsidRPr="00C82E62">
              <w:rPr>
                <w:b/>
                <w:bCs/>
              </w:rPr>
              <w:t>Short Name</w:t>
            </w:r>
          </w:p>
        </w:tc>
        <w:tc>
          <w:tcPr>
            <w:tcW w:w="5458" w:type="dxa"/>
            <w:tcBorders>
              <w:top w:val="single" w:sz="6" w:space="0" w:color="auto"/>
              <w:left w:val="single" w:sz="6" w:space="0" w:color="auto"/>
              <w:bottom w:val="single" w:sz="6" w:space="0" w:color="auto"/>
            </w:tcBorders>
          </w:tcPr>
          <w:p w14:paraId="414603CC" w14:textId="77777777" w:rsidR="007467C0" w:rsidRPr="00FB292A" w:rsidRDefault="007467C0" w:rsidP="00C82E62">
            <w:pPr>
              <w:pStyle w:val="TableBody"/>
            </w:pPr>
            <w:r w:rsidRPr="00FB292A">
              <w:t>The short name is used as an abbreviated reference for the denomination that is used in reports to refer to the denomination ID</w:t>
            </w:r>
          </w:p>
        </w:tc>
      </w:tr>
      <w:tr w:rsidR="007467C0" w:rsidRPr="000049F1" w14:paraId="4369B04C" w14:textId="77777777" w:rsidTr="006271D1">
        <w:trPr>
          <w:cantSplit/>
        </w:trPr>
        <w:tc>
          <w:tcPr>
            <w:tcW w:w="2592" w:type="dxa"/>
            <w:tcBorders>
              <w:top w:val="single" w:sz="6" w:space="0" w:color="auto"/>
              <w:bottom w:val="single" w:sz="6" w:space="0" w:color="auto"/>
              <w:right w:val="single" w:sz="6" w:space="0" w:color="auto"/>
            </w:tcBorders>
          </w:tcPr>
          <w:p w14:paraId="161D1794" w14:textId="77777777" w:rsidR="007467C0" w:rsidRPr="00C82E62" w:rsidRDefault="007467C0" w:rsidP="00C82E62">
            <w:pPr>
              <w:pStyle w:val="TableBody"/>
              <w:rPr>
                <w:b/>
                <w:bCs/>
              </w:rPr>
            </w:pPr>
            <w:r w:rsidRPr="00C82E62">
              <w:rPr>
                <w:b/>
                <w:bCs/>
              </w:rPr>
              <w:t>Type</w:t>
            </w:r>
          </w:p>
        </w:tc>
        <w:tc>
          <w:tcPr>
            <w:tcW w:w="5458" w:type="dxa"/>
            <w:tcBorders>
              <w:top w:val="single" w:sz="6" w:space="0" w:color="auto"/>
              <w:left w:val="single" w:sz="6" w:space="0" w:color="auto"/>
              <w:bottom w:val="single" w:sz="6" w:space="0" w:color="auto"/>
            </w:tcBorders>
          </w:tcPr>
          <w:p w14:paraId="751E3917" w14:textId="77777777" w:rsidR="007467C0" w:rsidRPr="00FB292A" w:rsidRDefault="007467C0" w:rsidP="009820F6">
            <w:pPr>
              <w:pStyle w:val="TableBody"/>
            </w:pPr>
            <w:r w:rsidRPr="00FB292A">
              <w:t>Describes the type of denomination. The available types are:</w:t>
            </w:r>
          </w:p>
          <w:p w14:paraId="23812DA1" w14:textId="77777777" w:rsidR="007467C0" w:rsidRPr="00FB292A" w:rsidRDefault="007467C0" w:rsidP="009820F6">
            <w:pPr>
              <w:pStyle w:val="TableListBullet"/>
            </w:pPr>
            <w:r w:rsidRPr="00595DBC">
              <w:rPr>
                <w:b/>
                <w:bCs/>
              </w:rPr>
              <w:t>Note –</w:t>
            </w:r>
            <w:r w:rsidRPr="00FB292A">
              <w:t xml:space="preserve"> Paper currency</w:t>
            </w:r>
          </w:p>
          <w:p w14:paraId="2DC04026" w14:textId="77777777" w:rsidR="007467C0" w:rsidRPr="00FB292A" w:rsidRDefault="007467C0" w:rsidP="009820F6">
            <w:pPr>
              <w:pStyle w:val="TableListBullet"/>
            </w:pPr>
            <w:r w:rsidRPr="00595DBC">
              <w:rPr>
                <w:b/>
                <w:bCs/>
              </w:rPr>
              <w:t>Coin –</w:t>
            </w:r>
            <w:r w:rsidRPr="00FB292A">
              <w:t xml:space="preserve"> Metal currency</w:t>
            </w:r>
          </w:p>
        </w:tc>
      </w:tr>
      <w:tr w:rsidR="007467C0" w:rsidRPr="000049F1" w14:paraId="2F87C3D0" w14:textId="77777777" w:rsidTr="006271D1">
        <w:trPr>
          <w:cantSplit/>
        </w:trPr>
        <w:tc>
          <w:tcPr>
            <w:tcW w:w="2592" w:type="dxa"/>
            <w:tcBorders>
              <w:top w:val="single" w:sz="6" w:space="0" w:color="auto"/>
              <w:bottom w:val="single" w:sz="6" w:space="0" w:color="auto"/>
              <w:right w:val="single" w:sz="6" w:space="0" w:color="auto"/>
            </w:tcBorders>
          </w:tcPr>
          <w:p w14:paraId="489D19D1" w14:textId="77777777" w:rsidR="007467C0" w:rsidRPr="00C82E62" w:rsidRDefault="007467C0" w:rsidP="00C82E62">
            <w:pPr>
              <w:pStyle w:val="TableBody"/>
              <w:rPr>
                <w:b/>
                <w:bCs/>
              </w:rPr>
            </w:pPr>
            <w:r w:rsidRPr="00C82E62">
              <w:rPr>
                <w:b/>
                <w:bCs/>
              </w:rPr>
              <w:t>Description</w:t>
            </w:r>
          </w:p>
        </w:tc>
        <w:tc>
          <w:tcPr>
            <w:tcW w:w="5458" w:type="dxa"/>
            <w:tcBorders>
              <w:top w:val="single" w:sz="6" w:space="0" w:color="auto"/>
              <w:left w:val="single" w:sz="6" w:space="0" w:color="auto"/>
              <w:bottom w:val="single" w:sz="6" w:space="0" w:color="auto"/>
            </w:tcBorders>
          </w:tcPr>
          <w:p w14:paraId="4DF44855" w14:textId="77777777" w:rsidR="007467C0" w:rsidRPr="00FB292A" w:rsidRDefault="007467C0" w:rsidP="00C82E62">
            <w:pPr>
              <w:pStyle w:val="TableBody"/>
            </w:pPr>
            <w:r w:rsidRPr="00FB292A">
              <w:t>Describes the denomination in more detail. Used only for informational purposes</w:t>
            </w:r>
          </w:p>
        </w:tc>
      </w:tr>
      <w:tr w:rsidR="007467C0" w:rsidRPr="000049F1" w14:paraId="02C102FC" w14:textId="77777777" w:rsidTr="006271D1">
        <w:trPr>
          <w:cantSplit/>
        </w:trPr>
        <w:tc>
          <w:tcPr>
            <w:tcW w:w="2592" w:type="dxa"/>
            <w:tcBorders>
              <w:top w:val="single" w:sz="6" w:space="0" w:color="auto"/>
              <w:bottom w:val="single" w:sz="6" w:space="0" w:color="auto"/>
              <w:right w:val="single" w:sz="6" w:space="0" w:color="auto"/>
            </w:tcBorders>
          </w:tcPr>
          <w:p w14:paraId="066FE1BA" w14:textId="77777777" w:rsidR="007467C0" w:rsidRPr="00C82E62" w:rsidRDefault="007467C0" w:rsidP="00C82E62">
            <w:pPr>
              <w:pStyle w:val="TableBody"/>
              <w:rPr>
                <w:b/>
                <w:bCs/>
              </w:rPr>
            </w:pPr>
            <w:r w:rsidRPr="00C82E62">
              <w:rPr>
                <w:b/>
                <w:bCs/>
              </w:rPr>
              <w:t>Value</w:t>
            </w:r>
          </w:p>
        </w:tc>
        <w:tc>
          <w:tcPr>
            <w:tcW w:w="5458" w:type="dxa"/>
            <w:tcBorders>
              <w:top w:val="single" w:sz="6" w:space="0" w:color="auto"/>
              <w:left w:val="single" w:sz="6" w:space="0" w:color="auto"/>
              <w:bottom w:val="single" w:sz="6" w:space="0" w:color="auto"/>
            </w:tcBorders>
          </w:tcPr>
          <w:p w14:paraId="0D3343E9" w14:textId="1EC4E02B" w:rsidR="007467C0" w:rsidRPr="00FB292A" w:rsidRDefault="007467C0" w:rsidP="00C82E62">
            <w:pPr>
              <w:pStyle w:val="TableBody"/>
            </w:pPr>
            <w:r w:rsidRPr="00FB292A">
              <w:t>The single note or coin value of the denomination. For instance</w:t>
            </w:r>
            <w:r w:rsidR="00E6108F">
              <w:t>,</w:t>
            </w:r>
            <w:r w:rsidRPr="00FB292A">
              <w:t xml:space="preserve"> if the denomination was USD $100 then the value would be 100</w:t>
            </w:r>
          </w:p>
        </w:tc>
      </w:tr>
      <w:tr w:rsidR="007467C0" w:rsidRPr="000049F1" w14:paraId="022549B9" w14:textId="77777777" w:rsidTr="006271D1">
        <w:trPr>
          <w:cantSplit/>
        </w:trPr>
        <w:tc>
          <w:tcPr>
            <w:tcW w:w="2592" w:type="dxa"/>
            <w:tcBorders>
              <w:top w:val="single" w:sz="6" w:space="0" w:color="auto"/>
              <w:bottom w:val="single" w:sz="6" w:space="0" w:color="auto"/>
              <w:right w:val="single" w:sz="6" w:space="0" w:color="auto"/>
            </w:tcBorders>
          </w:tcPr>
          <w:p w14:paraId="419C4002" w14:textId="77777777" w:rsidR="007467C0" w:rsidRPr="00C82E62" w:rsidRDefault="007467C0" w:rsidP="00C82E62">
            <w:pPr>
              <w:pStyle w:val="TableBody"/>
              <w:rPr>
                <w:b/>
                <w:bCs/>
              </w:rPr>
            </w:pPr>
            <w:r w:rsidRPr="00C82E62">
              <w:rPr>
                <w:b/>
                <w:bCs/>
              </w:rPr>
              <w:t>Large Order Unit Size</w:t>
            </w:r>
          </w:p>
        </w:tc>
        <w:tc>
          <w:tcPr>
            <w:tcW w:w="5458" w:type="dxa"/>
            <w:tcBorders>
              <w:top w:val="single" w:sz="6" w:space="0" w:color="auto"/>
              <w:left w:val="single" w:sz="6" w:space="0" w:color="auto"/>
              <w:bottom w:val="single" w:sz="6" w:space="0" w:color="auto"/>
            </w:tcBorders>
          </w:tcPr>
          <w:p w14:paraId="22506AFE" w14:textId="77777777" w:rsidR="007467C0" w:rsidRPr="00FB292A" w:rsidRDefault="007467C0" w:rsidP="00C82E62">
            <w:pPr>
              <w:pStyle w:val="TableBody"/>
            </w:pPr>
            <w:r w:rsidRPr="00FB292A">
              <w:t xml:space="preserve">The size of a large order bundle. </w:t>
            </w:r>
          </w:p>
        </w:tc>
      </w:tr>
      <w:tr w:rsidR="007467C0" w:rsidRPr="000049F1" w14:paraId="2B724A2D" w14:textId="77777777" w:rsidTr="006271D1">
        <w:trPr>
          <w:cantSplit/>
        </w:trPr>
        <w:tc>
          <w:tcPr>
            <w:tcW w:w="2592" w:type="dxa"/>
            <w:tcBorders>
              <w:top w:val="single" w:sz="6" w:space="0" w:color="auto"/>
              <w:bottom w:val="single" w:sz="6" w:space="0" w:color="auto"/>
              <w:right w:val="single" w:sz="6" w:space="0" w:color="auto"/>
            </w:tcBorders>
          </w:tcPr>
          <w:p w14:paraId="6B8A0191" w14:textId="77777777" w:rsidR="007467C0" w:rsidRPr="00C82E62" w:rsidRDefault="007467C0" w:rsidP="00C82E62">
            <w:pPr>
              <w:pStyle w:val="TableBody"/>
              <w:rPr>
                <w:b/>
                <w:bCs/>
              </w:rPr>
            </w:pPr>
            <w:r w:rsidRPr="00C82E62">
              <w:rPr>
                <w:b/>
                <w:bCs/>
              </w:rPr>
              <w:t>Small Order Unit Size</w:t>
            </w:r>
          </w:p>
        </w:tc>
        <w:tc>
          <w:tcPr>
            <w:tcW w:w="5458" w:type="dxa"/>
            <w:tcBorders>
              <w:top w:val="single" w:sz="6" w:space="0" w:color="auto"/>
              <w:left w:val="single" w:sz="6" w:space="0" w:color="auto"/>
              <w:bottom w:val="single" w:sz="6" w:space="0" w:color="auto"/>
            </w:tcBorders>
          </w:tcPr>
          <w:p w14:paraId="286AFCD5" w14:textId="77777777" w:rsidR="007467C0" w:rsidRPr="00FB292A" w:rsidRDefault="007467C0" w:rsidP="00C82E62">
            <w:pPr>
              <w:pStyle w:val="TableBody"/>
            </w:pPr>
            <w:r w:rsidRPr="00FB292A">
              <w:t>The size of a small order bundle.</w:t>
            </w:r>
          </w:p>
        </w:tc>
      </w:tr>
      <w:tr w:rsidR="007467C0" w:rsidRPr="000049F1" w14:paraId="59FF1EA2" w14:textId="77777777" w:rsidTr="006271D1">
        <w:trPr>
          <w:cantSplit/>
        </w:trPr>
        <w:tc>
          <w:tcPr>
            <w:tcW w:w="2592" w:type="dxa"/>
            <w:tcBorders>
              <w:top w:val="single" w:sz="6" w:space="0" w:color="auto"/>
              <w:bottom w:val="single" w:sz="6" w:space="0" w:color="auto"/>
              <w:right w:val="single" w:sz="6" w:space="0" w:color="auto"/>
            </w:tcBorders>
          </w:tcPr>
          <w:p w14:paraId="5A946F2C" w14:textId="77777777" w:rsidR="007467C0" w:rsidRPr="00C82E62" w:rsidRDefault="007467C0" w:rsidP="00C82E62">
            <w:pPr>
              <w:pStyle w:val="TableBody"/>
              <w:rPr>
                <w:b/>
                <w:bCs/>
              </w:rPr>
            </w:pPr>
            <w:r w:rsidRPr="00C82E62">
              <w:rPr>
                <w:b/>
                <w:bCs/>
              </w:rPr>
              <w:t>Max Pallet Value</w:t>
            </w:r>
          </w:p>
        </w:tc>
        <w:tc>
          <w:tcPr>
            <w:tcW w:w="5458" w:type="dxa"/>
            <w:tcBorders>
              <w:top w:val="single" w:sz="6" w:space="0" w:color="auto"/>
              <w:left w:val="single" w:sz="6" w:space="0" w:color="auto"/>
              <w:bottom w:val="single" w:sz="6" w:space="0" w:color="auto"/>
            </w:tcBorders>
          </w:tcPr>
          <w:p w14:paraId="0B79C820" w14:textId="5AEF9DB9" w:rsidR="007467C0" w:rsidRPr="00FB292A" w:rsidRDefault="007467C0" w:rsidP="00C82E62">
            <w:pPr>
              <w:pStyle w:val="TableBody"/>
            </w:pPr>
            <w:r w:rsidRPr="00FB292A">
              <w:t xml:space="preserve">This field represents the amount (in value, not </w:t>
            </w:r>
            <w:r w:rsidR="00E6108F">
              <w:t xml:space="preserve">the </w:t>
            </w:r>
            <w:r w:rsidRPr="00FB292A">
              <w:t xml:space="preserve">number of notes/coins) of a denomination that can fit on a pallet. This is used in conjunction with the Max Number of Pallets parameter defined on the Cashpoint’s parameter page. </w:t>
            </w:r>
          </w:p>
        </w:tc>
      </w:tr>
      <w:tr w:rsidR="007467C0" w:rsidRPr="000049F1" w14:paraId="6C73E831" w14:textId="77777777" w:rsidTr="006271D1">
        <w:trPr>
          <w:cantSplit/>
        </w:trPr>
        <w:tc>
          <w:tcPr>
            <w:tcW w:w="2592" w:type="dxa"/>
            <w:tcBorders>
              <w:top w:val="single" w:sz="6" w:space="0" w:color="auto"/>
              <w:bottom w:val="single" w:sz="6" w:space="0" w:color="auto"/>
              <w:right w:val="single" w:sz="6" w:space="0" w:color="auto"/>
            </w:tcBorders>
          </w:tcPr>
          <w:p w14:paraId="2B4710BC" w14:textId="77777777" w:rsidR="007467C0" w:rsidRPr="00C82E62" w:rsidRDefault="007467C0" w:rsidP="00C82E62">
            <w:pPr>
              <w:pStyle w:val="TableBody"/>
              <w:rPr>
                <w:b/>
                <w:bCs/>
              </w:rPr>
            </w:pPr>
            <w:r w:rsidRPr="00C82E62">
              <w:rPr>
                <w:b/>
                <w:bCs/>
              </w:rPr>
              <w:t>Add Button</w:t>
            </w:r>
          </w:p>
        </w:tc>
        <w:tc>
          <w:tcPr>
            <w:tcW w:w="5458" w:type="dxa"/>
            <w:tcBorders>
              <w:top w:val="single" w:sz="6" w:space="0" w:color="auto"/>
              <w:left w:val="single" w:sz="6" w:space="0" w:color="auto"/>
              <w:bottom w:val="single" w:sz="6" w:space="0" w:color="auto"/>
            </w:tcBorders>
          </w:tcPr>
          <w:p w14:paraId="6059B4A4" w14:textId="77777777" w:rsidR="007467C0" w:rsidRPr="00FB292A" w:rsidRDefault="007467C0" w:rsidP="00C82E62">
            <w:pPr>
              <w:pStyle w:val="TableBody"/>
            </w:pPr>
            <w:r w:rsidRPr="00FB292A">
              <w:t>Adds a new denomination to the system. All the fields need to be specified correctly before the user can successfully add a new denomination to the system</w:t>
            </w:r>
          </w:p>
        </w:tc>
      </w:tr>
      <w:tr w:rsidR="007467C0" w:rsidRPr="000049F1" w14:paraId="79E1E812" w14:textId="77777777" w:rsidTr="006271D1">
        <w:trPr>
          <w:cantSplit/>
        </w:trPr>
        <w:tc>
          <w:tcPr>
            <w:tcW w:w="2592" w:type="dxa"/>
            <w:tcBorders>
              <w:top w:val="single" w:sz="6" w:space="0" w:color="auto"/>
              <w:bottom w:val="single" w:sz="6" w:space="0" w:color="auto"/>
              <w:right w:val="single" w:sz="6" w:space="0" w:color="auto"/>
            </w:tcBorders>
          </w:tcPr>
          <w:p w14:paraId="359FA03B" w14:textId="77777777" w:rsidR="007467C0" w:rsidRPr="00C82E62" w:rsidRDefault="007467C0" w:rsidP="00C82E62">
            <w:pPr>
              <w:pStyle w:val="TableBody"/>
              <w:rPr>
                <w:b/>
                <w:bCs/>
              </w:rPr>
            </w:pPr>
            <w:r w:rsidRPr="00C82E62">
              <w:rPr>
                <w:b/>
                <w:bCs/>
              </w:rPr>
              <w:lastRenderedPageBreak/>
              <w:t>Update Button</w:t>
            </w:r>
          </w:p>
        </w:tc>
        <w:tc>
          <w:tcPr>
            <w:tcW w:w="5458" w:type="dxa"/>
            <w:tcBorders>
              <w:top w:val="single" w:sz="6" w:space="0" w:color="auto"/>
              <w:left w:val="single" w:sz="6" w:space="0" w:color="auto"/>
              <w:bottom w:val="single" w:sz="6" w:space="0" w:color="auto"/>
            </w:tcBorders>
          </w:tcPr>
          <w:p w14:paraId="47D2B7CC" w14:textId="696A82B9" w:rsidR="007467C0" w:rsidRPr="00FB292A" w:rsidRDefault="007467C0" w:rsidP="00C82E62">
            <w:pPr>
              <w:pStyle w:val="TableBody"/>
            </w:pPr>
            <w:r w:rsidRPr="00FB292A">
              <w:t>Updates the selected entry with any changes that were made. The user has to select the radio button to the left of the Denomination entry to update that single entry.</w:t>
            </w:r>
          </w:p>
        </w:tc>
      </w:tr>
      <w:tr w:rsidR="007467C0" w:rsidRPr="000049F1" w14:paraId="23C92943" w14:textId="77777777" w:rsidTr="006271D1">
        <w:trPr>
          <w:cantSplit/>
        </w:trPr>
        <w:tc>
          <w:tcPr>
            <w:tcW w:w="2592" w:type="dxa"/>
            <w:tcBorders>
              <w:top w:val="single" w:sz="6" w:space="0" w:color="auto"/>
              <w:bottom w:val="single" w:sz="6" w:space="0" w:color="auto"/>
              <w:right w:val="single" w:sz="6" w:space="0" w:color="auto"/>
            </w:tcBorders>
          </w:tcPr>
          <w:p w14:paraId="6A90E802" w14:textId="77777777" w:rsidR="007467C0" w:rsidRPr="00C82E62" w:rsidRDefault="007467C0" w:rsidP="00C82E62">
            <w:pPr>
              <w:pStyle w:val="TableBody"/>
              <w:rPr>
                <w:b/>
                <w:bCs/>
              </w:rPr>
            </w:pPr>
            <w:r w:rsidRPr="00C82E62">
              <w:rPr>
                <w:b/>
                <w:bCs/>
              </w:rPr>
              <w:t>Delete Button</w:t>
            </w:r>
          </w:p>
        </w:tc>
        <w:tc>
          <w:tcPr>
            <w:tcW w:w="5458" w:type="dxa"/>
            <w:tcBorders>
              <w:top w:val="single" w:sz="6" w:space="0" w:color="auto"/>
              <w:left w:val="single" w:sz="6" w:space="0" w:color="auto"/>
              <w:bottom w:val="single" w:sz="6" w:space="0" w:color="auto"/>
            </w:tcBorders>
          </w:tcPr>
          <w:p w14:paraId="54217D1A" w14:textId="5776CED8" w:rsidR="007467C0" w:rsidRPr="00FB292A" w:rsidRDefault="007467C0" w:rsidP="00C82E62">
            <w:pPr>
              <w:pStyle w:val="TableBody"/>
            </w:pPr>
            <w:r w:rsidRPr="00FB292A">
              <w:t>Deletes the selected entry from the system. The user has to select the radio button to the left of the Denomination entry to delete that single entry. The user will be prompted to confirm the deletion before it is permanently deleted from the system.</w:t>
            </w:r>
          </w:p>
        </w:tc>
      </w:tr>
    </w:tbl>
    <w:p w14:paraId="7740A882" w14:textId="135D2854" w:rsidR="007467C0" w:rsidRDefault="007467C0" w:rsidP="007467C0">
      <w:pPr>
        <w:pStyle w:val="TopofSection"/>
      </w:pPr>
      <w:r w:rsidRPr="00326CDA">
        <w:t xml:space="preserve">Return To:  </w:t>
      </w:r>
      <w:r w:rsidR="00CB4D21">
        <w:fldChar w:fldCharType="begin"/>
      </w:r>
      <w:r w:rsidR="00CB4D21">
        <w:instrText xml:space="preserve"> REF _Ref128019464 \h </w:instrText>
      </w:r>
      <w:r w:rsidR="00CB4D21">
        <w:fldChar w:fldCharType="separate"/>
      </w:r>
      <w:r w:rsidR="00CB4D21">
        <w:t>Settings</w:t>
      </w:r>
      <w:r w:rsidR="00CB4D21" w:rsidRPr="00722E5E">
        <w:t xml:space="preserve"> Tab</w:t>
      </w:r>
      <w:r w:rsidR="00CB4D21">
        <w:fldChar w:fldCharType="end"/>
      </w:r>
      <w:r w:rsidR="00CB4D21">
        <w:t xml:space="preserve"> </w:t>
      </w:r>
    </w:p>
    <w:p w14:paraId="79180272" w14:textId="77777777" w:rsidR="008C7572" w:rsidRDefault="008C7572" w:rsidP="007467C0">
      <w:pPr>
        <w:pStyle w:val="TopofSection"/>
        <w:rPr>
          <w:lang w:val="en-US"/>
        </w:rPr>
      </w:pPr>
    </w:p>
    <w:p w14:paraId="068D73C6" w14:textId="28EB2C9D" w:rsidR="007467C0" w:rsidRPr="00422541" w:rsidRDefault="007467C0" w:rsidP="007467C0">
      <w:pPr>
        <w:pStyle w:val="Heading4"/>
        <w:rPr>
          <w:lang w:val="en-US"/>
        </w:rPr>
      </w:pPr>
      <w:del w:id="1030" w:author="Moses, Robbie" w:date="2023-02-23T02:21:00Z">
        <w:r w:rsidRPr="0012716C" w:rsidDel="00031831">
          <w:delText>System</w:delText>
        </w:r>
      </w:del>
      <w:ins w:id="1031" w:author="Moses, Robbie" w:date="2023-02-23T02:21:00Z">
        <w:r w:rsidR="00031831">
          <w:t>Settings</w:t>
        </w:r>
      </w:ins>
      <w:r>
        <w:rPr>
          <w:rFonts w:ascii="Wingdings" w:hAnsi="Wingdings"/>
        </w:rPr>
        <w:t></w:t>
      </w:r>
      <w:r>
        <w:rPr>
          <w:lang w:val="en-US"/>
        </w:rPr>
        <w:t>Currencies/Denominations</w:t>
      </w:r>
      <w:r>
        <w:rPr>
          <w:rFonts w:ascii="Wingdings" w:hAnsi="Wingdings"/>
        </w:rPr>
        <w:t></w:t>
      </w:r>
      <w:r>
        <w:rPr>
          <w:lang w:val="en-US"/>
        </w:rPr>
        <w:t>Exchange Rate</w:t>
      </w:r>
    </w:p>
    <w:p w14:paraId="7B9F1FCF" w14:textId="61E6478B" w:rsidR="007467C0" w:rsidRDefault="007467C0" w:rsidP="009820F6">
      <w:pPr>
        <w:pStyle w:val="BodyText"/>
      </w:pPr>
      <w:r>
        <w:t xml:space="preserve">When working in a Multi-Currency environment, it is necessary for the recommendation process to consider the exchange rate between different currencies to make accurate decisions on which currencies to prioritize and optimize as well as </w:t>
      </w:r>
      <w:r w:rsidR="00E6108F">
        <w:t xml:space="preserve">calculate </w:t>
      </w:r>
      <w:r>
        <w:t xml:space="preserve">costs. The Currency Exchange Rate can be set daily if necessary. </w:t>
      </w:r>
    </w:p>
    <w:p w14:paraId="229440D6" w14:textId="77777777" w:rsidR="007467C0" w:rsidRDefault="007467C0" w:rsidP="009820F6">
      <w:pPr>
        <w:pStyle w:val="Note2"/>
      </w:pPr>
      <w:r w:rsidRPr="008C7572">
        <w:rPr>
          <w:b/>
          <w:bCs/>
        </w:rPr>
        <w:t>Note</w:t>
      </w:r>
      <w:r>
        <w:t>: If exchange rates are changed for days in the past, it is best to re-calculate Actual Costs to ensure the figures are correct.</w:t>
      </w:r>
    </w:p>
    <w:p w14:paraId="2C88164E" w14:textId="77777777" w:rsidR="007467C0" w:rsidRDefault="007467C0" w:rsidP="007467C0">
      <w:pPr>
        <w:pStyle w:val="Caption"/>
      </w:pPr>
      <w:bookmarkStart w:id="1032" w:name="_Toc74556488"/>
      <w:bookmarkStart w:id="1033" w:name="_Toc128022165"/>
      <w:r>
        <w:t xml:space="preserve">Figure </w:t>
      </w:r>
      <w:r>
        <w:fldChar w:fldCharType="begin"/>
      </w:r>
      <w:r>
        <w:instrText xml:space="preserve"> SEQ Figure \* ARABIC </w:instrText>
      </w:r>
      <w:r>
        <w:fldChar w:fldCharType="separate"/>
      </w:r>
      <w:r>
        <w:rPr>
          <w:noProof/>
        </w:rPr>
        <w:t>56</w:t>
      </w:r>
      <w:r>
        <w:fldChar w:fldCharType="end"/>
      </w:r>
      <w:r>
        <w:t>: Exchange Rate Page</w:t>
      </w:r>
      <w:bookmarkEnd w:id="1032"/>
      <w:bookmarkEnd w:id="1033"/>
    </w:p>
    <w:p w14:paraId="7BCC6987" w14:textId="748AF11C" w:rsidR="004B6928" w:rsidRDefault="007467C0" w:rsidP="009820F6">
      <w:pPr>
        <w:pStyle w:val="TopofSection"/>
        <w:jc w:val="center"/>
        <w:rPr>
          <w:ins w:id="1034" w:author="Moses, Robbie" w:date="2023-02-23T03:55:00Z"/>
          <w:noProof/>
        </w:rPr>
      </w:pPr>
      <w:del w:id="1035" w:author="Moses, Robbie" w:date="2023-02-23T03:55:00Z">
        <w:r w:rsidDel="00C861B6">
          <w:rPr>
            <w:noProof/>
          </w:rPr>
          <w:drawing>
            <wp:inline distT="0" distB="0" distL="0" distR="0" wp14:anchorId="732528D0" wp14:editId="104F1E8F">
              <wp:extent cx="4572000" cy="3686175"/>
              <wp:effectExtent l="76200" t="76200" r="133350" b="142875"/>
              <wp:docPr id="1467170450" name="Picture 146717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4572000" cy="3686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036" w:author="Moses, Robbie" w:date="2023-02-23T03:55:00Z">
        <w:r w:rsidR="00C861B6" w:rsidRPr="00C861B6">
          <w:rPr>
            <w:noProof/>
          </w:rPr>
          <w:t xml:space="preserve"> </w:t>
        </w:r>
        <w:r w:rsidR="00C861B6">
          <w:rPr>
            <w:noProof/>
          </w:rPr>
          <w:drawing>
            <wp:inline distT="0" distB="0" distL="0" distR="0" wp14:anchorId="217F33A3" wp14:editId="7380712B">
              <wp:extent cx="2277585" cy="2622673"/>
              <wp:effectExtent l="76200" t="76200" r="142240" b="139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79482" cy="2624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150B616" w14:textId="77777777" w:rsidR="004B6928" w:rsidRDefault="004B6928">
      <w:pPr>
        <w:spacing w:after="160" w:line="259" w:lineRule="auto"/>
        <w:rPr>
          <w:ins w:id="1037" w:author="Moses, Robbie" w:date="2023-02-23T03:55:00Z"/>
          <w:noProof/>
          <w:color w:val="76923C"/>
          <w:sz w:val="20"/>
          <w:szCs w:val="20"/>
          <w:lang w:val="x-none" w:eastAsia="x-none" w:bidi="ar-SA"/>
        </w:rPr>
      </w:pPr>
      <w:ins w:id="1038" w:author="Moses, Robbie" w:date="2023-02-23T03:55:00Z">
        <w:r>
          <w:rPr>
            <w:noProof/>
          </w:rPr>
          <w:br w:type="page"/>
        </w:r>
      </w:ins>
    </w:p>
    <w:p w14:paraId="626AD619" w14:textId="5F5FFCA2" w:rsidR="00257647" w:rsidRPr="00E10895" w:rsidRDefault="00EF7942" w:rsidP="00702D50">
      <w:pPr>
        <w:pStyle w:val="Heading3"/>
      </w:pPr>
      <w:bookmarkStart w:id="1039" w:name="_Toc128019126"/>
      <w:bookmarkStart w:id="1040" w:name="_Toc128021138"/>
      <w:bookmarkStart w:id="1041" w:name="_Ref128021155"/>
      <w:bookmarkStart w:id="1042" w:name="_Ref128021156"/>
      <w:bookmarkStart w:id="1043" w:name="_Ref128021157"/>
      <w:bookmarkStart w:id="1044" w:name="_Ref128021158"/>
      <w:bookmarkStart w:id="1045" w:name="_Ref128021159"/>
      <w:bookmarkEnd w:id="1039"/>
      <w:r w:rsidRPr="00E10895">
        <w:lastRenderedPageBreak/>
        <w:t>Settings</w:t>
      </w:r>
      <w:r w:rsidR="000116E0">
        <w:rPr>
          <w:rFonts w:ascii="Wingdings" w:hAnsi="Wingdings"/>
        </w:rPr>
        <w:t></w:t>
      </w:r>
      <w:bookmarkStart w:id="1046" w:name="_Ref128019154"/>
      <w:bookmarkStart w:id="1047" w:name="_Ref128019502"/>
      <w:bookmarkStart w:id="1048" w:name="_Ref128020029"/>
      <w:bookmarkStart w:id="1049" w:name="_Ref128020127"/>
      <w:bookmarkStart w:id="1050" w:name="_Ref128020210"/>
      <w:r w:rsidR="00257647" w:rsidRPr="00E10895">
        <w:t>Order Settings</w:t>
      </w:r>
      <w:bookmarkEnd w:id="1040"/>
      <w:bookmarkEnd w:id="1041"/>
      <w:bookmarkEnd w:id="1042"/>
      <w:bookmarkEnd w:id="1043"/>
      <w:bookmarkEnd w:id="1044"/>
      <w:bookmarkEnd w:id="1045"/>
      <w:bookmarkEnd w:id="1046"/>
      <w:bookmarkEnd w:id="1047"/>
      <w:bookmarkEnd w:id="1048"/>
      <w:bookmarkEnd w:id="1049"/>
      <w:bookmarkEnd w:id="1050"/>
    </w:p>
    <w:p w14:paraId="37A46DA0" w14:textId="77777777" w:rsidR="00257647" w:rsidRDefault="00257647" w:rsidP="00257647">
      <w:pPr>
        <w:pStyle w:val="BodyText"/>
        <w:rPr>
          <w:ins w:id="1051" w:author="Moses, Robbie" w:date="2023-02-23T02:32:00Z"/>
        </w:rPr>
      </w:pPr>
      <w:ins w:id="1052" w:author="Moses, Robbie" w:date="2023-02-23T02:32:00Z">
        <w:r>
          <w:t xml:space="preserve">The following is a summary of the information that will be covered along with hyperlinks to each topic: </w:t>
        </w:r>
      </w:ins>
    </w:p>
    <w:p w14:paraId="3A0E6639" w14:textId="77777777" w:rsidR="00257647" w:rsidRPr="00685F2C" w:rsidRDefault="00257647" w:rsidP="00257647">
      <w:pPr>
        <w:pStyle w:val="ListBullet"/>
        <w:rPr>
          <w:ins w:id="1053" w:author="Moses, Robbie" w:date="2023-02-23T02:32:00Z"/>
        </w:rPr>
      </w:pPr>
      <w:ins w:id="1054" w:author="Moses, Robbie" w:date="2023-02-23T02:32:00Z">
        <w:r>
          <w:fldChar w:fldCharType="begin"/>
        </w:r>
        <w:r>
          <w:instrText xml:space="preserve"> REF _Ref236112013 \h  \* MERGEFORMAT </w:instrText>
        </w:r>
      </w:ins>
      <w:ins w:id="1055" w:author="Moses, Robbie" w:date="2023-02-23T02:32:00Z">
        <w:r>
          <w:fldChar w:fldCharType="separate"/>
        </w:r>
        <w:r w:rsidRPr="00AC4E90">
          <w:rPr>
            <w:lang w:val="en-US"/>
          </w:rPr>
          <w:t>Events</w:t>
        </w:r>
        <w:r w:rsidRPr="00AC4E90">
          <w:t></w:t>
        </w:r>
        <w:r w:rsidRPr="00A875AE">
          <w:t>Calendar Page</w:t>
        </w:r>
        <w:r>
          <w:fldChar w:fldCharType="end"/>
        </w:r>
        <w:r>
          <w:rPr>
            <w:lang w:val="en-US"/>
          </w:rPr>
          <w:t xml:space="preserve"> Settings</w:t>
        </w:r>
        <w:r w:rsidRPr="00A875AE">
          <w:rPr>
            <w:rFonts w:ascii="Wingdings" w:eastAsia="Wingdings" w:hAnsi="Wingdings" w:cs="Wingdings"/>
          </w:rPr>
          <w:t>à</w:t>
        </w:r>
        <w:r>
          <w:rPr>
            <w:lang w:val="en-US"/>
          </w:rPr>
          <w:t>Order Workflow Definition</w:t>
        </w:r>
      </w:ins>
    </w:p>
    <w:p w14:paraId="55745D0A" w14:textId="77777777" w:rsidR="00257647" w:rsidRPr="00036DF1" w:rsidRDefault="00257647" w:rsidP="00257647">
      <w:pPr>
        <w:pStyle w:val="ListBullet"/>
        <w:rPr>
          <w:ins w:id="1056" w:author="Moses, Robbie" w:date="2023-02-23T02:32:00Z"/>
        </w:rPr>
      </w:pPr>
      <w:ins w:id="1057" w:author="Moses, Robbie" w:date="2023-02-23T02:32:00Z">
        <w:r>
          <w:fldChar w:fldCharType="begin"/>
        </w:r>
        <w:r>
          <w:instrText xml:space="preserve"> REF _Ref236112013 \h  \* MERGEFORMAT </w:instrText>
        </w:r>
      </w:ins>
      <w:ins w:id="1058" w:author="Moses, Robbie" w:date="2023-02-23T02:32:00Z">
        <w:r>
          <w:fldChar w:fldCharType="separate"/>
        </w:r>
        <w:r w:rsidRPr="00AC4E90">
          <w:rPr>
            <w:lang w:val="en-US"/>
          </w:rPr>
          <w:t>Events</w:t>
        </w:r>
        <w:r w:rsidRPr="00AC4E90">
          <w:t></w:t>
        </w:r>
        <w:r w:rsidRPr="00A875AE">
          <w:t>Calendar Page</w:t>
        </w:r>
        <w:r>
          <w:fldChar w:fldCharType="end"/>
        </w:r>
        <w:r>
          <w:rPr>
            <w:lang w:val="en-US"/>
          </w:rPr>
          <w:t xml:space="preserve"> Settings</w:t>
        </w:r>
        <w:r w:rsidRPr="00A875AE">
          <w:rPr>
            <w:rFonts w:ascii="Wingdings" w:eastAsia="Wingdings" w:hAnsi="Wingdings" w:cs="Wingdings"/>
          </w:rPr>
          <w:t>à</w:t>
        </w:r>
        <w:r>
          <w:rPr>
            <w:lang w:val="en-US"/>
          </w:rPr>
          <w:t>Custom Field Definition</w:t>
        </w:r>
      </w:ins>
    </w:p>
    <w:p w14:paraId="6C223BA5" w14:textId="77777777" w:rsidR="00257647" w:rsidRPr="00036DF1" w:rsidRDefault="00257647" w:rsidP="00257647">
      <w:pPr>
        <w:pStyle w:val="ListBullet"/>
        <w:rPr>
          <w:ins w:id="1059" w:author="Moses, Robbie" w:date="2023-02-23T02:32:00Z"/>
        </w:rPr>
      </w:pPr>
      <w:ins w:id="1060" w:author="Moses, Robbie" w:date="2023-02-23T02:32:00Z">
        <w:r>
          <w:fldChar w:fldCharType="begin"/>
        </w:r>
        <w:r>
          <w:instrText xml:space="preserve"> REF _Ref236112013 \h  \* MERGEFORMAT </w:instrText>
        </w:r>
      </w:ins>
      <w:ins w:id="1061" w:author="Moses, Robbie" w:date="2023-02-23T02:32:00Z">
        <w:r>
          <w:fldChar w:fldCharType="separate"/>
        </w:r>
        <w:r w:rsidRPr="00AC4E90">
          <w:rPr>
            <w:lang w:val="en-US"/>
          </w:rPr>
          <w:t>Events</w:t>
        </w:r>
        <w:r w:rsidRPr="00AC4E90">
          <w:t></w:t>
        </w:r>
        <w:r w:rsidRPr="00A875AE">
          <w:t>Calendar Page</w:t>
        </w:r>
        <w:r>
          <w:fldChar w:fldCharType="end"/>
        </w:r>
        <w:r>
          <w:rPr>
            <w:lang w:val="en-US"/>
          </w:rPr>
          <w:t xml:space="preserve"> Settings</w:t>
        </w:r>
        <w:r w:rsidRPr="00A875AE">
          <w:rPr>
            <w:rFonts w:ascii="Wingdings" w:eastAsia="Wingdings" w:hAnsi="Wingdings" w:cs="Wingdings"/>
          </w:rPr>
          <w:t>à</w:t>
        </w:r>
        <w:r>
          <w:rPr>
            <w:lang w:val="en-US"/>
          </w:rPr>
          <w:t>Custom Field to Order Linkage</w:t>
        </w:r>
      </w:ins>
    </w:p>
    <w:p w14:paraId="41C6EE4A" w14:textId="77777777" w:rsidR="00257647" w:rsidRDefault="00257647" w:rsidP="00257647">
      <w:pPr>
        <w:rPr>
          <w:ins w:id="1062" w:author="Moses, Robbie" w:date="2023-02-23T02:32:00Z"/>
        </w:rPr>
      </w:pPr>
    </w:p>
    <w:p w14:paraId="07B073EA" w14:textId="0CDEA636" w:rsidR="00257647" w:rsidRDefault="00024779" w:rsidP="00257647">
      <w:pPr>
        <w:pStyle w:val="Heading4"/>
        <w:rPr>
          <w:ins w:id="1063" w:author="Moses, Robbie" w:date="2023-02-23T02:32:00Z"/>
        </w:rPr>
      </w:pPr>
      <w:r>
        <w:t>Settings</w:t>
      </w:r>
      <w:ins w:id="1064" w:author="Moses, Robbie" w:date="2023-02-23T02:32:00Z">
        <w:r w:rsidR="00257647">
          <w:rPr>
            <w:rFonts w:ascii="Wingdings" w:hAnsi="Wingdings"/>
          </w:rPr>
          <w:t></w:t>
        </w:r>
        <w:r w:rsidR="00257647">
          <w:rPr>
            <w:lang w:val="en-US"/>
          </w:rPr>
          <w:t>Order Settings</w:t>
        </w:r>
        <w:r w:rsidR="00257647">
          <w:rPr>
            <w:rFonts w:ascii="Wingdings" w:hAnsi="Wingdings"/>
          </w:rPr>
          <w:t></w:t>
        </w:r>
        <w:r w:rsidR="00257647">
          <w:rPr>
            <w:lang w:val="en-US"/>
          </w:rPr>
          <w:t>Order Workflow Definition</w:t>
        </w:r>
      </w:ins>
    </w:p>
    <w:p w14:paraId="175B821F" w14:textId="77777777" w:rsidR="00257647" w:rsidRDefault="00257647" w:rsidP="00257647">
      <w:pPr>
        <w:pStyle w:val="BodyText"/>
        <w:rPr>
          <w:ins w:id="1065" w:author="Moses, Robbie" w:date="2023-02-23T02:32:00Z"/>
        </w:rPr>
      </w:pPr>
      <w:ins w:id="1066" w:author="Moses, Robbie" w:date="2023-02-23T02:32:00Z">
        <w:r>
          <w:t>Order Workflow functionality tracks the status of orders from creation to fulfilment and confirmation. If Order Workflow is not licensed, standard OptiVault Order Workflow will apply and access to the Workflow Editor will be disabled.</w:t>
        </w:r>
      </w:ins>
    </w:p>
    <w:p w14:paraId="2C9B95E3" w14:textId="77777777" w:rsidR="00257647" w:rsidRDefault="00257647" w:rsidP="00257647">
      <w:pPr>
        <w:pStyle w:val="BodyText"/>
        <w:rPr>
          <w:ins w:id="1067" w:author="Moses, Robbie" w:date="2023-02-23T02:32:00Z"/>
        </w:rPr>
      </w:pPr>
      <w:ins w:id="1068" w:author="Moses, Robbie" w:date="2023-02-23T02:32:00Z">
        <w:r>
          <w:t xml:space="preserve">An Order Workflow consists of States that an order can be in at a given time, and Tasks or actions that can be performed from a given State.  In the example diagram below, black text in bubbles are States, while red text next to arrows represents Tasks. For instance, Orders can be ‘Ordered’ by Branch users but a regional supervisor has to </w:t>
        </w:r>
        <w:r w:rsidRPr="004B216B">
          <w:rPr>
            <w:b/>
            <w:bCs/>
          </w:rPr>
          <w:t>‘Approve’</w:t>
        </w:r>
        <w:r>
          <w:t xml:space="preserve"> the order before it goes on to be transmitted to the carrier. </w:t>
        </w:r>
      </w:ins>
    </w:p>
    <w:p w14:paraId="67D1E8E6" w14:textId="77777777" w:rsidR="00257647" w:rsidRDefault="00257647" w:rsidP="00257647">
      <w:pPr>
        <w:pStyle w:val="Caption"/>
        <w:rPr>
          <w:ins w:id="1069" w:author="Moses, Robbie" w:date="2023-02-23T02:32:00Z"/>
          <w:lang w:val="en-US"/>
        </w:rPr>
      </w:pPr>
      <w:bookmarkStart w:id="1070" w:name="_Toc128022166"/>
      <w:ins w:id="1071" w:author="Moses, Robbie" w:date="2023-02-23T02:32:00Z">
        <w:r>
          <w:rPr>
            <w:lang w:val="en-US"/>
          </w:rPr>
          <w:t xml:space="preserve">Figure </w:t>
        </w:r>
        <w:r>
          <w:rPr>
            <w:lang w:val="en-US"/>
          </w:rPr>
          <w:fldChar w:fldCharType="begin"/>
        </w:r>
        <w:r>
          <w:rPr>
            <w:lang w:val="en-US"/>
          </w:rPr>
          <w:instrText xml:space="preserve"> SEQ "Figure" \*Arabic </w:instrText>
        </w:r>
        <w:r>
          <w:rPr>
            <w:lang w:val="en-US"/>
          </w:rPr>
          <w:fldChar w:fldCharType="separate"/>
        </w:r>
        <w:r>
          <w:rPr>
            <w:noProof/>
            <w:lang w:val="en-US"/>
          </w:rPr>
          <w:t>59</w:t>
        </w:r>
        <w:r>
          <w:rPr>
            <w:lang w:val="en-US"/>
          </w:rPr>
          <w:fldChar w:fldCharType="end"/>
        </w:r>
        <w:r>
          <w:rPr>
            <w:lang w:val="en-US"/>
          </w:rPr>
          <w:t>: Example of an Order Workflow</w:t>
        </w:r>
        <w:bookmarkEnd w:id="1070"/>
      </w:ins>
    </w:p>
    <w:p w14:paraId="7AE0ABAC" w14:textId="77777777" w:rsidR="00257647" w:rsidRDefault="00257647" w:rsidP="00257647">
      <w:pPr>
        <w:spacing w:after="0" w:line="240" w:lineRule="auto"/>
        <w:jc w:val="center"/>
        <w:rPr>
          <w:ins w:id="1072" w:author="Moses, Robbie" w:date="2023-02-23T02:32:00Z"/>
          <w:color w:val="76923C"/>
        </w:rPr>
      </w:pPr>
      <w:ins w:id="1073" w:author="Moses, Robbie" w:date="2023-02-23T02:32:00Z">
        <w:r>
          <w:rPr>
            <w:noProof/>
            <w:color w:val="76923C"/>
            <w:lang w:bidi="ar-SA"/>
          </w:rPr>
          <w:drawing>
            <wp:inline distT="0" distB="0" distL="0" distR="0" wp14:anchorId="77610306" wp14:editId="5FBDE6D4">
              <wp:extent cx="5314342" cy="2535327"/>
              <wp:effectExtent l="76200" t="76200" r="133985" b="132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159">
                        <a:extLst>
                          <a:ext uri="{28A0092B-C50C-407E-A947-70E740481C1C}">
                            <a14:useLocalDpi xmlns:a14="http://schemas.microsoft.com/office/drawing/2010/main" val="0"/>
                          </a:ext>
                        </a:extLst>
                      </a:blip>
                      <a:srcRect l="2360" t="4311" r="5356" b="10676"/>
                      <a:stretch/>
                    </pic:blipFill>
                    <pic:spPr bwMode="auto">
                      <a:xfrm>
                        <a:off x="0" y="0"/>
                        <a:ext cx="5318489" cy="25373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ins>
    </w:p>
    <w:p w14:paraId="1826E9CF" w14:textId="4B55438A" w:rsidR="00257647" w:rsidRPr="008C2092" w:rsidRDefault="00257647" w:rsidP="00257647">
      <w:pPr>
        <w:pStyle w:val="TopofSection"/>
        <w:spacing w:after="0" w:line="240" w:lineRule="auto"/>
        <w:rPr>
          <w:ins w:id="1074" w:author="Moses, Robbie" w:date="2023-02-23T02:32:00Z"/>
          <w:color w:val="9BBB59"/>
          <w:lang w:val="en-US"/>
        </w:rPr>
      </w:pPr>
      <w:ins w:id="1075" w:author="Moses, Robbie" w:date="2023-02-23T02:32:00Z">
        <w:r w:rsidRPr="008C2092">
          <w:fldChar w:fldCharType="begin"/>
        </w:r>
        <w:r w:rsidRPr="008C2092">
          <w:instrText xml:space="preserve"> HYPERLINK \l "_System(Order_Settings" </w:instrText>
        </w:r>
        <w:r w:rsidRPr="008C2092">
          <w:fldChar w:fldCharType="separate"/>
        </w:r>
        <w:r w:rsidRPr="008C2092">
          <w:rPr>
            <w:rStyle w:val="Hyperlink"/>
            <w:rFonts w:eastAsiaTheme="majorEastAsia"/>
            <w:color w:val="9BBB59"/>
            <w:u w:val="none"/>
            <w:lang w:val="en-US"/>
          </w:rPr>
          <w:t xml:space="preserve">Return to: </w:t>
        </w:r>
        <w:r w:rsidRPr="008C2092">
          <w:rPr>
            <w:rStyle w:val="Hyperlink"/>
            <w:rFonts w:eastAsiaTheme="majorEastAsia"/>
            <w:color w:val="9BBB59"/>
            <w:u w:val="none"/>
            <w:lang w:val="en-US"/>
          </w:rPr>
          <w:fldChar w:fldCharType="end"/>
        </w:r>
      </w:ins>
      <w:r w:rsidR="003B3497" w:rsidRPr="008C2092">
        <w:rPr>
          <w:color w:val="9BBB59"/>
          <w:lang w:val="en-US"/>
        </w:rPr>
        <w:t xml:space="preserve"> </w:t>
      </w:r>
      <w:r w:rsidR="000116E0">
        <w:rPr>
          <w:color w:val="9BBB59"/>
          <w:lang w:val="en-US"/>
        </w:rPr>
        <w:fldChar w:fldCharType="begin"/>
      </w:r>
      <w:r w:rsidR="000116E0">
        <w:rPr>
          <w:color w:val="9BBB59"/>
          <w:lang w:val="en-US"/>
        </w:rPr>
        <w:instrText xml:space="preserve"> REF _Ref128021155 \h </w:instrText>
      </w:r>
      <w:r w:rsidR="000116E0">
        <w:rPr>
          <w:color w:val="9BBB59"/>
          <w:lang w:val="en-US"/>
        </w:rPr>
      </w:r>
      <w:r w:rsidR="000116E0">
        <w:rPr>
          <w:color w:val="9BBB59"/>
          <w:lang w:val="en-US"/>
        </w:rPr>
        <w:fldChar w:fldCharType="separate"/>
      </w:r>
      <w:r w:rsidR="000116E0" w:rsidRPr="00E10895">
        <w:t>Settings</w:t>
      </w:r>
      <w:r w:rsidR="000116E0">
        <w:rPr>
          <w:rFonts w:ascii="Wingdings" w:hAnsi="Wingdings"/>
        </w:rPr>
        <w:t></w:t>
      </w:r>
      <w:r w:rsidR="000116E0" w:rsidRPr="00E10895">
        <w:t>Order Settings</w:t>
      </w:r>
      <w:r w:rsidR="000116E0">
        <w:rPr>
          <w:color w:val="9BBB59"/>
          <w:lang w:val="en-US"/>
        </w:rPr>
        <w:fldChar w:fldCharType="end"/>
      </w:r>
    </w:p>
    <w:p w14:paraId="27E47BA6" w14:textId="77777777" w:rsidR="00257647" w:rsidRDefault="00257647" w:rsidP="00257647">
      <w:pPr>
        <w:pStyle w:val="TopofSection"/>
        <w:rPr>
          <w:ins w:id="1076" w:author="Moses, Robbie" w:date="2023-02-23T02:32:00Z"/>
        </w:rPr>
      </w:pPr>
    </w:p>
    <w:p w14:paraId="036853CB" w14:textId="77777777" w:rsidR="00257647" w:rsidRPr="00C237DE" w:rsidRDefault="00257647" w:rsidP="00257647">
      <w:pPr>
        <w:pStyle w:val="Caption"/>
        <w:rPr>
          <w:ins w:id="1077" w:author="Moses, Robbie" w:date="2023-02-23T02:32:00Z"/>
          <w:lang w:val="en-US"/>
        </w:rPr>
      </w:pPr>
      <w:bookmarkStart w:id="1078" w:name="_Toc128022167"/>
      <w:ins w:id="1079" w:author="Moses, Robbie" w:date="2023-02-23T02:32:00Z">
        <w:r w:rsidRPr="00C237DE">
          <w:rPr>
            <w:lang w:val="en-US"/>
          </w:rPr>
          <w:lastRenderedPageBreak/>
          <w:t xml:space="preserve">Figure </w:t>
        </w:r>
        <w:r>
          <w:fldChar w:fldCharType="begin"/>
        </w:r>
        <w:r w:rsidRPr="00C237DE">
          <w:rPr>
            <w:lang w:val="en-US"/>
          </w:rPr>
          <w:instrText xml:space="preserve"> SEQ "Figure" \*Arabic </w:instrText>
        </w:r>
        <w:r>
          <w:fldChar w:fldCharType="separate"/>
        </w:r>
        <w:r>
          <w:rPr>
            <w:noProof/>
            <w:lang w:val="en-US"/>
          </w:rPr>
          <w:t>60</w:t>
        </w:r>
        <w:r>
          <w:rPr>
            <w:noProof/>
          </w:rPr>
          <w:fldChar w:fldCharType="end"/>
        </w:r>
        <w:r w:rsidRPr="00C237DE">
          <w:rPr>
            <w:lang w:val="en-US"/>
          </w:rPr>
          <w:t>: Order Workflow Page</w:t>
        </w:r>
        <w:bookmarkEnd w:id="1078"/>
      </w:ins>
    </w:p>
    <w:p w14:paraId="546346F8" w14:textId="7499EE79" w:rsidR="00257647" w:rsidRDefault="00C448A6" w:rsidP="00257647">
      <w:pPr>
        <w:pStyle w:val="TopofSection"/>
        <w:jc w:val="center"/>
        <w:rPr>
          <w:ins w:id="1080" w:author="Moses, Robbie" w:date="2023-02-23T02:32:00Z"/>
        </w:rPr>
      </w:pPr>
      <w:ins w:id="1081" w:author="Moses, Robbie" w:date="2023-02-23T03:57:00Z">
        <w:r>
          <w:rPr>
            <w:noProof/>
          </w:rPr>
          <w:drawing>
            <wp:inline distT="0" distB="0" distL="0" distR="0" wp14:anchorId="505E8979" wp14:editId="3AFA473B">
              <wp:extent cx="4762733" cy="1830767"/>
              <wp:effectExtent l="76200" t="76200" r="133350" b="131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64138" cy="18313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FA68915" w14:textId="77777777" w:rsidR="00257647" w:rsidRDefault="00257647" w:rsidP="00257647">
      <w:pPr>
        <w:pStyle w:val="Caption"/>
        <w:rPr>
          <w:ins w:id="1082" w:author="Moses, Robbie" w:date="2023-02-23T02:32:00Z"/>
        </w:rPr>
      </w:pPr>
      <w:ins w:id="1083" w:author="Moses, Robbie" w:date="2023-02-23T02:32:00Z">
        <w:r>
          <w:t xml:space="preserve">Table </w:t>
        </w:r>
        <w:r>
          <w:fldChar w:fldCharType="begin"/>
        </w:r>
        <w:r>
          <w:instrText xml:space="preserve"> SEQ "Table" \*Arabic </w:instrText>
        </w:r>
        <w:r>
          <w:fldChar w:fldCharType="separate"/>
        </w:r>
        <w:r>
          <w:rPr>
            <w:noProof/>
          </w:rPr>
          <w:t>80</w:t>
        </w:r>
        <w:r>
          <w:rPr>
            <w:noProof/>
          </w:rPr>
          <w:fldChar w:fldCharType="end"/>
        </w:r>
        <w:r>
          <w:t>: Order Workflow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748CDBCA" w14:textId="77777777" w:rsidTr="000C15EE">
        <w:trPr>
          <w:cantSplit/>
          <w:tblHeader/>
          <w:ins w:id="1084"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32E5E789" w14:textId="77777777" w:rsidR="00257647" w:rsidRDefault="00257647" w:rsidP="00170D7D">
            <w:pPr>
              <w:pStyle w:val="TableHeader"/>
              <w:rPr>
                <w:ins w:id="1085" w:author="Moses, Robbie" w:date="2023-02-23T02:32:00Z"/>
              </w:rPr>
            </w:pPr>
            <w:ins w:id="1086"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8F044D1" w14:textId="77777777" w:rsidR="00257647" w:rsidRDefault="00257647" w:rsidP="00170D7D">
            <w:pPr>
              <w:pStyle w:val="TableHeader"/>
              <w:rPr>
                <w:ins w:id="1087" w:author="Moses, Robbie" w:date="2023-02-23T02:32:00Z"/>
              </w:rPr>
            </w:pPr>
            <w:ins w:id="1088" w:author="Moses, Robbie" w:date="2023-02-23T02:32:00Z">
              <w:r>
                <w:t>Description</w:t>
              </w:r>
            </w:ins>
          </w:p>
        </w:tc>
      </w:tr>
      <w:tr w:rsidR="00257647" w14:paraId="7F8D3191" w14:textId="77777777" w:rsidTr="000C15EE">
        <w:trPr>
          <w:cantSplit/>
          <w:ins w:id="1089" w:author="Moses, Robbie" w:date="2023-02-23T02:32:00Z"/>
        </w:trPr>
        <w:tc>
          <w:tcPr>
            <w:tcW w:w="2592" w:type="dxa"/>
            <w:tcBorders>
              <w:top w:val="single" w:sz="4" w:space="0" w:color="000000"/>
              <w:left w:val="single" w:sz="4" w:space="0" w:color="000000"/>
              <w:bottom w:val="single" w:sz="4" w:space="0" w:color="000000"/>
            </w:tcBorders>
          </w:tcPr>
          <w:p w14:paraId="5AD8DABA" w14:textId="77777777" w:rsidR="00257647" w:rsidRPr="00500CEF" w:rsidRDefault="00257647" w:rsidP="000C15EE">
            <w:pPr>
              <w:pStyle w:val="TableBody"/>
              <w:rPr>
                <w:ins w:id="1090" w:author="Moses, Robbie" w:date="2023-02-23T02:32:00Z"/>
                <w:b/>
                <w:bCs/>
              </w:rPr>
            </w:pPr>
            <w:ins w:id="1091" w:author="Moses, Robbie" w:date="2023-02-23T02:32:00Z">
              <w:r w:rsidRPr="00500CEF">
                <w:rPr>
                  <w:b/>
                  <w:bCs/>
                </w:rPr>
                <w:t>Browse Order Workflow</w:t>
              </w:r>
            </w:ins>
          </w:p>
        </w:tc>
        <w:tc>
          <w:tcPr>
            <w:tcW w:w="5478" w:type="dxa"/>
            <w:tcBorders>
              <w:top w:val="single" w:sz="4" w:space="0" w:color="000000"/>
              <w:left w:val="single" w:sz="4" w:space="0" w:color="000000"/>
              <w:bottom w:val="single" w:sz="4" w:space="0" w:color="000000"/>
              <w:right w:val="single" w:sz="4" w:space="0" w:color="000000"/>
            </w:tcBorders>
          </w:tcPr>
          <w:p w14:paraId="4C4C05A2" w14:textId="77777777" w:rsidR="00257647" w:rsidRPr="00FB292A" w:rsidRDefault="00257647" w:rsidP="000C15EE">
            <w:pPr>
              <w:pStyle w:val="TableListBullet"/>
              <w:rPr>
                <w:ins w:id="1092" w:author="Moses, Robbie" w:date="2023-02-23T02:32:00Z"/>
              </w:rPr>
            </w:pPr>
            <w:ins w:id="1093" w:author="Moses, Robbie" w:date="2023-02-23T02:32:00Z">
              <w:r w:rsidRPr="004B216B">
                <w:rPr>
                  <w:b/>
                  <w:bCs/>
                </w:rPr>
                <w:t>Order Types –</w:t>
              </w:r>
              <w:r w:rsidRPr="00FB292A">
                <w:t xml:space="preserve"> Each order type is listed in the Order Workflow list. Clicking on the </w:t>
              </w:r>
              <w:r w:rsidRPr="00354961">
                <w:rPr>
                  <w:b/>
                  <w:bCs/>
                </w:rPr>
                <w:t>‘+’</w:t>
              </w:r>
              <w:r w:rsidRPr="00FB292A">
                <w:t xml:space="preserve"> icon will expand the States, Tasks, and New States for each order type.</w:t>
              </w:r>
            </w:ins>
          </w:p>
          <w:p w14:paraId="1B80FF8E" w14:textId="77777777" w:rsidR="00257647" w:rsidRPr="00FB292A" w:rsidRDefault="00257647" w:rsidP="000C15EE">
            <w:pPr>
              <w:pStyle w:val="TableListBullet"/>
              <w:rPr>
                <w:ins w:id="1094" w:author="Moses, Robbie" w:date="2023-02-23T02:32:00Z"/>
              </w:rPr>
            </w:pPr>
            <w:ins w:id="1095" w:author="Moses, Robbie" w:date="2023-02-23T02:32:00Z">
              <w:r w:rsidRPr="004B216B">
                <w:rPr>
                  <w:b/>
                  <w:bCs/>
                </w:rPr>
                <w:t>States –</w:t>
              </w:r>
              <w:r w:rsidRPr="00FB292A">
                <w:t xml:space="preserve"> Describes the current State of the order. This means that when the order is in a particular state, the Tasks and New States are available below the specified state. Clicking on the </w:t>
              </w:r>
              <w:r w:rsidRPr="00354961">
                <w:rPr>
                  <w:b/>
                  <w:bCs/>
                </w:rPr>
                <w:t>‘+’</w:t>
              </w:r>
              <w:r w:rsidRPr="00FB292A">
                <w:t xml:space="preserve"> icon for a State will expand the available Tasks and New States assigned to the workflow.</w:t>
              </w:r>
            </w:ins>
          </w:p>
          <w:p w14:paraId="3ED8AD0C" w14:textId="77777777" w:rsidR="00257647" w:rsidRPr="00FB292A" w:rsidRDefault="00257647" w:rsidP="000C15EE">
            <w:pPr>
              <w:pStyle w:val="TableListBullet"/>
              <w:rPr>
                <w:ins w:id="1096" w:author="Moses, Robbie" w:date="2023-02-23T02:32:00Z"/>
              </w:rPr>
            </w:pPr>
            <w:ins w:id="1097" w:author="Moses, Robbie" w:date="2023-02-23T02:32:00Z">
              <w:r w:rsidRPr="004B216B">
                <w:rPr>
                  <w:b/>
                  <w:bCs/>
                </w:rPr>
                <w:t>Tasks –</w:t>
              </w:r>
              <w:r w:rsidRPr="00FB292A">
                <w:t xml:space="preserve"> Tasks are the actions that can be taken for the order at a particular state. The Task selected will move the order into the associated </w:t>
              </w:r>
              <w:r w:rsidRPr="008F1AF1">
                <w:rPr>
                  <w:b/>
                  <w:bCs/>
                </w:rPr>
                <w:t>‘New State’</w:t>
              </w:r>
            </w:ins>
          </w:p>
          <w:p w14:paraId="1973839F" w14:textId="77777777" w:rsidR="00257647" w:rsidRPr="00FB292A" w:rsidRDefault="00257647" w:rsidP="000C15EE">
            <w:pPr>
              <w:pStyle w:val="TableListBullet"/>
              <w:rPr>
                <w:ins w:id="1098" w:author="Moses, Robbie" w:date="2023-02-23T02:32:00Z"/>
              </w:rPr>
            </w:pPr>
            <w:ins w:id="1099" w:author="Moses, Robbie" w:date="2023-02-23T02:32:00Z">
              <w:r w:rsidRPr="004B216B">
                <w:rPr>
                  <w:b/>
                  <w:bCs/>
                </w:rPr>
                <w:t>New States –</w:t>
              </w:r>
              <w:r w:rsidRPr="00FB292A">
                <w:t xml:space="preserve"> This is the State that the order will be in once the Task has been selected during the order workflow.</w:t>
              </w:r>
            </w:ins>
          </w:p>
        </w:tc>
      </w:tr>
      <w:tr w:rsidR="00257647" w14:paraId="2EBE4F1B" w14:textId="77777777" w:rsidTr="000C15EE">
        <w:trPr>
          <w:cantSplit/>
          <w:ins w:id="1100" w:author="Moses, Robbie" w:date="2023-02-23T02:32:00Z"/>
        </w:trPr>
        <w:tc>
          <w:tcPr>
            <w:tcW w:w="2592" w:type="dxa"/>
            <w:tcBorders>
              <w:top w:val="single" w:sz="4" w:space="0" w:color="000000"/>
              <w:left w:val="single" w:sz="4" w:space="0" w:color="000000"/>
              <w:bottom w:val="single" w:sz="4" w:space="0" w:color="000000"/>
            </w:tcBorders>
          </w:tcPr>
          <w:p w14:paraId="66B37A77" w14:textId="77777777" w:rsidR="00257647" w:rsidRPr="00500CEF" w:rsidRDefault="00257647" w:rsidP="000C15EE">
            <w:pPr>
              <w:pStyle w:val="TableBody"/>
              <w:rPr>
                <w:ins w:id="1101" w:author="Moses, Robbie" w:date="2023-02-23T02:32:00Z"/>
                <w:b/>
                <w:bCs/>
              </w:rPr>
            </w:pPr>
            <w:ins w:id="1102" w:author="Moses, Robbie" w:date="2023-02-23T02:32:00Z">
              <w:r w:rsidRPr="00500CEF">
                <w:rPr>
                  <w:b/>
                  <w:bCs/>
                </w:rPr>
                <w:t>Edit Workflow Button</w:t>
              </w:r>
            </w:ins>
          </w:p>
        </w:tc>
        <w:tc>
          <w:tcPr>
            <w:tcW w:w="5478" w:type="dxa"/>
            <w:tcBorders>
              <w:top w:val="single" w:sz="4" w:space="0" w:color="000000"/>
              <w:left w:val="single" w:sz="4" w:space="0" w:color="000000"/>
              <w:bottom w:val="single" w:sz="4" w:space="0" w:color="000000"/>
              <w:right w:val="single" w:sz="4" w:space="0" w:color="000000"/>
            </w:tcBorders>
          </w:tcPr>
          <w:p w14:paraId="0E6E0B90" w14:textId="77777777" w:rsidR="00257647" w:rsidRPr="00FB292A" w:rsidRDefault="00257647" w:rsidP="000C15EE">
            <w:pPr>
              <w:pStyle w:val="TableBody"/>
              <w:rPr>
                <w:ins w:id="1103" w:author="Moses, Robbie" w:date="2023-02-23T02:32:00Z"/>
              </w:rPr>
            </w:pPr>
            <w:ins w:id="1104" w:author="Moses, Robbie" w:date="2023-02-23T02:32:00Z">
              <w:r w:rsidRPr="00FB292A">
                <w:t xml:space="preserve">Clicking on this button will enter a new page where the user can select the order type from a list to be edited. This process can be simplified by expanding desired order type from the list and clicking on one of the states listed. </w:t>
              </w:r>
            </w:ins>
          </w:p>
        </w:tc>
      </w:tr>
    </w:tbl>
    <w:p w14:paraId="55ED96B3" w14:textId="35083AA0" w:rsidR="00257647" w:rsidRPr="000116E0" w:rsidRDefault="00257647" w:rsidP="00257647">
      <w:pPr>
        <w:pStyle w:val="TopofSection"/>
        <w:rPr>
          <w:ins w:id="1105" w:author="Moses, Robbie" w:date="2023-02-23T02:32:00Z"/>
          <w:color w:val="9BBB59"/>
          <w:lang w:val="en-US"/>
        </w:rPr>
      </w:pPr>
      <w:ins w:id="1106" w:author="Moses, Robbie" w:date="2023-02-23T02:32:00Z">
        <w:r w:rsidRPr="000116E0">
          <w:fldChar w:fldCharType="begin"/>
        </w:r>
        <w:r w:rsidRPr="000116E0">
          <w:instrText xml:space="preserve"> HYPERLINK \l "_System(Order_Settings" </w:instrText>
        </w:r>
        <w:r w:rsidRPr="000116E0">
          <w:fldChar w:fldCharType="separate"/>
        </w:r>
        <w:r w:rsidRPr="000116E0">
          <w:rPr>
            <w:rStyle w:val="Hyperlink"/>
            <w:rFonts w:eastAsiaTheme="majorEastAsia"/>
            <w:color w:val="9BBB59"/>
            <w:u w:val="none"/>
            <w:lang w:val="en-US"/>
          </w:rPr>
          <w:t xml:space="preserve">Return to: </w:t>
        </w:r>
        <w:r w:rsidRPr="000116E0">
          <w:rPr>
            <w:rStyle w:val="Hyperlink"/>
            <w:rFonts w:eastAsiaTheme="majorEastAsia"/>
            <w:color w:val="9BBB59"/>
            <w:u w:val="none"/>
            <w:lang w:val="en-US"/>
          </w:rPr>
          <w:fldChar w:fldCharType="end"/>
        </w:r>
      </w:ins>
      <w:r w:rsidR="000116E0" w:rsidRPr="000116E0">
        <w:rPr>
          <w:rStyle w:val="Hyperlink"/>
          <w:rFonts w:eastAsiaTheme="majorEastAsia"/>
          <w:color w:val="9BBB59"/>
          <w:u w:val="none"/>
          <w:lang w:val="en-US"/>
        </w:rPr>
        <w:fldChar w:fldCharType="begin"/>
      </w:r>
      <w:r w:rsidR="000116E0" w:rsidRPr="000116E0">
        <w:rPr>
          <w:rStyle w:val="Hyperlink"/>
          <w:rFonts w:eastAsiaTheme="majorEastAsia"/>
          <w:color w:val="9BBB59"/>
          <w:u w:val="none"/>
          <w:lang w:val="en-US"/>
        </w:rPr>
        <w:instrText xml:space="preserve"> REF _Ref128021156 \h  \* MERGEFORMAT </w:instrText>
      </w:r>
      <w:r w:rsidR="000116E0" w:rsidRPr="000116E0">
        <w:rPr>
          <w:rStyle w:val="Hyperlink"/>
          <w:rFonts w:eastAsiaTheme="majorEastAsia"/>
          <w:color w:val="9BBB59"/>
          <w:u w:val="none"/>
          <w:lang w:val="en-US"/>
        </w:rPr>
      </w:r>
      <w:r w:rsidR="000116E0" w:rsidRPr="000116E0">
        <w:rPr>
          <w:rStyle w:val="Hyperlink"/>
          <w:rFonts w:eastAsiaTheme="majorEastAsia"/>
          <w:color w:val="9BBB59"/>
          <w:u w:val="none"/>
          <w:lang w:val="en-US"/>
        </w:rPr>
        <w:fldChar w:fldCharType="separate"/>
      </w:r>
      <w:r w:rsidR="000116E0" w:rsidRPr="000116E0">
        <w:t>Settings</w:t>
      </w:r>
      <w:r w:rsidR="000116E0" w:rsidRPr="000116E0">
        <w:rPr>
          <w:rFonts w:ascii="Wingdings" w:hAnsi="Wingdings"/>
        </w:rPr>
        <w:t></w:t>
      </w:r>
      <w:r w:rsidR="000116E0" w:rsidRPr="000116E0">
        <w:t>Order Settings</w:t>
      </w:r>
      <w:r w:rsidR="000116E0" w:rsidRPr="000116E0">
        <w:rPr>
          <w:rStyle w:val="Hyperlink"/>
          <w:rFonts w:eastAsiaTheme="majorEastAsia"/>
          <w:color w:val="9BBB59"/>
          <w:u w:val="none"/>
          <w:lang w:val="en-US"/>
        </w:rPr>
        <w:fldChar w:fldCharType="end"/>
      </w:r>
    </w:p>
    <w:p w14:paraId="16BB2D58" w14:textId="77777777" w:rsidR="00257647" w:rsidRDefault="00257647" w:rsidP="00257647">
      <w:pPr>
        <w:pStyle w:val="TopofSection"/>
        <w:rPr>
          <w:ins w:id="1107" w:author="Moses, Robbie" w:date="2023-02-23T02:32:00Z"/>
        </w:rPr>
      </w:pPr>
    </w:p>
    <w:p w14:paraId="25C7340E" w14:textId="77777777" w:rsidR="00257647" w:rsidRDefault="00257647" w:rsidP="00257647">
      <w:pPr>
        <w:pStyle w:val="Heading5"/>
        <w:tabs>
          <w:tab w:val="left" w:pos="0"/>
        </w:tabs>
        <w:rPr>
          <w:ins w:id="1108" w:author="Moses, Robbie" w:date="2023-02-23T02:32:00Z"/>
        </w:rPr>
      </w:pPr>
      <w:ins w:id="1109" w:author="Moses, Robbie" w:date="2023-02-23T02:32:00Z">
        <w:r>
          <w:t>Order Workflow Editing</w:t>
        </w:r>
      </w:ins>
    </w:p>
    <w:p w14:paraId="6624C192" w14:textId="77777777" w:rsidR="00257647" w:rsidRDefault="00257647" w:rsidP="00257647">
      <w:pPr>
        <w:pStyle w:val="BodyText"/>
        <w:rPr>
          <w:ins w:id="1110" w:author="Moses, Robbie" w:date="2023-02-23T02:32:00Z"/>
        </w:rPr>
      </w:pPr>
      <w:ins w:id="1111" w:author="Moses, Robbie" w:date="2023-02-23T02:32:00Z">
        <w:r>
          <w:t xml:space="preserve">Orders workflow can be edited by selecting one of the </w:t>
        </w:r>
        <w:r w:rsidRPr="008F1AF1">
          <w:rPr>
            <w:b/>
            <w:bCs/>
          </w:rPr>
          <w:t>‘Order States’</w:t>
        </w:r>
        <w:r>
          <w:t xml:space="preserve"> from the Browse Order Workflow page or by clicking on the </w:t>
        </w:r>
        <w:r w:rsidRPr="008F1AF1">
          <w:rPr>
            <w:b/>
            <w:bCs/>
          </w:rPr>
          <w:t>‘Edit Workflow’</w:t>
        </w:r>
        <w:r>
          <w:t xml:space="preserve"> button and selecting the appropriate order type. </w:t>
        </w:r>
      </w:ins>
    </w:p>
    <w:p w14:paraId="2B22D8A1" w14:textId="77777777" w:rsidR="00257647" w:rsidRDefault="00257647" w:rsidP="00257647">
      <w:pPr>
        <w:pStyle w:val="Caption"/>
        <w:rPr>
          <w:ins w:id="1112" w:author="Moses, Robbie" w:date="2023-02-23T02:32:00Z"/>
        </w:rPr>
      </w:pPr>
      <w:bookmarkStart w:id="1113" w:name="_Toc128022168"/>
      <w:ins w:id="1114" w:author="Moses, Robbie" w:date="2023-02-23T02:32:00Z">
        <w:r>
          <w:lastRenderedPageBreak/>
          <w:t xml:space="preserve">Figure </w:t>
        </w:r>
        <w:r>
          <w:fldChar w:fldCharType="begin"/>
        </w:r>
        <w:r>
          <w:instrText xml:space="preserve"> SEQ "Figure" \*Arabic </w:instrText>
        </w:r>
        <w:r>
          <w:fldChar w:fldCharType="separate"/>
        </w:r>
        <w:r>
          <w:rPr>
            <w:noProof/>
          </w:rPr>
          <w:t>61</w:t>
        </w:r>
        <w:r>
          <w:rPr>
            <w:noProof/>
          </w:rPr>
          <w:fldChar w:fldCharType="end"/>
        </w:r>
        <w:r>
          <w:t>: Order Workflow Editing Page</w:t>
        </w:r>
        <w:bookmarkEnd w:id="1113"/>
      </w:ins>
    </w:p>
    <w:p w14:paraId="72DD631D" w14:textId="62EE1364" w:rsidR="00257647" w:rsidRDefault="00AD7F5A" w:rsidP="00257647">
      <w:pPr>
        <w:pStyle w:val="TopofSection"/>
        <w:jc w:val="center"/>
        <w:rPr>
          <w:ins w:id="1115" w:author="Moses, Robbie" w:date="2023-02-23T02:32:00Z"/>
        </w:rPr>
      </w:pPr>
      <w:ins w:id="1116" w:author="Moses, Robbie" w:date="2023-02-23T03:59:00Z">
        <w:r>
          <w:rPr>
            <w:noProof/>
          </w:rPr>
          <w:drawing>
            <wp:inline distT="0" distB="0" distL="0" distR="0" wp14:anchorId="626ACE79" wp14:editId="3BD2883A">
              <wp:extent cx="5940795" cy="2350755"/>
              <wp:effectExtent l="76200" t="76200" r="136525" b="1263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2655" cy="23514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2304C71" w14:textId="77777777" w:rsidR="00257647" w:rsidRDefault="00257647" w:rsidP="00257647">
      <w:pPr>
        <w:pStyle w:val="Caption"/>
        <w:rPr>
          <w:ins w:id="1117" w:author="Moses, Robbie" w:date="2023-02-23T02:32:00Z"/>
        </w:rPr>
      </w:pPr>
      <w:ins w:id="1118" w:author="Moses, Robbie" w:date="2023-02-23T02:32:00Z">
        <w:r>
          <w:t xml:space="preserve">Table </w:t>
        </w:r>
        <w:r>
          <w:fldChar w:fldCharType="begin"/>
        </w:r>
        <w:r>
          <w:instrText xml:space="preserve"> SEQ "Table" \*Arabic </w:instrText>
        </w:r>
        <w:r>
          <w:fldChar w:fldCharType="separate"/>
        </w:r>
        <w:r>
          <w:rPr>
            <w:noProof/>
          </w:rPr>
          <w:t>81</w:t>
        </w:r>
        <w:r>
          <w:rPr>
            <w:noProof/>
          </w:rPr>
          <w:fldChar w:fldCharType="end"/>
        </w:r>
        <w:r>
          <w:t>: Order Workflow Editing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015A1344" w14:textId="77777777" w:rsidTr="000C15EE">
        <w:trPr>
          <w:tblHeader/>
          <w:ins w:id="1119"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01F15D1A" w14:textId="77777777" w:rsidR="00257647" w:rsidRDefault="00257647" w:rsidP="00170D7D">
            <w:pPr>
              <w:pStyle w:val="TableHeader"/>
              <w:rPr>
                <w:ins w:id="1120" w:author="Moses, Robbie" w:date="2023-02-23T02:32:00Z"/>
              </w:rPr>
            </w:pPr>
            <w:ins w:id="1121"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38D5DF4" w14:textId="77777777" w:rsidR="00257647" w:rsidRDefault="00257647" w:rsidP="00170D7D">
            <w:pPr>
              <w:pStyle w:val="TableHeader"/>
              <w:rPr>
                <w:ins w:id="1122" w:author="Moses, Robbie" w:date="2023-02-23T02:32:00Z"/>
              </w:rPr>
            </w:pPr>
            <w:ins w:id="1123" w:author="Moses, Robbie" w:date="2023-02-23T02:32:00Z">
              <w:r>
                <w:t>Description</w:t>
              </w:r>
            </w:ins>
          </w:p>
        </w:tc>
      </w:tr>
      <w:tr w:rsidR="00257647" w14:paraId="3BCBA5C9" w14:textId="77777777" w:rsidTr="000C15EE">
        <w:trPr>
          <w:ins w:id="1124" w:author="Moses, Robbie" w:date="2023-02-23T02:32:00Z"/>
        </w:trPr>
        <w:tc>
          <w:tcPr>
            <w:tcW w:w="2592" w:type="dxa"/>
            <w:tcBorders>
              <w:top w:val="single" w:sz="4" w:space="0" w:color="000000"/>
              <w:left w:val="single" w:sz="4" w:space="0" w:color="000000"/>
              <w:bottom w:val="single" w:sz="4" w:space="0" w:color="000000"/>
            </w:tcBorders>
          </w:tcPr>
          <w:p w14:paraId="77A1D5F7" w14:textId="77777777" w:rsidR="00257647" w:rsidRPr="00647CFD" w:rsidRDefault="00257647" w:rsidP="000C15EE">
            <w:pPr>
              <w:pStyle w:val="TableBody"/>
              <w:rPr>
                <w:ins w:id="1125" w:author="Moses, Robbie" w:date="2023-02-23T02:32:00Z"/>
                <w:b/>
                <w:bCs/>
              </w:rPr>
            </w:pPr>
            <w:ins w:id="1126" w:author="Moses, Robbie" w:date="2023-02-23T02:32:00Z">
              <w:r w:rsidRPr="00647CFD">
                <w:rPr>
                  <w:b/>
                  <w:bCs/>
                </w:rPr>
                <w:t>Checkbox</w:t>
              </w:r>
            </w:ins>
          </w:p>
        </w:tc>
        <w:tc>
          <w:tcPr>
            <w:tcW w:w="5483" w:type="dxa"/>
            <w:tcBorders>
              <w:top w:val="single" w:sz="4" w:space="0" w:color="000000"/>
              <w:left w:val="single" w:sz="4" w:space="0" w:color="000000"/>
              <w:bottom w:val="single" w:sz="4" w:space="0" w:color="000000"/>
              <w:right w:val="single" w:sz="4" w:space="0" w:color="000000"/>
            </w:tcBorders>
          </w:tcPr>
          <w:p w14:paraId="169A62C4" w14:textId="77777777" w:rsidR="00257647" w:rsidRPr="00FB292A" w:rsidRDefault="00257647" w:rsidP="000C15EE">
            <w:pPr>
              <w:pStyle w:val="TableBody"/>
              <w:rPr>
                <w:ins w:id="1127" w:author="Moses, Robbie" w:date="2023-02-23T02:32:00Z"/>
              </w:rPr>
            </w:pPr>
            <w:ins w:id="1128" w:author="Moses, Robbie" w:date="2023-02-23T02:32:00Z">
              <w:r w:rsidRPr="00FB292A">
                <w:t>Allows the user to select the item for which the Update or Delete buttons will apply</w:t>
              </w:r>
            </w:ins>
          </w:p>
        </w:tc>
      </w:tr>
      <w:tr w:rsidR="00257647" w14:paraId="6C0CB857" w14:textId="77777777" w:rsidTr="000C15EE">
        <w:trPr>
          <w:ins w:id="1129" w:author="Moses, Robbie" w:date="2023-02-23T02:32:00Z"/>
        </w:trPr>
        <w:tc>
          <w:tcPr>
            <w:tcW w:w="2592" w:type="dxa"/>
            <w:tcBorders>
              <w:top w:val="single" w:sz="4" w:space="0" w:color="000000"/>
              <w:left w:val="single" w:sz="4" w:space="0" w:color="000000"/>
              <w:bottom w:val="single" w:sz="4" w:space="0" w:color="000000"/>
            </w:tcBorders>
          </w:tcPr>
          <w:p w14:paraId="0EA3ECC9" w14:textId="77777777" w:rsidR="00257647" w:rsidRPr="00647CFD" w:rsidRDefault="00257647" w:rsidP="000C15EE">
            <w:pPr>
              <w:pStyle w:val="TableBody"/>
              <w:rPr>
                <w:ins w:id="1130" w:author="Moses, Robbie" w:date="2023-02-23T02:32:00Z"/>
                <w:b/>
                <w:bCs/>
              </w:rPr>
            </w:pPr>
            <w:ins w:id="1131" w:author="Moses, Robbie" w:date="2023-02-23T02:32:00Z">
              <w:r w:rsidRPr="00647CFD">
                <w:rPr>
                  <w:b/>
                  <w:bCs/>
                </w:rPr>
                <w:t>Update button</w:t>
              </w:r>
            </w:ins>
          </w:p>
        </w:tc>
        <w:tc>
          <w:tcPr>
            <w:tcW w:w="5483" w:type="dxa"/>
            <w:tcBorders>
              <w:top w:val="single" w:sz="4" w:space="0" w:color="000000"/>
              <w:left w:val="single" w:sz="4" w:space="0" w:color="000000"/>
              <w:bottom w:val="single" w:sz="4" w:space="0" w:color="000000"/>
              <w:right w:val="single" w:sz="4" w:space="0" w:color="000000"/>
            </w:tcBorders>
          </w:tcPr>
          <w:p w14:paraId="41BF898D" w14:textId="77777777" w:rsidR="00257647" w:rsidRPr="00FB292A" w:rsidRDefault="00257647" w:rsidP="000C15EE">
            <w:pPr>
              <w:pStyle w:val="TableBody"/>
              <w:rPr>
                <w:ins w:id="1132" w:author="Moses, Robbie" w:date="2023-02-23T02:32:00Z"/>
              </w:rPr>
            </w:pPr>
            <w:ins w:id="1133" w:author="Moses, Robbie" w:date="2023-02-23T02:32:00Z">
              <w:r w:rsidRPr="00FB292A">
                <w:t>Saves any changes made to the selected item(s) in the list.</w:t>
              </w:r>
            </w:ins>
          </w:p>
        </w:tc>
      </w:tr>
      <w:tr w:rsidR="00257647" w14:paraId="45934EA5" w14:textId="77777777" w:rsidTr="000C15EE">
        <w:trPr>
          <w:ins w:id="1134" w:author="Moses, Robbie" w:date="2023-02-23T02:32:00Z"/>
        </w:trPr>
        <w:tc>
          <w:tcPr>
            <w:tcW w:w="2592" w:type="dxa"/>
            <w:tcBorders>
              <w:top w:val="single" w:sz="4" w:space="0" w:color="000000"/>
              <w:left w:val="single" w:sz="4" w:space="0" w:color="000000"/>
              <w:bottom w:val="single" w:sz="4" w:space="0" w:color="000000"/>
            </w:tcBorders>
          </w:tcPr>
          <w:p w14:paraId="3F08E4CE" w14:textId="77777777" w:rsidR="00257647" w:rsidRPr="00647CFD" w:rsidRDefault="00257647" w:rsidP="000C15EE">
            <w:pPr>
              <w:pStyle w:val="TableBody"/>
              <w:rPr>
                <w:ins w:id="1135" w:author="Moses, Robbie" w:date="2023-02-23T02:32:00Z"/>
                <w:b/>
                <w:bCs/>
              </w:rPr>
            </w:pPr>
            <w:ins w:id="1136" w:author="Moses, Robbie" w:date="2023-02-23T02:32:00Z">
              <w:r w:rsidRPr="00647CFD">
                <w:rPr>
                  <w:b/>
                  <w:bCs/>
                </w:rPr>
                <w:t>Delete button</w:t>
              </w:r>
            </w:ins>
          </w:p>
        </w:tc>
        <w:tc>
          <w:tcPr>
            <w:tcW w:w="5483" w:type="dxa"/>
            <w:tcBorders>
              <w:top w:val="single" w:sz="4" w:space="0" w:color="000000"/>
              <w:left w:val="single" w:sz="4" w:space="0" w:color="000000"/>
              <w:bottom w:val="single" w:sz="4" w:space="0" w:color="000000"/>
              <w:right w:val="single" w:sz="4" w:space="0" w:color="000000"/>
            </w:tcBorders>
          </w:tcPr>
          <w:p w14:paraId="533E8EC6" w14:textId="77777777" w:rsidR="00257647" w:rsidRPr="00FB292A" w:rsidRDefault="00257647" w:rsidP="000C15EE">
            <w:pPr>
              <w:pStyle w:val="TableBody"/>
              <w:rPr>
                <w:ins w:id="1137" w:author="Moses, Robbie" w:date="2023-02-23T02:32:00Z"/>
              </w:rPr>
            </w:pPr>
            <w:ins w:id="1138" w:author="Moses, Robbie" w:date="2023-02-23T02:32:00Z">
              <w:r w:rsidRPr="00FB292A">
                <w:t xml:space="preserve">Deletes any item(s) selected in the list. </w:t>
              </w:r>
            </w:ins>
          </w:p>
          <w:p w14:paraId="21F816E7" w14:textId="77777777" w:rsidR="00257647" w:rsidRPr="00FB292A" w:rsidRDefault="00257647" w:rsidP="000C15EE">
            <w:pPr>
              <w:pStyle w:val="TableNote"/>
              <w:rPr>
                <w:ins w:id="1139" w:author="Moses, Robbie" w:date="2023-02-23T02:32:00Z"/>
              </w:rPr>
            </w:pPr>
            <w:ins w:id="1140" w:author="Moses, Robbie" w:date="2023-02-23T02:32:00Z">
              <w:r w:rsidRPr="009332D9">
                <w:rPr>
                  <w:b/>
                  <w:bCs/>
                </w:rPr>
                <w:t>NOTE</w:t>
              </w:r>
              <w:r w:rsidRPr="00FB292A">
                <w:t xml:space="preserve">: The State </w:t>
              </w:r>
              <w:r w:rsidRPr="009332D9">
                <w:rPr>
                  <w:b/>
                  <w:bCs/>
                </w:rPr>
                <w:t>‘Does not exist’</w:t>
              </w:r>
              <w:r w:rsidRPr="00FB292A">
                <w:t xml:space="preserve"> cannot be deleted as this is a default system State.</w:t>
              </w:r>
            </w:ins>
          </w:p>
        </w:tc>
      </w:tr>
      <w:tr w:rsidR="00257647" w14:paraId="53588E8B" w14:textId="77777777" w:rsidTr="000C15EE">
        <w:trPr>
          <w:ins w:id="1141" w:author="Moses, Robbie" w:date="2023-02-23T02:32:00Z"/>
        </w:trPr>
        <w:tc>
          <w:tcPr>
            <w:tcW w:w="2592" w:type="dxa"/>
            <w:tcBorders>
              <w:top w:val="single" w:sz="4" w:space="0" w:color="000000"/>
              <w:left w:val="single" w:sz="4" w:space="0" w:color="000000"/>
              <w:bottom w:val="single" w:sz="4" w:space="0" w:color="000000"/>
            </w:tcBorders>
          </w:tcPr>
          <w:p w14:paraId="3F3CE8A8" w14:textId="77777777" w:rsidR="00257647" w:rsidRPr="00647CFD" w:rsidRDefault="00257647" w:rsidP="000C15EE">
            <w:pPr>
              <w:pStyle w:val="TableBody"/>
              <w:rPr>
                <w:ins w:id="1142" w:author="Moses, Robbie" w:date="2023-02-23T02:32:00Z"/>
                <w:b/>
                <w:bCs/>
              </w:rPr>
            </w:pPr>
            <w:ins w:id="1143" w:author="Moses, Robbie" w:date="2023-02-23T02:32:00Z">
              <w:r w:rsidRPr="00647CFD">
                <w:rPr>
                  <w:b/>
                  <w:bCs/>
                </w:rPr>
                <w:t>Add Task to Workflow button</w:t>
              </w:r>
            </w:ins>
          </w:p>
        </w:tc>
        <w:tc>
          <w:tcPr>
            <w:tcW w:w="5483" w:type="dxa"/>
            <w:tcBorders>
              <w:top w:val="single" w:sz="4" w:space="0" w:color="000000"/>
              <w:left w:val="single" w:sz="4" w:space="0" w:color="000000"/>
              <w:bottom w:val="single" w:sz="4" w:space="0" w:color="000000"/>
              <w:right w:val="single" w:sz="4" w:space="0" w:color="000000"/>
            </w:tcBorders>
          </w:tcPr>
          <w:p w14:paraId="1EB65145" w14:textId="77777777" w:rsidR="00257647" w:rsidRPr="00FB292A" w:rsidRDefault="00257647" w:rsidP="000C15EE">
            <w:pPr>
              <w:pStyle w:val="TableBody"/>
              <w:rPr>
                <w:ins w:id="1144" w:author="Moses, Robbie" w:date="2023-02-23T02:32:00Z"/>
              </w:rPr>
            </w:pPr>
            <w:ins w:id="1145" w:author="Moses, Robbie" w:date="2023-02-23T02:32:00Z">
              <w:r w:rsidRPr="00FB292A">
                <w:t xml:space="preserve">Allows the Analyst to Add an Order Task to the Order Workflow. </w:t>
              </w:r>
            </w:ins>
          </w:p>
        </w:tc>
      </w:tr>
      <w:tr w:rsidR="00257647" w14:paraId="14615791" w14:textId="77777777" w:rsidTr="000C15EE">
        <w:trPr>
          <w:ins w:id="1146" w:author="Moses, Robbie" w:date="2023-02-23T02:32:00Z"/>
        </w:trPr>
        <w:tc>
          <w:tcPr>
            <w:tcW w:w="2592" w:type="dxa"/>
            <w:tcBorders>
              <w:top w:val="single" w:sz="4" w:space="0" w:color="000000"/>
              <w:left w:val="single" w:sz="4" w:space="0" w:color="000000"/>
              <w:bottom w:val="single" w:sz="4" w:space="0" w:color="000000"/>
            </w:tcBorders>
          </w:tcPr>
          <w:p w14:paraId="07615978" w14:textId="77777777" w:rsidR="00257647" w:rsidRPr="00647CFD" w:rsidRDefault="00257647" w:rsidP="000C15EE">
            <w:pPr>
              <w:pStyle w:val="TableBody"/>
              <w:rPr>
                <w:ins w:id="1147" w:author="Moses, Robbie" w:date="2023-02-23T02:32:00Z"/>
                <w:b/>
                <w:bCs/>
              </w:rPr>
            </w:pPr>
            <w:ins w:id="1148" w:author="Moses, Robbie" w:date="2023-02-23T02:32:00Z">
              <w:r w:rsidRPr="00647CFD">
                <w:rPr>
                  <w:b/>
                  <w:bCs/>
                </w:rPr>
                <w:t>State</w:t>
              </w:r>
            </w:ins>
          </w:p>
        </w:tc>
        <w:tc>
          <w:tcPr>
            <w:tcW w:w="5483" w:type="dxa"/>
            <w:tcBorders>
              <w:top w:val="single" w:sz="4" w:space="0" w:color="000000"/>
              <w:left w:val="single" w:sz="4" w:space="0" w:color="000000"/>
              <w:bottom w:val="single" w:sz="4" w:space="0" w:color="000000"/>
              <w:right w:val="single" w:sz="4" w:space="0" w:color="000000"/>
            </w:tcBorders>
          </w:tcPr>
          <w:p w14:paraId="3CB20472" w14:textId="77777777" w:rsidR="00257647" w:rsidRPr="00FB292A" w:rsidRDefault="00257647" w:rsidP="000C15EE">
            <w:pPr>
              <w:pStyle w:val="TableBody"/>
              <w:rPr>
                <w:ins w:id="1149" w:author="Moses, Robbie" w:date="2023-02-23T02:32:00Z"/>
              </w:rPr>
            </w:pPr>
            <w:ins w:id="1150" w:author="Moses, Robbie" w:date="2023-02-23T02:32:00Z">
              <w:r w:rsidRPr="00FB292A">
                <w:t xml:space="preserve">Indicates the current State of the order; this means that when an order for the associated order type is this state, then the adjoining </w:t>
              </w:r>
              <w:r w:rsidRPr="009332D9">
                <w:rPr>
                  <w:b/>
                  <w:bCs/>
                </w:rPr>
                <w:t>‘Task</w:t>
              </w:r>
              <w:r w:rsidRPr="00FB292A">
                <w:t>’ and resulting ‘</w:t>
              </w:r>
              <w:r w:rsidRPr="009332D9">
                <w:rPr>
                  <w:b/>
                  <w:bCs/>
                </w:rPr>
                <w:t>New State’</w:t>
              </w:r>
              <w:r w:rsidRPr="00FB292A">
                <w:t xml:space="preserve"> will be available (depending on permissions).</w:t>
              </w:r>
            </w:ins>
          </w:p>
        </w:tc>
      </w:tr>
      <w:tr w:rsidR="00257647" w14:paraId="06CD4216" w14:textId="77777777" w:rsidTr="000C15EE">
        <w:trPr>
          <w:ins w:id="1151" w:author="Moses, Robbie" w:date="2023-02-23T02:32:00Z"/>
        </w:trPr>
        <w:tc>
          <w:tcPr>
            <w:tcW w:w="2592" w:type="dxa"/>
            <w:tcBorders>
              <w:top w:val="single" w:sz="4" w:space="0" w:color="000000"/>
              <w:left w:val="single" w:sz="4" w:space="0" w:color="000000"/>
              <w:bottom w:val="single" w:sz="4" w:space="0" w:color="000000"/>
            </w:tcBorders>
          </w:tcPr>
          <w:p w14:paraId="75691A75" w14:textId="77777777" w:rsidR="00257647" w:rsidRPr="00F208BC" w:rsidRDefault="00257647" w:rsidP="000C15EE">
            <w:pPr>
              <w:pStyle w:val="TableBody"/>
              <w:rPr>
                <w:ins w:id="1152" w:author="Moses, Robbie" w:date="2023-02-23T02:32:00Z"/>
                <w:b/>
                <w:bCs/>
              </w:rPr>
            </w:pPr>
            <w:ins w:id="1153" w:author="Moses, Robbie" w:date="2023-02-23T02:32:00Z">
              <w:r w:rsidRPr="00F208BC">
                <w:rPr>
                  <w:b/>
                  <w:bCs/>
                </w:rPr>
                <w:t>Task</w:t>
              </w:r>
            </w:ins>
          </w:p>
        </w:tc>
        <w:tc>
          <w:tcPr>
            <w:tcW w:w="5483" w:type="dxa"/>
            <w:tcBorders>
              <w:top w:val="single" w:sz="4" w:space="0" w:color="000000"/>
              <w:left w:val="single" w:sz="4" w:space="0" w:color="000000"/>
              <w:bottom w:val="single" w:sz="4" w:space="0" w:color="000000"/>
              <w:right w:val="single" w:sz="4" w:space="0" w:color="000000"/>
            </w:tcBorders>
          </w:tcPr>
          <w:p w14:paraId="5C28F0F7" w14:textId="77777777" w:rsidR="00257647" w:rsidRPr="00FB292A" w:rsidRDefault="00257647" w:rsidP="000C15EE">
            <w:pPr>
              <w:pStyle w:val="TableBody"/>
              <w:rPr>
                <w:ins w:id="1154" w:author="Moses, Robbie" w:date="2023-02-23T02:32:00Z"/>
              </w:rPr>
            </w:pPr>
            <w:ins w:id="1155" w:author="Moses, Robbie" w:date="2023-02-23T02:32:00Z">
              <w:r w:rsidRPr="00FB292A">
                <w:t xml:space="preserve">The Task is what will be displayed to the user in the form of a button on the Order Page. The Tasks available for </w:t>
              </w:r>
              <w:r>
                <w:t xml:space="preserve">the </w:t>
              </w:r>
              <w:r w:rsidRPr="00FB292A">
                <w:t>assignment are:</w:t>
              </w:r>
            </w:ins>
          </w:p>
          <w:p w14:paraId="29B11451" w14:textId="77777777" w:rsidR="00257647" w:rsidRPr="00FB292A" w:rsidRDefault="00257647" w:rsidP="000C15EE">
            <w:pPr>
              <w:pStyle w:val="TableListBullet"/>
              <w:rPr>
                <w:ins w:id="1156" w:author="Moses, Robbie" w:date="2023-02-23T02:32:00Z"/>
              </w:rPr>
            </w:pPr>
            <w:ins w:id="1157" w:author="Moses, Robbie" w:date="2023-02-23T02:32:00Z">
              <w:r w:rsidRPr="003642C7">
                <w:rPr>
                  <w:b/>
                  <w:bCs/>
                </w:rPr>
                <w:t>Accept, Accept2, Accept3 –</w:t>
              </w:r>
              <w:r w:rsidRPr="00FB292A">
                <w:t xml:space="preserve"> Accepts the Order</w:t>
              </w:r>
            </w:ins>
          </w:p>
          <w:p w14:paraId="09652013" w14:textId="77777777" w:rsidR="00257647" w:rsidRPr="00FB292A" w:rsidRDefault="00257647" w:rsidP="000C15EE">
            <w:pPr>
              <w:pStyle w:val="TableListBullet"/>
              <w:rPr>
                <w:ins w:id="1158" w:author="Moses, Robbie" w:date="2023-02-23T02:32:00Z"/>
              </w:rPr>
            </w:pPr>
            <w:ins w:id="1159" w:author="Moses, Robbie" w:date="2023-02-23T02:32:00Z">
              <w:r w:rsidRPr="003642C7">
                <w:rPr>
                  <w:b/>
                  <w:bCs/>
                </w:rPr>
                <w:t>Approve, Approve2, Approve3 –</w:t>
              </w:r>
              <w:r w:rsidRPr="00FB292A">
                <w:t xml:space="preserve"> Approves the Order</w:t>
              </w:r>
            </w:ins>
          </w:p>
          <w:p w14:paraId="078C38AC" w14:textId="77777777" w:rsidR="00257647" w:rsidRPr="00FB292A" w:rsidRDefault="00257647" w:rsidP="000C15EE">
            <w:pPr>
              <w:pStyle w:val="TableListBullet"/>
              <w:rPr>
                <w:ins w:id="1160" w:author="Moses, Robbie" w:date="2023-02-23T02:32:00Z"/>
              </w:rPr>
            </w:pPr>
            <w:ins w:id="1161" w:author="Moses, Robbie" w:date="2023-02-23T02:32:00Z">
              <w:r w:rsidRPr="003642C7">
                <w:rPr>
                  <w:b/>
                  <w:bCs/>
                </w:rPr>
                <w:t>Cancel, Cancel2, Cancel3 –</w:t>
              </w:r>
              <w:r w:rsidRPr="00FB292A">
                <w:t xml:space="preserve"> Cancels the Order</w:t>
              </w:r>
            </w:ins>
          </w:p>
          <w:p w14:paraId="2966C1B4" w14:textId="77777777" w:rsidR="00257647" w:rsidRPr="00FB292A" w:rsidRDefault="00257647" w:rsidP="000C15EE">
            <w:pPr>
              <w:pStyle w:val="TableListBullet"/>
              <w:rPr>
                <w:ins w:id="1162" w:author="Moses, Robbie" w:date="2023-02-23T02:32:00Z"/>
              </w:rPr>
            </w:pPr>
            <w:ins w:id="1163" w:author="Moses, Robbie" w:date="2023-02-23T02:32:00Z">
              <w:r w:rsidRPr="003642C7">
                <w:rPr>
                  <w:b/>
                  <w:bCs/>
                </w:rPr>
                <w:t>Confirm, Confirm2, Confirm3 –</w:t>
              </w:r>
              <w:r w:rsidRPr="00FB292A">
                <w:t xml:space="preserve"> Confirms the Order</w:t>
              </w:r>
            </w:ins>
          </w:p>
          <w:p w14:paraId="6621D81A" w14:textId="77777777" w:rsidR="00257647" w:rsidRPr="00FB292A" w:rsidRDefault="00257647" w:rsidP="000C15EE">
            <w:pPr>
              <w:pStyle w:val="TableListBullet"/>
              <w:rPr>
                <w:ins w:id="1164" w:author="Moses, Robbie" w:date="2023-02-23T02:32:00Z"/>
              </w:rPr>
            </w:pPr>
            <w:ins w:id="1165" w:author="Moses, Robbie" w:date="2023-02-23T02:32:00Z">
              <w:r w:rsidRPr="003642C7">
                <w:rPr>
                  <w:b/>
                  <w:bCs/>
                </w:rPr>
                <w:t>Delete, Delete2, Delete3</w:t>
              </w:r>
              <w:r w:rsidRPr="00FB292A">
                <w:t xml:space="preserve"> – Allows the Order to be deleted</w:t>
              </w:r>
            </w:ins>
          </w:p>
          <w:p w14:paraId="3B6C42C0" w14:textId="77777777" w:rsidR="00257647" w:rsidRPr="00FB292A" w:rsidRDefault="00257647" w:rsidP="000C15EE">
            <w:pPr>
              <w:pStyle w:val="TableListBullet"/>
              <w:rPr>
                <w:ins w:id="1166" w:author="Moses, Robbie" w:date="2023-02-23T02:32:00Z"/>
              </w:rPr>
            </w:pPr>
            <w:ins w:id="1167" w:author="Moses, Robbie" w:date="2023-02-23T02:32:00Z">
              <w:r w:rsidRPr="003642C7">
                <w:rPr>
                  <w:b/>
                  <w:bCs/>
                </w:rPr>
                <w:t>Edit, Edit2, Edit3 –</w:t>
              </w:r>
              <w:r w:rsidRPr="00FB292A">
                <w:t xml:space="preserve"> Allows for the editing of an order</w:t>
              </w:r>
            </w:ins>
          </w:p>
          <w:p w14:paraId="43498968" w14:textId="77777777" w:rsidR="00257647" w:rsidRPr="00FB292A" w:rsidRDefault="00257647" w:rsidP="000C15EE">
            <w:pPr>
              <w:pStyle w:val="TableListBullet"/>
              <w:rPr>
                <w:ins w:id="1168" w:author="Moses, Robbie" w:date="2023-02-23T02:32:00Z"/>
              </w:rPr>
            </w:pPr>
            <w:ins w:id="1169" w:author="Moses, Robbie" w:date="2023-02-23T02:32:00Z">
              <w:r w:rsidRPr="003642C7">
                <w:rPr>
                  <w:b/>
                  <w:bCs/>
                </w:rPr>
                <w:lastRenderedPageBreak/>
                <w:t>Order –</w:t>
              </w:r>
              <w:r w:rsidRPr="00FB292A">
                <w:t xml:space="preserve"> Analysts place the order</w:t>
              </w:r>
            </w:ins>
          </w:p>
          <w:p w14:paraId="77292375" w14:textId="77777777" w:rsidR="00257647" w:rsidRPr="00FB292A" w:rsidRDefault="00257647" w:rsidP="000C15EE">
            <w:pPr>
              <w:pStyle w:val="TableListBullet"/>
              <w:rPr>
                <w:ins w:id="1170" w:author="Moses, Robbie" w:date="2023-02-23T02:32:00Z"/>
              </w:rPr>
            </w:pPr>
            <w:ins w:id="1171" w:author="Moses, Robbie" w:date="2023-02-23T02:32:00Z">
              <w:r w:rsidRPr="003642C7">
                <w:rPr>
                  <w:b/>
                  <w:bCs/>
                </w:rPr>
                <w:t>Reject, Reject2, Reject3 –</w:t>
              </w:r>
              <w:r w:rsidRPr="00FB292A">
                <w:t xml:space="preserve"> Rejects the Order</w:t>
              </w:r>
            </w:ins>
          </w:p>
          <w:p w14:paraId="0042470E" w14:textId="77777777" w:rsidR="00257647" w:rsidRPr="00FB292A" w:rsidRDefault="00257647" w:rsidP="000C15EE">
            <w:pPr>
              <w:pStyle w:val="TableListBullet"/>
              <w:rPr>
                <w:ins w:id="1172" w:author="Moses, Robbie" w:date="2023-02-23T02:32:00Z"/>
              </w:rPr>
            </w:pPr>
            <w:ins w:id="1173" w:author="Moses, Robbie" w:date="2023-02-23T02:32:00Z">
              <w:r w:rsidRPr="003642C7">
                <w:rPr>
                  <w:b/>
                  <w:bCs/>
                </w:rPr>
                <w:t>Revert, Revert2, Revert3 –</w:t>
              </w:r>
              <w:r w:rsidRPr="00FB292A">
                <w:t xml:space="preserve"> Reverts the Order</w:t>
              </w:r>
            </w:ins>
          </w:p>
          <w:p w14:paraId="09AC87D5" w14:textId="77777777" w:rsidR="00257647" w:rsidRPr="00FB292A" w:rsidRDefault="00257647" w:rsidP="000C15EE">
            <w:pPr>
              <w:pStyle w:val="TableCellText"/>
              <w:rPr>
                <w:ins w:id="1174" w:author="Moses, Robbie" w:date="2023-02-23T02:32:00Z"/>
                <w:rFonts w:cs="Arial"/>
                <w:lang w:val="en-US" w:eastAsia="en-US" w:bidi="en-US"/>
              </w:rPr>
            </w:pPr>
          </w:p>
          <w:p w14:paraId="3AE39C25" w14:textId="77777777" w:rsidR="00257647" w:rsidRPr="00FB292A" w:rsidRDefault="00257647" w:rsidP="000C15EE">
            <w:pPr>
              <w:pStyle w:val="TableBody"/>
              <w:rPr>
                <w:ins w:id="1175" w:author="Moses, Robbie" w:date="2023-02-23T02:32:00Z"/>
              </w:rPr>
            </w:pPr>
            <w:ins w:id="1176" w:author="Moses, Robbie" w:date="2023-02-23T02:32:00Z">
              <w:r w:rsidRPr="00FB292A">
                <w:t>Those tasks that have more than one entry i.e., Approve, Approve2, Approve3 are provided to give flexibility around permissions as well as cut</w:t>
              </w:r>
              <w:r>
                <w:t>-</w:t>
              </w:r>
              <w:r w:rsidRPr="00FB292A">
                <w:t xml:space="preserve">off times for certain functions. This is also because it may be the case that multiple people will have to Approve an order before it goes to the next State. </w:t>
              </w:r>
            </w:ins>
          </w:p>
          <w:p w14:paraId="48EA0E46" w14:textId="77777777" w:rsidR="00257647" w:rsidRPr="00FB292A" w:rsidRDefault="00257647" w:rsidP="000C15EE">
            <w:pPr>
              <w:pStyle w:val="TableBody"/>
              <w:rPr>
                <w:ins w:id="1177" w:author="Moses, Robbie" w:date="2023-02-23T02:32:00Z"/>
              </w:rPr>
            </w:pPr>
          </w:p>
          <w:p w14:paraId="563271FD" w14:textId="77777777" w:rsidR="00257647" w:rsidRPr="001754EA" w:rsidRDefault="00257647" w:rsidP="000C15EE">
            <w:pPr>
              <w:pStyle w:val="TableBody"/>
              <w:rPr>
                <w:ins w:id="1178" w:author="Moses, Robbie" w:date="2023-02-23T02:32:00Z"/>
                <w:b/>
                <w:bCs/>
              </w:rPr>
            </w:pPr>
            <w:ins w:id="1179" w:author="Moses, Robbie" w:date="2023-02-23T02:32:00Z">
              <w:r w:rsidRPr="00FB292A">
                <w:t xml:space="preserve">Some of the tasks have several new States that can be assigned to them; for example, Approving an order can lead to Approved, In Transit, Ordered, etc. Other states such as Delete have only one option which is </w:t>
              </w:r>
              <w:r w:rsidRPr="001754EA">
                <w:rPr>
                  <w:b/>
                  <w:bCs/>
                </w:rPr>
                <w:t>“Does Not Exist”</w:t>
              </w:r>
            </w:ins>
          </w:p>
          <w:p w14:paraId="684BD997" w14:textId="77777777" w:rsidR="00257647" w:rsidRPr="00FB292A" w:rsidRDefault="00257647" w:rsidP="000C15EE">
            <w:pPr>
              <w:pStyle w:val="TableCellText"/>
              <w:rPr>
                <w:ins w:id="1180" w:author="Moses, Robbie" w:date="2023-02-23T02:32:00Z"/>
                <w:rFonts w:cs="Arial"/>
                <w:lang w:val="en-US" w:eastAsia="en-US" w:bidi="en-US"/>
              </w:rPr>
            </w:pPr>
          </w:p>
          <w:p w14:paraId="40E75829" w14:textId="77777777" w:rsidR="00257647" w:rsidRPr="00FB292A" w:rsidRDefault="00257647" w:rsidP="000C15EE">
            <w:pPr>
              <w:pStyle w:val="TableNote"/>
              <w:rPr>
                <w:ins w:id="1181" w:author="Moses, Robbie" w:date="2023-02-23T02:32:00Z"/>
              </w:rPr>
            </w:pPr>
            <w:ins w:id="1182" w:author="Moses, Robbie" w:date="2023-02-23T02:32:00Z">
              <w:r w:rsidRPr="001754EA">
                <w:rPr>
                  <w:b/>
                  <w:bCs/>
                </w:rPr>
                <w:t>NOTE</w:t>
              </w:r>
              <w:r w:rsidRPr="00FB292A">
                <w:t>: Certain Tasks have an effect other than changing the State of the order these include:</w:t>
              </w:r>
            </w:ins>
          </w:p>
          <w:p w14:paraId="062E02BA" w14:textId="77777777" w:rsidR="00257647" w:rsidRPr="00FB292A" w:rsidRDefault="00257647" w:rsidP="000C15EE">
            <w:pPr>
              <w:pStyle w:val="TableListBullet"/>
              <w:rPr>
                <w:ins w:id="1183" w:author="Moses, Robbie" w:date="2023-02-23T02:32:00Z"/>
              </w:rPr>
            </w:pPr>
            <w:ins w:id="1184" w:author="Moses, Robbie" w:date="2023-02-23T02:32:00Z">
              <w:r w:rsidRPr="00A50871">
                <w:rPr>
                  <w:b/>
                  <w:bCs/>
                </w:rPr>
                <w:t>Delete –</w:t>
              </w:r>
              <w:r w:rsidRPr="00FB292A">
                <w:t xml:space="preserve"> Deletes the order</w:t>
              </w:r>
            </w:ins>
          </w:p>
          <w:p w14:paraId="2E2B4747" w14:textId="77777777" w:rsidR="00257647" w:rsidRPr="00FB292A" w:rsidRDefault="00257647" w:rsidP="000C15EE">
            <w:pPr>
              <w:pStyle w:val="TableListBullet"/>
              <w:rPr>
                <w:ins w:id="1185" w:author="Moses, Robbie" w:date="2023-02-23T02:32:00Z"/>
              </w:rPr>
            </w:pPr>
            <w:ins w:id="1186" w:author="Moses, Robbie" w:date="2023-02-23T02:32:00Z">
              <w:r w:rsidRPr="00A50871">
                <w:rPr>
                  <w:b/>
                  <w:bCs/>
                </w:rPr>
                <w:t>Cancel, Reject, and Revert -</w:t>
              </w:r>
              <w:r w:rsidRPr="00FB292A">
                <w:t xml:space="preserve"> Orders that pass through any one of these tasks are considered undeliverable. This means that Recommendations will assume the cash has not arrived, and the same for Pre-Emptive Alerts and Recommendation Compliance Report</w:t>
              </w:r>
              <w:r>
                <w:t>s</w:t>
              </w:r>
              <w:r w:rsidRPr="00FB292A">
                <w:t>.</w:t>
              </w:r>
            </w:ins>
          </w:p>
          <w:p w14:paraId="4D5A40FD" w14:textId="77777777" w:rsidR="00257647" w:rsidRPr="00FB292A" w:rsidRDefault="00257647" w:rsidP="000C15EE">
            <w:pPr>
              <w:pStyle w:val="TableListBullet"/>
              <w:rPr>
                <w:ins w:id="1187" w:author="Moses, Robbie" w:date="2023-02-23T02:32:00Z"/>
              </w:rPr>
            </w:pPr>
            <w:ins w:id="1188" w:author="Moses, Robbie" w:date="2023-02-23T02:32:00Z">
              <w:r w:rsidRPr="00A50871">
                <w:rPr>
                  <w:b/>
                  <w:bCs/>
                </w:rPr>
                <w:t>Edit tasks</w:t>
              </w:r>
              <w:r>
                <w:rPr>
                  <w:b/>
                  <w:bCs/>
                </w:rPr>
                <w:t xml:space="preserve"> - </w:t>
              </w:r>
              <w:r w:rsidRPr="00FB292A">
                <w:t xml:space="preserve"> allow users to change certain fields regarding an Order (denominations, amounts, etc.)</w:t>
              </w:r>
            </w:ins>
          </w:p>
          <w:p w14:paraId="1A7C0DB8" w14:textId="77777777" w:rsidR="00257647" w:rsidRPr="00FB292A" w:rsidRDefault="00257647" w:rsidP="000C15EE">
            <w:pPr>
              <w:pStyle w:val="TableListBullet"/>
              <w:rPr>
                <w:ins w:id="1189" w:author="Moses, Robbie" w:date="2023-02-23T02:32:00Z"/>
              </w:rPr>
            </w:pPr>
            <w:ins w:id="1190" w:author="Moses, Robbie" w:date="2023-02-23T02:32:00Z">
              <w:r w:rsidRPr="00A50871">
                <w:rPr>
                  <w:b/>
                  <w:bCs/>
                </w:rPr>
                <w:t>Order -</w:t>
              </w:r>
              <w:r w:rsidRPr="00FB292A">
                <w:t xml:space="preserve"> A special task referring to the creation of Orders.</w:t>
              </w:r>
            </w:ins>
          </w:p>
          <w:p w14:paraId="2426FD39" w14:textId="77777777" w:rsidR="00257647" w:rsidRPr="00FB292A" w:rsidRDefault="00257647" w:rsidP="000C15EE">
            <w:pPr>
              <w:pStyle w:val="TableListBullet"/>
              <w:rPr>
                <w:ins w:id="1191" w:author="Moses, Robbie" w:date="2023-02-23T02:32:00Z"/>
              </w:rPr>
            </w:pPr>
            <w:ins w:id="1192" w:author="Moses, Robbie" w:date="2023-02-23T02:32:00Z">
              <w:r w:rsidRPr="00A50871">
                <w:rPr>
                  <w:b/>
                  <w:bCs/>
                </w:rPr>
                <w:t>Transmit -</w:t>
              </w:r>
              <w:r w:rsidRPr="00FB292A">
                <w:t xml:space="preserve"> Transmit tasks represent the Orders Output function. The Orders Output will include only those orders currently in a State for which a Transmit task is defined starting in that State.</w:t>
              </w:r>
            </w:ins>
          </w:p>
        </w:tc>
      </w:tr>
      <w:tr w:rsidR="00257647" w14:paraId="54AF1D80" w14:textId="77777777" w:rsidTr="000C15EE">
        <w:trPr>
          <w:ins w:id="1193" w:author="Moses, Robbie" w:date="2023-02-23T02:32:00Z"/>
        </w:trPr>
        <w:tc>
          <w:tcPr>
            <w:tcW w:w="2592" w:type="dxa"/>
            <w:tcBorders>
              <w:top w:val="single" w:sz="4" w:space="0" w:color="000000"/>
              <w:left w:val="single" w:sz="4" w:space="0" w:color="000000"/>
              <w:bottom w:val="single" w:sz="4" w:space="0" w:color="000000"/>
            </w:tcBorders>
          </w:tcPr>
          <w:p w14:paraId="0B6CF952" w14:textId="77777777" w:rsidR="00257647" w:rsidRPr="00F208BC" w:rsidRDefault="00257647" w:rsidP="000C15EE">
            <w:pPr>
              <w:pStyle w:val="TableBody"/>
              <w:rPr>
                <w:ins w:id="1194" w:author="Moses, Robbie" w:date="2023-02-23T02:32:00Z"/>
                <w:b/>
                <w:bCs/>
              </w:rPr>
            </w:pPr>
            <w:ins w:id="1195" w:author="Moses, Robbie" w:date="2023-02-23T02:32:00Z">
              <w:r w:rsidRPr="00F208BC">
                <w:rPr>
                  <w:b/>
                  <w:bCs/>
                </w:rPr>
                <w:lastRenderedPageBreak/>
                <w:t>New State</w:t>
              </w:r>
            </w:ins>
          </w:p>
        </w:tc>
        <w:tc>
          <w:tcPr>
            <w:tcW w:w="5483" w:type="dxa"/>
            <w:tcBorders>
              <w:top w:val="single" w:sz="4" w:space="0" w:color="000000"/>
              <w:left w:val="single" w:sz="4" w:space="0" w:color="000000"/>
              <w:bottom w:val="single" w:sz="4" w:space="0" w:color="000000"/>
              <w:right w:val="single" w:sz="4" w:space="0" w:color="000000"/>
            </w:tcBorders>
          </w:tcPr>
          <w:p w14:paraId="6EA58286" w14:textId="77777777" w:rsidR="00257647" w:rsidRPr="00FB292A" w:rsidRDefault="00257647" w:rsidP="000C15EE">
            <w:pPr>
              <w:pStyle w:val="TableBody"/>
              <w:rPr>
                <w:ins w:id="1196" w:author="Moses, Robbie" w:date="2023-02-23T02:32:00Z"/>
              </w:rPr>
            </w:pPr>
            <w:ins w:id="1197" w:author="Moses, Robbie" w:date="2023-02-23T02:32:00Z">
              <w:r w:rsidRPr="00FB292A">
                <w:t xml:space="preserve">This is the State the Order will be in after the user accomplishes the </w:t>
              </w:r>
              <w:r w:rsidRPr="00856BCE">
                <w:rPr>
                  <w:b/>
                  <w:bCs/>
                </w:rPr>
                <w:t>‘Task’</w:t>
              </w:r>
              <w:r w:rsidRPr="00FB292A">
                <w:t xml:space="preserve"> (in other words clicks on the ‘</w:t>
              </w:r>
              <w:r w:rsidRPr="00856BCE">
                <w:rPr>
                  <w:b/>
                  <w:bCs/>
                </w:rPr>
                <w:t>Task’</w:t>
              </w:r>
              <w:r w:rsidRPr="00FB292A">
                <w:t xml:space="preserve"> button in the Order)</w:t>
              </w:r>
            </w:ins>
          </w:p>
          <w:p w14:paraId="5E8D304F" w14:textId="77777777" w:rsidR="00257647" w:rsidRPr="00FB292A" w:rsidRDefault="00257647" w:rsidP="000C15EE">
            <w:pPr>
              <w:pStyle w:val="TableBody"/>
              <w:rPr>
                <w:ins w:id="1198" w:author="Moses, Robbie" w:date="2023-02-23T02:32:00Z"/>
              </w:rPr>
            </w:pPr>
            <w:ins w:id="1199" w:author="Moses, Robbie" w:date="2023-02-23T02:32:00Z">
              <w:r w:rsidRPr="00FB292A">
                <w:t>Depending on the Task that is selected, only applicable States will be available The following is a list of the states that are available for each Task</w:t>
              </w:r>
            </w:ins>
          </w:p>
          <w:p w14:paraId="69833A9C" w14:textId="77777777" w:rsidR="00257647" w:rsidRPr="00FB292A" w:rsidRDefault="00257647" w:rsidP="000C15EE">
            <w:pPr>
              <w:pStyle w:val="TableListBullet"/>
              <w:rPr>
                <w:ins w:id="1200" w:author="Moses, Robbie" w:date="2023-02-23T02:32:00Z"/>
              </w:rPr>
            </w:pPr>
            <w:ins w:id="1201" w:author="Moses, Robbie" w:date="2023-02-23T02:32:00Z">
              <w:r w:rsidRPr="00FB292A">
                <w:lastRenderedPageBreak/>
                <w:t>Accept, Accept2, Accept3 = Ordered, Approved, Confirmed, Packaging, In Transit, Delivered, Accepted, Reverted, or Canceled</w:t>
              </w:r>
            </w:ins>
          </w:p>
          <w:p w14:paraId="6A6C72CC" w14:textId="77777777" w:rsidR="00257647" w:rsidRPr="00FB292A" w:rsidRDefault="00257647" w:rsidP="000C15EE">
            <w:pPr>
              <w:pStyle w:val="TableListBullet"/>
              <w:rPr>
                <w:ins w:id="1202" w:author="Moses, Robbie" w:date="2023-02-23T02:32:00Z"/>
              </w:rPr>
            </w:pPr>
            <w:ins w:id="1203" w:author="Moses, Robbie" w:date="2023-02-23T02:32:00Z">
              <w:r w:rsidRPr="00FB292A">
                <w:t>Approve, Approve2, Approve3 = Ordered, Approved, Confirmed, Packaging, In Transit, Delivered, Accepted, Reverted, or Canceled</w:t>
              </w:r>
            </w:ins>
          </w:p>
          <w:p w14:paraId="5D7CED2D" w14:textId="77777777" w:rsidR="00257647" w:rsidRPr="00FB292A" w:rsidRDefault="00257647" w:rsidP="000C15EE">
            <w:pPr>
              <w:pStyle w:val="TableListBullet"/>
              <w:rPr>
                <w:ins w:id="1204" w:author="Moses, Robbie" w:date="2023-02-23T02:32:00Z"/>
              </w:rPr>
            </w:pPr>
            <w:ins w:id="1205" w:author="Moses, Robbie" w:date="2023-02-23T02:32:00Z">
              <w:r w:rsidRPr="00FB292A">
                <w:t>Cancel, Cancel2, Cancel3 = Ordered, Approved, Confirmed, Packaging, In Transit, Delivered, Accepted, Reverted, or Canceled</w:t>
              </w:r>
            </w:ins>
          </w:p>
          <w:p w14:paraId="1CA3B4DC" w14:textId="77777777" w:rsidR="00257647" w:rsidRPr="00FB292A" w:rsidRDefault="00257647" w:rsidP="000C15EE">
            <w:pPr>
              <w:pStyle w:val="TableListBullet"/>
              <w:rPr>
                <w:ins w:id="1206" w:author="Moses, Robbie" w:date="2023-02-23T02:32:00Z"/>
              </w:rPr>
            </w:pPr>
            <w:ins w:id="1207" w:author="Moses, Robbie" w:date="2023-02-23T02:32:00Z">
              <w:r w:rsidRPr="00FB292A">
                <w:t>Confirm, Confirm2, Confirm3 = Ordered, Approved, Confirmed, Packaging, In Transit, Delivered, Accepted, Reverted, or Canceled</w:t>
              </w:r>
            </w:ins>
          </w:p>
          <w:p w14:paraId="4F5E29C6" w14:textId="77777777" w:rsidR="00257647" w:rsidRPr="00FB292A" w:rsidRDefault="00257647" w:rsidP="000C15EE">
            <w:pPr>
              <w:pStyle w:val="TableListBullet"/>
              <w:rPr>
                <w:ins w:id="1208" w:author="Moses, Robbie" w:date="2023-02-23T02:32:00Z"/>
              </w:rPr>
            </w:pPr>
            <w:ins w:id="1209" w:author="Moses, Robbie" w:date="2023-02-23T02:32:00Z">
              <w:r w:rsidRPr="00FB292A">
                <w:t>Delete, Delete2, Delete3 = Does Not Exist</w:t>
              </w:r>
            </w:ins>
          </w:p>
          <w:p w14:paraId="6A756034" w14:textId="77777777" w:rsidR="00257647" w:rsidRPr="00FB292A" w:rsidRDefault="00257647" w:rsidP="000C15EE">
            <w:pPr>
              <w:pStyle w:val="TableListBullet"/>
              <w:rPr>
                <w:ins w:id="1210" w:author="Moses, Robbie" w:date="2023-02-23T02:32:00Z"/>
              </w:rPr>
            </w:pPr>
            <w:ins w:id="1211" w:author="Moses, Robbie" w:date="2023-02-23T02:32:00Z">
              <w:r w:rsidRPr="00FB292A">
                <w:t>Edit, Edit2, Edit3 = Ordered, Approved, Confirmed, Packaging, In Transit, Delivered, Accepted, Reverted, or Canceled</w:t>
              </w:r>
            </w:ins>
          </w:p>
          <w:p w14:paraId="33F88B79" w14:textId="77777777" w:rsidR="00257647" w:rsidRPr="00FB292A" w:rsidRDefault="00257647" w:rsidP="000C15EE">
            <w:pPr>
              <w:pStyle w:val="TableListBullet"/>
              <w:rPr>
                <w:ins w:id="1212" w:author="Moses, Robbie" w:date="2023-02-23T02:32:00Z"/>
              </w:rPr>
            </w:pPr>
            <w:ins w:id="1213" w:author="Moses, Robbie" w:date="2023-02-23T02:32:00Z">
              <w:r w:rsidRPr="00FB292A">
                <w:t>Order = Ordered, Approved, Confirmed, Packaging, In Transit, Delivered, Accepted, Reverted, or Canceled</w:t>
              </w:r>
            </w:ins>
          </w:p>
          <w:p w14:paraId="610B7FF7" w14:textId="77777777" w:rsidR="00257647" w:rsidRPr="00FB292A" w:rsidRDefault="00257647" w:rsidP="000C15EE">
            <w:pPr>
              <w:pStyle w:val="TableListBullet"/>
              <w:rPr>
                <w:ins w:id="1214" w:author="Moses, Robbie" w:date="2023-02-23T02:32:00Z"/>
              </w:rPr>
            </w:pPr>
            <w:ins w:id="1215" w:author="Moses, Robbie" w:date="2023-02-23T02:32:00Z">
              <w:r w:rsidRPr="00FB292A">
                <w:t>Reject, Reject2, Reject3 = Canceled</w:t>
              </w:r>
            </w:ins>
          </w:p>
          <w:p w14:paraId="11390CDC" w14:textId="77777777" w:rsidR="00257647" w:rsidRPr="00FB292A" w:rsidRDefault="00257647" w:rsidP="000C15EE">
            <w:pPr>
              <w:pStyle w:val="TableListBullet"/>
              <w:rPr>
                <w:ins w:id="1216" w:author="Moses, Robbie" w:date="2023-02-23T02:32:00Z"/>
                <w:rFonts w:cs="Arial"/>
                <w:lang w:val="en-US" w:bidi="en-US"/>
              </w:rPr>
            </w:pPr>
            <w:ins w:id="1217" w:author="Moses, Robbie" w:date="2023-02-23T02:32:00Z">
              <w:r w:rsidRPr="00FB292A">
                <w:t>Revert, Revert2, Revert3 = Canceled</w:t>
              </w:r>
            </w:ins>
          </w:p>
        </w:tc>
      </w:tr>
      <w:tr w:rsidR="00257647" w14:paraId="69627C68" w14:textId="77777777" w:rsidTr="000C15EE">
        <w:trPr>
          <w:ins w:id="1218" w:author="Moses, Robbie" w:date="2023-02-23T02:32:00Z"/>
        </w:trPr>
        <w:tc>
          <w:tcPr>
            <w:tcW w:w="2592" w:type="dxa"/>
            <w:tcBorders>
              <w:top w:val="single" w:sz="4" w:space="0" w:color="000000"/>
              <w:left w:val="single" w:sz="4" w:space="0" w:color="000000"/>
              <w:bottom w:val="single" w:sz="4" w:space="0" w:color="000000"/>
            </w:tcBorders>
          </w:tcPr>
          <w:p w14:paraId="5D0B9F93" w14:textId="77777777" w:rsidR="00257647" w:rsidRPr="00F208BC" w:rsidRDefault="00257647" w:rsidP="000C15EE">
            <w:pPr>
              <w:pStyle w:val="TableBody"/>
              <w:rPr>
                <w:ins w:id="1219" w:author="Moses, Robbie" w:date="2023-02-23T02:32:00Z"/>
                <w:b/>
                <w:bCs/>
              </w:rPr>
            </w:pPr>
            <w:ins w:id="1220" w:author="Moses, Robbie" w:date="2023-02-23T02:32:00Z">
              <w:r w:rsidRPr="00F208BC">
                <w:rPr>
                  <w:b/>
                  <w:bCs/>
                </w:rPr>
                <w:lastRenderedPageBreak/>
                <w:t>Task Owner</w:t>
              </w:r>
            </w:ins>
          </w:p>
        </w:tc>
        <w:tc>
          <w:tcPr>
            <w:tcW w:w="5483" w:type="dxa"/>
            <w:tcBorders>
              <w:top w:val="single" w:sz="4" w:space="0" w:color="000000"/>
              <w:left w:val="single" w:sz="4" w:space="0" w:color="000000"/>
              <w:bottom w:val="single" w:sz="4" w:space="0" w:color="000000"/>
              <w:right w:val="single" w:sz="4" w:space="0" w:color="000000"/>
            </w:tcBorders>
          </w:tcPr>
          <w:p w14:paraId="21F5AFB5" w14:textId="77777777" w:rsidR="00257647" w:rsidRPr="00FB292A" w:rsidRDefault="00257647" w:rsidP="000C15EE">
            <w:pPr>
              <w:pStyle w:val="TableBody"/>
              <w:rPr>
                <w:ins w:id="1221" w:author="Moses, Robbie" w:date="2023-02-23T02:32:00Z"/>
                <w:rFonts w:cs="Arial"/>
                <w:lang w:val="en-US" w:bidi="en-US"/>
              </w:rPr>
            </w:pPr>
            <w:ins w:id="1222" w:author="Moses, Robbie" w:date="2023-02-23T02:32:00Z">
              <w:r>
                <w:t xml:space="preserve">Workflow Administration Users select either “Cashpoint” or </w:t>
              </w:r>
              <w:r w:rsidRPr="008B184A">
                <w:rPr>
                  <w:b/>
                  <w:bCs/>
                </w:rPr>
                <w:t>“Funding Source” Selecting “Cashpoint”</w:t>
              </w:r>
              <w:r>
                <w:t xml:space="preserve"> means that the branch </w:t>
              </w:r>
              <w:r w:rsidRPr="008B184A">
                <w:rPr>
                  <w:iCs/>
                </w:rPr>
                <w:t>receiving</w:t>
              </w:r>
              <w:r>
                <w:t xml:space="preserve"> the cash must complete that Workflow Task.  Selecting </w:t>
              </w:r>
              <w:r w:rsidRPr="008B184A">
                <w:rPr>
                  <w:b/>
                  <w:bCs/>
                </w:rPr>
                <w:t>“Funding Source”</w:t>
              </w:r>
              <w:r>
                <w:t xml:space="preserve"> means that the sending branch must complete it.</w:t>
              </w:r>
            </w:ins>
          </w:p>
        </w:tc>
      </w:tr>
      <w:tr w:rsidR="00257647" w14:paraId="18951E2A" w14:textId="77777777" w:rsidTr="000C15EE">
        <w:trPr>
          <w:ins w:id="1223" w:author="Moses, Robbie" w:date="2023-02-23T02:32:00Z"/>
        </w:trPr>
        <w:tc>
          <w:tcPr>
            <w:tcW w:w="2592" w:type="dxa"/>
            <w:tcBorders>
              <w:top w:val="single" w:sz="4" w:space="0" w:color="000000"/>
              <w:left w:val="single" w:sz="4" w:space="0" w:color="000000"/>
              <w:bottom w:val="single" w:sz="4" w:space="0" w:color="000000"/>
            </w:tcBorders>
          </w:tcPr>
          <w:p w14:paraId="024B90D4" w14:textId="77777777" w:rsidR="00257647" w:rsidRPr="00F208BC" w:rsidRDefault="00257647" w:rsidP="000C15EE">
            <w:pPr>
              <w:pStyle w:val="TableBody"/>
              <w:rPr>
                <w:ins w:id="1224" w:author="Moses, Robbie" w:date="2023-02-23T02:32:00Z"/>
                <w:b/>
                <w:bCs/>
              </w:rPr>
            </w:pPr>
            <w:ins w:id="1225" w:author="Moses, Robbie" w:date="2023-02-23T02:32:00Z">
              <w:r w:rsidRPr="00F208BC">
                <w:rPr>
                  <w:b/>
                  <w:bCs/>
                </w:rPr>
                <w:t>Ignore Flag</w:t>
              </w:r>
            </w:ins>
          </w:p>
        </w:tc>
        <w:tc>
          <w:tcPr>
            <w:tcW w:w="5483" w:type="dxa"/>
            <w:tcBorders>
              <w:top w:val="single" w:sz="4" w:space="0" w:color="000000"/>
              <w:left w:val="single" w:sz="4" w:space="0" w:color="000000"/>
              <w:bottom w:val="single" w:sz="4" w:space="0" w:color="000000"/>
              <w:right w:val="single" w:sz="4" w:space="0" w:color="000000"/>
            </w:tcBorders>
          </w:tcPr>
          <w:p w14:paraId="27FFCFD6" w14:textId="77777777" w:rsidR="00257647" w:rsidRDefault="00257647" w:rsidP="000C15EE">
            <w:pPr>
              <w:pStyle w:val="TableBody"/>
              <w:rPr>
                <w:ins w:id="1226" w:author="Moses, Robbie" w:date="2023-02-23T02:32:00Z"/>
              </w:rPr>
            </w:pPr>
            <w:ins w:id="1227" w:author="Moses, Robbie" w:date="2023-02-23T02:32:00Z">
              <w:r>
                <w:t xml:space="preserve">Users select between </w:t>
              </w:r>
              <w:r w:rsidRPr="00EC1575">
                <w:rPr>
                  <w:b/>
                  <w:bCs/>
                </w:rPr>
                <w:t xml:space="preserve">“Mark”, “Unmark”, </w:t>
              </w:r>
              <w:r w:rsidRPr="00EC1575">
                <w:t>and</w:t>
              </w:r>
              <w:r w:rsidRPr="00EC1575">
                <w:rPr>
                  <w:b/>
                  <w:bCs/>
                </w:rPr>
                <w:t xml:space="preserve"> “Retain”</w:t>
              </w:r>
            </w:ins>
          </w:p>
          <w:p w14:paraId="1BD50EC7" w14:textId="77777777" w:rsidR="00257647" w:rsidRDefault="00257647" w:rsidP="000C15EE">
            <w:pPr>
              <w:pStyle w:val="TableBody"/>
              <w:rPr>
                <w:ins w:id="1228" w:author="Moses, Robbie" w:date="2023-02-23T02:32:00Z"/>
              </w:rPr>
            </w:pPr>
            <w:ins w:id="1229" w:author="Moses, Robbie" w:date="2023-02-23T02:32:00Z">
              <w:r w:rsidRPr="00F83C13">
                <w:rPr>
                  <w:b/>
                </w:rPr>
                <w:t>Mark</w:t>
              </w:r>
              <w:r>
                <w:t>: Tells OptiCash that the Order will not arrive if the associated Task occurs</w:t>
              </w:r>
            </w:ins>
          </w:p>
          <w:p w14:paraId="57A49E17" w14:textId="77777777" w:rsidR="00257647" w:rsidRPr="002D18C3" w:rsidRDefault="00257647" w:rsidP="000C15EE">
            <w:pPr>
              <w:pStyle w:val="TableBody"/>
              <w:rPr>
                <w:ins w:id="1230" w:author="Moses, Robbie" w:date="2023-02-23T02:32:00Z"/>
              </w:rPr>
            </w:pPr>
            <w:ins w:id="1231" w:author="Moses, Robbie" w:date="2023-02-23T02:32:00Z">
              <w:r w:rsidRPr="00F83C13">
                <w:rPr>
                  <w:b/>
                </w:rPr>
                <w:t>Unmark:</w:t>
              </w:r>
              <w:r>
                <w:rPr>
                  <w:b/>
                </w:rPr>
                <w:t xml:space="preserve"> </w:t>
              </w:r>
              <w:r>
                <w:t>Tells OptiCash to again consider the Order to be received or going to be received if it was Marked not to arrive in the prior State</w:t>
              </w:r>
            </w:ins>
          </w:p>
          <w:p w14:paraId="6151C23A" w14:textId="77777777" w:rsidR="00257647" w:rsidRPr="00FB292A" w:rsidRDefault="00257647" w:rsidP="000C15EE">
            <w:pPr>
              <w:pStyle w:val="TableBody"/>
              <w:rPr>
                <w:ins w:id="1232" w:author="Moses, Robbie" w:date="2023-02-23T02:32:00Z"/>
                <w:rFonts w:cs="Arial"/>
                <w:lang w:val="en-US" w:bidi="en-US"/>
              </w:rPr>
            </w:pPr>
            <w:ins w:id="1233" w:author="Moses, Robbie" w:date="2023-02-23T02:32:00Z">
              <w:r w:rsidRPr="00F83C13">
                <w:rPr>
                  <w:b/>
                </w:rPr>
                <w:t>Retain</w:t>
              </w:r>
              <w:r>
                <w:t xml:space="preserve">: Tells OptiCash to keep whatever </w:t>
              </w:r>
              <w:r w:rsidRPr="00EC1575">
                <w:rPr>
                  <w:b/>
                  <w:bCs/>
                </w:rPr>
                <w:t>“Ignore Flag”</w:t>
              </w:r>
              <w:r>
                <w:t xml:space="preserve"> status was in place with the prior order State</w:t>
              </w:r>
            </w:ins>
          </w:p>
        </w:tc>
      </w:tr>
      <w:tr w:rsidR="00257647" w14:paraId="0C6CF07D" w14:textId="77777777" w:rsidTr="000C15EE">
        <w:trPr>
          <w:ins w:id="1234" w:author="Moses, Robbie" w:date="2023-02-23T02:32:00Z"/>
        </w:trPr>
        <w:tc>
          <w:tcPr>
            <w:tcW w:w="2592" w:type="dxa"/>
            <w:tcBorders>
              <w:top w:val="single" w:sz="4" w:space="0" w:color="000000"/>
              <w:left w:val="single" w:sz="4" w:space="0" w:color="000000"/>
              <w:bottom w:val="single" w:sz="4" w:space="0" w:color="000000"/>
            </w:tcBorders>
          </w:tcPr>
          <w:p w14:paraId="2BB2E4BC" w14:textId="77777777" w:rsidR="00257647" w:rsidRPr="00F208BC" w:rsidRDefault="00257647" w:rsidP="000C15EE">
            <w:pPr>
              <w:pStyle w:val="TableBody"/>
              <w:rPr>
                <w:ins w:id="1235" w:author="Moses, Robbie" w:date="2023-02-23T02:32:00Z"/>
                <w:b/>
                <w:bCs/>
              </w:rPr>
            </w:pPr>
            <w:ins w:id="1236" w:author="Moses, Robbie" w:date="2023-02-23T02:32:00Z">
              <w:r w:rsidRPr="00F208BC">
                <w:rPr>
                  <w:b/>
                  <w:bCs/>
                </w:rPr>
                <w:t>Cut Off Time</w:t>
              </w:r>
            </w:ins>
          </w:p>
        </w:tc>
        <w:tc>
          <w:tcPr>
            <w:tcW w:w="5483" w:type="dxa"/>
            <w:tcBorders>
              <w:top w:val="single" w:sz="4" w:space="0" w:color="000000"/>
              <w:left w:val="single" w:sz="4" w:space="0" w:color="000000"/>
              <w:bottom w:val="single" w:sz="4" w:space="0" w:color="000000"/>
              <w:right w:val="single" w:sz="4" w:space="0" w:color="000000"/>
            </w:tcBorders>
          </w:tcPr>
          <w:p w14:paraId="08FDD1F9" w14:textId="77777777" w:rsidR="00257647" w:rsidRPr="00FB292A" w:rsidRDefault="00257647" w:rsidP="000C15EE">
            <w:pPr>
              <w:pStyle w:val="TableBody"/>
              <w:rPr>
                <w:ins w:id="1237" w:author="Moses, Robbie" w:date="2023-02-23T02:32:00Z"/>
              </w:rPr>
            </w:pPr>
            <w:ins w:id="1238" w:author="Moses, Robbie" w:date="2023-02-23T02:32:00Z">
              <w:r w:rsidRPr="00FB292A">
                <w:t>The time in ‘HHMM’ format that the user has to accomplish the Task. After this time has elapsed, the branch user will no longer have the ability to perform the task.</w:t>
              </w:r>
            </w:ins>
          </w:p>
        </w:tc>
      </w:tr>
      <w:tr w:rsidR="00257647" w14:paraId="6FD01E9A" w14:textId="77777777" w:rsidTr="000C15EE">
        <w:trPr>
          <w:ins w:id="1239" w:author="Moses, Robbie" w:date="2023-02-23T02:32:00Z"/>
        </w:trPr>
        <w:tc>
          <w:tcPr>
            <w:tcW w:w="2592" w:type="dxa"/>
            <w:tcBorders>
              <w:top w:val="single" w:sz="4" w:space="0" w:color="000000"/>
              <w:left w:val="single" w:sz="4" w:space="0" w:color="000000"/>
              <w:bottom w:val="single" w:sz="4" w:space="0" w:color="000000"/>
            </w:tcBorders>
          </w:tcPr>
          <w:p w14:paraId="4A529346" w14:textId="77777777" w:rsidR="00257647" w:rsidRPr="00F208BC" w:rsidRDefault="00257647" w:rsidP="000C15EE">
            <w:pPr>
              <w:pStyle w:val="TableBody"/>
              <w:rPr>
                <w:ins w:id="1240" w:author="Moses, Robbie" w:date="2023-02-23T02:32:00Z"/>
                <w:b/>
                <w:bCs/>
              </w:rPr>
            </w:pPr>
            <w:ins w:id="1241" w:author="Moses, Robbie" w:date="2023-02-23T02:32:00Z">
              <w:r w:rsidRPr="00F208BC">
                <w:rPr>
                  <w:b/>
                  <w:bCs/>
                </w:rPr>
                <w:t>Expiration Time</w:t>
              </w:r>
            </w:ins>
          </w:p>
        </w:tc>
        <w:tc>
          <w:tcPr>
            <w:tcW w:w="5483" w:type="dxa"/>
            <w:tcBorders>
              <w:top w:val="single" w:sz="4" w:space="0" w:color="000000"/>
              <w:left w:val="single" w:sz="4" w:space="0" w:color="000000"/>
              <w:bottom w:val="single" w:sz="4" w:space="0" w:color="000000"/>
              <w:right w:val="single" w:sz="4" w:space="0" w:color="000000"/>
            </w:tcBorders>
          </w:tcPr>
          <w:p w14:paraId="5CE8B02E" w14:textId="77777777" w:rsidR="00257647" w:rsidRPr="00FB292A" w:rsidRDefault="00257647" w:rsidP="000C15EE">
            <w:pPr>
              <w:pStyle w:val="TableBody"/>
              <w:rPr>
                <w:ins w:id="1242" w:author="Moses, Robbie" w:date="2023-02-23T02:32:00Z"/>
              </w:rPr>
            </w:pPr>
            <w:ins w:id="1243" w:author="Moses, Robbie" w:date="2023-02-23T02:32:00Z">
              <w:r w:rsidRPr="00FB292A">
                <w:t xml:space="preserve">The amount of time that the task is valid. This means the user has a soft cut-off time. They are still able to process the orders, but any expired tasks performed will be flagged to the OptiCash Analyst. </w:t>
              </w:r>
            </w:ins>
          </w:p>
          <w:p w14:paraId="65BBC70D" w14:textId="77777777" w:rsidR="00257647" w:rsidRPr="00FB292A" w:rsidRDefault="00257647" w:rsidP="000C15EE">
            <w:pPr>
              <w:pStyle w:val="TableBody"/>
              <w:rPr>
                <w:ins w:id="1244" w:author="Moses, Robbie" w:date="2023-02-23T02:32:00Z"/>
              </w:rPr>
            </w:pPr>
            <w:ins w:id="1245" w:author="Moses, Robbie" w:date="2023-02-23T02:32:00Z">
              <w:r w:rsidRPr="00FB292A">
                <w:lastRenderedPageBreak/>
                <w:t>Tasks can be processed in days, hours, and minutes with any combination in between (i.e., 2 days and 1 minute)</w:t>
              </w:r>
            </w:ins>
          </w:p>
        </w:tc>
      </w:tr>
      <w:tr w:rsidR="00257647" w14:paraId="795BA478" w14:textId="77777777" w:rsidTr="000C15EE">
        <w:trPr>
          <w:ins w:id="1246" w:author="Moses, Robbie" w:date="2023-02-23T02:32:00Z"/>
        </w:trPr>
        <w:tc>
          <w:tcPr>
            <w:tcW w:w="2592" w:type="dxa"/>
            <w:tcBorders>
              <w:top w:val="single" w:sz="4" w:space="0" w:color="000000"/>
              <w:left w:val="single" w:sz="4" w:space="0" w:color="000000"/>
              <w:bottom w:val="single" w:sz="4" w:space="0" w:color="000000"/>
            </w:tcBorders>
          </w:tcPr>
          <w:p w14:paraId="1E32F4D5" w14:textId="77777777" w:rsidR="00257647" w:rsidRPr="00F208BC" w:rsidRDefault="00257647" w:rsidP="000C15EE">
            <w:pPr>
              <w:pStyle w:val="TableBody"/>
              <w:rPr>
                <w:ins w:id="1247" w:author="Moses, Robbie" w:date="2023-02-23T02:32:00Z"/>
                <w:b/>
                <w:bCs/>
              </w:rPr>
            </w:pPr>
            <w:ins w:id="1248" w:author="Moses, Robbie" w:date="2023-02-23T02:32:00Z">
              <w:r w:rsidRPr="00F208BC">
                <w:rPr>
                  <w:b/>
                  <w:bCs/>
                </w:rPr>
                <w:lastRenderedPageBreak/>
                <w:t>Timestamp Editable</w:t>
              </w:r>
            </w:ins>
          </w:p>
        </w:tc>
        <w:tc>
          <w:tcPr>
            <w:tcW w:w="5483" w:type="dxa"/>
            <w:tcBorders>
              <w:top w:val="single" w:sz="4" w:space="0" w:color="000000"/>
              <w:left w:val="single" w:sz="4" w:space="0" w:color="000000"/>
              <w:bottom w:val="single" w:sz="4" w:space="0" w:color="000000"/>
              <w:right w:val="single" w:sz="4" w:space="0" w:color="000000"/>
            </w:tcBorders>
          </w:tcPr>
          <w:p w14:paraId="23E73EA9" w14:textId="77777777" w:rsidR="00257647" w:rsidRPr="00FB292A" w:rsidRDefault="00257647" w:rsidP="000C15EE">
            <w:pPr>
              <w:pStyle w:val="TableBody"/>
              <w:rPr>
                <w:ins w:id="1249" w:author="Moses, Robbie" w:date="2023-02-23T02:32:00Z"/>
              </w:rPr>
            </w:pPr>
            <w:ins w:id="1250" w:author="Moses, Robbie" w:date="2023-02-23T02:32:00Z">
              <w:r>
                <w:t xml:space="preserve">Indicates whether the timestamp recorded when this particular Task is executed can be changed afterwards. For example, if a cash delivery arrives at 10:00, but the staff takes the action of </w:t>
              </w:r>
              <w:r w:rsidRPr="007F43AF">
                <w:rPr>
                  <w:b/>
                  <w:bCs/>
                </w:rPr>
                <w:t xml:space="preserve">“Receive” </w:t>
              </w:r>
              <w:r>
                <w:t>at 13:00, then editing “13:00” to “10:00” would be appropriate.</w:t>
              </w:r>
            </w:ins>
          </w:p>
        </w:tc>
      </w:tr>
      <w:tr w:rsidR="00257647" w14:paraId="59BBC3B2" w14:textId="77777777" w:rsidTr="000C15EE">
        <w:trPr>
          <w:ins w:id="1251" w:author="Moses, Robbie" w:date="2023-02-23T02:32:00Z"/>
        </w:trPr>
        <w:tc>
          <w:tcPr>
            <w:tcW w:w="2592" w:type="dxa"/>
            <w:tcBorders>
              <w:top w:val="single" w:sz="4" w:space="0" w:color="000000"/>
              <w:left w:val="single" w:sz="4" w:space="0" w:color="000000"/>
              <w:bottom w:val="single" w:sz="4" w:space="0" w:color="000000"/>
            </w:tcBorders>
          </w:tcPr>
          <w:p w14:paraId="4BC18FF2" w14:textId="77777777" w:rsidR="00257647" w:rsidRPr="00F208BC" w:rsidRDefault="00257647" w:rsidP="000C15EE">
            <w:pPr>
              <w:pStyle w:val="TableBody"/>
              <w:rPr>
                <w:ins w:id="1252" w:author="Moses, Robbie" w:date="2023-02-23T02:32:00Z"/>
                <w:b/>
                <w:bCs/>
              </w:rPr>
            </w:pPr>
            <w:ins w:id="1253" w:author="Moses, Robbie" w:date="2023-02-23T02:32:00Z">
              <w:r w:rsidRPr="00F208BC">
                <w:rPr>
                  <w:b/>
                  <w:bCs/>
                </w:rPr>
                <w:t>Require Manifest</w:t>
              </w:r>
            </w:ins>
          </w:p>
        </w:tc>
        <w:tc>
          <w:tcPr>
            <w:tcW w:w="5483" w:type="dxa"/>
            <w:tcBorders>
              <w:top w:val="single" w:sz="4" w:space="0" w:color="000000"/>
              <w:left w:val="single" w:sz="4" w:space="0" w:color="000000"/>
              <w:bottom w:val="single" w:sz="4" w:space="0" w:color="000000"/>
              <w:right w:val="single" w:sz="4" w:space="0" w:color="000000"/>
            </w:tcBorders>
          </w:tcPr>
          <w:p w14:paraId="5BBC1699" w14:textId="77777777" w:rsidR="00257647" w:rsidRPr="00FB292A" w:rsidRDefault="00257647" w:rsidP="000C15EE">
            <w:pPr>
              <w:pStyle w:val="TableBody"/>
              <w:rPr>
                <w:ins w:id="1254" w:author="Moses, Robbie" w:date="2023-02-23T02:32:00Z"/>
              </w:rPr>
            </w:pPr>
            <w:ins w:id="1255" w:author="Moses, Robbie" w:date="2023-02-23T02:32:00Z">
              <w:r>
                <w:t>Indicates if the system should require that an order manifest exist before this Task can be executed.</w:t>
              </w:r>
            </w:ins>
          </w:p>
        </w:tc>
      </w:tr>
      <w:tr w:rsidR="00257647" w14:paraId="453D420C" w14:textId="77777777" w:rsidTr="000C15EE">
        <w:trPr>
          <w:ins w:id="1256" w:author="Moses, Robbie" w:date="2023-02-23T02:32:00Z"/>
        </w:trPr>
        <w:tc>
          <w:tcPr>
            <w:tcW w:w="2592" w:type="dxa"/>
            <w:tcBorders>
              <w:top w:val="single" w:sz="4" w:space="0" w:color="000000"/>
              <w:left w:val="single" w:sz="4" w:space="0" w:color="000000"/>
              <w:bottom w:val="single" w:sz="4" w:space="0" w:color="000000"/>
            </w:tcBorders>
          </w:tcPr>
          <w:p w14:paraId="134F74E2" w14:textId="77777777" w:rsidR="00257647" w:rsidRPr="00F208BC" w:rsidRDefault="00257647" w:rsidP="000C15EE">
            <w:pPr>
              <w:pStyle w:val="TableBody"/>
              <w:rPr>
                <w:ins w:id="1257" w:author="Moses, Robbie" w:date="2023-02-23T02:32:00Z"/>
                <w:b/>
                <w:bCs/>
              </w:rPr>
            </w:pPr>
            <w:ins w:id="1258" w:author="Moses, Robbie" w:date="2023-02-23T02:32:00Z">
              <w:r w:rsidRPr="00F208BC">
                <w:rPr>
                  <w:b/>
                  <w:bCs/>
                </w:rPr>
                <w:t>Require Route</w:t>
              </w:r>
            </w:ins>
          </w:p>
        </w:tc>
        <w:tc>
          <w:tcPr>
            <w:tcW w:w="5483" w:type="dxa"/>
            <w:tcBorders>
              <w:top w:val="single" w:sz="4" w:space="0" w:color="000000"/>
              <w:left w:val="single" w:sz="4" w:space="0" w:color="000000"/>
              <w:bottom w:val="single" w:sz="4" w:space="0" w:color="000000"/>
              <w:right w:val="single" w:sz="4" w:space="0" w:color="000000"/>
            </w:tcBorders>
          </w:tcPr>
          <w:p w14:paraId="6A43C72F" w14:textId="77777777" w:rsidR="00257647" w:rsidRPr="00FB292A" w:rsidRDefault="00257647" w:rsidP="000C15EE">
            <w:pPr>
              <w:pStyle w:val="TableBody"/>
              <w:rPr>
                <w:ins w:id="1259" w:author="Moses, Robbie" w:date="2023-02-23T02:32:00Z"/>
              </w:rPr>
            </w:pPr>
            <w:ins w:id="1260" w:author="Moses, Robbie" w:date="2023-02-23T02:32:00Z">
              <w:r>
                <w:t>Indicates if the system should require that a Route Plan exist for this order before this Task can be executed.</w:t>
              </w:r>
            </w:ins>
          </w:p>
        </w:tc>
      </w:tr>
    </w:tbl>
    <w:p w14:paraId="5A1B9662" w14:textId="7B6131CB" w:rsidR="00257647" w:rsidRPr="000116E0" w:rsidRDefault="00257647" w:rsidP="00257647">
      <w:pPr>
        <w:pStyle w:val="TopofSection"/>
        <w:rPr>
          <w:ins w:id="1261" w:author="Moses, Robbie" w:date="2023-02-23T02:32:00Z"/>
          <w:color w:val="9BBB59"/>
          <w:lang w:val="en-US"/>
        </w:rPr>
      </w:pPr>
      <w:ins w:id="1262" w:author="Moses, Robbie" w:date="2023-02-23T02:32:00Z">
        <w:r w:rsidRPr="000116E0">
          <w:fldChar w:fldCharType="begin"/>
        </w:r>
        <w:r w:rsidRPr="000116E0">
          <w:instrText xml:space="preserve"> HYPERLINK \l "_System(Order_Settings" </w:instrText>
        </w:r>
        <w:r w:rsidRPr="000116E0">
          <w:fldChar w:fldCharType="separate"/>
        </w:r>
        <w:r w:rsidRPr="000116E0">
          <w:rPr>
            <w:rStyle w:val="Hyperlink"/>
            <w:rFonts w:eastAsiaTheme="majorEastAsia"/>
            <w:color w:val="9BBB59"/>
            <w:u w:val="none"/>
            <w:lang w:val="en-US"/>
          </w:rPr>
          <w:t xml:space="preserve">Return to: </w:t>
        </w:r>
        <w:r w:rsidRPr="000116E0">
          <w:rPr>
            <w:rStyle w:val="Hyperlink"/>
            <w:rFonts w:eastAsiaTheme="majorEastAsia"/>
            <w:color w:val="9BBB59"/>
            <w:u w:val="none"/>
            <w:lang w:val="en-US"/>
          </w:rPr>
          <w:fldChar w:fldCharType="end"/>
        </w:r>
      </w:ins>
      <w:r w:rsidR="000116E0" w:rsidRPr="000116E0">
        <w:rPr>
          <w:rStyle w:val="Hyperlink"/>
          <w:rFonts w:eastAsiaTheme="majorEastAsia"/>
          <w:color w:val="9BBB59"/>
          <w:u w:val="none"/>
          <w:lang w:val="en-US"/>
        </w:rPr>
        <w:fldChar w:fldCharType="begin"/>
      </w:r>
      <w:r w:rsidR="000116E0" w:rsidRPr="000116E0">
        <w:rPr>
          <w:rStyle w:val="Hyperlink"/>
          <w:rFonts w:eastAsiaTheme="majorEastAsia"/>
          <w:color w:val="9BBB59"/>
          <w:u w:val="none"/>
          <w:lang w:val="en-US"/>
        </w:rPr>
        <w:instrText xml:space="preserve"> REF _Ref128021157 \h  \* MERGEFORMAT </w:instrText>
      </w:r>
      <w:r w:rsidR="000116E0" w:rsidRPr="000116E0">
        <w:rPr>
          <w:rStyle w:val="Hyperlink"/>
          <w:rFonts w:eastAsiaTheme="majorEastAsia"/>
          <w:color w:val="9BBB59"/>
          <w:u w:val="none"/>
          <w:lang w:val="en-US"/>
        </w:rPr>
      </w:r>
      <w:r w:rsidR="000116E0" w:rsidRPr="000116E0">
        <w:rPr>
          <w:rStyle w:val="Hyperlink"/>
          <w:rFonts w:eastAsiaTheme="majorEastAsia"/>
          <w:color w:val="9BBB59"/>
          <w:u w:val="none"/>
          <w:lang w:val="en-US"/>
        </w:rPr>
        <w:fldChar w:fldCharType="separate"/>
      </w:r>
      <w:r w:rsidR="000116E0" w:rsidRPr="000116E0">
        <w:t>Settings</w:t>
      </w:r>
      <w:r w:rsidR="000116E0" w:rsidRPr="000116E0">
        <w:rPr>
          <w:rFonts w:ascii="Wingdings" w:hAnsi="Wingdings"/>
        </w:rPr>
        <w:t></w:t>
      </w:r>
      <w:r w:rsidR="000116E0" w:rsidRPr="000116E0">
        <w:t>Order Settings</w:t>
      </w:r>
      <w:r w:rsidR="000116E0" w:rsidRPr="000116E0">
        <w:rPr>
          <w:rStyle w:val="Hyperlink"/>
          <w:rFonts w:eastAsiaTheme="majorEastAsia"/>
          <w:color w:val="9BBB59"/>
          <w:u w:val="none"/>
          <w:lang w:val="en-US"/>
        </w:rPr>
        <w:fldChar w:fldCharType="end"/>
      </w:r>
    </w:p>
    <w:p w14:paraId="6F650723" w14:textId="77777777" w:rsidR="00257647" w:rsidRPr="00036DF1" w:rsidRDefault="00257647" w:rsidP="00257647">
      <w:pPr>
        <w:pStyle w:val="TopofSection"/>
        <w:rPr>
          <w:ins w:id="1263" w:author="Moses, Robbie" w:date="2023-02-23T02:32:00Z"/>
          <w:lang w:val="en-US"/>
        </w:rPr>
      </w:pPr>
    </w:p>
    <w:p w14:paraId="11CFCC3E" w14:textId="242A7EDA" w:rsidR="00257647" w:rsidRDefault="00024779" w:rsidP="00257647">
      <w:pPr>
        <w:pStyle w:val="Heading4"/>
        <w:rPr>
          <w:ins w:id="1264" w:author="Moses, Robbie" w:date="2023-02-23T02:32:00Z"/>
          <w:lang w:val="en-US"/>
        </w:rPr>
      </w:pPr>
      <w:r>
        <w:t>Settings</w:t>
      </w:r>
      <w:ins w:id="1265" w:author="Moses, Robbie" w:date="2023-02-23T02:32:00Z">
        <w:r w:rsidR="00257647">
          <w:rPr>
            <w:rFonts w:ascii="Wingdings" w:hAnsi="Wingdings"/>
          </w:rPr>
          <w:t></w:t>
        </w:r>
        <w:r w:rsidR="00257647">
          <w:rPr>
            <w:lang w:val="en-US"/>
          </w:rPr>
          <w:t>Order Settings</w:t>
        </w:r>
        <w:r w:rsidR="00257647">
          <w:rPr>
            <w:rFonts w:ascii="Wingdings" w:hAnsi="Wingdings"/>
          </w:rPr>
          <w:t></w:t>
        </w:r>
        <w:r w:rsidR="00257647">
          <w:rPr>
            <w:lang w:val="en-US"/>
          </w:rPr>
          <w:t>Custom Field Definition</w:t>
        </w:r>
      </w:ins>
    </w:p>
    <w:p w14:paraId="6BDB2A2E" w14:textId="77777777" w:rsidR="00257647" w:rsidRDefault="00257647" w:rsidP="00257647">
      <w:pPr>
        <w:pStyle w:val="BodyText"/>
        <w:rPr>
          <w:ins w:id="1266" w:author="Moses, Robbie" w:date="2023-02-23T02:32:00Z"/>
        </w:rPr>
      </w:pPr>
      <w:ins w:id="1267" w:author="Moses, Robbie" w:date="2023-02-23T02:32:00Z">
        <w:r>
          <w:t xml:space="preserve">Order Custom Fields can be used in many different ways to allow analysts to collect data for the orders that are not available on the standard order pages. </w:t>
        </w:r>
      </w:ins>
    </w:p>
    <w:p w14:paraId="51EE27BD" w14:textId="77777777" w:rsidR="00257647" w:rsidRDefault="00257647" w:rsidP="00257647">
      <w:pPr>
        <w:pStyle w:val="BodyText"/>
        <w:rPr>
          <w:ins w:id="1268" w:author="Moses, Robbie" w:date="2023-02-23T02:32:00Z"/>
        </w:rPr>
      </w:pPr>
      <w:ins w:id="1269" w:author="Moses, Robbie" w:date="2023-02-23T02:32:00Z">
        <w:r>
          <w:t xml:space="preserve">Ten custom fields are available and can be activated or deactivated as necessary for one type of cashpoint or all cashpoint types. </w:t>
        </w:r>
      </w:ins>
    </w:p>
    <w:p w14:paraId="38774F68" w14:textId="52D0F481" w:rsidR="00257647" w:rsidRDefault="00590C13" w:rsidP="00257647">
      <w:pPr>
        <w:jc w:val="center"/>
        <w:rPr>
          <w:ins w:id="1270" w:author="Moses, Robbie" w:date="2023-02-23T02:32:00Z"/>
        </w:rPr>
      </w:pPr>
      <w:ins w:id="1271" w:author="Moses, Robbie" w:date="2023-02-23T04:01:00Z">
        <w:r>
          <w:rPr>
            <w:noProof/>
          </w:rPr>
          <w:drawing>
            <wp:inline distT="0" distB="0" distL="0" distR="0" wp14:anchorId="3540D926" wp14:editId="3C86B20E">
              <wp:extent cx="5239568" cy="1425478"/>
              <wp:effectExtent l="76200" t="76200" r="132715" b="1371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43263" cy="1426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9ED1430" w14:textId="77777777" w:rsidR="00257647" w:rsidRDefault="00257647" w:rsidP="00257647">
      <w:pPr>
        <w:pStyle w:val="Caption"/>
        <w:rPr>
          <w:ins w:id="1272" w:author="Moses, Robbie" w:date="2023-02-23T02:32:00Z"/>
          <w:lang w:val="en-US"/>
        </w:rPr>
      </w:pPr>
      <w:ins w:id="1273" w:author="Moses, Robbie" w:date="2023-02-23T02:32:00Z">
        <w:r>
          <w:rPr>
            <w:lang w:val="en-US"/>
          </w:rPr>
          <w:t xml:space="preserve">Table </w:t>
        </w:r>
        <w:r>
          <w:fldChar w:fldCharType="begin"/>
        </w:r>
        <w:r w:rsidRPr="00C237DE">
          <w:rPr>
            <w:lang w:val="en-US"/>
          </w:rPr>
          <w:instrText xml:space="preserve"> SEQ "Table" \*Arabic </w:instrText>
        </w:r>
        <w:r>
          <w:fldChar w:fldCharType="separate"/>
        </w:r>
        <w:r>
          <w:rPr>
            <w:noProof/>
            <w:lang w:val="en-US"/>
          </w:rPr>
          <w:t>82</w:t>
        </w:r>
        <w:r>
          <w:rPr>
            <w:noProof/>
          </w:rPr>
          <w:fldChar w:fldCharType="end"/>
        </w:r>
        <w:r>
          <w:rPr>
            <w:lang w:val="en-US"/>
          </w:rPr>
          <w:t>: Order Custom Field Definitions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35F5BC9C" w14:textId="77777777" w:rsidTr="000C15EE">
        <w:trPr>
          <w:cantSplit/>
          <w:tblHeader/>
          <w:ins w:id="1274"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672C1B33" w14:textId="77777777" w:rsidR="00257647" w:rsidRDefault="00257647" w:rsidP="00170D7D">
            <w:pPr>
              <w:pStyle w:val="TableHeader"/>
              <w:rPr>
                <w:ins w:id="1275" w:author="Moses, Robbie" w:date="2023-02-23T02:32:00Z"/>
              </w:rPr>
            </w:pPr>
            <w:ins w:id="1276"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21C6259" w14:textId="77777777" w:rsidR="00257647" w:rsidRDefault="00257647" w:rsidP="00170D7D">
            <w:pPr>
              <w:pStyle w:val="TableHeader"/>
              <w:rPr>
                <w:ins w:id="1277" w:author="Moses, Robbie" w:date="2023-02-23T02:32:00Z"/>
              </w:rPr>
            </w:pPr>
            <w:ins w:id="1278" w:author="Moses, Robbie" w:date="2023-02-23T02:32:00Z">
              <w:r>
                <w:t>Description</w:t>
              </w:r>
            </w:ins>
          </w:p>
        </w:tc>
      </w:tr>
      <w:tr w:rsidR="00257647" w14:paraId="473BD9C2" w14:textId="77777777" w:rsidTr="000C15EE">
        <w:trPr>
          <w:cantSplit/>
          <w:ins w:id="1279" w:author="Moses, Robbie" w:date="2023-02-23T02:32:00Z"/>
        </w:trPr>
        <w:tc>
          <w:tcPr>
            <w:tcW w:w="2592" w:type="dxa"/>
            <w:tcBorders>
              <w:top w:val="single" w:sz="4" w:space="0" w:color="000000"/>
              <w:left w:val="single" w:sz="4" w:space="0" w:color="000000"/>
              <w:bottom w:val="single" w:sz="4" w:space="0" w:color="000000"/>
            </w:tcBorders>
          </w:tcPr>
          <w:p w14:paraId="2F518311" w14:textId="77777777" w:rsidR="00257647" w:rsidRPr="00F208BC" w:rsidRDefault="00257647" w:rsidP="000C15EE">
            <w:pPr>
              <w:pStyle w:val="TableBody"/>
              <w:rPr>
                <w:ins w:id="1280" w:author="Moses, Robbie" w:date="2023-02-23T02:32:00Z"/>
                <w:b/>
                <w:bCs/>
              </w:rPr>
            </w:pPr>
            <w:ins w:id="1281" w:author="Moses, Robbie" w:date="2023-02-23T02:32:00Z">
              <w:r w:rsidRPr="00F208BC">
                <w:rPr>
                  <w:b/>
                  <w:bCs/>
                </w:rPr>
                <w:t>Field Number</w:t>
              </w:r>
            </w:ins>
          </w:p>
        </w:tc>
        <w:tc>
          <w:tcPr>
            <w:tcW w:w="5483" w:type="dxa"/>
            <w:tcBorders>
              <w:top w:val="single" w:sz="4" w:space="0" w:color="000000"/>
              <w:left w:val="single" w:sz="4" w:space="0" w:color="000000"/>
              <w:bottom w:val="single" w:sz="4" w:space="0" w:color="000000"/>
              <w:right w:val="single" w:sz="4" w:space="0" w:color="000000"/>
            </w:tcBorders>
          </w:tcPr>
          <w:p w14:paraId="651DE735" w14:textId="77777777" w:rsidR="00257647" w:rsidRDefault="00257647" w:rsidP="000C15EE">
            <w:pPr>
              <w:pStyle w:val="TableBody"/>
              <w:rPr>
                <w:ins w:id="1282" w:author="Moses, Robbie" w:date="2023-02-23T02:32:00Z"/>
              </w:rPr>
            </w:pPr>
            <w:ins w:id="1283" w:author="Moses, Robbie" w:date="2023-02-23T02:32:00Z">
              <w:r>
                <w:t>Indicates the Order Custom Field ID</w:t>
              </w:r>
            </w:ins>
          </w:p>
        </w:tc>
      </w:tr>
      <w:tr w:rsidR="00257647" w14:paraId="3847AA96" w14:textId="77777777" w:rsidTr="000C15EE">
        <w:trPr>
          <w:cantSplit/>
          <w:ins w:id="1284" w:author="Moses, Robbie" w:date="2023-02-23T02:32:00Z"/>
        </w:trPr>
        <w:tc>
          <w:tcPr>
            <w:tcW w:w="2592" w:type="dxa"/>
            <w:tcBorders>
              <w:top w:val="single" w:sz="4" w:space="0" w:color="000000"/>
              <w:left w:val="single" w:sz="4" w:space="0" w:color="000000"/>
              <w:bottom w:val="single" w:sz="4" w:space="0" w:color="000000"/>
            </w:tcBorders>
          </w:tcPr>
          <w:p w14:paraId="5E1DCAD4" w14:textId="77777777" w:rsidR="00257647" w:rsidRPr="00F208BC" w:rsidRDefault="00257647" w:rsidP="000C15EE">
            <w:pPr>
              <w:pStyle w:val="TableBody"/>
              <w:rPr>
                <w:ins w:id="1285" w:author="Moses, Robbie" w:date="2023-02-23T02:32:00Z"/>
                <w:b/>
                <w:bCs/>
              </w:rPr>
            </w:pPr>
            <w:ins w:id="1286" w:author="Moses, Robbie" w:date="2023-02-23T02:32:00Z">
              <w:r w:rsidRPr="00F208BC">
                <w:rPr>
                  <w:b/>
                  <w:bCs/>
                </w:rPr>
                <w:t>Name</w:t>
              </w:r>
            </w:ins>
          </w:p>
        </w:tc>
        <w:tc>
          <w:tcPr>
            <w:tcW w:w="5483" w:type="dxa"/>
            <w:tcBorders>
              <w:top w:val="single" w:sz="4" w:space="0" w:color="000000"/>
              <w:left w:val="single" w:sz="4" w:space="0" w:color="000000"/>
              <w:bottom w:val="single" w:sz="4" w:space="0" w:color="000000"/>
              <w:right w:val="single" w:sz="4" w:space="0" w:color="000000"/>
            </w:tcBorders>
          </w:tcPr>
          <w:p w14:paraId="37FB21AD" w14:textId="77777777" w:rsidR="00257647" w:rsidRDefault="00257647" w:rsidP="000C15EE">
            <w:pPr>
              <w:pStyle w:val="TableBody"/>
              <w:rPr>
                <w:ins w:id="1287" w:author="Moses, Robbie" w:date="2023-02-23T02:32:00Z"/>
              </w:rPr>
            </w:pPr>
            <w:ins w:id="1288" w:author="Moses, Robbie" w:date="2023-02-23T02:32:00Z">
              <w:r>
                <w:t xml:space="preserve">Indicates the Name of the Order Custom Field. This will be displayed to the user on the order pages. </w:t>
              </w:r>
            </w:ins>
          </w:p>
        </w:tc>
      </w:tr>
      <w:tr w:rsidR="00257647" w14:paraId="39A89A1D" w14:textId="77777777" w:rsidTr="000C15EE">
        <w:trPr>
          <w:cantSplit/>
          <w:ins w:id="1289" w:author="Moses, Robbie" w:date="2023-02-23T02:32:00Z"/>
        </w:trPr>
        <w:tc>
          <w:tcPr>
            <w:tcW w:w="2592" w:type="dxa"/>
            <w:tcBorders>
              <w:top w:val="single" w:sz="4" w:space="0" w:color="000000"/>
              <w:left w:val="single" w:sz="4" w:space="0" w:color="000000"/>
              <w:bottom w:val="single" w:sz="4" w:space="0" w:color="000000"/>
            </w:tcBorders>
          </w:tcPr>
          <w:p w14:paraId="306813EF" w14:textId="77777777" w:rsidR="00257647" w:rsidRPr="00F208BC" w:rsidRDefault="00257647" w:rsidP="000C15EE">
            <w:pPr>
              <w:pStyle w:val="TableBody"/>
              <w:rPr>
                <w:ins w:id="1290" w:author="Moses, Robbie" w:date="2023-02-23T02:32:00Z"/>
                <w:b/>
                <w:bCs/>
              </w:rPr>
            </w:pPr>
            <w:ins w:id="1291" w:author="Moses, Robbie" w:date="2023-02-23T02:32:00Z">
              <w:r w:rsidRPr="00F208BC">
                <w:rPr>
                  <w:b/>
                  <w:bCs/>
                </w:rPr>
                <w:t>Description</w:t>
              </w:r>
            </w:ins>
          </w:p>
        </w:tc>
        <w:tc>
          <w:tcPr>
            <w:tcW w:w="5483" w:type="dxa"/>
            <w:tcBorders>
              <w:top w:val="single" w:sz="4" w:space="0" w:color="000000"/>
              <w:left w:val="single" w:sz="4" w:space="0" w:color="000000"/>
              <w:bottom w:val="single" w:sz="4" w:space="0" w:color="000000"/>
              <w:right w:val="single" w:sz="4" w:space="0" w:color="000000"/>
            </w:tcBorders>
          </w:tcPr>
          <w:p w14:paraId="23D190B1" w14:textId="77777777" w:rsidR="00257647" w:rsidRDefault="00257647" w:rsidP="000C15EE">
            <w:pPr>
              <w:pStyle w:val="TableBody"/>
              <w:rPr>
                <w:ins w:id="1292" w:author="Moses, Robbie" w:date="2023-02-23T02:32:00Z"/>
              </w:rPr>
            </w:pPr>
            <w:ins w:id="1293" w:author="Moses, Robbie" w:date="2023-02-23T02:32:00Z">
              <w:r>
                <w:t>Describes the Order Custom Field is for. This field will not be displayed on the order pages.</w:t>
              </w:r>
            </w:ins>
          </w:p>
        </w:tc>
      </w:tr>
      <w:tr w:rsidR="00257647" w14:paraId="3548CE5A" w14:textId="77777777" w:rsidTr="000C15EE">
        <w:trPr>
          <w:cantSplit/>
          <w:ins w:id="1294" w:author="Moses, Robbie" w:date="2023-02-23T02:32:00Z"/>
        </w:trPr>
        <w:tc>
          <w:tcPr>
            <w:tcW w:w="2592" w:type="dxa"/>
            <w:tcBorders>
              <w:top w:val="single" w:sz="4" w:space="0" w:color="000000"/>
              <w:left w:val="single" w:sz="4" w:space="0" w:color="000000"/>
              <w:bottom w:val="single" w:sz="4" w:space="0" w:color="000000"/>
            </w:tcBorders>
          </w:tcPr>
          <w:p w14:paraId="142D0CC6" w14:textId="77777777" w:rsidR="00257647" w:rsidRPr="00F208BC" w:rsidRDefault="00257647" w:rsidP="000C15EE">
            <w:pPr>
              <w:pStyle w:val="TableBody"/>
              <w:rPr>
                <w:ins w:id="1295" w:author="Moses, Robbie" w:date="2023-02-23T02:32:00Z"/>
                <w:b/>
                <w:bCs/>
              </w:rPr>
            </w:pPr>
            <w:ins w:id="1296" w:author="Moses, Robbie" w:date="2023-02-23T02:32:00Z">
              <w:r w:rsidRPr="00F208BC">
                <w:rPr>
                  <w:b/>
                  <w:bCs/>
                </w:rPr>
                <w:lastRenderedPageBreak/>
                <w:t>Required</w:t>
              </w:r>
            </w:ins>
          </w:p>
        </w:tc>
        <w:tc>
          <w:tcPr>
            <w:tcW w:w="5483" w:type="dxa"/>
            <w:tcBorders>
              <w:top w:val="single" w:sz="4" w:space="0" w:color="000000"/>
              <w:left w:val="single" w:sz="4" w:space="0" w:color="000000"/>
              <w:bottom w:val="single" w:sz="4" w:space="0" w:color="000000"/>
              <w:right w:val="single" w:sz="4" w:space="0" w:color="000000"/>
            </w:tcBorders>
          </w:tcPr>
          <w:p w14:paraId="1F4FD149" w14:textId="77777777" w:rsidR="00257647" w:rsidRDefault="00257647" w:rsidP="000C15EE">
            <w:pPr>
              <w:pStyle w:val="TableBody"/>
              <w:rPr>
                <w:ins w:id="1297" w:author="Moses, Robbie" w:date="2023-02-23T02:32:00Z"/>
              </w:rPr>
            </w:pPr>
            <w:ins w:id="1298" w:author="Moses, Robbie" w:date="2023-02-23T02:32:00Z">
              <w:r>
                <w:t>Indicates the status of the Order Custom Field:</w:t>
              </w:r>
            </w:ins>
          </w:p>
          <w:p w14:paraId="541CB0B0" w14:textId="77777777" w:rsidR="00257647" w:rsidRDefault="00257647" w:rsidP="000C15EE">
            <w:pPr>
              <w:pStyle w:val="TableListBullet"/>
              <w:rPr>
                <w:ins w:id="1299" w:author="Moses, Robbie" w:date="2023-02-23T02:32:00Z"/>
              </w:rPr>
            </w:pPr>
            <w:ins w:id="1300" w:author="Moses, Robbie" w:date="2023-02-23T02:32:00Z">
              <w:r w:rsidRPr="00CE1129">
                <w:rPr>
                  <w:b/>
                  <w:bCs/>
                </w:rPr>
                <w:t>Inactive –</w:t>
              </w:r>
              <w:r>
                <w:t xml:space="preserve"> Not in service for any cashpoints</w:t>
              </w:r>
            </w:ins>
          </w:p>
          <w:p w14:paraId="6BB3419A" w14:textId="77777777" w:rsidR="00257647" w:rsidRDefault="00257647" w:rsidP="000C15EE">
            <w:pPr>
              <w:pStyle w:val="TableListBullet"/>
              <w:rPr>
                <w:ins w:id="1301" w:author="Moses, Robbie" w:date="2023-02-23T02:32:00Z"/>
              </w:rPr>
            </w:pPr>
            <w:ins w:id="1302" w:author="Moses, Robbie" w:date="2023-02-23T02:32:00Z">
              <w:r w:rsidRPr="00CE1129">
                <w:rPr>
                  <w:b/>
                  <w:bCs/>
                </w:rPr>
                <w:t>Optional –</w:t>
              </w:r>
              <w:r>
                <w:t xml:space="preserve"> This is an optional field that does not have to be specified</w:t>
              </w:r>
            </w:ins>
          </w:p>
          <w:p w14:paraId="56E89FD7" w14:textId="77777777" w:rsidR="00257647" w:rsidRDefault="00257647" w:rsidP="000C15EE">
            <w:pPr>
              <w:pStyle w:val="TableListBullet"/>
              <w:rPr>
                <w:ins w:id="1303" w:author="Moses, Robbie" w:date="2023-02-23T02:32:00Z"/>
              </w:rPr>
            </w:pPr>
            <w:ins w:id="1304" w:author="Moses, Robbie" w:date="2023-02-23T02:32:00Z">
              <w:r w:rsidRPr="00CE1129">
                <w:rPr>
                  <w:b/>
                  <w:bCs/>
                </w:rPr>
                <w:t>Required –</w:t>
              </w:r>
              <w:r>
                <w:t xml:space="preserve"> Requires that the value be specified to complete the order</w:t>
              </w:r>
            </w:ins>
          </w:p>
        </w:tc>
      </w:tr>
      <w:tr w:rsidR="00257647" w14:paraId="378C74AC" w14:textId="77777777" w:rsidTr="000C15EE">
        <w:trPr>
          <w:cantSplit/>
          <w:ins w:id="1305" w:author="Moses, Robbie" w:date="2023-02-23T02:32:00Z"/>
        </w:trPr>
        <w:tc>
          <w:tcPr>
            <w:tcW w:w="2592" w:type="dxa"/>
            <w:tcBorders>
              <w:top w:val="single" w:sz="4" w:space="0" w:color="000000"/>
              <w:left w:val="single" w:sz="4" w:space="0" w:color="000000"/>
              <w:bottom w:val="single" w:sz="4" w:space="0" w:color="000000"/>
            </w:tcBorders>
          </w:tcPr>
          <w:p w14:paraId="452124F7" w14:textId="77777777" w:rsidR="00257647" w:rsidRPr="00F208BC" w:rsidRDefault="00257647" w:rsidP="000C15EE">
            <w:pPr>
              <w:pStyle w:val="TableBody"/>
              <w:rPr>
                <w:ins w:id="1306" w:author="Moses, Robbie" w:date="2023-02-23T02:32:00Z"/>
                <w:b/>
                <w:bCs/>
              </w:rPr>
            </w:pPr>
            <w:ins w:id="1307" w:author="Moses, Robbie" w:date="2023-02-23T02:32:00Z">
              <w:r w:rsidRPr="00F208BC">
                <w:rPr>
                  <w:b/>
                  <w:bCs/>
                </w:rPr>
                <w:t>Field Type</w:t>
              </w:r>
            </w:ins>
          </w:p>
        </w:tc>
        <w:tc>
          <w:tcPr>
            <w:tcW w:w="5483" w:type="dxa"/>
            <w:tcBorders>
              <w:top w:val="single" w:sz="4" w:space="0" w:color="000000"/>
              <w:left w:val="single" w:sz="4" w:space="0" w:color="000000"/>
              <w:bottom w:val="single" w:sz="4" w:space="0" w:color="000000"/>
              <w:right w:val="single" w:sz="4" w:space="0" w:color="000000"/>
            </w:tcBorders>
          </w:tcPr>
          <w:p w14:paraId="23940281" w14:textId="77777777" w:rsidR="00257647" w:rsidRDefault="00257647" w:rsidP="000C15EE">
            <w:pPr>
              <w:pStyle w:val="TableBody"/>
              <w:rPr>
                <w:ins w:id="1308" w:author="Moses, Robbie" w:date="2023-02-23T02:32:00Z"/>
              </w:rPr>
            </w:pPr>
            <w:ins w:id="1309" w:author="Moses, Robbie" w:date="2023-02-23T02:32:00Z">
              <w:r>
                <w:t>Indicates the type of Custom Field being specified:</w:t>
              </w:r>
            </w:ins>
          </w:p>
          <w:p w14:paraId="0030E27D" w14:textId="77777777" w:rsidR="00257647" w:rsidRDefault="00257647" w:rsidP="000C15EE">
            <w:pPr>
              <w:pStyle w:val="TableListBullet"/>
              <w:rPr>
                <w:ins w:id="1310" w:author="Moses, Robbie" w:date="2023-02-23T02:32:00Z"/>
              </w:rPr>
            </w:pPr>
            <w:ins w:id="1311" w:author="Moses, Robbie" w:date="2023-02-23T02:32:00Z">
              <w:r w:rsidRPr="004B60B9">
                <w:rPr>
                  <w:b/>
                  <w:bCs/>
                </w:rPr>
                <w:t>Free Text –</w:t>
              </w:r>
              <w:r>
                <w:t xml:space="preserve"> Provides a field for users to type any information necessary to communicate to the analyst. This text field allows any information to be displayed up to the maximum size specified. </w:t>
              </w:r>
            </w:ins>
          </w:p>
          <w:p w14:paraId="6E6D7DCB" w14:textId="77777777" w:rsidR="00257647" w:rsidRDefault="00257647" w:rsidP="000C15EE">
            <w:pPr>
              <w:pStyle w:val="TableListBullet"/>
              <w:rPr>
                <w:ins w:id="1312" w:author="Moses, Robbie" w:date="2023-02-23T02:32:00Z"/>
              </w:rPr>
            </w:pPr>
            <w:ins w:id="1313" w:author="Moses, Robbie" w:date="2023-02-23T02:32:00Z">
              <w:r w:rsidRPr="004B60B9">
                <w:rPr>
                  <w:b/>
                  <w:bCs/>
                </w:rPr>
                <w:t>Pre-set List –</w:t>
              </w:r>
              <w:r>
                <w:t xml:space="preserve"> Displays a list that users can choose from. This list is defined in the Content/Query field as a comma-separated list. </w:t>
              </w:r>
            </w:ins>
          </w:p>
          <w:p w14:paraId="797FD146" w14:textId="77777777" w:rsidR="00257647" w:rsidRDefault="00257647" w:rsidP="000C15EE">
            <w:pPr>
              <w:pStyle w:val="TableListBullet"/>
              <w:rPr>
                <w:ins w:id="1314" w:author="Moses, Robbie" w:date="2023-02-23T02:32:00Z"/>
              </w:rPr>
            </w:pPr>
            <w:ins w:id="1315" w:author="Moses, Robbie" w:date="2023-02-23T02:32:00Z">
              <w:r w:rsidRPr="004B60B9">
                <w:rPr>
                  <w:b/>
                  <w:bCs/>
                </w:rPr>
                <w:t>SQL Query –</w:t>
              </w:r>
              <w:r>
                <w:t xml:space="preserve"> Displays a list of information (similar to Pre-set List but automatically populated from an SQL query.) Queries can only be set up by an administrator.</w:t>
              </w:r>
            </w:ins>
          </w:p>
        </w:tc>
      </w:tr>
      <w:tr w:rsidR="00257647" w14:paraId="42F845D3" w14:textId="77777777" w:rsidTr="000C15EE">
        <w:trPr>
          <w:cantSplit/>
          <w:ins w:id="1316" w:author="Moses, Robbie" w:date="2023-02-23T02:32:00Z"/>
        </w:trPr>
        <w:tc>
          <w:tcPr>
            <w:tcW w:w="2592" w:type="dxa"/>
            <w:tcBorders>
              <w:top w:val="single" w:sz="4" w:space="0" w:color="000000"/>
              <w:left w:val="single" w:sz="4" w:space="0" w:color="000000"/>
              <w:bottom w:val="single" w:sz="4" w:space="0" w:color="000000"/>
            </w:tcBorders>
          </w:tcPr>
          <w:p w14:paraId="2264C945" w14:textId="77777777" w:rsidR="00257647" w:rsidRPr="00F208BC" w:rsidRDefault="00257647" w:rsidP="000C15EE">
            <w:pPr>
              <w:pStyle w:val="TableBody"/>
              <w:rPr>
                <w:ins w:id="1317" w:author="Moses, Robbie" w:date="2023-02-23T02:32:00Z"/>
                <w:b/>
                <w:bCs/>
              </w:rPr>
            </w:pPr>
            <w:ins w:id="1318" w:author="Moses, Robbie" w:date="2023-02-23T02:32:00Z">
              <w:r w:rsidRPr="00F208BC">
                <w:rPr>
                  <w:b/>
                  <w:bCs/>
                </w:rPr>
                <w:t>Max Size</w:t>
              </w:r>
            </w:ins>
          </w:p>
        </w:tc>
        <w:tc>
          <w:tcPr>
            <w:tcW w:w="5483" w:type="dxa"/>
            <w:tcBorders>
              <w:top w:val="single" w:sz="4" w:space="0" w:color="000000"/>
              <w:left w:val="single" w:sz="4" w:space="0" w:color="000000"/>
              <w:bottom w:val="single" w:sz="4" w:space="0" w:color="000000"/>
              <w:right w:val="single" w:sz="4" w:space="0" w:color="000000"/>
            </w:tcBorders>
          </w:tcPr>
          <w:p w14:paraId="0F8A2D4B" w14:textId="77777777" w:rsidR="00257647" w:rsidRDefault="00257647" w:rsidP="000C15EE">
            <w:pPr>
              <w:pStyle w:val="TableBody"/>
              <w:rPr>
                <w:ins w:id="1319" w:author="Moses, Robbie" w:date="2023-02-23T02:32:00Z"/>
              </w:rPr>
            </w:pPr>
            <w:ins w:id="1320" w:author="Moses, Robbie" w:date="2023-02-23T02:32:00Z">
              <w:r>
                <w:t>Indicates the maximum size of the field for Free Text fields</w:t>
              </w:r>
            </w:ins>
          </w:p>
        </w:tc>
      </w:tr>
      <w:tr w:rsidR="00257647" w14:paraId="6299E9AB" w14:textId="77777777" w:rsidTr="000C15EE">
        <w:trPr>
          <w:cantSplit/>
          <w:ins w:id="1321" w:author="Moses, Robbie" w:date="2023-02-23T02:32:00Z"/>
        </w:trPr>
        <w:tc>
          <w:tcPr>
            <w:tcW w:w="2592" w:type="dxa"/>
            <w:tcBorders>
              <w:top w:val="single" w:sz="4" w:space="0" w:color="000000"/>
              <w:left w:val="single" w:sz="4" w:space="0" w:color="000000"/>
              <w:bottom w:val="single" w:sz="4" w:space="0" w:color="000000"/>
            </w:tcBorders>
          </w:tcPr>
          <w:p w14:paraId="499B969B" w14:textId="77777777" w:rsidR="00257647" w:rsidRPr="00F208BC" w:rsidRDefault="00257647" w:rsidP="000C15EE">
            <w:pPr>
              <w:pStyle w:val="TableBody"/>
              <w:rPr>
                <w:ins w:id="1322" w:author="Moses, Robbie" w:date="2023-02-23T02:32:00Z"/>
                <w:b/>
                <w:bCs/>
              </w:rPr>
            </w:pPr>
            <w:ins w:id="1323" w:author="Moses, Robbie" w:date="2023-02-23T02:32:00Z">
              <w:r w:rsidRPr="00F208BC">
                <w:rPr>
                  <w:b/>
                  <w:bCs/>
                </w:rPr>
                <w:t>Default Value</w:t>
              </w:r>
            </w:ins>
          </w:p>
        </w:tc>
        <w:tc>
          <w:tcPr>
            <w:tcW w:w="5483" w:type="dxa"/>
            <w:tcBorders>
              <w:top w:val="single" w:sz="4" w:space="0" w:color="000000"/>
              <w:left w:val="single" w:sz="4" w:space="0" w:color="000000"/>
              <w:bottom w:val="single" w:sz="4" w:space="0" w:color="000000"/>
              <w:right w:val="single" w:sz="4" w:space="0" w:color="000000"/>
            </w:tcBorders>
          </w:tcPr>
          <w:p w14:paraId="70ED81D0" w14:textId="77777777" w:rsidR="00257647" w:rsidRDefault="00257647" w:rsidP="000C15EE">
            <w:pPr>
              <w:pStyle w:val="TableBody"/>
              <w:rPr>
                <w:ins w:id="1324" w:author="Moses, Robbie" w:date="2023-02-23T02:32:00Z"/>
              </w:rPr>
            </w:pPr>
            <w:ins w:id="1325" w:author="Moses, Robbie" w:date="2023-02-23T02:32:00Z">
              <w:r>
                <w:t xml:space="preserve">Indicates the information that should be in the field by default. </w:t>
              </w:r>
            </w:ins>
          </w:p>
        </w:tc>
      </w:tr>
      <w:tr w:rsidR="00257647" w14:paraId="2ADE8348" w14:textId="77777777" w:rsidTr="000C15EE">
        <w:trPr>
          <w:cantSplit/>
          <w:ins w:id="1326" w:author="Moses, Robbie" w:date="2023-02-23T02:32:00Z"/>
        </w:trPr>
        <w:tc>
          <w:tcPr>
            <w:tcW w:w="2592" w:type="dxa"/>
            <w:tcBorders>
              <w:top w:val="single" w:sz="4" w:space="0" w:color="000000"/>
              <w:left w:val="single" w:sz="4" w:space="0" w:color="000000"/>
              <w:bottom w:val="single" w:sz="4" w:space="0" w:color="000000"/>
            </w:tcBorders>
          </w:tcPr>
          <w:p w14:paraId="45A62E8C" w14:textId="77777777" w:rsidR="00257647" w:rsidRPr="00F208BC" w:rsidRDefault="00257647" w:rsidP="000C15EE">
            <w:pPr>
              <w:pStyle w:val="TableBody"/>
              <w:rPr>
                <w:ins w:id="1327" w:author="Moses, Robbie" w:date="2023-02-23T02:32:00Z"/>
                <w:b/>
                <w:bCs/>
              </w:rPr>
            </w:pPr>
            <w:ins w:id="1328" w:author="Moses, Robbie" w:date="2023-02-23T02:32:00Z">
              <w:r w:rsidRPr="00F208BC">
                <w:rPr>
                  <w:b/>
                  <w:bCs/>
                </w:rPr>
                <w:t>Content / Query</w:t>
              </w:r>
            </w:ins>
          </w:p>
        </w:tc>
        <w:tc>
          <w:tcPr>
            <w:tcW w:w="5483" w:type="dxa"/>
            <w:tcBorders>
              <w:top w:val="single" w:sz="4" w:space="0" w:color="000000"/>
              <w:left w:val="single" w:sz="4" w:space="0" w:color="000000"/>
              <w:bottom w:val="single" w:sz="4" w:space="0" w:color="000000"/>
              <w:right w:val="single" w:sz="4" w:space="0" w:color="000000"/>
            </w:tcBorders>
          </w:tcPr>
          <w:p w14:paraId="13547A24" w14:textId="77777777" w:rsidR="00257647" w:rsidRDefault="00257647" w:rsidP="000C15EE">
            <w:pPr>
              <w:pStyle w:val="TableBody"/>
              <w:rPr>
                <w:ins w:id="1329" w:author="Moses, Robbie" w:date="2023-02-23T02:32:00Z"/>
              </w:rPr>
            </w:pPr>
            <w:ins w:id="1330" w:author="Moses, Robbie" w:date="2023-02-23T02:32:00Z">
              <w:r>
                <w:t>Indicates the content (comma-separated list) or SQL query that is to be used to populate the options.</w:t>
              </w:r>
            </w:ins>
          </w:p>
        </w:tc>
      </w:tr>
      <w:tr w:rsidR="00257647" w14:paraId="2B2DA34A" w14:textId="77777777" w:rsidTr="000C15EE">
        <w:trPr>
          <w:cantSplit/>
          <w:ins w:id="1331" w:author="Moses, Robbie" w:date="2023-02-23T02:32:00Z"/>
        </w:trPr>
        <w:tc>
          <w:tcPr>
            <w:tcW w:w="2592" w:type="dxa"/>
            <w:tcBorders>
              <w:top w:val="single" w:sz="4" w:space="0" w:color="000000"/>
              <w:left w:val="single" w:sz="4" w:space="0" w:color="000000"/>
              <w:bottom w:val="single" w:sz="4" w:space="0" w:color="000000"/>
            </w:tcBorders>
          </w:tcPr>
          <w:p w14:paraId="355F3095" w14:textId="77777777" w:rsidR="00257647" w:rsidRPr="00F208BC" w:rsidRDefault="00257647" w:rsidP="000C15EE">
            <w:pPr>
              <w:pStyle w:val="TableBody"/>
              <w:rPr>
                <w:ins w:id="1332" w:author="Moses, Robbie" w:date="2023-02-23T02:32:00Z"/>
                <w:b/>
                <w:bCs/>
              </w:rPr>
            </w:pPr>
            <w:ins w:id="1333" w:author="Moses, Robbie" w:date="2023-02-23T02:32:00Z">
              <w:r w:rsidRPr="00F208BC">
                <w:rPr>
                  <w:b/>
                  <w:bCs/>
                </w:rPr>
                <w:t>Editing Values</w:t>
              </w:r>
            </w:ins>
          </w:p>
        </w:tc>
        <w:tc>
          <w:tcPr>
            <w:tcW w:w="5483" w:type="dxa"/>
            <w:tcBorders>
              <w:top w:val="single" w:sz="4" w:space="0" w:color="000000"/>
              <w:left w:val="single" w:sz="4" w:space="0" w:color="000000"/>
              <w:bottom w:val="single" w:sz="4" w:space="0" w:color="000000"/>
              <w:right w:val="single" w:sz="4" w:space="0" w:color="000000"/>
            </w:tcBorders>
          </w:tcPr>
          <w:p w14:paraId="1FD78C4A" w14:textId="77777777" w:rsidR="00257647" w:rsidRDefault="00257647" w:rsidP="000C15EE">
            <w:pPr>
              <w:pStyle w:val="TableBody"/>
              <w:rPr>
                <w:ins w:id="1334" w:author="Moses, Robbie" w:date="2023-02-23T02:32:00Z"/>
              </w:rPr>
            </w:pPr>
            <w:ins w:id="1335" w:author="Moses, Robbie" w:date="2023-02-23T02:32:00Z">
              <w:r>
                <w:t>Clicking on any of the Custom Field Name hyperlinks will take the user to the editing page to allow for the editing of the custom field.</w:t>
              </w:r>
            </w:ins>
          </w:p>
        </w:tc>
      </w:tr>
      <w:tr w:rsidR="00257647" w14:paraId="3EA48316" w14:textId="77777777" w:rsidTr="000C15EE">
        <w:trPr>
          <w:cantSplit/>
          <w:ins w:id="1336" w:author="Moses, Robbie" w:date="2023-02-23T02:32:00Z"/>
        </w:trPr>
        <w:tc>
          <w:tcPr>
            <w:tcW w:w="2592" w:type="dxa"/>
            <w:tcBorders>
              <w:top w:val="single" w:sz="4" w:space="0" w:color="000000"/>
              <w:left w:val="single" w:sz="4" w:space="0" w:color="000000"/>
              <w:bottom w:val="single" w:sz="4" w:space="0" w:color="000000"/>
            </w:tcBorders>
          </w:tcPr>
          <w:p w14:paraId="10DE0E66" w14:textId="77777777" w:rsidR="00257647" w:rsidRPr="00F208BC" w:rsidRDefault="00257647" w:rsidP="000C15EE">
            <w:pPr>
              <w:pStyle w:val="TableBody"/>
              <w:rPr>
                <w:ins w:id="1337" w:author="Moses, Robbie" w:date="2023-02-23T02:32:00Z"/>
                <w:b/>
                <w:bCs/>
              </w:rPr>
            </w:pPr>
            <w:ins w:id="1338" w:author="Moses, Robbie" w:date="2023-02-23T02:32:00Z">
              <w:r w:rsidRPr="00F208BC">
                <w:rPr>
                  <w:b/>
                  <w:bCs/>
                </w:rPr>
                <w:t>Save button</w:t>
              </w:r>
            </w:ins>
          </w:p>
        </w:tc>
        <w:tc>
          <w:tcPr>
            <w:tcW w:w="5483" w:type="dxa"/>
            <w:tcBorders>
              <w:top w:val="single" w:sz="4" w:space="0" w:color="000000"/>
              <w:left w:val="single" w:sz="4" w:space="0" w:color="000000"/>
              <w:bottom w:val="single" w:sz="4" w:space="0" w:color="000000"/>
              <w:right w:val="single" w:sz="4" w:space="0" w:color="000000"/>
            </w:tcBorders>
          </w:tcPr>
          <w:p w14:paraId="31DB2198" w14:textId="77777777" w:rsidR="00257647" w:rsidRDefault="00257647" w:rsidP="000C15EE">
            <w:pPr>
              <w:pStyle w:val="TableBody"/>
              <w:rPr>
                <w:ins w:id="1339" w:author="Moses, Robbie" w:date="2023-02-23T02:32:00Z"/>
              </w:rPr>
            </w:pPr>
            <w:ins w:id="1340" w:author="Moses, Robbie" w:date="2023-02-23T02:32:00Z">
              <w:r>
                <w:t>Saves changes made during editing.</w:t>
              </w:r>
            </w:ins>
          </w:p>
        </w:tc>
      </w:tr>
      <w:tr w:rsidR="00257647" w14:paraId="01EC40E7" w14:textId="77777777" w:rsidTr="000C15EE">
        <w:trPr>
          <w:cantSplit/>
          <w:ins w:id="1341" w:author="Moses, Robbie" w:date="2023-02-23T02:32:00Z"/>
        </w:trPr>
        <w:tc>
          <w:tcPr>
            <w:tcW w:w="2592" w:type="dxa"/>
            <w:tcBorders>
              <w:top w:val="single" w:sz="4" w:space="0" w:color="000000"/>
              <w:left w:val="single" w:sz="4" w:space="0" w:color="000000"/>
              <w:bottom w:val="single" w:sz="4" w:space="0" w:color="000000"/>
            </w:tcBorders>
          </w:tcPr>
          <w:p w14:paraId="4845A5AE" w14:textId="77777777" w:rsidR="00257647" w:rsidRPr="00F208BC" w:rsidRDefault="00257647" w:rsidP="000C15EE">
            <w:pPr>
              <w:pStyle w:val="TableBody"/>
              <w:rPr>
                <w:ins w:id="1342" w:author="Moses, Robbie" w:date="2023-02-23T02:32:00Z"/>
                <w:b/>
                <w:bCs/>
              </w:rPr>
            </w:pPr>
            <w:ins w:id="1343" w:author="Moses, Robbie" w:date="2023-02-23T02:32:00Z">
              <w:r w:rsidRPr="00F208BC">
                <w:rPr>
                  <w:b/>
                  <w:bCs/>
                </w:rPr>
                <w:t>Cancel button</w:t>
              </w:r>
            </w:ins>
          </w:p>
        </w:tc>
        <w:tc>
          <w:tcPr>
            <w:tcW w:w="5483" w:type="dxa"/>
            <w:tcBorders>
              <w:top w:val="single" w:sz="4" w:space="0" w:color="000000"/>
              <w:left w:val="single" w:sz="4" w:space="0" w:color="000000"/>
              <w:bottom w:val="single" w:sz="4" w:space="0" w:color="000000"/>
              <w:right w:val="single" w:sz="4" w:space="0" w:color="000000"/>
            </w:tcBorders>
          </w:tcPr>
          <w:p w14:paraId="32F1D103" w14:textId="77777777" w:rsidR="00257647" w:rsidRDefault="00257647" w:rsidP="000C15EE">
            <w:pPr>
              <w:pStyle w:val="TableBody"/>
              <w:rPr>
                <w:ins w:id="1344" w:author="Moses, Robbie" w:date="2023-02-23T02:32:00Z"/>
              </w:rPr>
            </w:pPr>
            <w:ins w:id="1345" w:author="Moses, Robbie" w:date="2023-02-23T02:32:00Z">
              <w:r>
                <w:t xml:space="preserve">Cancels any changes made to the Order Custom Fields </w:t>
              </w:r>
            </w:ins>
          </w:p>
        </w:tc>
      </w:tr>
    </w:tbl>
    <w:p w14:paraId="5F82851B" w14:textId="5034080E" w:rsidR="00257647" w:rsidRPr="001727DF" w:rsidRDefault="00257647" w:rsidP="00257647">
      <w:pPr>
        <w:pStyle w:val="TopofSection"/>
        <w:rPr>
          <w:ins w:id="1346" w:author="Moses, Robbie" w:date="2023-02-23T02:32:00Z"/>
          <w:color w:val="9BBB59"/>
          <w:lang w:val="en-US"/>
        </w:rPr>
      </w:pPr>
      <w:ins w:id="1347" w:author="Moses, Robbie" w:date="2023-02-23T02:32:00Z">
        <w:r w:rsidRPr="001727DF">
          <w:fldChar w:fldCharType="begin"/>
        </w:r>
        <w:r w:rsidRPr="001727DF">
          <w:instrText xml:space="preserve"> HYPERLINK \l "_System(Order_Settings" </w:instrText>
        </w:r>
        <w:r w:rsidRPr="001727DF">
          <w:fldChar w:fldCharType="separate"/>
        </w:r>
        <w:r w:rsidRPr="001727DF">
          <w:rPr>
            <w:rStyle w:val="Hyperlink"/>
            <w:rFonts w:eastAsiaTheme="majorEastAsia"/>
            <w:color w:val="9BBB59"/>
            <w:u w:val="none"/>
            <w:lang w:val="en-US"/>
          </w:rPr>
          <w:t xml:space="preserve">Return to: </w:t>
        </w:r>
        <w:r w:rsidRPr="001727DF">
          <w:rPr>
            <w:rStyle w:val="Hyperlink"/>
            <w:rFonts w:eastAsiaTheme="majorEastAsia"/>
            <w:color w:val="9BBB59"/>
            <w:u w:val="none"/>
            <w:lang w:val="en-US"/>
          </w:rPr>
          <w:fldChar w:fldCharType="end"/>
        </w:r>
      </w:ins>
      <w:r w:rsidR="001727DF" w:rsidRPr="001727DF">
        <w:rPr>
          <w:rStyle w:val="Hyperlink"/>
          <w:rFonts w:eastAsiaTheme="majorEastAsia"/>
          <w:color w:val="9BBB59"/>
          <w:u w:val="none"/>
          <w:lang w:val="en-US"/>
        </w:rPr>
        <w:fldChar w:fldCharType="begin"/>
      </w:r>
      <w:r w:rsidR="001727DF" w:rsidRPr="001727DF">
        <w:rPr>
          <w:rStyle w:val="Hyperlink"/>
          <w:rFonts w:eastAsiaTheme="majorEastAsia"/>
          <w:color w:val="9BBB59"/>
          <w:u w:val="none"/>
          <w:lang w:val="en-US"/>
        </w:rPr>
        <w:instrText xml:space="preserve"> REF _Ref128021158 \h  \* MERGEFORMAT </w:instrText>
      </w:r>
      <w:r w:rsidR="001727DF" w:rsidRPr="001727DF">
        <w:rPr>
          <w:rStyle w:val="Hyperlink"/>
          <w:rFonts w:eastAsiaTheme="majorEastAsia"/>
          <w:color w:val="9BBB59"/>
          <w:u w:val="none"/>
          <w:lang w:val="en-US"/>
        </w:rPr>
      </w:r>
      <w:r w:rsidR="001727DF" w:rsidRPr="001727DF">
        <w:rPr>
          <w:rStyle w:val="Hyperlink"/>
          <w:rFonts w:eastAsiaTheme="majorEastAsia"/>
          <w:color w:val="9BBB59"/>
          <w:u w:val="none"/>
          <w:lang w:val="en-US"/>
        </w:rPr>
        <w:fldChar w:fldCharType="separate"/>
      </w:r>
      <w:r w:rsidR="001727DF" w:rsidRPr="001727DF">
        <w:t>Settings</w:t>
      </w:r>
      <w:r w:rsidR="001727DF" w:rsidRPr="001727DF">
        <w:rPr>
          <w:rFonts w:ascii="Wingdings" w:hAnsi="Wingdings"/>
        </w:rPr>
        <w:t></w:t>
      </w:r>
      <w:r w:rsidR="001727DF" w:rsidRPr="001727DF">
        <w:t>Order Settings</w:t>
      </w:r>
      <w:r w:rsidR="001727DF" w:rsidRPr="001727DF">
        <w:rPr>
          <w:rStyle w:val="Hyperlink"/>
          <w:rFonts w:eastAsiaTheme="majorEastAsia"/>
          <w:color w:val="9BBB59"/>
          <w:u w:val="none"/>
          <w:lang w:val="en-US"/>
        </w:rPr>
        <w:fldChar w:fldCharType="end"/>
      </w:r>
      <w:r w:rsidR="001727DF" w:rsidRPr="001727DF">
        <w:rPr>
          <w:color w:val="9BBB59"/>
          <w:lang w:val="en-US"/>
        </w:rPr>
        <w:t xml:space="preserve"> </w:t>
      </w:r>
    </w:p>
    <w:p w14:paraId="2D393694" w14:textId="77777777" w:rsidR="00257647" w:rsidRPr="00E12D74" w:rsidRDefault="00257647" w:rsidP="00257647">
      <w:pPr>
        <w:rPr>
          <w:ins w:id="1348" w:author="Moses, Robbie" w:date="2023-02-23T02:32:00Z"/>
          <w:lang w:eastAsia="x-none" w:bidi="ar-SA"/>
        </w:rPr>
      </w:pPr>
    </w:p>
    <w:p w14:paraId="06EF871D" w14:textId="0F11F1AE" w:rsidR="00257647" w:rsidRDefault="007B020B" w:rsidP="00257647">
      <w:pPr>
        <w:pStyle w:val="Heading4"/>
        <w:rPr>
          <w:ins w:id="1349" w:author="Moses, Robbie" w:date="2023-02-23T02:32:00Z"/>
          <w:lang w:val="en-US"/>
        </w:rPr>
      </w:pPr>
      <w:r>
        <w:t>Settings</w:t>
      </w:r>
      <w:ins w:id="1350" w:author="Moses, Robbie" w:date="2023-02-23T02:32:00Z">
        <w:r w:rsidR="00257647">
          <w:rPr>
            <w:rFonts w:ascii="Wingdings" w:hAnsi="Wingdings"/>
          </w:rPr>
          <w:t></w:t>
        </w:r>
        <w:r w:rsidR="00257647">
          <w:rPr>
            <w:lang w:val="en-US"/>
          </w:rPr>
          <w:t>Order Settings</w:t>
        </w:r>
        <w:r w:rsidR="00257647">
          <w:rPr>
            <w:rFonts w:ascii="Wingdings" w:hAnsi="Wingdings"/>
          </w:rPr>
          <w:t></w:t>
        </w:r>
        <w:r w:rsidR="00257647">
          <w:rPr>
            <w:lang w:val="en-US"/>
          </w:rPr>
          <w:t>Custom Field to Order Linkage</w:t>
        </w:r>
      </w:ins>
    </w:p>
    <w:p w14:paraId="2E1F119E" w14:textId="77777777" w:rsidR="00257647" w:rsidRDefault="00257647" w:rsidP="00257647">
      <w:pPr>
        <w:pStyle w:val="BodyText"/>
        <w:rPr>
          <w:ins w:id="1351" w:author="Moses, Robbie" w:date="2023-02-23T02:32:00Z"/>
        </w:rPr>
      </w:pPr>
      <w:ins w:id="1352" w:author="Moses, Robbie" w:date="2023-02-23T02:32:00Z">
        <w:r>
          <w:t>In order to allow Order Custom Fields to apply to a particular type of order and/or cashpoint type, the Order Custom Fields can be associated with the applicable cashpoint and order types.</w:t>
        </w:r>
      </w:ins>
    </w:p>
    <w:p w14:paraId="78F3A912" w14:textId="1A31B655" w:rsidR="00257647" w:rsidRDefault="0075434C" w:rsidP="00257647">
      <w:pPr>
        <w:pStyle w:val="TopofSection"/>
        <w:jc w:val="center"/>
        <w:rPr>
          <w:ins w:id="1353" w:author="Moses, Robbie" w:date="2023-02-23T02:32:00Z"/>
        </w:rPr>
      </w:pPr>
      <w:ins w:id="1354" w:author="Moses, Robbie" w:date="2023-02-23T04:02:00Z">
        <w:r>
          <w:rPr>
            <w:noProof/>
          </w:rPr>
          <w:lastRenderedPageBreak/>
          <w:drawing>
            <wp:inline distT="0" distB="0" distL="0" distR="0" wp14:anchorId="002C87D7" wp14:editId="4552599C">
              <wp:extent cx="5677133" cy="1689744"/>
              <wp:effectExtent l="76200" t="76200" r="133350" b="1390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78793" cy="1690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6AA0D1A" w14:textId="77777777" w:rsidR="00257647" w:rsidRDefault="00257647" w:rsidP="00257647">
      <w:pPr>
        <w:pStyle w:val="Caption"/>
        <w:rPr>
          <w:ins w:id="1355" w:author="Moses, Robbie" w:date="2023-02-23T02:32:00Z"/>
          <w:lang w:val="en-US"/>
        </w:rPr>
      </w:pPr>
      <w:ins w:id="1356" w:author="Moses, Robbie" w:date="2023-02-23T02:32:00Z">
        <w:r>
          <w:rPr>
            <w:lang w:val="en-US"/>
          </w:rPr>
          <w:t xml:space="preserve">Table </w:t>
        </w:r>
        <w:r>
          <w:fldChar w:fldCharType="begin"/>
        </w:r>
        <w:r w:rsidRPr="00C237DE">
          <w:rPr>
            <w:lang w:val="en-US"/>
          </w:rPr>
          <w:instrText xml:space="preserve"> SEQ "Table" \*Arabic </w:instrText>
        </w:r>
        <w:r>
          <w:fldChar w:fldCharType="separate"/>
        </w:r>
        <w:r>
          <w:rPr>
            <w:noProof/>
            <w:lang w:val="en-US"/>
          </w:rPr>
          <w:t>83</w:t>
        </w:r>
        <w:r>
          <w:rPr>
            <w:noProof/>
          </w:rPr>
          <w:fldChar w:fldCharType="end"/>
        </w:r>
        <w:r>
          <w:rPr>
            <w:lang w:val="en-US"/>
          </w:rPr>
          <w:t>: Custom Field To Order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5D980F68" w14:textId="77777777" w:rsidTr="000C15EE">
        <w:trPr>
          <w:cantSplit/>
          <w:tblHeader/>
          <w:ins w:id="1357"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34C57823" w14:textId="77777777" w:rsidR="00257647" w:rsidRDefault="00257647" w:rsidP="00170D7D">
            <w:pPr>
              <w:pStyle w:val="TableHeader"/>
              <w:rPr>
                <w:ins w:id="1358" w:author="Moses, Robbie" w:date="2023-02-23T02:32:00Z"/>
              </w:rPr>
            </w:pPr>
            <w:ins w:id="1359"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69E9A74" w14:textId="77777777" w:rsidR="00257647" w:rsidRDefault="00257647" w:rsidP="00170D7D">
            <w:pPr>
              <w:pStyle w:val="TableHeader"/>
              <w:rPr>
                <w:ins w:id="1360" w:author="Moses, Robbie" w:date="2023-02-23T02:32:00Z"/>
              </w:rPr>
            </w:pPr>
            <w:ins w:id="1361" w:author="Moses, Robbie" w:date="2023-02-23T02:32:00Z">
              <w:r>
                <w:t>Description</w:t>
              </w:r>
            </w:ins>
          </w:p>
        </w:tc>
      </w:tr>
      <w:tr w:rsidR="00257647" w14:paraId="765366C5" w14:textId="77777777" w:rsidTr="000C15EE">
        <w:trPr>
          <w:cantSplit/>
          <w:ins w:id="1362" w:author="Moses, Robbie" w:date="2023-02-23T02:32:00Z"/>
        </w:trPr>
        <w:tc>
          <w:tcPr>
            <w:tcW w:w="2592" w:type="dxa"/>
            <w:tcBorders>
              <w:top w:val="single" w:sz="4" w:space="0" w:color="000000"/>
              <w:left w:val="single" w:sz="4" w:space="0" w:color="000000"/>
              <w:bottom w:val="single" w:sz="4" w:space="0" w:color="000000"/>
            </w:tcBorders>
          </w:tcPr>
          <w:p w14:paraId="2D93FC9F" w14:textId="77777777" w:rsidR="00257647" w:rsidRPr="00F208BC" w:rsidRDefault="00257647" w:rsidP="000C15EE">
            <w:pPr>
              <w:pStyle w:val="TableBody"/>
              <w:rPr>
                <w:ins w:id="1363" w:author="Moses, Robbie" w:date="2023-02-23T02:32:00Z"/>
                <w:b/>
                <w:bCs/>
              </w:rPr>
            </w:pPr>
            <w:ins w:id="1364" w:author="Moses, Robbie" w:date="2023-02-23T02:32:00Z">
              <w:r w:rsidRPr="00F208BC">
                <w:rPr>
                  <w:b/>
                  <w:bCs/>
                </w:rPr>
                <w:t>Name</w:t>
              </w:r>
            </w:ins>
          </w:p>
        </w:tc>
        <w:tc>
          <w:tcPr>
            <w:tcW w:w="5478" w:type="dxa"/>
            <w:tcBorders>
              <w:top w:val="single" w:sz="4" w:space="0" w:color="000000"/>
              <w:left w:val="single" w:sz="4" w:space="0" w:color="000000"/>
              <w:bottom w:val="single" w:sz="4" w:space="0" w:color="000000"/>
              <w:right w:val="single" w:sz="4" w:space="0" w:color="000000"/>
            </w:tcBorders>
          </w:tcPr>
          <w:p w14:paraId="214F328F" w14:textId="77777777" w:rsidR="00257647" w:rsidRDefault="00257647" w:rsidP="000C15EE">
            <w:pPr>
              <w:pStyle w:val="TableBody"/>
              <w:rPr>
                <w:ins w:id="1365" w:author="Moses, Robbie" w:date="2023-02-23T02:32:00Z"/>
              </w:rPr>
            </w:pPr>
            <w:ins w:id="1366" w:author="Moses, Robbie" w:date="2023-02-23T02:32:00Z">
              <w:r>
                <w:t>Indicates the Name of the Order Custom Field as defined on the Order Custom Field Definition Page</w:t>
              </w:r>
            </w:ins>
          </w:p>
        </w:tc>
      </w:tr>
      <w:tr w:rsidR="00257647" w14:paraId="336316AF" w14:textId="77777777" w:rsidTr="000C15EE">
        <w:trPr>
          <w:cantSplit/>
          <w:ins w:id="1367" w:author="Moses, Robbie" w:date="2023-02-23T02:32:00Z"/>
        </w:trPr>
        <w:tc>
          <w:tcPr>
            <w:tcW w:w="2592" w:type="dxa"/>
            <w:tcBorders>
              <w:top w:val="single" w:sz="4" w:space="0" w:color="000000"/>
              <w:left w:val="single" w:sz="4" w:space="0" w:color="000000"/>
              <w:bottom w:val="single" w:sz="4" w:space="0" w:color="000000"/>
            </w:tcBorders>
          </w:tcPr>
          <w:p w14:paraId="789A9710" w14:textId="77777777" w:rsidR="00257647" w:rsidRPr="00F208BC" w:rsidRDefault="00257647" w:rsidP="000C15EE">
            <w:pPr>
              <w:pStyle w:val="TableBody"/>
              <w:rPr>
                <w:ins w:id="1368" w:author="Moses, Robbie" w:date="2023-02-23T02:32:00Z"/>
                <w:b/>
                <w:bCs/>
              </w:rPr>
            </w:pPr>
            <w:ins w:id="1369" w:author="Moses, Robbie" w:date="2023-02-23T02:32:00Z">
              <w:r w:rsidRPr="00F208BC">
                <w:rPr>
                  <w:b/>
                  <w:bCs/>
                </w:rPr>
                <w:t>Save button</w:t>
              </w:r>
            </w:ins>
          </w:p>
        </w:tc>
        <w:tc>
          <w:tcPr>
            <w:tcW w:w="5478" w:type="dxa"/>
            <w:tcBorders>
              <w:top w:val="single" w:sz="4" w:space="0" w:color="000000"/>
              <w:left w:val="single" w:sz="4" w:space="0" w:color="000000"/>
              <w:bottom w:val="single" w:sz="4" w:space="0" w:color="000000"/>
              <w:right w:val="single" w:sz="4" w:space="0" w:color="000000"/>
            </w:tcBorders>
          </w:tcPr>
          <w:p w14:paraId="5DA2389F" w14:textId="77777777" w:rsidR="00257647" w:rsidRDefault="00257647" w:rsidP="000C15EE">
            <w:pPr>
              <w:pStyle w:val="TableBody"/>
              <w:rPr>
                <w:ins w:id="1370" w:author="Moses, Robbie" w:date="2023-02-23T02:32:00Z"/>
              </w:rPr>
            </w:pPr>
            <w:ins w:id="1371" w:author="Moses, Robbie" w:date="2023-02-23T02:32:00Z">
              <w:r>
                <w:t>Saves changes made during the editing process</w:t>
              </w:r>
            </w:ins>
          </w:p>
        </w:tc>
      </w:tr>
      <w:tr w:rsidR="00257647" w14:paraId="796215E9" w14:textId="77777777" w:rsidTr="000C15EE">
        <w:trPr>
          <w:cantSplit/>
          <w:ins w:id="1372" w:author="Moses, Robbie" w:date="2023-02-23T02:32:00Z"/>
        </w:trPr>
        <w:tc>
          <w:tcPr>
            <w:tcW w:w="2592" w:type="dxa"/>
            <w:tcBorders>
              <w:top w:val="single" w:sz="4" w:space="0" w:color="000000"/>
              <w:left w:val="single" w:sz="4" w:space="0" w:color="000000"/>
              <w:bottom w:val="single" w:sz="4" w:space="0" w:color="000000"/>
            </w:tcBorders>
          </w:tcPr>
          <w:p w14:paraId="7B6A1921" w14:textId="77777777" w:rsidR="00257647" w:rsidRPr="00F208BC" w:rsidRDefault="00257647" w:rsidP="000C15EE">
            <w:pPr>
              <w:pStyle w:val="TableBody"/>
              <w:rPr>
                <w:ins w:id="1373" w:author="Moses, Robbie" w:date="2023-02-23T02:32:00Z"/>
                <w:b/>
                <w:bCs/>
              </w:rPr>
            </w:pPr>
            <w:ins w:id="1374" w:author="Moses, Robbie" w:date="2023-02-23T02:32:00Z">
              <w:r w:rsidRPr="00F208BC">
                <w:rPr>
                  <w:b/>
                  <w:bCs/>
                </w:rPr>
                <w:t>Cancel button</w:t>
              </w:r>
            </w:ins>
          </w:p>
        </w:tc>
        <w:tc>
          <w:tcPr>
            <w:tcW w:w="5478" w:type="dxa"/>
            <w:tcBorders>
              <w:top w:val="single" w:sz="4" w:space="0" w:color="000000"/>
              <w:left w:val="single" w:sz="4" w:space="0" w:color="000000"/>
              <w:bottom w:val="single" w:sz="4" w:space="0" w:color="000000"/>
              <w:right w:val="single" w:sz="4" w:space="0" w:color="000000"/>
            </w:tcBorders>
          </w:tcPr>
          <w:p w14:paraId="3052F3DC" w14:textId="77777777" w:rsidR="00257647" w:rsidRDefault="00257647" w:rsidP="000C15EE">
            <w:pPr>
              <w:pStyle w:val="TableBody"/>
              <w:rPr>
                <w:ins w:id="1375" w:author="Moses, Robbie" w:date="2023-02-23T02:32:00Z"/>
              </w:rPr>
            </w:pPr>
            <w:ins w:id="1376" w:author="Moses, Robbie" w:date="2023-02-23T02:32:00Z">
              <w:r>
                <w:t>Cancels any changes made during the editing process</w:t>
              </w:r>
            </w:ins>
          </w:p>
        </w:tc>
      </w:tr>
      <w:tr w:rsidR="00257647" w14:paraId="67D527B4" w14:textId="77777777" w:rsidTr="000C15EE">
        <w:trPr>
          <w:cantSplit/>
          <w:ins w:id="1377" w:author="Moses, Robbie" w:date="2023-02-23T02:32:00Z"/>
        </w:trPr>
        <w:tc>
          <w:tcPr>
            <w:tcW w:w="2592" w:type="dxa"/>
            <w:tcBorders>
              <w:top w:val="single" w:sz="4" w:space="0" w:color="000000"/>
              <w:left w:val="single" w:sz="4" w:space="0" w:color="000000"/>
              <w:bottom w:val="single" w:sz="4" w:space="0" w:color="000000"/>
            </w:tcBorders>
          </w:tcPr>
          <w:p w14:paraId="42EF876D" w14:textId="77777777" w:rsidR="00257647" w:rsidRPr="00F208BC" w:rsidRDefault="00257647" w:rsidP="000C15EE">
            <w:pPr>
              <w:pStyle w:val="TableBody"/>
              <w:rPr>
                <w:ins w:id="1378" w:author="Moses, Robbie" w:date="2023-02-23T02:32:00Z"/>
                <w:b/>
                <w:bCs/>
              </w:rPr>
            </w:pPr>
            <w:ins w:id="1379" w:author="Moses, Robbie" w:date="2023-02-23T02:32:00Z">
              <w:r w:rsidRPr="00F208BC">
                <w:rPr>
                  <w:b/>
                  <w:bCs/>
                </w:rPr>
                <w:t>Editing Linkage</w:t>
              </w:r>
            </w:ins>
          </w:p>
        </w:tc>
        <w:tc>
          <w:tcPr>
            <w:tcW w:w="5478" w:type="dxa"/>
            <w:tcBorders>
              <w:top w:val="single" w:sz="4" w:space="0" w:color="000000"/>
              <w:left w:val="single" w:sz="4" w:space="0" w:color="000000"/>
              <w:bottom w:val="single" w:sz="4" w:space="0" w:color="000000"/>
              <w:right w:val="single" w:sz="4" w:space="0" w:color="000000"/>
            </w:tcBorders>
          </w:tcPr>
          <w:p w14:paraId="7A2B3D22" w14:textId="77777777" w:rsidR="00257647" w:rsidRDefault="00257647" w:rsidP="000C15EE">
            <w:pPr>
              <w:pStyle w:val="TableBody"/>
              <w:rPr>
                <w:ins w:id="1380" w:author="Moses, Robbie" w:date="2023-02-23T02:32:00Z"/>
              </w:rPr>
            </w:pPr>
            <w:ins w:id="1381" w:author="Moses, Robbie" w:date="2023-02-23T02:32:00Z">
              <w:r>
                <w:t>To edit the linkage for an Order Custom Field, click on the Name hyperlink to access the parameters.</w:t>
              </w:r>
            </w:ins>
          </w:p>
        </w:tc>
      </w:tr>
    </w:tbl>
    <w:p w14:paraId="6BF94CE9" w14:textId="77777777" w:rsidR="007467C0" w:rsidRDefault="007467C0" w:rsidP="007467C0">
      <w:pPr>
        <w:pStyle w:val="TopofSection"/>
        <w:rPr>
          <w:ins w:id="1382" w:author="Moses, Robbie" w:date="2023-02-23T04:07:00Z"/>
          <w:color w:val="auto"/>
          <w:sz w:val="22"/>
          <w:szCs w:val="22"/>
          <w:lang w:val="en-US"/>
        </w:rPr>
      </w:pPr>
    </w:p>
    <w:p w14:paraId="483F2118" w14:textId="6248F5E7" w:rsidR="000C7B63" w:rsidRDefault="00357146" w:rsidP="000C7B63">
      <w:pPr>
        <w:pStyle w:val="Heading3"/>
        <w:rPr>
          <w:ins w:id="1383" w:author="Moses, Robbie" w:date="2023-02-23T04:07:00Z"/>
        </w:rPr>
      </w:pPr>
      <w:bookmarkStart w:id="1384" w:name="_Ref128019162"/>
      <w:bookmarkStart w:id="1385" w:name="_Toc128021139"/>
      <w:r>
        <w:t>Settings</w:t>
      </w:r>
      <w:ins w:id="1386" w:author="Moses, Robbie" w:date="2023-02-23T04:07:00Z">
        <w:r w:rsidR="000C7B63">
          <w:rPr>
            <w:rFonts w:ascii="Wingdings" w:hAnsi="Wingdings"/>
          </w:rPr>
          <w:t></w:t>
        </w:r>
        <w:r w:rsidR="000C7B63">
          <w:t>Calendar Refresh</w:t>
        </w:r>
        <w:bookmarkEnd w:id="1384"/>
        <w:bookmarkEnd w:id="1385"/>
      </w:ins>
    </w:p>
    <w:p w14:paraId="38E58331" w14:textId="77777777" w:rsidR="000C7B63" w:rsidRDefault="000C7B63" w:rsidP="000C7B63">
      <w:pPr>
        <w:pStyle w:val="BodyText"/>
        <w:rPr>
          <w:ins w:id="1387" w:author="Moses, Robbie" w:date="2023-02-23T04:07:00Z"/>
        </w:rPr>
      </w:pPr>
      <w:ins w:id="1388" w:author="Moses, Robbie" w:date="2023-02-23T04:07:00Z">
        <w:r>
          <w:t xml:space="preserve">When OptiVault is used in conjunction with OptiCash, it is possible to use the calendar information set up in OptiCash within OptiVault. The Calendar Refresh function allows this synchronization to take place. This will update the calendar information in OptiVault with the information saved in OptiCash. </w:t>
        </w:r>
      </w:ins>
    </w:p>
    <w:p w14:paraId="57E6B0BD" w14:textId="77777777" w:rsidR="000C7B63" w:rsidRDefault="000C7B63" w:rsidP="000C7B63">
      <w:pPr>
        <w:pStyle w:val="BodyText"/>
        <w:rPr>
          <w:ins w:id="1389" w:author="Moses, Robbie" w:date="2023-02-23T04:07:00Z"/>
        </w:rPr>
      </w:pPr>
      <w:ins w:id="1390" w:author="Moses, Robbie" w:date="2023-02-23T04:07:00Z">
        <w:r>
          <w:t xml:space="preserve">The Cashpoint synchronization is a one-way sync from OptiCash to OptiVault. This means that any changes in OptiCash will be updated in OptiCash but not the reverse.  </w:t>
        </w:r>
      </w:ins>
    </w:p>
    <w:p w14:paraId="48171681" w14:textId="77777777" w:rsidR="000C7B63" w:rsidRDefault="000C7B63" w:rsidP="000C7B63">
      <w:pPr>
        <w:pStyle w:val="Caption"/>
        <w:rPr>
          <w:ins w:id="1391" w:author="Moses, Robbie" w:date="2023-02-23T04:07:00Z"/>
        </w:rPr>
      </w:pPr>
      <w:bookmarkStart w:id="1392" w:name="_Toc128022169"/>
      <w:ins w:id="1393" w:author="Moses, Robbie" w:date="2023-02-23T04:07:00Z">
        <w:r>
          <w:t xml:space="preserve">Figure </w:t>
        </w:r>
        <w:r>
          <w:fldChar w:fldCharType="begin"/>
        </w:r>
        <w:r>
          <w:instrText xml:space="preserve"> SEQ Figure \* ARABIC </w:instrText>
        </w:r>
        <w:r>
          <w:fldChar w:fldCharType="separate"/>
        </w:r>
        <w:r>
          <w:rPr>
            <w:noProof/>
          </w:rPr>
          <w:t>62</w:t>
        </w:r>
        <w:r>
          <w:fldChar w:fldCharType="end"/>
        </w:r>
        <w:r>
          <w:t>: Calendar Refresh Page</w:t>
        </w:r>
        <w:bookmarkEnd w:id="1392"/>
      </w:ins>
    </w:p>
    <w:p w14:paraId="38C73685" w14:textId="77777777" w:rsidR="000C7B63" w:rsidRPr="001B742B" w:rsidRDefault="000C7B63">
      <w:pPr>
        <w:jc w:val="center"/>
        <w:rPr>
          <w:ins w:id="1394" w:author="Moses, Robbie" w:date="2023-02-23T04:07:00Z"/>
          <w:lang w:val="fr-FR"/>
        </w:rPr>
        <w:pPrChange w:id="1395" w:author="Moses, Robbie" w:date="2023-02-23T04:07:00Z">
          <w:pPr/>
        </w:pPrChange>
      </w:pPr>
      <w:ins w:id="1396" w:author="Moses, Robbie" w:date="2023-02-23T04:07:00Z">
        <w:r>
          <w:rPr>
            <w:noProof/>
          </w:rPr>
          <w:drawing>
            <wp:inline distT="0" distB="0" distL="0" distR="0" wp14:anchorId="6A6F9B13" wp14:editId="569D2183">
              <wp:extent cx="5520058" cy="1309687"/>
              <wp:effectExtent l="76200" t="76200" r="137795" b="138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24038" cy="1310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D83561F" w14:textId="77777777" w:rsidR="000C7B63" w:rsidRDefault="000C7B63" w:rsidP="000C7B63">
      <w:pPr>
        <w:pStyle w:val="Caption"/>
        <w:rPr>
          <w:ins w:id="1397" w:author="Moses, Robbie" w:date="2023-02-23T04:07:00Z"/>
        </w:rPr>
      </w:pPr>
      <w:ins w:id="1398" w:author="Moses, Robbie" w:date="2023-02-23T04:07:00Z">
        <w:r>
          <w:lastRenderedPageBreak/>
          <w:t xml:space="preserve">Table </w:t>
        </w:r>
        <w:r>
          <w:fldChar w:fldCharType="begin"/>
        </w:r>
        <w:r>
          <w:instrText xml:space="preserve"> SEQ Table \* ARABIC </w:instrText>
        </w:r>
        <w:r>
          <w:fldChar w:fldCharType="separate"/>
        </w:r>
        <w:r>
          <w:rPr>
            <w:noProof/>
          </w:rPr>
          <w:t>85</w:t>
        </w:r>
        <w:r>
          <w:rPr>
            <w:noProof/>
          </w:rPr>
          <w:fldChar w:fldCharType="end"/>
        </w:r>
        <w:r>
          <w:t>: Calendar Refresh Description</w:t>
        </w:r>
      </w:ins>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0C7B63" w14:paraId="52BA6EFD" w14:textId="77777777" w:rsidTr="000C15EE">
        <w:trPr>
          <w:cantSplit/>
          <w:tblHeader/>
          <w:ins w:id="1399" w:author="Moses, Robbie" w:date="2023-02-23T04:07:00Z"/>
        </w:trPr>
        <w:tc>
          <w:tcPr>
            <w:tcW w:w="2592" w:type="dxa"/>
            <w:tcBorders>
              <w:top w:val="single" w:sz="6" w:space="0" w:color="auto"/>
              <w:bottom w:val="double" w:sz="6" w:space="0" w:color="auto"/>
              <w:right w:val="single" w:sz="6" w:space="0" w:color="auto"/>
            </w:tcBorders>
            <w:shd w:val="clear" w:color="auto" w:fill="60C03A"/>
          </w:tcPr>
          <w:p w14:paraId="428BB9E1" w14:textId="77777777" w:rsidR="000C7B63" w:rsidRDefault="000C7B63" w:rsidP="00170D7D">
            <w:pPr>
              <w:pStyle w:val="TableHeader"/>
              <w:rPr>
                <w:ins w:id="1400" w:author="Moses, Robbie" w:date="2023-02-23T04:07:00Z"/>
              </w:rPr>
            </w:pPr>
            <w:ins w:id="1401" w:author="Moses, Robbie" w:date="2023-02-23T04:07:00Z">
              <w:r>
                <w:t>Field</w:t>
              </w:r>
            </w:ins>
          </w:p>
        </w:tc>
        <w:tc>
          <w:tcPr>
            <w:tcW w:w="5458" w:type="dxa"/>
            <w:tcBorders>
              <w:top w:val="single" w:sz="6" w:space="0" w:color="auto"/>
              <w:left w:val="nil"/>
              <w:bottom w:val="double" w:sz="6" w:space="0" w:color="auto"/>
            </w:tcBorders>
            <w:shd w:val="clear" w:color="auto" w:fill="60C03A"/>
          </w:tcPr>
          <w:p w14:paraId="0566C5AF" w14:textId="77777777" w:rsidR="000C7B63" w:rsidRDefault="000C7B63" w:rsidP="00170D7D">
            <w:pPr>
              <w:pStyle w:val="TableHeader"/>
              <w:rPr>
                <w:ins w:id="1402" w:author="Moses, Robbie" w:date="2023-02-23T04:07:00Z"/>
              </w:rPr>
            </w:pPr>
            <w:ins w:id="1403" w:author="Moses, Robbie" w:date="2023-02-23T04:07:00Z">
              <w:r>
                <w:t>Description</w:t>
              </w:r>
            </w:ins>
          </w:p>
        </w:tc>
      </w:tr>
      <w:tr w:rsidR="000C7B63" w14:paraId="1017E11A" w14:textId="77777777" w:rsidTr="000C15EE">
        <w:trPr>
          <w:cantSplit/>
          <w:ins w:id="1404" w:author="Moses, Robbie" w:date="2023-02-23T04:07:00Z"/>
        </w:trPr>
        <w:tc>
          <w:tcPr>
            <w:tcW w:w="2592" w:type="dxa"/>
            <w:tcBorders>
              <w:top w:val="single" w:sz="6" w:space="0" w:color="auto"/>
              <w:bottom w:val="single" w:sz="6" w:space="0" w:color="auto"/>
              <w:right w:val="single" w:sz="6" w:space="0" w:color="auto"/>
            </w:tcBorders>
          </w:tcPr>
          <w:p w14:paraId="5540C463" w14:textId="77777777" w:rsidR="000C7B63" w:rsidRPr="00585A31" w:rsidRDefault="000C7B63" w:rsidP="000C15EE">
            <w:pPr>
              <w:pStyle w:val="TableBody"/>
              <w:rPr>
                <w:ins w:id="1405" w:author="Moses, Robbie" w:date="2023-02-23T04:07:00Z"/>
                <w:b/>
                <w:bCs/>
              </w:rPr>
            </w:pPr>
            <w:ins w:id="1406" w:author="Moses, Robbie" w:date="2023-02-23T04:07:00Z">
              <w:r w:rsidRPr="00585A31">
                <w:rPr>
                  <w:b/>
                  <w:bCs/>
                </w:rPr>
                <w:t>Continue Button</w:t>
              </w:r>
            </w:ins>
          </w:p>
        </w:tc>
        <w:tc>
          <w:tcPr>
            <w:tcW w:w="5458" w:type="dxa"/>
            <w:tcBorders>
              <w:top w:val="single" w:sz="6" w:space="0" w:color="auto"/>
              <w:left w:val="single" w:sz="6" w:space="0" w:color="auto"/>
              <w:bottom w:val="single" w:sz="6" w:space="0" w:color="auto"/>
            </w:tcBorders>
          </w:tcPr>
          <w:p w14:paraId="30BAFA0F" w14:textId="77777777" w:rsidR="000C7B63" w:rsidRPr="00C66A39" w:rsidRDefault="000C7B63" w:rsidP="000C15EE">
            <w:pPr>
              <w:pStyle w:val="TableBody"/>
              <w:rPr>
                <w:ins w:id="1407" w:author="Moses, Robbie" w:date="2023-02-23T04:07:00Z"/>
              </w:rPr>
            </w:pPr>
            <w:ins w:id="1408" w:author="Moses, Robbie" w:date="2023-02-23T04:07:00Z">
              <w:r w:rsidRPr="00FB292A">
                <w:t>Begins the Calendar Refresh. There is no prompting of the user to confirm this action please ensure that this function should be performed before clicking this button.</w:t>
              </w:r>
              <w:r>
                <w:t xml:space="preserve"> </w:t>
              </w:r>
              <w:r w:rsidRPr="00FB292A">
                <w:t xml:space="preserve">This process may take several minutes to complete. Once the page has </w:t>
              </w:r>
              <w:r>
                <w:t xml:space="preserve">been </w:t>
              </w:r>
              <w:r w:rsidRPr="00FB292A">
                <w:t xml:space="preserve">refreshed, the process has </w:t>
              </w:r>
              <w:r>
                <w:t xml:space="preserve">been </w:t>
              </w:r>
              <w:r w:rsidRPr="00FB292A">
                <w:t>completed and a report will be displayed highlighting the information that was changed.</w:t>
              </w:r>
            </w:ins>
          </w:p>
        </w:tc>
      </w:tr>
      <w:tr w:rsidR="000C7B63" w14:paraId="7BEA088A" w14:textId="77777777" w:rsidTr="000C15EE">
        <w:trPr>
          <w:cantSplit/>
          <w:ins w:id="1409" w:author="Moses, Robbie" w:date="2023-02-23T04:07:00Z"/>
        </w:trPr>
        <w:tc>
          <w:tcPr>
            <w:tcW w:w="2592" w:type="dxa"/>
            <w:tcBorders>
              <w:top w:val="single" w:sz="6" w:space="0" w:color="auto"/>
              <w:bottom w:val="single" w:sz="6" w:space="0" w:color="auto"/>
              <w:right w:val="single" w:sz="6" w:space="0" w:color="auto"/>
            </w:tcBorders>
          </w:tcPr>
          <w:p w14:paraId="7F235924" w14:textId="77777777" w:rsidR="000C7B63" w:rsidRPr="00585A31" w:rsidRDefault="000C7B63" w:rsidP="000C15EE">
            <w:pPr>
              <w:pStyle w:val="TableBody"/>
              <w:rPr>
                <w:ins w:id="1410" w:author="Moses, Robbie" w:date="2023-02-23T04:07:00Z"/>
                <w:b/>
                <w:bCs/>
              </w:rPr>
            </w:pPr>
            <w:ins w:id="1411" w:author="Moses, Robbie" w:date="2023-02-23T04:07:00Z">
              <w:r w:rsidRPr="00585A31">
                <w:rPr>
                  <w:b/>
                  <w:bCs/>
                </w:rPr>
                <w:t>Vault ID</w:t>
              </w:r>
            </w:ins>
          </w:p>
        </w:tc>
        <w:tc>
          <w:tcPr>
            <w:tcW w:w="5458" w:type="dxa"/>
            <w:tcBorders>
              <w:top w:val="single" w:sz="6" w:space="0" w:color="auto"/>
              <w:left w:val="single" w:sz="6" w:space="0" w:color="auto"/>
              <w:bottom w:val="single" w:sz="6" w:space="0" w:color="auto"/>
            </w:tcBorders>
          </w:tcPr>
          <w:p w14:paraId="0A1FAAD9" w14:textId="77777777" w:rsidR="000C7B63" w:rsidRPr="00FB292A" w:rsidRDefault="000C7B63" w:rsidP="000C15EE">
            <w:pPr>
              <w:pStyle w:val="TableBody"/>
              <w:rPr>
                <w:ins w:id="1412" w:author="Moses, Robbie" w:date="2023-02-23T04:07:00Z"/>
              </w:rPr>
            </w:pPr>
            <w:ins w:id="1413" w:author="Moses, Robbie" w:date="2023-02-23T04:07:00Z">
              <w:r w:rsidRPr="00FB292A">
                <w:t>The Vault is associated with a calendar that has changed</w:t>
              </w:r>
            </w:ins>
          </w:p>
        </w:tc>
      </w:tr>
      <w:tr w:rsidR="000C7B63" w14:paraId="030D5DAC" w14:textId="77777777" w:rsidTr="000C15EE">
        <w:trPr>
          <w:cantSplit/>
          <w:ins w:id="1414" w:author="Moses, Robbie" w:date="2023-02-23T04:07:00Z"/>
        </w:trPr>
        <w:tc>
          <w:tcPr>
            <w:tcW w:w="2592" w:type="dxa"/>
            <w:tcBorders>
              <w:top w:val="single" w:sz="6" w:space="0" w:color="auto"/>
              <w:bottom w:val="single" w:sz="6" w:space="0" w:color="auto"/>
              <w:right w:val="single" w:sz="6" w:space="0" w:color="auto"/>
            </w:tcBorders>
          </w:tcPr>
          <w:p w14:paraId="5C56A1CC" w14:textId="77777777" w:rsidR="000C7B63" w:rsidRPr="00585A31" w:rsidRDefault="000C7B63" w:rsidP="000C15EE">
            <w:pPr>
              <w:pStyle w:val="TableBody"/>
              <w:rPr>
                <w:ins w:id="1415" w:author="Moses, Robbie" w:date="2023-02-23T04:07:00Z"/>
                <w:b/>
                <w:bCs/>
              </w:rPr>
            </w:pPr>
            <w:ins w:id="1416" w:author="Moses, Robbie" w:date="2023-02-23T04:07:00Z">
              <w:r w:rsidRPr="00585A31">
                <w:rPr>
                  <w:b/>
                  <w:bCs/>
                </w:rPr>
                <w:t>Calendar ID</w:t>
              </w:r>
            </w:ins>
          </w:p>
        </w:tc>
        <w:tc>
          <w:tcPr>
            <w:tcW w:w="5458" w:type="dxa"/>
            <w:tcBorders>
              <w:top w:val="single" w:sz="6" w:space="0" w:color="auto"/>
              <w:left w:val="single" w:sz="6" w:space="0" w:color="auto"/>
              <w:bottom w:val="single" w:sz="6" w:space="0" w:color="auto"/>
            </w:tcBorders>
          </w:tcPr>
          <w:p w14:paraId="0289FF22" w14:textId="77777777" w:rsidR="000C7B63" w:rsidRPr="00FB292A" w:rsidRDefault="000C7B63" w:rsidP="000C15EE">
            <w:pPr>
              <w:pStyle w:val="TableBody"/>
              <w:rPr>
                <w:ins w:id="1417" w:author="Moses, Robbie" w:date="2023-02-23T04:07:00Z"/>
              </w:rPr>
            </w:pPr>
            <w:ins w:id="1418" w:author="Moses, Robbie" w:date="2023-02-23T04:07:00Z">
              <w:r w:rsidRPr="00FB292A">
                <w:t>The ID of the calendar that is assigned to the vault.</w:t>
              </w:r>
            </w:ins>
          </w:p>
        </w:tc>
      </w:tr>
      <w:tr w:rsidR="000C7B63" w14:paraId="3CF09199" w14:textId="77777777" w:rsidTr="000C15EE">
        <w:trPr>
          <w:cantSplit/>
          <w:ins w:id="1419" w:author="Moses, Robbie" w:date="2023-02-23T04:07:00Z"/>
        </w:trPr>
        <w:tc>
          <w:tcPr>
            <w:tcW w:w="2592" w:type="dxa"/>
            <w:tcBorders>
              <w:top w:val="single" w:sz="6" w:space="0" w:color="auto"/>
              <w:bottom w:val="single" w:sz="6" w:space="0" w:color="auto"/>
              <w:right w:val="single" w:sz="6" w:space="0" w:color="auto"/>
            </w:tcBorders>
          </w:tcPr>
          <w:p w14:paraId="32CF4A4E" w14:textId="77777777" w:rsidR="000C7B63" w:rsidRPr="00585A31" w:rsidRDefault="000C7B63" w:rsidP="000C15EE">
            <w:pPr>
              <w:pStyle w:val="TableBody"/>
              <w:rPr>
                <w:ins w:id="1420" w:author="Moses, Robbie" w:date="2023-02-23T04:07:00Z"/>
                <w:b/>
                <w:bCs/>
              </w:rPr>
            </w:pPr>
            <w:ins w:id="1421" w:author="Moses, Robbie" w:date="2023-02-23T04:07:00Z">
              <w:r w:rsidRPr="00585A31">
                <w:rPr>
                  <w:b/>
                  <w:bCs/>
                </w:rPr>
                <w:t>Events Created</w:t>
              </w:r>
            </w:ins>
          </w:p>
        </w:tc>
        <w:tc>
          <w:tcPr>
            <w:tcW w:w="5458" w:type="dxa"/>
            <w:tcBorders>
              <w:top w:val="single" w:sz="6" w:space="0" w:color="auto"/>
              <w:left w:val="single" w:sz="6" w:space="0" w:color="auto"/>
              <w:bottom w:val="single" w:sz="6" w:space="0" w:color="auto"/>
            </w:tcBorders>
          </w:tcPr>
          <w:p w14:paraId="5562735D" w14:textId="77777777" w:rsidR="000C7B63" w:rsidRPr="00FB292A" w:rsidRDefault="000C7B63" w:rsidP="000C15EE">
            <w:pPr>
              <w:pStyle w:val="TableBody"/>
              <w:rPr>
                <w:ins w:id="1422" w:author="Moses, Robbie" w:date="2023-02-23T04:07:00Z"/>
              </w:rPr>
            </w:pPr>
            <w:ins w:id="1423" w:author="Moses, Robbie" w:date="2023-02-23T04:07:00Z">
              <w:r w:rsidRPr="00FB292A">
                <w:t>A number signifying how many event days were created for the associated Cashpoint and calendar.</w:t>
              </w:r>
            </w:ins>
          </w:p>
        </w:tc>
      </w:tr>
    </w:tbl>
    <w:p w14:paraId="3981BBE9" w14:textId="281BE167" w:rsidR="000C7B63" w:rsidRPr="00212A68" w:rsidRDefault="000C7B63" w:rsidP="007467C0">
      <w:pPr>
        <w:pStyle w:val="TopofSection"/>
        <w:rPr>
          <w:color w:val="auto"/>
          <w:sz w:val="22"/>
          <w:szCs w:val="22"/>
          <w:lang w:val="en-US"/>
        </w:rPr>
      </w:pPr>
      <w:ins w:id="1424" w:author="Moses, Robbie" w:date="2023-02-23T04:07:00Z">
        <w:r w:rsidRPr="00326CDA">
          <w:t xml:space="preserve">Return To:  </w:t>
        </w:r>
      </w:ins>
      <w:r w:rsidR="00357146">
        <w:fldChar w:fldCharType="begin"/>
      </w:r>
      <w:r w:rsidR="00357146">
        <w:instrText xml:space="preserve"> REF _Ref128020001 \h </w:instrText>
      </w:r>
      <w:r w:rsidR="00357146">
        <w:fldChar w:fldCharType="separate"/>
      </w:r>
      <w:ins w:id="1425" w:author="Moses, Robbie" w:date="2023-02-23T02:17:00Z">
        <w:r w:rsidR="00357146">
          <w:t>Settings</w:t>
        </w:r>
        <w:r w:rsidR="00357146" w:rsidRPr="00722E5E">
          <w:t xml:space="preserve"> </w:t>
        </w:r>
      </w:ins>
      <w:r w:rsidR="00357146" w:rsidRPr="00722E5E">
        <w:t>Tab</w:t>
      </w:r>
      <w:r w:rsidR="00357146">
        <w:fldChar w:fldCharType="end"/>
      </w:r>
    </w:p>
    <w:p w14:paraId="56088400" w14:textId="75D466B3" w:rsidR="007467C0" w:rsidRDefault="007467C0">
      <w:pPr>
        <w:pStyle w:val="Heading1"/>
        <w:pPrChange w:id="1426" w:author="Moses, Robbie" w:date="2023-02-23T02:22:00Z">
          <w:pPr>
            <w:pStyle w:val="Heading3"/>
          </w:pPr>
        </w:pPrChange>
      </w:pPr>
      <w:bookmarkStart w:id="1427" w:name="_Ref246140015"/>
      <w:bookmarkStart w:id="1428" w:name="_Ref246172537"/>
      <w:bookmarkStart w:id="1429" w:name="_Toc74556415"/>
      <w:bookmarkStart w:id="1430" w:name="_Toc127491605"/>
      <w:del w:id="1431" w:author="Moses, Robbie" w:date="2023-02-23T02:21:00Z">
        <w:r w:rsidDel="00031831">
          <w:lastRenderedPageBreak/>
          <w:delText>System</w:delText>
        </w:r>
      </w:del>
      <w:del w:id="1432" w:author="Moses, Robbie" w:date="2023-02-23T02:22:00Z">
        <w:r w:rsidDel="00BB00F8">
          <w:rPr>
            <w:rFonts w:ascii="Wingdings" w:hAnsi="Wingdings"/>
          </w:rPr>
          <w:delText></w:delText>
        </w:r>
      </w:del>
      <w:bookmarkStart w:id="1433" w:name="_Toc128021140"/>
      <w:bookmarkStart w:id="1434" w:name="_Ref128021343"/>
      <w:r>
        <w:t>Maintenance</w:t>
      </w:r>
      <w:bookmarkEnd w:id="1427"/>
      <w:bookmarkEnd w:id="1428"/>
      <w:bookmarkEnd w:id="1429"/>
      <w:bookmarkEnd w:id="1430"/>
      <w:bookmarkEnd w:id="1433"/>
      <w:r w:rsidR="001727DF">
        <w:t xml:space="preserve"> Tab</w:t>
      </w:r>
      <w:bookmarkEnd w:id="1434"/>
    </w:p>
    <w:p w14:paraId="310A3DAC" w14:textId="77777777" w:rsidR="00334337" w:rsidRDefault="007467C0" w:rsidP="009820F6">
      <w:pPr>
        <w:pStyle w:val="BodyText"/>
      </w:pPr>
      <w:r>
        <w:t xml:space="preserve">The Maintenance Page allows users to perform system maintenance functions for OptiVault and Cashpoints. The user must select the desired option from the dropdown list </w:t>
      </w:r>
      <w:del w:id="1435" w:author="Moses, Robbie" w:date="2023-02-13T03:01:00Z">
        <w:r w:rsidDel="00E6108F">
          <w:delText xml:space="preserve">in order </w:delText>
        </w:r>
      </w:del>
      <w:r>
        <w:t xml:space="preserve">to access the maintenance option. Most tasks should only be performed by system administrators or a user who is experienced in the system operations. </w:t>
      </w:r>
    </w:p>
    <w:p w14:paraId="1FBCC97F" w14:textId="1AB1C61E" w:rsidR="007467C0" w:rsidRDefault="007467C0" w:rsidP="00334337">
      <w:pPr>
        <w:pStyle w:val="Caution"/>
      </w:pPr>
      <w:r>
        <w:t>Keep in mind that changes made to data in OptiVault are permanent and cannot be undone once they are committed.</w:t>
      </w:r>
    </w:p>
    <w:p w14:paraId="72980D09" w14:textId="77777777" w:rsidR="007467C0" w:rsidRDefault="007467C0" w:rsidP="009820F6">
      <w:pPr>
        <w:pStyle w:val="BodyText"/>
      </w:pPr>
      <w:r>
        <w:t xml:space="preserve">The following is a summary of the information that will be covered along with hyperlinks to each topic: </w:t>
      </w:r>
    </w:p>
    <w:p w14:paraId="7F05853B" w14:textId="77777777" w:rsidR="004A3E01" w:rsidRDefault="004A3E01" w:rsidP="00950224">
      <w:pPr>
        <w:pStyle w:val="ListBullet"/>
        <w:rPr>
          <w:ins w:id="1436" w:author="Moses, Robbie" w:date="2023-02-23T05:07:00Z"/>
        </w:rPr>
      </w:pPr>
      <w:ins w:id="1437" w:author="Moses, Robbie" w:date="2023-02-23T05:06:00Z">
        <w:r>
          <w:fldChar w:fldCharType="begin"/>
        </w:r>
        <w:r>
          <w:instrText xml:space="preserve"> REF _Ref128021218 \h </w:instrText>
        </w:r>
      </w:ins>
      <w:r>
        <w:fldChar w:fldCharType="separate"/>
      </w:r>
      <w:ins w:id="1438" w:author="Moses, Robbie" w:date="2023-02-23T05:06:00Z">
        <w:r w:rsidRPr="0012716C">
          <w:t>Maintenance</w:t>
        </w:r>
        <w:r>
          <w:rPr>
            <w:rFonts w:ascii="Wingdings" w:hAnsi="Wingdings"/>
          </w:rPr>
          <w:t></w:t>
        </w:r>
        <w:r w:rsidRPr="0012716C">
          <w:t>Copy Vault</w:t>
        </w:r>
        <w:r>
          <w:t>/Copy Commercial</w:t>
        </w:r>
        <w:r>
          <w:fldChar w:fldCharType="end"/>
        </w:r>
      </w:ins>
    </w:p>
    <w:p w14:paraId="15EE76B4" w14:textId="77777777" w:rsidR="004A3E01" w:rsidRDefault="004A3E01" w:rsidP="00950224">
      <w:pPr>
        <w:pStyle w:val="ListBullet"/>
        <w:rPr>
          <w:ins w:id="1439" w:author="Moses, Robbie" w:date="2023-02-23T05:07:00Z"/>
        </w:rPr>
      </w:pPr>
      <w:ins w:id="1440" w:author="Moses, Robbie" w:date="2023-02-23T05:06:00Z">
        <w:r>
          <w:fldChar w:fldCharType="begin"/>
        </w:r>
        <w:r>
          <w:instrText xml:space="preserve"> REF _Ref128021222 \h </w:instrText>
        </w:r>
      </w:ins>
      <w:r>
        <w:fldChar w:fldCharType="separate"/>
      </w:r>
      <w:ins w:id="1441" w:author="Moses, Robbie" w:date="2023-02-23T05:06:00Z">
        <w:r>
          <w:t>Maintenance</w:t>
        </w:r>
        <w:r>
          <w:rPr>
            <w:rFonts w:ascii="Wingdings" w:hAnsi="Wingdings"/>
          </w:rPr>
          <w:t></w:t>
        </w:r>
        <w:r>
          <w:t>Purge Data</w:t>
        </w:r>
        <w:r>
          <w:fldChar w:fldCharType="end"/>
        </w:r>
      </w:ins>
    </w:p>
    <w:p w14:paraId="4E3910F9" w14:textId="60CFC1DF" w:rsidR="007467C0" w:rsidDel="009C0901" w:rsidRDefault="004A3E01" w:rsidP="000C15EE">
      <w:pPr>
        <w:pStyle w:val="ListBullet"/>
        <w:rPr>
          <w:del w:id="1442" w:author="Moses, Robbie" w:date="2023-02-23T05:07:00Z"/>
        </w:rPr>
      </w:pPr>
      <w:ins w:id="1443" w:author="Moses, Robbie" w:date="2023-02-23T05:06:00Z">
        <w:r>
          <w:fldChar w:fldCharType="begin"/>
        </w:r>
        <w:r>
          <w:instrText xml:space="preserve"> REF _Ref236112486 \h </w:instrText>
        </w:r>
      </w:ins>
      <w:r>
        <w:fldChar w:fldCharType="separate"/>
      </w:r>
      <w:ins w:id="1444" w:author="Moses, Robbie" w:date="2023-02-23T05:06:00Z">
        <w:r>
          <w:t>Cashpoint Maintenance</w:t>
        </w:r>
        <w:r w:rsidRPr="00C15E2A">
          <w:rPr>
            <w:rFonts w:ascii="Wingdings" w:hAnsi="Wingdings"/>
          </w:rPr>
          <w:t></w:t>
        </w:r>
        <w:r>
          <w:t>Rename Cashpoint</w:t>
        </w:r>
        <w:r>
          <w:fldChar w:fldCharType="end"/>
        </w:r>
      </w:ins>
      <w:del w:id="1445" w:author="Moses, Robbie" w:date="2023-02-23T05:07:00Z">
        <w:r w:rsidR="007467C0" w:rsidDel="009C0901">
          <w:fldChar w:fldCharType="begin"/>
        </w:r>
        <w:r w:rsidR="007467C0" w:rsidDel="009C0901">
          <w:delInstrText xml:space="preserve"> REF _Ref249845064 \h </w:delInstrText>
        </w:r>
        <w:r w:rsidR="00950224" w:rsidDel="009C0901">
          <w:delInstrText xml:space="preserve"> \* MERGEFORMAT </w:delInstrText>
        </w:r>
        <w:r w:rsidR="007467C0" w:rsidDel="009C0901">
          <w:fldChar w:fldCharType="separate"/>
        </w:r>
        <w:r w:rsidR="007467C0" w:rsidRPr="0012716C" w:rsidDel="009C0901">
          <w:delText>System</w:delText>
        </w:r>
        <w:r w:rsidR="007467C0" w:rsidDel="009C0901">
          <w:rPr>
            <w:rFonts w:ascii="Wingdings" w:hAnsi="Wingdings"/>
          </w:rPr>
          <w:delText></w:delText>
        </w:r>
        <w:r w:rsidR="007467C0" w:rsidRPr="0012716C" w:rsidDel="009C0901">
          <w:delText>Maintenance</w:delText>
        </w:r>
        <w:r w:rsidR="007467C0" w:rsidDel="009C0901">
          <w:rPr>
            <w:rFonts w:ascii="Wingdings" w:hAnsi="Wingdings"/>
          </w:rPr>
          <w:delText></w:delText>
        </w:r>
        <w:r w:rsidR="007467C0" w:rsidRPr="0012716C" w:rsidDel="009C0901">
          <w:delText>Copy Vault</w:delText>
        </w:r>
        <w:r w:rsidR="007467C0" w:rsidDel="009C0901">
          <w:delText>/Copy Commercial</w:delText>
        </w:r>
        <w:r w:rsidR="007467C0" w:rsidDel="009C0901">
          <w:fldChar w:fldCharType="end"/>
        </w:r>
      </w:del>
    </w:p>
    <w:p w14:paraId="04B0ED33" w14:textId="77777777" w:rsidR="009C0901" w:rsidRDefault="009C0901" w:rsidP="000C15EE">
      <w:pPr>
        <w:pStyle w:val="ListBullet"/>
        <w:rPr>
          <w:ins w:id="1446" w:author="Moses, Robbie" w:date="2023-02-23T05:07:00Z"/>
        </w:rPr>
      </w:pPr>
    </w:p>
    <w:p w14:paraId="7E4D0049" w14:textId="76BE1F8A" w:rsidR="007467C0" w:rsidDel="009C0901" w:rsidRDefault="007467C0">
      <w:pPr>
        <w:pStyle w:val="TopofSection"/>
        <w:rPr>
          <w:del w:id="1447" w:author="Moses, Robbie" w:date="2023-02-23T05:07:00Z"/>
        </w:rPr>
        <w:pPrChange w:id="1448" w:author="Moses, Robbie" w:date="2023-02-23T05:08:00Z">
          <w:pPr>
            <w:pStyle w:val="ListBullet"/>
          </w:pPr>
        </w:pPrChange>
      </w:pPr>
      <w:del w:id="1449" w:author="Moses, Robbie" w:date="2023-02-23T05:07:00Z">
        <w:r w:rsidDel="009C0901">
          <w:fldChar w:fldCharType="begin"/>
        </w:r>
        <w:r w:rsidDel="009C0901">
          <w:delInstrText xml:space="preserve"> REF _Ref249809829 \h  \* MERGEFORMAT </w:delInstrText>
        </w:r>
        <w:r w:rsidDel="009C0901">
          <w:fldChar w:fldCharType="separate"/>
        </w:r>
        <w:r w:rsidDel="009C0901">
          <w:delText>System</w:delText>
        </w:r>
        <w:r w:rsidRPr="00AC4E90" w:rsidDel="009C0901">
          <w:delText></w:delText>
        </w:r>
        <w:r w:rsidDel="009C0901">
          <w:delText>Maintenance</w:delText>
        </w:r>
        <w:r w:rsidRPr="009C0901" w:rsidDel="009C0901">
          <w:rPr>
            <w:rPrChange w:id="1450" w:author="Moses, Robbie" w:date="2023-02-23T05:08:00Z">
              <w:rPr>
                <w:rFonts w:ascii="Wingdings" w:hAnsi="Wingdings"/>
              </w:rPr>
            </w:rPrChange>
          </w:rPr>
          <w:delText></w:delText>
        </w:r>
        <w:r w:rsidDel="009C0901">
          <w:delText>Purge Data</w:delText>
        </w:r>
        <w:r w:rsidDel="009C0901">
          <w:fldChar w:fldCharType="end"/>
        </w:r>
      </w:del>
    </w:p>
    <w:p w14:paraId="6B10FCEF" w14:textId="4BBEE6D1" w:rsidR="007467C0" w:rsidDel="009C0901" w:rsidRDefault="007467C0">
      <w:pPr>
        <w:pStyle w:val="TopofSection"/>
        <w:rPr>
          <w:del w:id="1451" w:author="Moses, Robbie" w:date="2023-02-23T05:07:00Z"/>
        </w:rPr>
        <w:pPrChange w:id="1452" w:author="Moses, Robbie" w:date="2023-02-23T05:08:00Z">
          <w:pPr>
            <w:pStyle w:val="ListBullet"/>
          </w:pPr>
        </w:pPrChange>
      </w:pPr>
      <w:del w:id="1453" w:author="Moses, Robbie" w:date="2023-02-23T05:07:00Z">
        <w:r w:rsidDel="009C0901">
          <w:fldChar w:fldCharType="begin"/>
        </w:r>
        <w:r w:rsidDel="009C0901">
          <w:delInstrText xml:space="preserve"> REF _Ref236112486 \h  \* MERGEFORMAT </w:delInstrText>
        </w:r>
        <w:r w:rsidDel="009C0901">
          <w:fldChar w:fldCharType="separate"/>
        </w:r>
        <w:r w:rsidDel="009C0901">
          <w:delText>Cashpoint Maintenance</w:delText>
        </w:r>
        <w:r w:rsidRPr="00AC4E90" w:rsidDel="009C0901">
          <w:delText></w:delText>
        </w:r>
        <w:r w:rsidDel="009C0901">
          <w:delText>Rename Cashpoint</w:delText>
        </w:r>
        <w:r w:rsidDel="009C0901">
          <w:fldChar w:fldCharType="end"/>
        </w:r>
      </w:del>
    </w:p>
    <w:p w14:paraId="05C445F4" w14:textId="58808845" w:rsidR="007467C0" w:rsidRDefault="007467C0" w:rsidP="00C15E2A">
      <w:pPr>
        <w:pStyle w:val="TopofSection"/>
      </w:pPr>
      <w:r w:rsidRPr="00326CDA">
        <w:t xml:space="preserve">Return To:  </w:t>
      </w:r>
      <w:del w:id="1454" w:author="Moses, Robbie" w:date="2023-02-23T05:05:00Z">
        <w:r w:rsidDel="00754D8D">
          <w:fldChar w:fldCharType="begin"/>
        </w:r>
        <w:r w:rsidDel="00754D8D">
          <w:delInstrText xml:space="preserve"> REF _Ref245707334 \h  \* MERGEFORMAT </w:delInstrText>
        </w:r>
        <w:r w:rsidDel="00754D8D">
          <w:fldChar w:fldCharType="separate"/>
        </w:r>
        <w:r w:rsidRPr="00722E5E" w:rsidDel="00754D8D">
          <w:delText>System Tab</w:delText>
        </w:r>
        <w:r w:rsidDel="00754D8D">
          <w:fldChar w:fldCharType="end"/>
        </w:r>
      </w:del>
      <w:ins w:id="1455" w:author="Moses, Robbie" w:date="2023-02-23T05:05:00Z">
        <w:r w:rsidR="00754D8D">
          <w:fldChar w:fldCharType="begin"/>
        </w:r>
        <w:r w:rsidR="00754D8D">
          <w:instrText xml:space="preserve"> REF _Ref128021166 \h </w:instrText>
        </w:r>
      </w:ins>
      <w:r w:rsidR="009C0901">
        <w:instrText xml:space="preserve"> \* MERGEFORMAT </w:instrText>
      </w:r>
      <w:r w:rsidR="00754D8D">
        <w:fldChar w:fldCharType="separate"/>
      </w:r>
      <w:ins w:id="1456" w:author="Moses, Robbie" w:date="2023-02-23T05:05:00Z">
        <w:r w:rsidR="00754D8D" w:rsidRPr="00A875AE">
          <w:t>Introduction to the Interface</w:t>
        </w:r>
        <w:r w:rsidR="00754D8D">
          <w:fldChar w:fldCharType="end"/>
        </w:r>
      </w:ins>
    </w:p>
    <w:p w14:paraId="55BC4F1F" w14:textId="4E7BE495" w:rsidR="007467C0" w:rsidRPr="0012716C" w:rsidRDefault="007467C0" w:rsidP="007467C0">
      <w:pPr>
        <w:pStyle w:val="Heading4"/>
      </w:pPr>
      <w:bookmarkStart w:id="1457" w:name="_Ref246921682"/>
      <w:bookmarkStart w:id="1458" w:name="_Ref246921787"/>
      <w:bookmarkStart w:id="1459" w:name="_Ref249845064"/>
      <w:bookmarkStart w:id="1460" w:name="_Ref236112493"/>
      <w:del w:id="1461" w:author="Moses, Robbie" w:date="2023-02-23T04:08:00Z">
        <w:r w:rsidRPr="0012716C" w:rsidDel="0061203F">
          <w:delText>System</w:delText>
        </w:r>
        <w:r w:rsidDel="0061203F">
          <w:rPr>
            <w:rFonts w:ascii="Wingdings" w:hAnsi="Wingdings"/>
          </w:rPr>
          <w:delText></w:delText>
        </w:r>
      </w:del>
      <w:bookmarkStart w:id="1462" w:name="_Ref128021218"/>
      <w:r w:rsidRPr="0012716C">
        <w:t>Maintenance</w:t>
      </w:r>
      <w:r>
        <w:rPr>
          <w:rFonts w:ascii="Wingdings" w:hAnsi="Wingdings"/>
        </w:rPr>
        <w:t></w:t>
      </w:r>
      <w:r w:rsidRPr="0012716C">
        <w:t xml:space="preserve">Copy </w:t>
      </w:r>
      <w:bookmarkEnd w:id="1457"/>
      <w:r w:rsidRPr="0012716C">
        <w:t>Vault</w:t>
      </w:r>
      <w:bookmarkEnd w:id="1458"/>
      <w:r>
        <w:t>/Copy Commercial</w:t>
      </w:r>
      <w:bookmarkEnd w:id="1459"/>
      <w:bookmarkEnd w:id="1462"/>
    </w:p>
    <w:p w14:paraId="34343BEB" w14:textId="62494BF6" w:rsidR="007467C0" w:rsidRDefault="007467C0" w:rsidP="00950224">
      <w:pPr>
        <w:pStyle w:val="BodyText"/>
      </w:pPr>
      <w:r>
        <w:t>The Copy Cashpoint function allows the user to copy a vault</w:t>
      </w:r>
      <w:ins w:id="1463" w:author="Moses, Robbie" w:date="2023-02-13T03:01:00Z">
        <w:r w:rsidR="00E6108F">
          <w:t>'</w:t>
        </w:r>
      </w:ins>
      <w:r>
        <w:t xml:space="preserve">s history, parameters, and all other information into a new Vault. This allows users to quickly create Cashpoints that have similar settings. After the copy process has </w:t>
      </w:r>
      <w:ins w:id="1464" w:author="Moses, Robbie" w:date="2023-02-13T03:01:00Z">
        <w:r w:rsidR="00E6108F">
          <w:t xml:space="preserve">been </w:t>
        </w:r>
      </w:ins>
      <w:r>
        <w:t>completed, the Cashpoint will have all the same parameters and history as the original therefore it is best to edit the parameters and other definition information at the Cashpoint level.</w:t>
      </w:r>
    </w:p>
    <w:p w14:paraId="52EB702D" w14:textId="77777777" w:rsidR="007467C0" w:rsidRDefault="007467C0" w:rsidP="007467C0">
      <w:pPr>
        <w:pStyle w:val="Caption"/>
      </w:pPr>
      <w:bookmarkStart w:id="1465" w:name="_Toc74556716"/>
      <w:r>
        <w:t xml:space="preserve">Table </w:t>
      </w:r>
      <w:r>
        <w:fldChar w:fldCharType="begin"/>
      </w:r>
      <w:r>
        <w:instrText xml:space="preserve"> SEQ Table \* ARABIC </w:instrText>
      </w:r>
      <w:r>
        <w:fldChar w:fldCharType="separate"/>
      </w:r>
      <w:r>
        <w:rPr>
          <w:noProof/>
        </w:rPr>
        <w:t>77</w:t>
      </w:r>
      <w:r>
        <w:rPr>
          <w:noProof/>
        </w:rPr>
        <w:fldChar w:fldCharType="end"/>
      </w:r>
      <w:r>
        <w:t>: Copy Cashpoint Description</w:t>
      </w:r>
      <w:bookmarkEnd w:id="146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3A7E143"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2D3B44F7" w14:textId="77777777" w:rsidR="007467C0" w:rsidRDefault="007467C0" w:rsidP="00170D7D">
            <w:pPr>
              <w:pStyle w:val="TableHeader"/>
            </w:pPr>
            <w:r>
              <w:t>Field</w:t>
            </w:r>
          </w:p>
        </w:tc>
        <w:tc>
          <w:tcPr>
            <w:tcW w:w="5458" w:type="dxa"/>
            <w:tcBorders>
              <w:top w:val="single" w:sz="6" w:space="0" w:color="auto"/>
              <w:left w:val="nil"/>
              <w:bottom w:val="double" w:sz="6" w:space="0" w:color="auto"/>
            </w:tcBorders>
            <w:shd w:val="clear" w:color="auto" w:fill="60C03A"/>
          </w:tcPr>
          <w:p w14:paraId="55D190AB" w14:textId="77777777" w:rsidR="007467C0" w:rsidRDefault="007467C0" w:rsidP="00170D7D">
            <w:pPr>
              <w:pStyle w:val="TableHeader"/>
            </w:pPr>
            <w:r>
              <w:t>Description</w:t>
            </w:r>
          </w:p>
        </w:tc>
      </w:tr>
      <w:tr w:rsidR="007467C0" w:rsidRPr="0098473A" w14:paraId="5DB3CC77" w14:textId="77777777" w:rsidTr="006271D1">
        <w:trPr>
          <w:cantSplit/>
        </w:trPr>
        <w:tc>
          <w:tcPr>
            <w:tcW w:w="2592" w:type="dxa"/>
            <w:tcBorders>
              <w:top w:val="single" w:sz="6" w:space="0" w:color="auto"/>
              <w:bottom w:val="single" w:sz="6" w:space="0" w:color="auto"/>
              <w:right w:val="single" w:sz="6" w:space="0" w:color="auto"/>
            </w:tcBorders>
          </w:tcPr>
          <w:p w14:paraId="3A79ABD2" w14:textId="77777777" w:rsidR="007467C0" w:rsidRPr="00950224" w:rsidRDefault="007467C0" w:rsidP="00950224">
            <w:pPr>
              <w:pStyle w:val="TableBody"/>
              <w:rPr>
                <w:b/>
                <w:bCs/>
              </w:rPr>
            </w:pPr>
            <w:r w:rsidRPr="00950224">
              <w:rPr>
                <w:b/>
                <w:bCs/>
              </w:rPr>
              <w:t>Select Button</w:t>
            </w:r>
          </w:p>
        </w:tc>
        <w:tc>
          <w:tcPr>
            <w:tcW w:w="5458" w:type="dxa"/>
            <w:tcBorders>
              <w:top w:val="single" w:sz="6" w:space="0" w:color="auto"/>
              <w:left w:val="single" w:sz="6" w:space="0" w:color="auto"/>
              <w:bottom w:val="single" w:sz="6" w:space="0" w:color="auto"/>
            </w:tcBorders>
          </w:tcPr>
          <w:p w14:paraId="68C16104" w14:textId="3B144D63" w:rsidR="007467C0" w:rsidRPr="00FB292A" w:rsidRDefault="007467C0" w:rsidP="00950224">
            <w:pPr>
              <w:pStyle w:val="TableBody"/>
              <w:rPr>
                <w:highlight w:val="yellow"/>
              </w:rPr>
            </w:pPr>
            <w:r w:rsidRPr="00FB292A">
              <w:t>After selecting a Cashpoint from the dropdown List</w:t>
            </w:r>
            <w:r w:rsidR="00DF79BC">
              <w:t>-</w:t>
            </w:r>
            <w:r w:rsidRPr="00FB292A">
              <w:t xml:space="preserve">box, the Select button prompts the user with a new page that will allow the renaming of the Cashpoint ID. </w:t>
            </w:r>
          </w:p>
        </w:tc>
      </w:tr>
      <w:tr w:rsidR="007467C0" w14:paraId="3651114E" w14:textId="77777777" w:rsidTr="006271D1">
        <w:trPr>
          <w:cantSplit/>
        </w:trPr>
        <w:tc>
          <w:tcPr>
            <w:tcW w:w="2592" w:type="dxa"/>
            <w:tcBorders>
              <w:top w:val="single" w:sz="6" w:space="0" w:color="auto"/>
              <w:bottom w:val="single" w:sz="6" w:space="0" w:color="auto"/>
              <w:right w:val="single" w:sz="6" w:space="0" w:color="auto"/>
            </w:tcBorders>
          </w:tcPr>
          <w:p w14:paraId="55B7CE4A" w14:textId="77777777" w:rsidR="007467C0" w:rsidRPr="00950224" w:rsidRDefault="007467C0" w:rsidP="00950224">
            <w:pPr>
              <w:pStyle w:val="TableBody"/>
              <w:rPr>
                <w:b/>
                <w:bCs/>
              </w:rPr>
            </w:pPr>
            <w:r w:rsidRPr="00950224">
              <w:rPr>
                <w:b/>
                <w:bCs/>
              </w:rPr>
              <w:t>Copy Button</w:t>
            </w:r>
          </w:p>
        </w:tc>
        <w:tc>
          <w:tcPr>
            <w:tcW w:w="5458" w:type="dxa"/>
            <w:tcBorders>
              <w:top w:val="single" w:sz="6" w:space="0" w:color="auto"/>
              <w:left w:val="single" w:sz="6" w:space="0" w:color="auto"/>
              <w:bottom w:val="single" w:sz="6" w:space="0" w:color="auto"/>
            </w:tcBorders>
          </w:tcPr>
          <w:p w14:paraId="0771DDA7" w14:textId="77777777" w:rsidR="007467C0" w:rsidRPr="00FB292A" w:rsidRDefault="007467C0" w:rsidP="00950224">
            <w:pPr>
              <w:pStyle w:val="TableBody"/>
              <w:rPr>
                <w:highlight w:val="yellow"/>
              </w:rPr>
            </w:pPr>
            <w:r w:rsidRPr="00FB292A">
              <w:t>Executes the Copy Vault process.</w:t>
            </w:r>
          </w:p>
        </w:tc>
      </w:tr>
      <w:tr w:rsidR="007467C0" w14:paraId="730D69A5" w14:textId="77777777" w:rsidTr="006271D1">
        <w:trPr>
          <w:cantSplit/>
        </w:trPr>
        <w:tc>
          <w:tcPr>
            <w:tcW w:w="2592" w:type="dxa"/>
            <w:tcBorders>
              <w:top w:val="single" w:sz="6" w:space="0" w:color="auto"/>
              <w:bottom w:val="single" w:sz="6" w:space="0" w:color="auto"/>
              <w:right w:val="single" w:sz="6" w:space="0" w:color="auto"/>
            </w:tcBorders>
          </w:tcPr>
          <w:p w14:paraId="5F11BBAB" w14:textId="77777777" w:rsidR="007467C0" w:rsidRPr="00950224" w:rsidRDefault="007467C0" w:rsidP="00950224">
            <w:pPr>
              <w:pStyle w:val="TableBody"/>
              <w:rPr>
                <w:b/>
                <w:bCs/>
              </w:rPr>
            </w:pPr>
            <w:r w:rsidRPr="00950224">
              <w:rPr>
                <w:b/>
                <w:bCs/>
              </w:rPr>
              <w:t xml:space="preserve">To </w:t>
            </w:r>
          </w:p>
        </w:tc>
        <w:tc>
          <w:tcPr>
            <w:tcW w:w="5458" w:type="dxa"/>
            <w:tcBorders>
              <w:top w:val="single" w:sz="6" w:space="0" w:color="auto"/>
              <w:left w:val="single" w:sz="6" w:space="0" w:color="auto"/>
              <w:bottom w:val="single" w:sz="6" w:space="0" w:color="auto"/>
            </w:tcBorders>
          </w:tcPr>
          <w:p w14:paraId="46598343" w14:textId="1A98A2DF" w:rsidR="007467C0" w:rsidRPr="00FB292A" w:rsidRDefault="007467C0" w:rsidP="00950224">
            <w:pPr>
              <w:pStyle w:val="TableBody"/>
            </w:pPr>
            <w:r w:rsidRPr="00FB292A">
              <w:t xml:space="preserve">The Vault ID of the new vault. The Vault ID is a </w:t>
            </w:r>
            <w:del w:id="1466" w:author="Moses, Robbie" w:date="2023-02-13T03:02:00Z">
              <w:r w:rsidRPr="00FB292A" w:rsidDel="00E6108F">
                <w:delText xml:space="preserve">12 </w:delText>
              </w:r>
            </w:del>
            <w:ins w:id="1467" w:author="Moses, Robbie" w:date="2023-02-13T03:02:00Z">
              <w:r w:rsidR="00E6108F" w:rsidRPr="00FB292A">
                <w:t>12</w:t>
              </w:r>
              <w:r w:rsidR="00E6108F">
                <w:t>-</w:t>
              </w:r>
            </w:ins>
            <w:r w:rsidRPr="00FB292A">
              <w:t>character alpha-numeric field that is used to identify the Cashpoint in the system.</w:t>
            </w:r>
          </w:p>
        </w:tc>
      </w:tr>
    </w:tbl>
    <w:p w14:paraId="20506F94" w14:textId="2E5BA400" w:rsidR="007467C0" w:rsidRDefault="007467C0" w:rsidP="007467C0">
      <w:pPr>
        <w:pStyle w:val="TopofSection"/>
      </w:pPr>
      <w:r w:rsidRPr="00326CDA">
        <w:t xml:space="preserve">Return To:  </w:t>
      </w:r>
      <w:del w:id="1468" w:author="Moses, Robbie" w:date="2023-02-23T05:08:00Z">
        <w:r w:rsidDel="00C15E2A">
          <w:fldChar w:fldCharType="begin"/>
        </w:r>
        <w:r w:rsidDel="00C15E2A">
          <w:delInstrText xml:space="preserve"> REF _Ref245707334 \h  \* MERGEFORMAT </w:delInstrText>
        </w:r>
        <w:r w:rsidDel="00C15E2A">
          <w:fldChar w:fldCharType="separate"/>
        </w:r>
        <w:r w:rsidRPr="00722E5E" w:rsidDel="00C15E2A">
          <w:delText>System Tab</w:delText>
        </w:r>
        <w:r w:rsidDel="00C15E2A">
          <w:fldChar w:fldCharType="end"/>
        </w:r>
      </w:del>
      <w:ins w:id="1469" w:author="Moses, Robbie" w:date="2023-02-23T05:08:00Z">
        <w:r w:rsidR="00C15E2A">
          <w:fldChar w:fldCharType="begin"/>
        </w:r>
        <w:r w:rsidR="00C15E2A">
          <w:instrText xml:space="preserve"> REF _Ref128021343 \h </w:instrText>
        </w:r>
      </w:ins>
      <w:r w:rsidR="00C15E2A">
        <w:fldChar w:fldCharType="separate"/>
      </w:r>
      <w:ins w:id="1470" w:author="Moses, Robbie" w:date="2023-02-23T05:08:00Z">
        <w:r w:rsidR="00C15E2A">
          <w:t>Maintenance Tab</w:t>
        </w:r>
        <w:r w:rsidR="00C15E2A">
          <w:fldChar w:fldCharType="end"/>
        </w:r>
      </w:ins>
    </w:p>
    <w:p w14:paraId="48D5440D" w14:textId="77777777" w:rsidR="007467C0" w:rsidRPr="0099065A" w:rsidRDefault="007467C0" w:rsidP="007467C0"/>
    <w:p w14:paraId="38A084E9" w14:textId="0543E9D7" w:rsidR="007467C0" w:rsidRDefault="007467C0" w:rsidP="007467C0">
      <w:pPr>
        <w:pStyle w:val="Heading4"/>
      </w:pPr>
      <w:bookmarkStart w:id="1471" w:name="_Ref249809829"/>
      <w:del w:id="1472" w:author="Moses, Robbie" w:date="2023-02-23T04:09:00Z">
        <w:r w:rsidDel="000D17F5">
          <w:delText>System</w:delText>
        </w:r>
        <w:r w:rsidDel="000D17F5">
          <w:rPr>
            <w:rFonts w:ascii="Wingdings" w:hAnsi="Wingdings"/>
          </w:rPr>
          <w:delText></w:delText>
        </w:r>
      </w:del>
      <w:bookmarkStart w:id="1473" w:name="_Ref128021222"/>
      <w:r>
        <w:t>Maintenance</w:t>
      </w:r>
      <w:r>
        <w:rPr>
          <w:rFonts w:ascii="Wingdings" w:hAnsi="Wingdings"/>
        </w:rPr>
        <w:t></w:t>
      </w:r>
      <w:r>
        <w:t>Purge Data</w:t>
      </w:r>
      <w:bookmarkEnd w:id="1460"/>
      <w:bookmarkEnd w:id="1471"/>
      <w:bookmarkEnd w:id="1473"/>
    </w:p>
    <w:p w14:paraId="01179E7D" w14:textId="77777777" w:rsidR="007467C0" w:rsidRDefault="007467C0" w:rsidP="00950224">
      <w:pPr>
        <w:pStyle w:val="BodyText"/>
      </w:pPr>
      <w:r>
        <w:t>The Purge Data function is used to permanently delete data from the OptiVault database. Data can be selectively deleted from the following categories: History, Forecast, Recommendations, and Orders.</w:t>
      </w:r>
    </w:p>
    <w:p w14:paraId="0227CB99" w14:textId="77777777" w:rsidR="007467C0" w:rsidRDefault="007467C0" w:rsidP="00950224">
      <w:pPr>
        <w:pStyle w:val="BodyText"/>
      </w:pPr>
      <w:r>
        <w:lastRenderedPageBreak/>
        <w:t>Some examples of when data may need to be purged from the OptiVault database would include:</w:t>
      </w:r>
    </w:p>
    <w:p w14:paraId="4BBA6A2D" w14:textId="3D18491B" w:rsidR="007467C0" w:rsidRPr="00950224" w:rsidRDefault="007467C0" w:rsidP="00950224">
      <w:pPr>
        <w:pStyle w:val="ListBullet"/>
        <w:rPr>
          <w:color w:val="000000" w:themeColor="text1"/>
        </w:rPr>
      </w:pPr>
      <w:del w:id="1474" w:author="Moses, Robbie" w:date="2023-02-13T03:02:00Z">
        <w:r w:rsidRPr="00950224" w:rsidDel="00E6108F">
          <w:rPr>
            <w:color w:val="000000" w:themeColor="text1"/>
          </w:rPr>
          <w:delText xml:space="preserve">Wrong </w:delText>
        </w:r>
      </w:del>
      <w:ins w:id="1475" w:author="Moses, Robbie" w:date="2023-02-13T03:02:00Z">
        <w:r w:rsidR="00E6108F">
          <w:rPr>
            <w:color w:val="000000" w:themeColor="text1"/>
          </w:rPr>
          <w:t>The w</w:t>
        </w:r>
        <w:r w:rsidR="00E6108F" w:rsidRPr="00950224">
          <w:rPr>
            <w:color w:val="000000" w:themeColor="text1"/>
          </w:rPr>
          <w:t xml:space="preserve">rong </w:t>
        </w:r>
      </w:ins>
      <w:r w:rsidRPr="00950224">
        <w:rPr>
          <w:color w:val="000000" w:themeColor="text1"/>
        </w:rPr>
        <w:t>days were loaded in the daily files, in which case, indicate the time period that needs to be purged and re-load the fixed daily files.</w:t>
      </w:r>
    </w:p>
    <w:p w14:paraId="49880B29" w14:textId="77777777" w:rsidR="007467C0" w:rsidRPr="00950224" w:rsidRDefault="007467C0" w:rsidP="00950224">
      <w:pPr>
        <w:pStyle w:val="ListBullet"/>
        <w:rPr>
          <w:color w:val="000000" w:themeColor="text1"/>
        </w:rPr>
      </w:pPr>
      <w:r w:rsidRPr="00950224">
        <w:rPr>
          <w:color w:val="000000" w:themeColor="text1"/>
        </w:rPr>
        <w:t>Purging the forecast table of all data before regenerating the forecast. Therefore, it will reduce the time required to regenerate the forecast.</w:t>
      </w:r>
    </w:p>
    <w:p w14:paraId="03210814" w14:textId="77777777" w:rsidR="007467C0" w:rsidRPr="00950224" w:rsidRDefault="007467C0" w:rsidP="00950224">
      <w:pPr>
        <w:pStyle w:val="ListBullet"/>
        <w:rPr>
          <w:color w:val="000000" w:themeColor="text1"/>
        </w:rPr>
      </w:pPr>
      <w:r w:rsidRPr="00950224">
        <w:rPr>
          <w:color w:val="000000" w:themeColor="text1"/>
        </w:rPr>
        <w:t>Purging data accumulated during several years of operations.</w:t>
      </w:r>
    </w:p>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9" w:type="dxa"/>
          <w:right w:w="79" w:type="dxa"/>
        </w:tblCellMar>
        <w:tblLook w:val="0000" w:firstRow="0" w:lastRow="0" w:firstColumn="0" w:lastColumn="0" w:noHBand="0" w:noVBand="0"/>
      </w:tblPr>
      <w:tblGrid>
        <w:gridCol w:w="1224"/>
        <w:gridCol w:w="6811"/>
      </w:tblGrid>
      <w:tr w:rsidR="007467C0" w14:paraId="4000AA67" w14:textId="77777777" w:rsidTr="006271D1">
        <w:trPr>
          <w:cantSplit/>
          <w:trHeight w:val="840"/>
        </w:trPr>
        <w:tc>
          <w:tcPr>
            <w:tcW w:w="1224" w:type="dxa"/>
          </w:tcPr>
          <w:p w14:paraId="1348A666" w14:textId="77777777" w:rsidR="007467C0" w:rsidRPr="00FB292A" w:rsidRDefault="007467C0" w:rsidP="00950224">
            <w:pPr>
              <w:pStyle w:val="TableCaution"/>
              <w:rPr>
                <w:lang w:bidi="en-US"/>
              </w:rPr>
            </w:pPr>
            <w:r>
              <w:rPr>
                <w:noProof/>
              </w:rPr>
              <w:drawing>
                <wp:anchor distT="0" distB="0" distL="114300" distR="114300" simplePos="0" relativeHeight="251658240" behindDoc="0" locked="0" layoutInCell="1" allowOverlap="1" wp14:anchorId="34275C2A" wp14:editId="65077453">
                  <wp:simplePos x="0" y="0"/>
                  <wp:positionH relativeFrom="margin">
                    <wp:align>left</wp:align>
                  </wp:positionH>
                  <wp:positionV relativeFrom="margin">
                    <wp:align>center</wp:align>
                  </wp:positionV>
                  <wp:extent cx="477520" cy="475615"/>
                  <wp:effectExtent l="0" t="0" r="0" b="635"/>
                  <wp:wrapSquare wrapText="bothSides"/>
                  <wp:docPr id="2231" name="Picture 2231" descr="Description: 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Description: MCj04338830000[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77520" cy="4756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811" w:type="dxa"/>
            <w:tcBorders>
              <w:top w:val="single" w:sz="6" w:space="0" w:color="auto"/>
              <w:bottom w:val="single" w:sz="6" w:space="0" w:color="auto"/>
              <w:right w:val="single" w:sz="6" w:space="0" w:color="auto"/>
            </w:tcBorders>
          </w:tcPr>
          <w:p w14:paraId="65246341" w14:textId="58AD499A" w:rsidR="007467C0" w:rsidRPr="00FB292A" w:rsidRDefault="007467C0" w:rsidP="00950224">
            <w:pPr>
              <w:pStyle w:val="TableCaution"/>
              <w:rPr>
                <w:lang w:bidi="en-US"/>
              </w:rPr>
            </w:pPr>
            <w:r w:rsidRPr="00E6108F">
              <w:rPr>
                <w:b/>
                <w:bCs/>
                <w:lang w:bidi="en-US"/>
                <w:rPrChange w:id="1476" w:author="Moses, Robbie" w:date="2023-02-13T03:02:00Z">
                  <w:rPr>
                    <w:lang w:bidi="en-US"/>
                  </w:rPr>
                </w:rPrChange>
              </w:rPr>
              <w:t>Caution</w:t>
            </w:r>
            <w:r w:rsidRPr="00FB292A">
              <w:rPr>
                <w:lang w:bidi="en-US"/>
              </w:rPr>
              <w:t xml:space="preserve">: </w:t>
            </w:r>
            <w:r w:rsidR="0098473A">
              <w:rPr>
                <w:lang w:bidi="en-US"/>
              </w:rPr>
              <w:t>P</w:t>
            </w:r>
            <w:r w:rsidRPr="00FB292A">
              <w:rPr>
                <w:lang w:bidi="en-US"/>
              </w:rPr>
              <w:t>urging will cause data to be permanently deleted from the OptiVault database</w:t>
            </w:r>
            <w:r w:rsidR="00BB077B">
              <w:rPr>
                <w:lang w:bidi="en-US"/>
              </w:rPr>
              <w:t>.</w:t>
            </w:r>
            <w:r w:rsidRPr="00FB292A">
              <w:rPr>
                <w:lang w:bidi="en-US"/>
              </w:rPr>
              <w:t xml:space="preserve"> Once deleted, this data cannot be recovered</w:t>
            </w:r>
            <w:del w:id="1477" w:author="Moses, Robbie" w:date="2023-02-13T03:02:00Z">
              <w:r w:rsidRPr="00FB292A" w:rsidDel="00E6108F">
                <w:rPr>
                  <w:lang w:bidi="en-US"/>
                </w:rPr>
                <w:delText>,</w:delText>
              </w:r>
            </w:del>
            <w:r w:rsidRPr="00FB292A">
              <w:rPr>
                <w:lang w:bidi="en-US"/>
              </w:rPr>
              <w:t xml:space="preserve"> unless a backup copy of the database is </w:t>
            </w:r>
            <w:r w:rsidR="00117C1F">
              <w:rPr>
                <w:lang w:bidi="en-US"/>
              </w:rPr>
              <w:t>existing.</w:t>
            </w:r>
          </w:p>
        </w:tc>
      </w:tr>
    </w:tbl>
    <w:p w14:paraId="7495F992" w14:textId="77777777" w:rsidR="007467C0" w:rsidRDefault="007467C0" w:rsidP="007467C0">
      <w:pPr>
        <w:rPr>
          <w:noProof/>
          <w:lang w:bidi="ar-SA"/>
        </w:rPr>
      </w:pPr>
    </w:p>
    <w:p w14:paraId="3894532C" w14:textId="77777777" w:rsidR="007467C0" w:rsidRDefault="007467C0" w:rsidP="007467C0">
      <w:pPr>
        <w:pStyle w:val="Caption"/>
      </w:pPr>
      <w:bookmarkStart w:id="1478" w:name="_Toc74556489"/>
      <w:bookmarkStart w:id="1479" w:name="_Toc128022170"/>
      <w:r>
        <w:t xml:space="preserve">Figure </w:t>
      </w:r>
      <w:r>
        <w:fldChar w:fldCharType="begin"/>
      </w:r>
      <w:r>
        <w:instrText xml:space="preserve"> SEQ Figure \* ARABIC </w:instrText>
      </w:r>
      <w:r>
        <w:fldChar w:fldCharType="separate"/>
      </w:r>
      <w:r>
        <w:rPr>
          <w:noProof/>
        </w:rPr>
        <w:t>57</w:t>
      </w:r>
      <w:r>
        <w:fldChar w:fldCharType="end"/>
      </w:r>
      <w:r>
        <w:t>: Purge Data Page</w:t>
      </w:r>
      <w:bookmarkEnd w:id="1478"/>
      <w:bookmarkEnd w:id="1479"/>
    </w:p>
    <w:p w14:paraId="2D477FA6" w14:textId="60EE41D9" w:rsidR="007467C0" w:rsidRPr="00282FD2" w:rsidRDefault="007467C0" w:rsidP="009B7678">
      <w:pPr>
        <w:jc w:val="center"/>
      </w:pPr>
      <w:del w:id="1480" w:author="Moses, Robbie" w:date="2023-02-23T04:10:00Z">
        <w:r w:rsidDel="00011724">
          <w:rPr>
            <w:noProof/>
          </w:rPr>
          <w:drawing>
            <wp:inline distT="0" distB="0" distL="0" distR="0" wp14:anchorId="6A066F6A" wp14:editId="732693EF">
              <wp:extent cx="4572000" cy="1819275"/>
              <wp:effectExtent l="76200" t="76200" r="133350" b="142875"/>
              <wp:docPr id="2075745136" name="Picture 207574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57200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481" w:author="Moses, Robbie" w:date="2023-02-23T04:10:00Z">
        <w:r w:rsidR="00011724" w:rsidRPr="00011724">
          <w:rPr>
            <w:noProof/>
          </w:rPr>
          <w:t xml:space="preserve"> </w:t>
        </w:r>
        <w:r w:rsidR="00011724">
          <w:rPr>
            <w:noProof/>
          </w:rPr>
          <w:drawing>
            <wp:inline distT="0" distB="0" distL="0" distR="0" wp14:anchorId="32A935A9" wp14:editId="35959671">
              <wp:extent cx="4818831" cy="1271357"/>
              <wp:effectExtent l="76200" t="76200" r="134620" b="138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18831" cy="12713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DB7CB98" w14:textId="77777777" w:rsidR="007467C0" w:rsidRDefault="007467C0" w:rsidP="007467C0">
      <w:pPr>
        <w:pStyle w:val="Caption"/>
      </w:pPr>
      <w:bookmarkStart w:id="1482" w:name="_Toc74556717"/>
      <w:r>
        <w:t xml:space="preserve">Table </w:t>
      </w:r>
      <w:r>
        <w:fldChar w:fldCharType="begin"/>
      </w:r>
      <w:r>
        <w:instrText xml:space="preserve"> SEQ Table \* ARABIC </w:instrText>
      </w:r>
      <w:r>
        <w:fldChar w:fldCharType="separate"/>
      </w:r>
      <w:r>
        <w:rPr>
          <w:noProof/>
        </w:rPr>
        <w:t>78</w:t>
      </w:r>
      <w:r>
        <w:rPr>
          <w:noProof/>
        </w:rPr>
        <w:fldChar w:fldCharType="end"/>
      </w:r>
      <w:r>
        <w:t>: Purge Data Description</w:t>
      </w:r>
      <w:bookmarkEnd w:id="148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425F311A"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7F0A4BF9" w14:textId="77777777" w:rsidR="007467C0" w:rsidRDefault="007467C0" w:rsidP="00170D7D">
            <w:pPr>
              <w:pStyle w:val="TableHeader"/>
            </w:pPr>
            <w:r>
              <w:t>Field</w:t>
            </w:r>
          </w:p>
        </w:tc>
        <w:tc>
          <w:tcPr>
            <w:tcW w:w="5458" w:type="dxa"/>
            <w:tcBorders>
              <w:top w:val="single" w:sz="6" w:space="0" w:color="auto"/>
              <w:left w:val="nil"/>
              <w:bottom w:val="single" w:sz="4" w:space="0" w:color="auto"/>
            </w:tcBorders>
            <w:shd w:val="clear" w:color="auto" w:fill="60C03A"/>
          </w:tcPr>
          <w:p w14:paraId="491193C8" w14:textId="77777777" w:rsidR="007467C0" w:rsidRDefault="007467C0" w:rsidP="00170D7D">
            <w:pPr>
              <w:pStyle w:val="TableHeader"/>
            </w:pPr>
            <w:r>
              <w:t>Description</w:t>
            </w:r>
          </w:p>
        </w:tc>
      </w:tr>
      <w:tr w:rsidR="007467C0" w14:paraId="6D3E7C5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EB9D4B" w14:textId="77777777" w:rsidR="007467C0" w:rsidRPr="009B7678" w:rsidRDefault="007467C0" w:rsidP="009B7678">
            <w:pPr>
              <w:pStyle w:val="TableBody"/>
              <w:rPr>
                <w:b/>
                <w:bCs/>
              </w:rPr>
            </w:pPr>
            <w:r w:rsidRPr="009B7678">
              <w:rPr>
                <w:b/>
                <w:bCs/>
              </w:rPr>
              <w:t>OBMH &amp; Cap</w:t>
            </w:r>
          </w:p>
        </w:tc>
        <w:tc>
          <w:tcPr>
            <w:tcW w:w="5458" w:type="dxa"/>
            <w:tcBorders>
              <w:top w:val="single" w:sz="4" w:space="0" w:color="auto"/>
              <w:left w:val="single" w:sz="4" w:space="0" w:color="auto"/>
              <w:bottom w:val="single" w:sz="4" w:space="0" w:color="auto"/>
              <w:right w:val="single" w:sz="4" w:space="0" w:color="auto"/>
            </w:tcBorders>
          </w:tcPr>
          <w:p w14:paraId="61FE20D5" w14:textId="77777777" w:rsidR="007467C0" w:rsidRPr="00FB292A" w:rsidRDefault="007467C0" w:rsidP="009B7678">
            <w:pPr>
              <w:pStyle w:val="TableBody"/>
            </w:pPr>
            <w:r w:rsidRPr="00FB292A">
              <w:t xml:space="preserve">Deletes the OBMH &amp; Cap data from the system for the Cashpoints selected. </w:t>
            </w:r>
          </w:p>
        </w:tc>
      </w:tr>
      <w:tr w:rsidR="007467C0" w14:paraId="5C68D85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1361F0F" w14:textId="77777777" w:rsidR="007467C0" w:rsidRPr="009B7678" w:rsidRDefault="007467C0" w:rsidP="009B7678">
            <w:pPr>
              <w:pStyle w:val="TableBody"/>
              <w:rPr>
                <w:b/>
                <w:bCs/>
              </w:rPr>
            </w:pPr>
            <w:r w:rsidRPr="009B7678">
              <w:rPr>
                <w:b/>
                <w:bCs/>
              </w:rPr>
              <w:t>History</w:t>
            </w:r>
          </w:p>
        </w:tc>
        <w:tc>
          <w:tcPr>
            <w:tcW w:w="5458" w:type="dxa"/>
            <w:tcBorders>
              <w:top w:val="single" w:sz="4" w:space="0" w:color="auto"/>
              <w:left w:val="single" w:sz="4" w:space="0" w:color="auto"/>
              <w:bottom w:val="single" w:sz="4" w:space="0" w:color="auto"/>
              <w:right w:val="single" w:sz="4" w:space="0" w:color="auto"/>
            </w:tcBorders>
          </w:tcPr>
          <w:p w14:paraId="64522E21" w14:textId="77777777" w:rsidR="007467C0" w:rsidRPr="00FB292A" w:rsidRDefault="007467C0" w:rsidP="009B7678">
            <w:pPr>
              <w:pStyle w:val="TableBody"/>
            </w:pPr>
            <w:r w:rsidRPr="00FB292A">
              <w:t xml:space="preserve">To delete historical data, check the box; indicate </w:t>
            </w:r>
            <w:r w:rsidRPr="00117C1F">
              <w:rPr>
                <w:b/>
                <w:bCs/>
              </w:rPr>
              <w:t>“From”</w:t>
            </w:r>
            <w:r w:rsidRPr="00FB292A">
              <w:t xml:space="preserve"> and </w:t>
            </w:r>
            <w:r w:rsidRPr="00117C1F">
              <w:rPr>
                <w:b/>
                <w:bCs/>
              </w:rPr>
              <w:t>“To”</w:t>
            </w:r>
            <w:r w:rsidRPr="00FB292A">
              <w:t xml:space="preserve"> Dates for the purge and select Cashpoints for which the history data will be purged by clicking on the Select button. </w:t>
            </w:r>
          </w:p>
          <w:p w14:paraId="3FC0A438" w14:textId="6AA78AF7" w:rsidR="007467C0" w:rsidRPr="00FB292A" w:rsidRDefault="007467C0" w:rsidP="009B7678">
            <w:pPr>
              <w:pStyle w:val="TableBody"/>
            </w:pPr>
            <w:r w:rsidRPr="00FB292A">
              <w:t xml:space="preserve">Date Selection (recommendation only): </w:t>
            </w:r>
            <w:r w:rsidR="00117C1F" w:rsidRPr="00FB292A">
              <w:t>Generally,</w:t>
            </w:r>
            <w:r w:rsidRPr="00FB292A">
              <w:t xml:space="preserve"> users should purge history greater </w:t>
            </w:r>
            <w:del w:id="1483" w:author="Moses, Robbie" w:date="2023-02-13T03:02:00Z">
              <w:r w:rsidRPr="00FB292A" w:rsidDel="00E6108F">
                <w:delText xml:space="preserve">then </w:delText>
              </w:r>
            </w:del>
            <w:ins w:id="1484" w:author="Moses, Robbie" w:date="2023-02-13T03:02:00Z">
              <w:r w:rsidR="00E6108F" w:rsidRPr="00FB292A">
                <w:t>th</w:t>
              </w:r>
              <w:r w:rsidR="00E6108F">
                <w:t>a</w:t>
              </w:r>
              <w:r w:rsidR="00E6108F" w:rsidRPr="00FB292A">
                <w:t xml:space="preserve">n </w:t>
              </w:r>
            </w:ins>
            <w:r w:rsidRPr="00FB292A">
              <w:t xml:space="preserve">two full years plus </w:t>
            </w:r>
            <w:ins w:id="1485" w:author="Moses, Robbie" w:date="2023-02-13T03:02:00Z">
              <w:r w:rsidR="00E6108F">
                <w:t xml:space="preserve">the </w:t>
              </w:r>
            </w:ins>
            <w:r w:rsidRPr="00FB292A">
              <w:t xml:space="preserve">current year.  For example, if today is July 16, 2004, the user can drop all history data prior to 01-Jan-2002.  Then in January 2005, the users can drop all data prior to 01-Jan-2003.  Repeat each January advancing by one year.   The forecast engine uses twenty-four months of historical data. </w:t>
            </w:r>
          </w:p>
        </w:tc>
      </w:tr>
      <w:tr w:rsidR="007467C0" w14:paraId="079CBF2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3FDC24" w14:textId="77777777" w:rsidR="007467C0" w:rsidRPr="009B7678" w:rsidRDefault="007467C0" w:rsidP="009B7678">
            <w:pPr>
              <w:pStyle w:val="TableBody"/>
              <w:rPr>
                <w:b/>
                <w:bCs/>
              </w:rPr>
            </w:pPr>
            <w:r w:rsidRPr="009B7678">
              <w:rPr>
                <w:b/>
                <w:bCs/>
              </w:rPr>
              <w:lastRenderedPageBreak/>
              <w:t>Forecast Queue</w:t>
            </w:r>
          </w:p>
        </w:tc>
        <w:tc>
          <w:tcPr>
            <w:tcW w:w="5458" w:type="dxa"/>
            <w:tcBorders>
              <w:top w:val="single" w:sz="4" w:space="0" w:color="auto"/>
              <w:left w:val="single" w:sz="4" w:space="0" w:color="auto"/>
              <w:bottom w:val="single" w:sz="4" w:space="0" w:color="auto"/>
              <w:right w:val="single" w:sz="4" w:space="0" w:color="auto"/>
            </w:tcBorders>
          </w:tcPr>
          <w:p w14:paraId="55ED31CF" w14:textId="6B4E0010" w:rsidR="007467C0" w:rsidRPr="00FB292A" w:rsidRDefault="007467C0" w:rsidP="009B7678">
            <w:pPr>
              <w:pStyle w:val="TableBody"/>
            </w:pPr>
            <w:r w:rsidRPr="00FB292A">
              <w:t xml:space="preserve">Check the box </w:t>
            </w:r>
            <w:del w:id="1486" w:author="Moses, Robbie" w:date="2023-02-13T03:03:00Z">
              <w:r w:rsidRPr="00FB292A" w:rsidDel="00E6108F">
                <w:delText xml:space="preserve">in order </w:delText>
              </w:r>
            </w:del>
            <w:r w:rsidRPr="00FB292A">
              <w:t xml:space="preserve">to purge any Cashpoints currently existing in the forecast queue. This option will ignore the Cashpoints selected and </w:t>
            </w:r>
            <w:ins w:id="1487" w:author="Moses, Robbie" w:date="2023-02-13T03:03:00Z">
              <w:r w:rsidR="00E6108F">
                <w:t xml:space="preserve">the </w:t>
              </w:r>
            </w:ins>
            <w:r w:rsidRPr="00FB292A">
              <w:t xml:space="preserve">'Start Date' and 'End Date' options.  The forecast queue can be accessed at </w:t>
            </w:r>
            <w:r w:rsidRPr="00966D88">
              <w:rPr>
                <w:i/>
                <w:iCs/>
              </w:rPr>
              <w:t>Processing &gt; Processing Status &gt; Forecast</w:t>
            </w:r>
            <w:r w:rsidRPr="00FB292A">
              <w:t xml:space="preserve">.  If there is a message </w:t>
            </w:r>
            <w:r w:rsidRPr="00966D88">
              <w:rPr>
                <w:b/>
                <w:bCs/>
              </w:rPr>
              <w:t>“No processes running at this time”</w:t>
            </w:r>
            <w:r w:rsidRPr="00FB292A">
              <w:t xml:space="preserve"> this indicates there are no forecasts that have been generated.  The forecast queue holds all forecast processes and releases it once the process has </w:t>
            </w:r>
            <w:ins w:id="1488" w:author="Moses, Robbie" w:date="2023-02-13T03:03:00Z">
              <w:r w:rsidR="00E6108F">
                <w:t xml:space="preserve">been </w:t>
              </w:r>
            </w:ins>
            <w:r w:rsidRPr="00FB292A">
              <w:t>complete</w:t>
            </w:r>
            <w:ins w:id="1489" w:author="Moses, Robbie" w:date="2023-02-13T03:03:00Z">
              <w:r w:rsidR="00E6108F">
                <w:t>d</w:t>
              </w:r>
            </w:ins>
            <w:r w:rsidRPr="00FB292A">
              <w:t xml:space="preserve">.  Occasionally, several users will generate a forecast simultaneously causing the process to hang up; </w:t>
            </w:r>
            <w:r w:rsidR="00966D88" w:rsidRPr="00FB292A">
              <w:t>therefore,</w:t>
            </w:r>
            <w:r w:rsidRPr="00FB292A">
              <w:t xml:space="preserve"> no forecast process will generate until the forecast queue is purged.  </w:t>
            </w:r>
          </w:p>
        </w:tc>
      </w:tr>
      <w:tr w:rsidR="007467C0" w14:paraId="279D577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35DCC54" w14:textId="77777777" w:rsidR="007467C0" w:rsidRPr="00271F4F" w:rsidRDefault="007467C0" w:rsidP="00271F4F">
            <w:pPr>
              <w:pStyle w:val="TableBody"/>
              <w:rPr>
                <w:b/>
                <w:bCs/>
              </w:rPr>
            </w:pPr>
            <w:r w:rsidRPr="00271F4F">
              <w:rPr>
                <w:b/>
                <w:bCs/>
              </w:rPr>
              <w:t>Recommendations</w:t>
            </w:r>
          </w:p>
        </w:tc>
        <w:tc>
          <w:tcPr>
            <w:tcW w:w="5458" w:type="dxa"/>
            <w:tcBorders>
              <w:top w:val="single" w:sz="4" w:space="0" w:color="auto"/>
              <w:left w:val="single" w:sz="4" w:space="0" w:color="auto"/>
              <w:bottom w:val="single" w:sz="4" w:space="0" w:color="auto"/>
              <w:right w:val="single" w:sz="4" w:space="0" w:color="auto"/>
            </w:tcBorders>
          </w:tcPr>
          <w:p w14:paraId="60747CD8" w14:textId="77777777" w:rsidR="007467C0" w:rsidRPr="00FB292A" w:rsidRDefault="007467C0" w:rsidP="009B7678">
            <w:pPr>
              <w:pStyle w:val="TableBody"/>
            </w:pPr>
            <w:r w:rsidRPr="00FB292A">
              <w:t xml:space="preserve">To purge recommendations, check the box; indicate </w:t>
            </w:r>
            <w:r w:rsidRPr="005D2174">
              <w:rPr>
                <w:b/>
                <w:bCs/>
              </w:rPr>
              <w:t xml:space="preserve">“From” </w:t>
            </w:r>
            <w:r w:rsidRPr="005D2174">
              <w:t>and</w:t>
            </w:r>
            <w:r w:rsidRPr="005D2174">
              <w:rPr>
                <w:b/>
                <w:bCs/>
              </w:rPr>
              <w:t xml:space="preserve"> “To”</w:t>
            </w:r>
            <w:r w:rsidRPr="00FB292A">
              <w:t xml:space="preserve"> Dates for the recommendations to be purged and select Cashpoints by clicking on the Select button. </w:t>
            </w:r>
          </w:p>
          <w:p w14:paraId="6FE64B80" w14:textId="5DED253A" w:rsidR="007467C0" w:rsidRPr="00FB292A" w:rsidRDefault="007467C0" w:rsidP="009B7678">
            <w:pPr>
              <w:pStyle w:val="TableNote"/>
            </w:pPr>
            <w:r w:rsidRPr="005D2174">
              <w:rPr>
                <w:b/>
                <w:bCs/>
              </w:rPr>
              <w:t>Note</w:t>
            </w:r>
            <w:r w:rsidR="005D2174">
              <w:rPr>
                <w:b/>
                <w:bCs/>
              </w:rPr>
              <w:t>:</w:t>
            </w:r>
            <w:r w:rsidRPr="00FB292A">
              <w:t xml:space="preserve"> </w:t>
            </w:r>
            <w:r w:rsidR="005D2174">
              <w:t>P</w:t>
            </w:r>
            <w:r w:rsidRPr="00FB292A">
              <w:t xml:space="preserve">urging old recommendations will automatically purge old horizon for the same time frame selected for recommendations.  </w:t>
            </w:r>
          </w:p>
          <w:p w14:paraId="70EB4FF4" w14:textId="77777777" w:rsidR="007467C0" w:rsidRPr="00FB292A" w:rsidRDefault="007467C0" w:rsidP="009B7678">
            <w:pPr>
              <w:pStyle w:val="TableCaution"/>
            </w:pPr>
            <w:r w:rsidRPr="005D2174">
              <w:rPr>
                <w:b/>
                <w:bCs/>
              </w:rPr>
              <w:t>CAUTION:</w:t>
            </w:r>
            <w:r w:rsidRPr="00FB292A">
              <w:t xml:space="preserve"> Some users may run variance reports for periods greater than the past sixty days.  The users should only purge data that the business will not use.</w:t>
            </w:r>
          </w:p>
          <w:p w14:paraId="0E67378F" w14:textId="5711B629" w:rsidR="007467C0" w:rsidRPr="00FB292A" w:rsidRDefault="007467C0" w:rsidP="009B7678">
            <w:pPr>
              <w:pStyle w:val="TableBody"/>
            </w:pPr>
            <w:r w:rsidRPr="00FB292A">
              <w:t xml:space="preserve">Date Selection (recommendation only): </w:t>
            </w:r>
            <w:r w:rsidR="005D2174" w:rsidRPr="00FB292A">
              <w:t>generally,</w:t>
            </w:r>
            <w:r w:rsidRPr="00FB292A">
              <w:t xml:space="preserve"> users should purge recommendations greater than three full months plus the current month. For example, if today is July 16, 2005, drop all data prior to 01-April-2005.  Repeat each month advancing by one month.  </w:t>
            </w:r>
          </w:p>
          <w:p w14:paraId="28CB1C6D" w14:textId="771C8C15" w:rsidR="007467C0" w:rsidRPr="00FB292A" w:rsidRDefault="007467C0" w:rsidP="009B7678">
            <w:pPr>
              <w:pStyle w:val="TableBody"/>
            </w:pPr>
            <w:r w:rsidRPr="00FB292A">
              <w:t>If users are running semi-annual</w:t>
            </w:r>
            <w:del w:id="1490" w:author="Moses, Robbie" w:date="2023-02-13T03:04:00Z">
              <w:r w:rsidRPr="00FB292A" w:rsidDel="00E6108F">
                <w:delText xml:space="preserve"> / </w:delText>
              </w:r>
            </w:del>
            <w:ins w:id="1491" w:author="Moses, Robbie" w:date="2023-02-13T03:04:00Z">
              <w:r w:rsidR="00E6108F">
                <w:t>/</w:t>
              </w:r>
            </w:ins>
            <w:r w:rsidRPr="00FB292A">
              <w:t xml:space="preserve">annual variance, they should select the dates accordingly. </w:t>
            </w:r>
          </w:p>
          <w:p w14:paraId="130E5346" w14:textId="6D59BE2B" w:rsidR="007467C0" w:rsidRPr="00FB292A" w:rsidRDefault="007467C0" w:rsidP="009B7678">
            <w:pPr>
              <w:pStyle w:val="TableNote"/>
            </w:pPr>
            <w:r w:rsidRPr="005D2174">
              <w:rPr>
                <w:b/>
                <w:bCs/>
              </w:rPr>
              <w:t>NOTE:</w:t>
            </w:r>
            <w:r w:rsidRPr="00FB292A">
              <w:t xml:space="preserve"> Recommendations are purged by the Due Date, not </w:t>
            </w:r>
            <w:ins w:id="1492" w:author="Moses, Robbie" w:date="2023-02-13T03:04:00Z">
              <w:r w:rsidR="00E6108F">
                <w:t xml:space="preserve">the </w:t>
              </w:r>
            </w:ins>
            <w:r w:rsidRPr="00FB292A">
              <w:t xml:space="preserve">Recommendation Date. </w:t>
            </w:r>
          </w:p>
        </w:tc>
      </w:tr>
      <w:tr w:rsidR="007467C0" w14:paraId="495B51E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A30F1BA" w14:textId="77777777" w:rsidR="007467C0" w:rsidRPr="00271F4F" w:rsidRDefault="007467C0" w:rsidP="00271F4F">
            <w:pPr>
              <w:pStyle w:val="TableBody"/>
              <w:rPr>
                <w:b/>
                <w:bCs/>
              </w:rPr>
            </w:pPr>
            <w:r w:rsidRPr="00271F4F">
              <w:rPr>
                <w:b/>
                <w:bCs/>
              </w:rPr>
              <w:t>Orders</w:t>
            </w:r>
          </w:p>
        </w:tc>
        <w:tc>
          <w:tcPr>
            <w:tcW w:w="5458" w:type="dxa"/>
            <w:tcBorders>
              <w:top w:val="single" w:sz="4" w:space="0" w:color="auto"/>
              <w:left w:val="single" w:sz="4" w:space="0" w:color="auto"/>
              <w:bottom w:val="single" w:sz="4" w:space="0" w:color="auto"/>
              <w:right w:val="single" w:sz="4" w:space="0" w:color="auto"/>
            </w:tcBorders>
          </w:tcPr>
          <w:p w14:paraId="22B65EB0" w14:textId="3A0221F5" w:rsidR="007467C0" w:rsidRPr="00FB292A" w:rsidRDefault="007467C0" w:rsidP="009B7678">
            <w:pPr>
              <w:pStyle w:val="TableBody"/>
            </w:pPr>
            <w:r w:rsidRPr="00FB292A">
              <w:t>To purge orders, check the box,</w:t>
            </w:r>
            <w:del w:id="1493" w:author="Moses, Robbie" w:date="2023-02-13T03:04:00Z">
              <w:r w:rsidRPr="00FB292A" w:rsidDel="00E6108F">
                <w:delText>;</w:delText>
              </w:r>
            </w:del>
            <w:r w:rsidRPr="00FB292A">
              <w:t xml:space="preserve"> indicate “</w:t>
            </w:r>
            <w:r w:rsidRPr="00FD1F00">
              <w:rPr>
                <w:b/>
                <w:bCs/>
              </w:rPr>
              <w:t xml:space="preserve">From” </w:t>
            </w:r>
            <w:r w:rsidRPr="00FD1F00">
              <w:t>and</w:t>
            </w:r>
            <w:r w:rsidRPr="00FD1F00">
              <w:rPr>
                <w:b/>
                <w:bCs/>
              </w:rPr>
              <w:t xml:space="preserve"> “To”</w:t>
            </w:r>
            <w:r w:rsidRPr="00FB292A">
              <w:t xml:space="preserve"> dates for the orders to be </w:t>
            </w:r>
            <w:del w:id="1494" w:author="Moses, Robbie" w:date="2023-02-13T03:04:00Z">
              <w:r w:rsidRPr="00FB292A" w:rsidDel="00E6108F">
                <w:delText xml:space="preserve">purges </w:delText>
              </w:r>
            </w:del>
            <w:ins w:id="1495" w:author="Moses, Robbie" w:date="2023-02-13T03:04:00Z">
              <w:r w:rsidR="00E6108F" w:rsidRPr="00FB292A">
                <w:t>purge</w:t>
              </w:r>
              <w:r w:rsidR="00E6108F">
                <w:t>d</w:t>
              </w:r>
              <w:r w:rsidR="00E6108F" w:rsidRPr="00FB292A">
                <w:t xml:space="preserve"> </w:t>
              </w:r>
            </w:ins>
            <w:r w:rsidRPr="00FB292A">
              <w:t xml:space="preserve">and select the Cashpoints by clicking on the Select button. </w:t>
            </w:r>
          </w:p>
        </w:tc>
      </w:tr>
      <w:tr w:rsidR="007467C0" w14:paraId="0AA89CF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F625EE4" w14:textId="77777777" w:rsidR="007467C0" w:rsidRPr="00271F4F" w:rsidRDefault="007467C0" w:rsidP="00271F4F">
            <w:pPr>
              <w:pStyle w:val="TableBody"/>
              <w:rPr>
                <w:b/>
                <w:bCs/>
              </w:rPr>
            </w:pPr>
            <w:r w:rsidRPr="00271F4F">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0BDF255A" w14:textId="77777777" w:rsidR="007467C0" w:rsidRPr="00FB292A" w:rsidRDefault="007467C0" w:rsidP="00271F4F">
            <w:pPr>
              <w:pStyle w:val="TableBody"/>
            </w:pPr>
            <w:r w:rsidRPr="00FB292A">
              <w:t>The starting date of the purge period. Used only for History and Recommendations</w:t>
            </w:r>
          </w:p>
        </w:tc>
      </w:tr>
      <w:tr w:rsidR="007467C0" w14:paraId="77F5361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19AEDE7" w14:textId="77777777" w:rsidR="007467C0" w:rsidRPr="00271F4F" w:rsidRDefault="007467C0" w:rsidP="00271F4F">
            <w:pPr>
              <w:pStyle w:val="TableBody"/>
              <w:rPr>
                <w:b/>
                <w:bCs/>
              </w:rPr>
            </w:pPr>
            <w:r w:rsidRPr="00271F4F">
              <w:rPr>
                <w:b/>
                <w:bCs/>
              </w:rPr>
              <w:t>End Date</w:t>
            </w:r>
          </w:p>
        </w:tc>
        <w:tc>
          <w:tcPr>
            <w:tcW w:w="5458" w:type="dxa"/>
            <w:tcBorders>
              <w:top w:val="single" w:sz="4" w:space="0" w:color="auto"/>
              <w:left w:val="single" w:sz="4" w:space="0" w:color="auto"/>
              <w:bottom w:val="single" w:sz="4" w:space="0" w:color="auto"/>
              <w:right w:val="single" w:sz="4" w:space="0" w:color="auto"/>
            </w:tcBorders>
          </w:tcPr>
          <w:p w14:paraId="2FA56A8B" w14:textId="77777777" w:rsidR="007467C0" w:rsidRPr="00FB292A" w:rsidRDefault="007467C0" w:rsidP="00271F4F">
            <w:pPr>
              <w:pStyle w:val="TableBody"/>
            </w:pPr>
            <w:r w:rsidRPr="00FB292A">
              <w:t>The ending date of the purge period. Used only for History and Recommendations.</w:t>
            </w:r>
          </w:p>
        </w:tc>
      </w:tr>
      <w:tr w:rsidR="007467C0" w14:paraId="37CD4A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5298676" w14:textId="77777777" w:rsidR="007467C0" w:rsidRPr="00271F4F" w:rsidRDefault="007467C0" w:rsidP="00271F4F">
            <w:pPr>
              <w:pStyle w:val="TableBody"/>
              <w:rPr>
                <w:b/>
                <w:bCs/>
              </w:rPr>
            </w:pPr>
            <w:r w:rsidRPr="00271F4F">
              <w:rPr>
                <w:b/>
                <w:bCs/>
              </w:rPr>
              <w:lastRenderedPageBreak/>
              <w:t>Purge Data Button</w:t>
            </w:r>
          </w:p>
        </w:tc>
        <w:tc>
          <w:tcPr>
            <w:tcW w:w="5458" w:type="dxa"/>
            <w:tcBorders>
              <w:top w:val="single" w:sz="4" w:space="0" w:color="auto"/>
              <w:left w:val="single" w:sz="4" w:space="0" w:color="auto"/>
              <w:bottom w:val="single" w:sz="4" w:space="0" w:color="auto"/>
              <w:right w:val="single" w:sz="4" w:space="0" w:color="auto"/>
            </w:tcBorders>
          </w:tcPr>
          <w:p w14:paraId="7518143C" w14:textId="77777777" w:rsidR="007467C0" w:rsidRPr="00FB292A" w:rsidRDefault="007467C0" w:rsidP="00271F4F">
            <w:pPr>
              <w:pStyle w:val="TableBody"/>
            </w:pPr>
            <w:r w:rsidRPr="00FB292A">
              <w:t xml:space="preserve">Deletes the data based on the items that are checked in the </w:t>
            </w:r>
            <w:r w:rsidRPr="00FD1F00">
              <w:rPr>
                <w:b/>
                <w:bCs/>
              </w:rPr>
              <w:t>‘Categories to Purge’</w:t>
            </w:r>
            <w:r w:rsidRPr="00FB292A">
              <w:t xml:space="preserve"> section of the page and the Cashpoints selected. </w:t>
            </w:r>
          </w:p>
        </w:tc>
      </w:tr>
      <w:tr w:rsidR="007467C0" w14:paraId="13C5A18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BFDC6E" w14:textId="77777777" w:rsidR="007467C0" w:rsidRPr="00271F4F" w:rsidRDefault="007467C0" w:rsidP="00271F4F">
            <w:pPr>
              <w:pStyle w:val="TableBody"/>
              <w:rPr>
                <w:b/>
                <w:bCs/>
              </w:rPr>
            </w:pPr>
            <w:r w:rsidRPr="00271F4F">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3078579B" w14:textId="77777777" w:rsidR="007467C0" w:rsidRPr="00FB292A" w:rsidRDefault="007467C0" w:rsidP="00271F4F">
            <w:pPr>
              <w:pStyle w:val="TableBody"/>
            </w:pPr>
            <w:r w:rsidRPr="00FB292A">
              <w:t>Makes no changes in the system and exits the purge page.</w:t>
            </w:r>
          </w:p>
        </w:tc>
      </w:tr>
    </w:tbl>
    <w:p w14:paraId="1FD1EE04" w14:textId="77777777" w:rsidR="007467C0" w:rsidRDefault="007467C0" w:rsidP="007467C0"/>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9" w:type="dxa"/>
          <w:right w:w="79" w:type="dxa"/>
        </w:tblCellMar>
        <w:tblLook w:val="0000" w:firstRow="0" w:lastRow="0" w:firstColumn="0" w:lastColumn="0" w:noHBand="0" w:noVBand="0"/>
      </w:tblPr>
      <w:tblGrid>
        <w:gridCol w:w="1224"/>
        <w:gridCol w:w="6811"/>
      </w:tblGrid>
      <w:tr w:rsidR="007467C0" w14:paraId="1F977991" w14:textId="77777777" w:rsidTr="006271D1">
        <w:trPr>
          <w:cantSplit/>
          <w:trHeight w:val="840"/>
        </w:trPr>
        <w:tc>
          <w:tcPr>
            <w:tcW w:w="1224" w:type="dxa"/>
          </w:tcPr>
          <w:p w14:paraId="53A4D79C" w14:textId="77777777" w:rsidR="007467C0" w:rsidRPr="00FB292A" w:rsidRDefault="007467C0" w:rsidP="006271D1">
            <w:pPr>
              <w:pStyle w:val="TableCellText"/>
              <w:rPr>
                <w:rFonts w:cs="Arial"/>
                <w:lang w:val="en-US" w:eastAsia="en-US" w:bidi="en-US"/>
              </w:rPr>
            </w:pPr>
            <w:r>
              <w:rPr>
                <w:rFonts w:cs="Arial"/>
                <w:noProof/>
                <w:lang w:val="en-US" w:eastAsia="en-US"/>
              </w:rPr>
              <mc:AlternateContent>
                <mc:Choice Requires="wpc">
                  <w:drawing>
                    <wp:inline distT="0" distB="0" distL="0" distR="0" wp14:anchorId="09D14B3B" wp14:editId="3D3FC56A">
                      <wp:extent cx="497205" cy="504825"/>
                      <wp:effectExtent l="9525" t="9525" r="7620" b="0"/>
                      <wp:docPr id="2205" name="Canvas 220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 name="Freeform 2207"/>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2208"/>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32410F35" id="Canvas 2205"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">
                      <v:shape id="_x0000_s1027" type="#_x0000_t75" style="position:absolute;width:497205;height:504825;visibility:visible;mso-wrap-style:square">
                        <v:fill o:detectmouseclick="t"/>
                        <v:path o:connecttype="none"/>
                      </v:shape>
                      <v:shape id="Freeform 2207"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08"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sz="6" w:space="0" w:color="auto"/>
              <w:bottom w:val="single" w:sz="6" w:space="0" w:color="auto"/>
              <w:right w:val="single" w:sz="6" w:space="0" w:color="auto"/>
            </w:tcBorders>
            <w:vAlign w:val="center"/>
          </w:tcPr>
          <w:p w14:paraId="75F05270" w14:textId="77777777" w:rsidR="007467C0" w:rsidRPr="00FB292A" w:rsidRDefault="007467C0" w:rsidP="00271F4F">
            <w:pPr>
              <w:pStyle w:val="TableNote"/>
            </w:pPr>
            <w:r w:rsidRPr="00FB292A">
              <w:rPr>
                <w:b/>
                <w:bCs/>
              </w:rPr>
              <w:t>Note:</w:t>
            </w:r>
            <w:r w:rsidRPr="00FB292A">
              <w:t xml:space="preserve"> The above recommendations for data selections are only provided as suggestions; however, each institution needs to determine how much data it would like to have available.  Prior to purging data, the database should be backed up.</w:t>
            </w:r>
          </w:p>
        </w:tc>
      </w:tr>
    </w:tbl>
    <w:p w14:paraId="111F724A" w14:textId="19178DBE" w:rsidR="007467C0" w:rsidRDefault="007467C0" w:rsidP="007467C0">
      <w:pPr>
        <w:pStyle w:val="TopofSection"/>
      </w:pPr>
      <w:r w:rsidRPr="00326CDA">
        <w:t xml:space="preserve">Return To:  </w:t>
      </w:r>
      <w:del w:id="1496" w:author="Moses, Robbie" w:date="2023-02-23T05:09:00Z">
        <w:r w:rsidDel="00C15E2A">
          <w:fldChar w:fldCharType="begin"/>
        </w:r>
        <w:r w:rsidDel="00C15E2A">
          <w:delInstrText xml:space="preserve"> REF _Ref246172537 \h </w:delInstrText>
        </w:r>
        <w:r w:rsidDel="00C15E2A">
          <w:fldChar w:fldCharType="separate"/>
        </w:r>
        <w:r w:rsidDel="00C15E2A">
          <w:delText>System</w:delText>
        </w:r>
        <w:r w:rsidDel="00C15E2A">
          <w:rPr>
            <w:rFonts w:ascii="Wingdings" w:hAnsi="Wingdings"/>
          </w:rPr>
          <w:delText></w:delText>
        </w:r>
        <w:r w:rsidDel="00C15E2A">
          <w:delText>Maintenance</w:delText>
        </w:r>
        <w:r w:rsidDel="00C15E2A">
          <w:fldChar w:fldCharType="end"/>
        </w:r>
      </w:del>
      <w:ins w:id="1497" w:author="Moses, Robbie" w:date="2023-02-23T05:09:00Z">
        <w:r w:rsidR="00352DDC">
          <w:fldChar w:fldCharType="begin"/>
        </w:r>
        <w:r w:rsidR="00352DDC">
          <w:instrText xml:space="preserve"> REF _Ref128021343 \h </w:instrText>
        </w:r>
      </w:ins>
      <w:r w:rsidR="00352DDC">
        <w:fldChar w:fldCharType="separate"/>
      </w:r>
      <w:ins w:id="1498" w:author="Moses, Robbie" w:date="2023-02-23T05:09:00Z">
        <w:r w:rsidR="00352DDC">
          <w:t>Maintenance Tab</w:t>
        </w:r>
        <w:r w:rsidR="00352DDC">
          <w:fldChar w:fldCharType="end"/>
        </w:r>
      </w:ins>
    </w:p>
    <w:p w14:paraId="7E7046B6" w14:textId="77777777" w:rsidR="007467C0" w:rsidRDefault="007467C0" w:rsidP="007467C0">
      <w:pPr>
        <w:pStyle w:val="TopofSection"/>
      </w:pPr>
    </w:p>
    <w:p w14:paraId="3455BF69" w14:textId="77777777" w:rsidR="007467C0" w:rsidRDefault="007467C0" w:rsidP="007467C0">
      <w:pPr>
        <w:pStyle w:val="Heading4"/>
      </w:pPr>
      <w:bookmarkStart w:id="1499" w:name="_Ref236112486"/>
      <w:r>
        <w:t>Cashpoint Maintenance</w:t>
      </w:r>
      <w:r>
        <w:rPr>
          <w:rFonts w:ascii="Wingdings" w:hAnsi="Wingdings"/>
        </w:rPr>
        <w:t></w:t>
      </w:r>
      <w:r>
        <w:t>Rename Cashpoint</w:t>
      </w:r>
      <w:bookmarkEnd w:id="1499"/>
    </w:p>
    <w:p w14:paraId="589CEC65" w14:textId="77777777" w:rsidR="007467C0" w:rsidRPr="004D73D6" w:rsidRDefault="007467C0" w:rsidP="00271F4F">
      <w:pPr>
        <w:pStyle w:val="BodyText"/>
      </w:pPr>
      <w:r>
        <w:t xml:space="preserve">The Cashpoint maintenance also allows renaming Cashpoints if the user needs to do so. Remember that at this level, only the Cashpoint ID can be renamed. Renaming other definition settings such as Cashpoint name, address, etc. is possible at the Cashpoint level in the Cashpoint definition window, under the Basic tab. </w:t>
      </w:r>
    </w:p>
    <w:p w14:paraId="1725C2F3" w14:textId="77777777" w:rsidR="007467C0" w:rsidRDefault="007467C0" w:rsidP="007467C0">
      <w:pPr>
        <w:pStyle w:val="Caption"/>
      </w:pPr>
      <w:bookmarkStart w:id="1500" w:name="_Toc74556490"/>
      <w:bookmarkStart w:id="1501" w:name="_Toc128022171"/>
      <w:r>
        <w:t xml:space="preserve">Figure </w:t>
      </w:r>
      <w:r>
        <w:fldChar w:fldCharType="begin"/>
      </w:r>
      <w:r>
        <w:instrText xml:space="preserve"> SEQ Figure \* ARABIC </w:instrText>
      </w:r>
      <w:r>
        <w:fldChar w:fldCharType="separate"/>
      </w:r>
      <w:r>
        <w:rPr>
          <w:noProof/>
        </w:rPr>
        <w:t>58</w:t>
      </w:r>
      <w:r>
        <w:fldChar w:fldCharType="end"/>
      </w:r>
      <w:r>
        <w:t>: Rename Cashpoint Page</w:t>
      </w:r>
      <w:bookmarkEnd w:id="1500"/>
      <w:bookmarkEnd w:id="1501"/>
    </w:p>
    <w:p w14:paraId="1EB4991B" w14:textId="341564A6" w:rsidR="007467C0" w:rsidRPr="00282FD2" w:rsidRDefault="007467C0" w:rsidP="00271F4F">
      <w:pPr>
        <w:jc w:val="center"/>
      </w:pPr>
      <w:del w:id="1502" w:author="Moses, Robbie" w:date="2023-02-23T04:12:00Z">
        <w:r w:rsidDel="00A15105">
          <w:rPr>
            <w:noProof/>
          </w:rPr>
          <w:drawing>
            <wp:inline distT="0" distB="0" distL="0" distR="0" wp14:anchorId="52854913" wp14:editId="4DE6EE7B">
              <wp:extent cx="4572000" cy="1143000"/>
              <wp:effectExtent l="76200" t="76200" r="133350" b="133350"/>
              <wp:docPr id="46749008" name="Picture 46749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4572000" cy="114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503" w:author="Moses, Robbie" w:date="2023-02-23T04:12:00Z">
        <w:r w:rsidR="00A15105" w:rsidRPr="00A15105">
          <w:rPr>
            <w:noProof/>
          </w:rPr>
          <w:t xml:space="preserve"> </w:t>
        </w:r>
        <w:r w:rsidR="00A15105">
          <w:rPr>
            <w:noProof/>
          </w:rPr>
          <w:drawing>
            <wp:inline distT="0" distB="0" distL="0" distR="0" wp14:anchorId="78BB4FAA" wp14:editId="5C104845">
              <wp:extent cx="5435911" cy="1346312"/>
              <wp:effectExtent l="76200" t="76200" r="12700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39363" cy="1347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49BA272" w14:textId="77777777" w:rsidR="007467C0" w:rsidRDefault="007467C0" w:rsidP="007467C0">
      <w:pPr>
        <w:pStyle w:val="Caption"/>
      </w:pPr>
      <w:bookmarkStart w:id="1504" w:name="_Toc74556718"/>
      <w:r>
        <w:t xml:space="preserve">Table </w:t>
      </w:r>
      <w:r>
        <w:fldChar w:fldCharType="begin"/>
      </w:r>
      <w:r>
        <w:instrText xml:space="preserve"> SEQ Table \* ARABIC </w:instrText>
      </w:r>
      <w:r>
        <w:fldChar w:fldCharType="separate"/>
      </w:r>
      <w:r>
        <w:rPr>
          <w:noProof/>
        </w:rPr>
        <w:t>79</w:t>
      </w:r>
      <w:r>
        <w:rPr>
          <w:noProof/>
        </w:rPr>
        <w:fldChar w:fldCharType="end"/>
      </w:r>
      <w:r>
        <w:t>: Rename Cashpoint Description</w:t>
      </w:r>
      <w:bookmarkEnd w:id="150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275CE300"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61B39E05" w14:textId="77777777" w:rsidR="007467C0" w:rsidRDefault="007467C0" w:rsidP="00170D7D">
            <w:pPr>
              <w:pStyle w:val="TableHeader"/>
            </w:pPr>
            <w:r>
              <w:t>Field</w:t>
            </w:r>
          </w:p>
        </w:tc>
        <w:tc>
          <w:tcPr>
            <w:tcW w:w="5458" w:type="dxa"/>
            <w:tcBorders>
              <w:top w:val="single" w:sz="6" w:space="0" w:color="auto"/>
              <w:left w:val="nil"/>
              <w:bottom w:val="double" w:sz="6" w:space="0" w:color="auto"/>
            </w:tcBorders>
            <w:shd w:val="clear" w:color="auto" w:fill="60C03A"/>
          </w:tcPr>
          <w:p w14:paraId="42C1FEE8" w14:textId="77777777" w:rsidR="007467C0" w:rsidRDefault="007467C0" w:rsidP="00170D7D">
            <w:pPr>
              <w:pStyle w:val="TableHeader"/>
            </w:pPr>
            <w:r>
              <w:t>Description</w:t>
            </w:r>
          </w:p>
        </w:tc>
      </w:tr>
      <w:tr w:rsidR="007467C0" w14:paraId="754A3529" w14:textId="77777777" w:rsidTr="006271D1">
        <w:trPr>
          <w:cantSplit/>
        </w:trPr>
        <w:tc>
          <w:tcPr>
            <w:tcW w:w="2592" w:type="dxa"/>
            <w:tcBorders>
              <w:top w:val="single" w:sz="6" w:space="0" w:color="auto"/>
              <w:bottom w:val="single" w:sz="6" w:space="0" w:color="auto"/>
              <w:right w:val="single" w:sz="6" w:space="0" w:color="auto"/>
            </w:tcBorders>
          </w:tcPr>
          <w:p w14:paraId="317D2CE0" w14:textId="77777777" w:rsidR="007467C0" w:rsidRPr="00271F4F" w:rsidRDefault="007467C0" w:rsidP="00271F4F">
            <w:pPr>
              <w:pStyle w:val="TableBody"/>
              <w:rPr>
                <w:b/>
                <w:bCs/>
              </w:rPr>
            </w:pPr>
            <w:r w:rsidRPr="00271F4F">
              <w:rPr>
                <w:b/>
                <w:bCs/>
              </w:rPr>
              <w:t>Select Button</w:t>
            </w:r>
          </w:p>
        </w:tc>
        <w:tc>
          <w:tcPr>
            <w:tcW w:w="5458" w:type="dxa"/>
            <w:tcBorders>
              <w:top w:val="single" w:sz="6" w:space="0" w:color="auto"/>
              <w:left w:val="single" w:sz="6" w:space="0" w:color="auto"/>
              <w:bottom w:val="single" w:sz="6" w:space="0" w:color="auto"/>
            </w:tcBorders>
          </w:tcPr>
          <w:p w14:paraId="2A2F57DB" w14:textId="77777777" w:rsidR="007467C0" w:rsidRPr="00FB292A" w:rsidRDefault="007467C0" w:rsidP="00271F4F">
            <w:pPr>
              <w:pStyle w:val="TableBody"/>
              <w:rPr>
                <w:highlight w:val="yellow"/>
              </w:rPr>
            </w:pPr>
            <w:r w:rsidRPr="00FB292A">
              <w:t xml:space="preserve">After selecting a  Cashpoint from the dropdown Listbox, the Select button prompts the user with a new page that will allow the renaming of the Cashpoint ID. </w:t>
            </w:r>
          </w:p>
        </w:tc>
      </w:tr>
      <w:tr w:rsidR="007467C0" w14:paraId="7F223CF4" w14:textId="77777777" w:rsidTr="006271D1">
        <w:trPr>
          <w:cantSplit/>
        </w:trPr>
        <w:tc>
          <w:tcPr>
            <w:tcW w:w="2592" w:type="dxa"/>
            <w:tcBorders>
              <w:top w:val="single" w:sz="6" w:space="0" w:color="auto"/>
              <w:bottom w:val="single" w:sz="6" w:space="0" w:color="auto"/>
              <w:right w:val="single" w:sz="6" w:space="0" w:color="auto"/>
            </w:tcBorders>
          </w:tcPr>
          <w:p w14:paraId="3AE66679" w14:textId="77777777" w:rsidR="007467C0" w:rsidRPr="00271F4F" w:rsidRDefault="007467C0" w:rsidP="00271F4F">
            <w:pPr>
              <w:pStyle w:val="TableBody"/>
              <w:rPr>
                <w:b/>
                <w:bCs/>
              </w:rPr>
            </w:pPr>
            <w:r w:rsidRPr="00271F4F">
              <w:rPr>
                <w:b/>
                <w:bCs/>
              </w:rPr>
              <w:t>Cancel Button</w:t>
            </w:r>
          </w:p>
        </w:tc>
        <w:tc>
          <w:tcPr>
            <w:tcW w:w="5458" w:type="dxa"/>
            <w:tcBorders>
              <w:top w:val="single" w:sz="6" w:space="0" w:color="auto"/>
              <w:left w:val="single" w:sz="6" w:space="0" w:color="auto"/>
              <w:bottom w:val="single" w:sz="6" w:space="0" w:color="auto"/>
            </w:tcBorders>
          </w:tcPr>
          <w:p w14:paraId="33F5FE1C" w14:textId="77777777" w:rsidR="007467C0" w:rsidRPr="00FB292A" w:rsidRDefault="007467C0" w:rsidP="00271F4F">
            <w:pPr>
              <w:pStyle w:val="TableBody"/>
              <w:rPr>
                <w:highlight w:val="yellow"/>
              </w:rPr>
            </w:pPr>
            <w:r w:rsidRPr="00FB292A">
              <w:t>Exits the Rename function without making any changes.</w:t>
            </w:r>
          </w:p>
        </w:tc>
      </w:tr>
      <w:tr w:rsidR="007467C0" w14:paraId="3FA3048D" w14:textId="77777777" w:rsidTr="006271D1">
        <w:trPr>
          <w:cantSplit/>
        </w:trPr>
        <w:tc>
          <w:tcPr>
            <w:tcW w:w="2592" w:type="dxa"/>
            <w:tcBorders>
              <w:top w:val="single" w:sz="6" w:space="0" w:color="auto"/>
              <w:bottom w:val="single" w:sz="6" w:space="0" w:color="auto"/>
              <w:right w:val="single" w:sz="6" w:space="0" w:color="auto"/>
            </w:tcBorders>
          </w:tcPr>
          <w:p w14:paraId="5F89531A" w14:textId="77777777" w:rsidR="007467C0" w:rsidRPr="00271F4F" w:rsidRDefault="007467C0" w:rsidP="00271F4F">
            <w:pPr>
              <w:pStyle w:val="TableBody"/>
              <w:rPr>
                <w:b/>
                <w:bCs/>
              </w:rPr>
            </w:pPr>
            <w:r w:rsidRPr="00271F4F">
              <w:rPr>
                <w:b/>
                <w:bCs/>
              </w:rPr>
              <w:t>Save Button</w:t>
            </w:r>
          </w:p>
        </w:tc>
        <w:tc>
          <w:tcPr>
            <w:tcW w:w="5458" w:type="dxa"/>
            <w:tcBorders>
              <w:top w:val="single" w:sz="6" w:space="0" w:color="auto"/>
              <w:left w:val="single" w:sz="6" w:space="0" w:color="auto"/>
              <w:bottom w:val="single" w:sz="6" w:space="0" w:color="auto"/>
            </w:tcBorders>
          </w:tcPr>
          <w:p w14:paraId="3245ED07" w14:textId="77777777" w:rsidR="007467C0" w:rsidRPr="00FB292A" w:rsidRDefault="007467C0" w:rsidP="00271F4F">
            <w:pPr>
              <w:pStyle w:val="TableBody"/>
              <w:rPr>
                <w:highlight w:val="yellow"/>
              </w:rPr>
            </w:pPr>
            <w:r w:rsidRPr="00FB292A">
              <w:t>Executes the renaming process.</w:t>
            </w:r>
          </w:p>
        </w:tc>
      </w:tr>
      <w:tr w:rsidR="007467C0" w14:paraId="653866A7" w14:textId="77777777" w:rsidTr="006271D1">
        <w:trPr>
          <w:cantSplit/>
        </w:trPr>
        <w:tc>
          <w:tcPr>
            <w:tcW w:w="2592" w:type="dxa"/>
            <w:tcBorders>
              <w:top w:val="single" w:sz="6" w:space="0" w:color="auto"/>
              <w:bottom w:val="single" w:sz="6" w:space="0" w:color="auto"/>
              <w:right w:val="single" w:sz="6" w:space="0" w:color="auto"/>
            </w:tcBorders>
          </w:tcPr>
          <w:p w14:paraId="6BF27B59" w14:textId="77777777" w:rsidR="007467C0" w:rsidRPr="00271F4F" w:rsidRDefault="007467C0" w:rsidP="00271F4F">
            <w:pPr>
              <w:pStyle w:val="TableBody"/>
              <w:rPr>
                <w:b/>
                <w:bCs/>
              </w:rPr>
            </w:pPr>
            <w:r w:rsidRPr="00271F4F">
              <w:rPr>
                <w:b/>
                <w:bCs/>
              </w:rPr>
              <w:t xml:space="preserve">Set as Default Cashpoint </w:t>
            </w:r>
          </w:p>
        </w:tc>
        <w:tc>
          <w:tcPr>
            <w:tcW w:w="5458" w:type="dxa"/>
            <w:tcBorders>
              <w:top w:val="single" w:sz="6" w:space="0" w:color="auto"/>
              <w:left w:val="single" w:sz="6" w:space="0" w:color="auto"/>
              <w:bottom w:val="single" w:sz="6" w:space="0" w:color="auto"/>
            </w:tcBorders>
          </w:tcPr>
          <w:p w14:paraId="5072F546" w14:textId="77777777" w:rsidR="007467C0" w:rsidRPr="00FB292A" w:rsidRDefault="007467C0" w:rsidP="00271F4F">
            <w:pPr>
              <w:pStyle w:val="TableBody"/>
            </w:pPr>
            <w:r w:rsidRPr="00FB292A">
              <w:t xml:space="preserve">Sets the currently selected Cashpoint as the default Cashpoint for all functions so the analyst does not have to select it from a list. </w:t>
            </w:r>
          </w:p>
        </w:tc>
      </w:tr>
    </w:tbl>
    <w:p w14:paraId="5187370E" w14:textId="476BD3CD" w:rsidR="007467C0" w:rsidRDefault="007467C0" w:rsidP="007467C0">
      <w:pPr>
        <w:pStyle w:val="TopofSection"/>
      </w:pPr>
      <w:r w:rsidRPr="00326CDA">
        <w:lastRenderedPageBreak/>
        <w:t xml:space="preserve">Return To: </w:t>
      </w:r>
      <w:del w:id="1505" w:author="Moses, Robbie" w:date="2023-02-23T05:09:00Z">
        <w:r w:rsidRPr="00326CDA" w:rsidDel="00352DDC">
          <w:delText xml:space="preserve"> </w:delText>
        </w:r>
        <w:r w:rsidDel="00352DDC">
          <w:fldChar w:fldCharType="begin"/>
        </w:r>
        <w:r w:rsidDel="00352DDC">
          <w:delInstrText xml:space="preserve"> REF _Ref246172537 \h </w:delInstrText>
        </w:r>
        <w:r w:rsidDel="00352DDC">
          <w:fldChar w:fldCharType="separate"/>
        </w:r>
        <w:r w:rsidDel="00352DDC">
          <w:delText>System</w:delText>
        </w:r>
        <w:r w:rsidDel="00352DDC">
          <w:rPr>
            <w:rFonts w:ascii="Wingdings" w:hAnsi="Wingdings"/>
          </w:rPr>
          <w:delText></w:delText>
        </w:r>
        <w:r w:rsidDel="00352DDC">
          <w:delText>Maintenance</w:delText>
        </w:r>
        <w:r w:rsidDel="00352DDC">
          <w:fldChar w:fldCharType="end"/>
        </w:r>
      </w:del>
      <w:ins w:id="1506" w:author="Moses, Robbie" w:date="2023-02-23T05:09:00Z">
        <w:r w:rsidR="00352DDC">
          <w:fldChar w:fldCharType="begin"/>
        </w:r>
        <w:r w:rsidR="00352DDC">
          <w:instrText xml:space="preserve"> REF _Ref128021343 \h </w:instrText>
        </w:r>
      </w:ins>
      <w:r w:rsidR="00352DDC">
        <w:fldChar w:fldCharType="separate"/>
      </w:r>
      <w:ins w:id="1507" w:author="Moses, Robbie" w:date="2023-02-23T05:09:00Z">
        <w:r w:rsidR="00352DDC">
          <w:t>Maintenance Tab</w:t>
        </w:r>
        <w:r w:rsidR="00352DDC">
          <w:fldChar w:fldCharType="end"/>
        </w:r>
      </w:ins>
    </w:p>
    <w:p w14:paraId="5A7551DE" w14:textId="217157EC" w:rsidR="00F10B5B" w:rsidDel="00064410" w:rsidRDefault="00F10B5B" w:rsidP="007467C0">
      <w:pPr>
        <w:pStyle w:val="TopofSection"/>
        <w:rPr>
          <w:del w:id="1508" w:author="Moses, Robbie" w:date="2023-02-23T04:13:00Z"/>
        </w:rPr>
      </w:pPr>
    </w:p>
    <w:p w14:paraId="4B5803E1" w14:textId="70589679" w:rsidR="007467C0" w:rsidDel="00D71319" w:rsidRDefault="007467C0" w:rsidP="007467C0">
      <w:pPr>
        <w:pStyle w:val="Heading3"/>
        <w:rPr>
          <w:del w:id="1509" w:author="Moses, Robbie" w:date="2023-02-23T02:31:00Z"/>
        </w:rPr>
      </w:pPr>
      <w:bookmarkStart w:id="1510" w:name="_System(Order_Settings"/>
      <w:bookmarkStart w:id="1511" w:name="_Toc74556416"/>
      <w:bookmarkStart w:id="1512" w:name="_Toc127491606"/>
      <w:bookmarkEnd w:id="1510"/>
      <w:commentRangeStart w:id="1513"/>
      <w:del w:id="1514" w:author="Moses, Robbie" w:date="2023-02-23T02:31:00Z">
        <w:r w:rsidDel="00D71319">
          <w:delText>System</w:delText>
        </w:r>
        <w:r w:rsidDel="00D71319">
          <w:rPr>
            <w:rFonts w:ascii="Wingdings" w:hAnsi="Wingdings"/>
          </w:rPr>
          <w:delText></w:delText>
        </w:r>
        <w:r w:rsidDel="00D71319">
          <w:delText>Order Settings</w:delText>
        </w:r>
      </w:del>
      <w:bookmarkEnd w:id="1511"/>
      <w:bookmarkEnd w:id="1512"/>
      <w:commentRangeEnd w:id="1513"/>
      <w:r w:rsidR="007722AA">
        <w:rPr>
          <w:rStyle w:val="CommentReference"/>
          <w:rFonts w:ascii="Calibri" w:hAnsi="Calibri" w:cs="Times New Roman"/>
          <w:b w:val="0"/>
          <w:lang w:val="en-US" w:bidi="en-US"/>
        </w:rPr>
        <w:commentReference w:id="1513"/>
      </w:r>
    </w:p>
    <w:p w14:paraId="0A99A8E1" w14:textId="17503DF6" w:rsidR="007467C0" w:rsidDel="00D71319" w:rsidRDefault="007467C0" w:rsidP="00F10B5B">
      <w:pPr>
        <w:pStyle w:val="BodyText"/>
        <w:rPr>
          <w:del w:id="1515" w:author="Moses, Robbie" w:date="2023-02-23T02:31:00Z"/>
        </w:rPr>
      </w:pPr>
      <w:del w:id="1516" w:author="Moses, Robbie" w:date="2023-02-23T02:31:00Z">
        <w:r w:rsidDel="00D71319">
          <w:delText xml:space="preserve">The following is a summary of the information that will be covered along with hyperlinks to each topic: </w:delText>
        </w:r>
      </w:del>
    </w:p>
    <w:p w14:paraId="43F086EC" w14:textId="4E607ECF" w:rsidR="007467C0" w:rsidRPr="00685F2C" w:rsidDel="00D71319" w:rsidRDefault="007467C0" w:rsidP="00707223">
      <w:pPr>
        <w:pStyle w:val="ListBullet"/>
        <w:rPr>
          <w:del w:id="1517" w:author="Moses, Robbie" w:date="2023-02-23T02:31:00Z"/>
        </w:rPr>
      </w:pPr>
      <w:del w:id="1518" w:author="Moses, Robbie" w:date="2023-02-23T02:31:00Z">
        <w:r w:rsidDel="00D71319">
          <w:fldChar w:fldCharType="begin"/>
        </w:r>
        <w:r w:rsidDel="00D71319">
          <w:delInstrText xml:space="preserve"> REF _Ref236112013 \h  \* MERGEFORMAT </w:delInstrText>
        </w:r>
        <w:r w:rsidDel="00D71319">
          <w:fldChar w:fldCharType="separate"/>
        </w:r>
        <w:r w:rsidRPr="00AC4E90" w:rsidDel="00D71319">
          <w:rPr>
            <w:lang w:val="en-US"/>
          </w:rPr>
          <w:delText>Events</w:delText>
        </w:r>
        <w:r w:rsidRPr="00AC4E90" w:rsidDel="00D71319">
          <w:delText></w:delText>
        </w:r>
        <w:r w:rsidRPr="00A875AE" w:rsidDel="00D71319">
          <w:delText>Calendar Page</w:delText>
        </w:r>
        <w:r w:rsidDel="00D71319">
          <w:fldChar w:fldCharType="end"/>
        </w:r>
        <w:r w:rsidDel="00D71319">
          <w:rPr>
            <w:lang w:val="en-US"/>
          </w:rPr>
          <w:delText xml:space="preserve"> Settings</w:delText>
        </w:r>
        <w:r w:rsidRPr="00A875AE" w:rsidDel="00D71319">
          <w:rPr>
            <w:rFonts w:ascii="Wingdings" w:eastAsia="Wingdings" w:hAnsi="Wingdings" w:cs="Wingdings"/>
          </w:rPr>
          <w:delText>à</w:delText>
        </w:r>
        <w:r w:rsidDel="00D71319">
          <w:rPr>
            <w:lang w:val="en-US"/>
          </w:rPr>
          <w:delText>Order Workflow Definition</w:delText>
        </w:r>
      </w:del>
    </w:p>
    <w:p w14:paraId="7D74D4A3" w14:textId="7691A431" w:rsidR="007467C0" w:rsidRPr="00036DF1" w:rsidDel="00D71319" w:rsidRDefault="007467C0" w:rsidP="00707223">
      <w:pPr>
        <w:pStyle w:val="ListBullet"/>
        <w:rPr>
          <w:del w:id="1519" w:author="Moses, Robbie" w:date="2023-02-23T02:31:00Z"/>
        </w:rPr>
      </w:pPr>
      <w:del w:id="1520" w:author="Moses, Robbie" w:date="2023-02-23T02:31:00Z">
        <w:r w:rsidDel="00D71319">
          <w:fldChar w:fldCharType="begin"/>
        </w:r>
        <w:r w:rsidDel="00D71319">
          <w:delInstrText xml:space="preserve"> REF _Ref236112013 \h  \* MERGEFORMAT </w:delInstrText>
        </w:r>
        <w:r w:rsidDel="00D71319">
          <w:fldChar w:fldCharType="separate"/>
        </w:r>
        <w:r w:rsidRPr="00AC4E90" w:rsidDel="00D71319">
          <w:rPr>
            <w:lang w:val="en-US"/>
          </w:rPr>
          <w:delText>Events</w:delText>
        </w:r>
        <w:r w:rsidRPr="00AC4E90" w:rsidDel="00D71319">
          <w:delText></w:delText>
        </w:r>
        <w:r w:rsidRPr="00A875AE" w:rsidDel="00D71319">
          <w:delText>Calendar Page</w:delText>
        </w:r>
        <w:r w:rsidDel="00D71319">
          <w:fldChar w:fldCharType="end"/>
        </w:r>
        <w:r w:rsidDel="00D71319">
          <w:rPr>
            <w:lang w:val="en-US"/>
          </w:rPr>
          <w:delText xml:space="preserve"> Settings</w:delText>
        </w:r>
        <w:r w:rsidRPr="00A875AE" w:rsidDel="00D71319">
          <w:rPr>
            <w:rFonts w:ascii="Wingdings" w:eastAsia="Wingdings" w:hAnsi="Wingdings" w:cs="Wingdings"/>
          </w:rPr>
          <w:delText>à</w:delText>
        </w:r>
        <w:r w:rsidDel="00D71319">
          <w:rPr>
            <w:lang w:val="en-US"/>
          </w:rPr>
          <w:delText>Custom Field Definition</w:delText>
        </w:r>
      </w:del>
    </w:p>
    <w:p w14:paraId="060E674E" w14:textId="764C12E8" w:rsidR="007467C0" w:rsidRPr="00036DF1" w:rsidDel="00D71319" w:rsidRDefault="007467C0" w:rsidP="00707223">
      <w:pPr>
        <w:pStyle w:val="ListBullet"/>
        <w:rPr>
          <w:del w:id="1521" w:author="Moses, Robbie" w:date="2023-02-23T02:31:00Z"/>
        </w:rPr>
      </w:pPr>
      <w:del w:id="1522" w:author="Moses, Robbie" w:date="2023-02-23T02:31:00Z">
        <w:r w:rsidDel="00D71319">
          <w:fldChar w:fldCharType="begin"/>
        </w:r>
        <w:r w:rsidDel="00D71319">
          <w:delInstrText xml:space="preserve"> REF _Ref236112013 \h  \* MERGEFORMAT </w:delInstrText>
        </w:r>
        <w:r w:rsidDel="00D71319">
          <w:fldChar w:fldCharType="separate"/>
        </w:r>
        <w:r w:rsidRPr="00AC4E90" w:rsidDel="00D71319">
          <w:rPr>
            <w:lang w:val="en-US"/>
          </w:rPr>
          <w:delText>Events</w:delText>
        </w:r>
        <w:r w:rsidRPr="00AC4E90" w:rsidDel="00D71319">
          <w:delText></w:delText>
        </w:r>
        <w:r w:rsidRPr="00A875AE" w:rsidDel="00D71319">
          <w:delText>Calendar Page</w:delText>
        </w:r>
        <w:r w:rsidDel="00D71319">
          <w:fldChar w:fldCharType="end"/>
        </w:r>
        <w:r w:rsidDel="00D71319">
          <w:rPr>
            <w:lang w:val="en-US"/>
          </w:rPr>
          <w:delText xml:space="preserve"> Settings</w:delText>
        </w:r>
        <w:r w:rsidRPr="00A875AE" w:rsidDel="00D71319">
          <w:rPr>
            <w:rFonts w:ascii="Wingdings" w:eastAsia="Wingdings" w:hAnsi="Wingdings" w:cs="Wingdings"/>
          </w:rPr>
          <w:delText>à</w:delText>
        </w:r>
        <w:r w:rsidDel="00D71319">
          <w:rPr>
            <w:lang w:val="en-US"/>
          </w:rPr>
          <w:delText>Custom Field to Order Linkage</w:delText>
        </w:r>
      </w:del>
    </w:p>
    <w:p w14:paraId="719DD900" w14:textId="5F7E390D" w:rsidR="007467C0" w:rsidRPr="00685F2C" w:rsidDel="00D71319" w:rsidRDefault="007467C0" w:rsidP="007467C0">
      <w:pPr>
        <w:pStyle w:val="BulletSectionReference"/>
        <w:numPr>
          <w:ilvl w:val="0"/>
          <w:numId w:val="0"/>
        </w:numPr>
        <w:ind w:left="360"/>
        <w:rPr>
          <w:del w:id="1523" w:author="Moses, Robbie" w:date="2023-02-23T02:31:00Z"/>
        </w:rPr>
      </w:pPr>
    </w:p>
    <w:p w14:paraId="4F9AC1A5" w14:textId="085FA1C9" w:rsidR="007467C0" w:rsidDel="00D71319" w:rsidRDefault="007467C0" w:rsidP="007467C0">
      <w:pPr>
        <w:rPr>
          <w:del w:id="1524" w:author="Moses, Robbie" w:date="2023-02-23T02:31:00Z"/>
        </w:rPr>
      </w:pPr>
    </w:p>
    <w:p w14:paraId="7F03BF76" w14:textId="2E899CED" w:rsidR="007467C0" w:rsidDel="00D71319" w:rsidRDefault="007467C0" w:rsidP="007467C0">
      <w:pPr>
        <w:pStyle w:val="Heading4"/>
        <w:rPr>
          <w:del w:id="1525" w:author="Moses, Robbie" w:date="2023-02-23T02:31:00Z"/>
        </w:rPr>
      </w:pPr>
      <w:del w:id="1526" w:author="Moses, Robbie" w:date="2023-02-23T02:31:00Z">
        <w:r w:rsidDel="00D71319">
          <w:delText>System</w:delText>
        </w:r>
        <w:r w:rsidDel="00D71319">
          <w:rPr>
            <w:rFonts w:ascii="Wingdings" w:hAnsi="Wingdings"/>
          </w:rPr>
          <w:delText></w:delText>
        </w:r>
        <w:r w:rsidDel="00D71319">
          <w:rPr>
            <w:lang w:val="en-US"/>
          </w:rPr>
          <w:delText>Order Settings</w:delText>
        </w:r>
        <w:r w:rsidDel="00D71319">
          <w:rPr>
            <w:rFonts w:ascii="Wingdings" w:hAnsi="Wingdings"/>
          </w:rPr>
          <w:delText></w:delText>
        </w:r>
        <w:r w:rsidDel="00D71319">
          <w:rPr>
            <w:lang w:val="en-US"/>
          </w:rPr>
          <w:delText>Order Workflow Defintion</w:delText>
        </w:r>
      </w:del>
    </w:p>
    <w:p w14:paraId="4DD520FB" w14:textId="56F3384F" w:rsidR="007467C0" w:rsidDel="00D71319" w:rsidRDefault="007467C0" w:rsidP="00707223">
      <w:pPr>
        <w:pStyle w:val="BodyText"/>
        <w:rPr>
          <w:del w:id="1527" w:author="Moses, Robbie" w:date="2023-02-23T02:31:00Z"/>
        </w:rPr>
      </w:pPr>
      <w:del w:id="1528" w:author="Moses, Robbie" w:date="2023-02-23T02:31:00Z">
        <w:r w:rsidDel="00D71319">
          <w:delText>Order Workflow functionality tracks the status of orders from creation to fulfi</w:delText>
        </w:r>
      </w:del>
      <w:del w:id="1529" w:author="Moses, Robbie" w:date="2023-02-13T03:05:00Z">
        <w:r w:rsidDel="00E6108F">
          <w:delText>l</w:delText>
        </w:r>
      </w:del>
      <w:del w:id="1530" w:author="Moses, Robbie" w:date="2023-02-23T02:31:00Z">
        <w:r w:rsidDel="00D71319">
          <w:delText>lment and confirmation. If Order Workflow is not licensed, standard OptiVault Order Workflow will apply and access to the Workflow Editor will be disabled.</w:delText>
        </w:r>
      </w:del>
    </w:p>
    <w:p w14:paraId="045F14A1" w14:textId="1A3B741C" w:rsidR="007467C0" w:rsidDel="00D71319" w:rsidRDefault="007467C0" w:rsidP="00707223">
      <w:pPr>
        <w:pStyle w:val="BodyText"/>
        <w:rPr>
          <w:del w:id="1531" w:author="Moses, Robbie" w:date="2023-02-23T02:31:00Z"/>
        </w:rPr>
      </w:pPr>
      <w:del w:id="1532" w:author="Moses, Robbie" w:date="2023-02-23T02:31:00Z">
        <w:r w:rsidDel="00D71319">
          <w:delText xml:space="preserve">An Order Workflow consists of States that an order can be in at a given time, and Tasks or actions that can be performed from a given State.  In the example diagram below, black text in bubbles are States, while red text next to arrows represents Tasks. For instance, Orders can be ‘Ordered’ by Branch users but a regional supervisor has to </w:delText>
        </w:r>
        <w:r w:rsidRPr="004B216B" w:rsidDel="00D71319">
          <w:rPr>
            <w:b/>
            <w:bCs/>
          </w:rPr>
          <w:delText>‘Approve’</w:delText>
        </w:r>
        <w:r w:rsidDel="00D71319">
          <w:delText xml:space="preserve"> the order before it goes on to be transmitted to the carrier. </w:delText>
        </w:r>
      </w:del>
    </w:p>
    <w:p w14:paraId="4EA716FD" w14:textId="02EC7FC5" w:rsidR="007467C0" w:rsidDel="00D71319" w:rsidRDefault="007467C0" w:rsidP="007467C0">
      <w:pPr>
        <w:pStyle w:val="Caption"/>
        <w:rPr>
          <w:del w:id="1533" w:author="Moses, Robbie" w:date="2023-02-23T02:31:00Z"/>
          <w:lang w:val="en-US"/>
        </w:rPr>
      </w:pPr>
      <w:bookmarkStart w:id="1534" w:name="_Toc288754309"/>
      <w:bookmarkStart w:id="1535" w:name="_Toc74556491"/>
      <w:del w:id="1536" w:author="Moses, Robbie" w:date="2023-02-23T02:31:00Z">
        <w:r w:rsidDel="00D71319">
          <w:rPr>
            <w:lang w:val="en-US"/>
          </w:rPr>
          <w:delText xml:space="preserve">Figure </w:delText>
        </w:r>
        <w:r w:rsidDel="00D71319">
          <w:fldChar w:fldCharType="begin"/>
        </w:r>
        <w:r w:rsidDel="00D71319">
          <w:rPr>
            <w:lang w:val="en-US"/>
          </w:rPr>
          <w:delInstrText xml:space="preserve"> SEQ "Figure" \*Arabic </w:delInstrText>
        </w:r>
        <w:r w:rsidDel="00D71319">
          <w:fldChar w:fldCharType="separate"/>
        </w:r>
        <w:r w:rsidDel="00D71319">
          <w:rPr>
            <w:noProof/>
            <w:lang w:val="en-US"/>
          </w:rPr>
          <w:delText>59</w:delText>
        </w:r>
        <w:r w:rsidDel="00D71319">
          <w:fldChar w:fldCharType="end"/>
        </w:r>
        <w:r w:rsidDel="00D71319">
          <w:rPr>
            <w:lang w:val="en-US"/>
          </w:rPr>
          <w:delText>: Example of an Order Workflow</w:delText>
        </w:r>
        <w:bookmarkEnd w:id="1534"/>
        <w:bookmarkEnd w:id="1535"/>
      </w:del>
    </w:p>
    <w:p w14:paraId="0E6D583B" w14:textId="4B402D9D" w:rsidR="007467C0" w:rsidDel="00D71319" w:rsidRDefault="007467C0" w:rsidP="004B216B">
      <w:pPr>
        <w:spacing w:after="0" w:line="240" w:lineRule="auto"/>
        <w:jc w:val="center"/>
        <w:rPr>
          <w:del w:id="1537" w:author="Moses, Robbie" w:date="2023-02-23T02:31:00Z"/>
          <w:color w:val="76923C"/>
        </w:rPr>
      </w:pPr>
      <w:del w:id="1538" w:author="Moses, Robbie" w:date="2023-02-23T02:31:00Z">
        <w:r w:rsidDel="00D71319">
          <w:rPr>
            <w:noProof/>
            <w:color w:val="76923C"/>
            <w:lang w:bidi="ar-SA"/>
          </w:rPr>
          <w:drawing>
            <wp:inline distT="0" distB="0" distL="0" distR="0" wp14:anchorId="6F5268FB" wp14:editId="0AC6662F">
              <wp:extent cx="5314342" cy="2535327"/>
              <wp:effectExtent l="76200" t="76200" r="133985" b="132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159">
                        <a:extLst>
                          <a:ext uri="{28A0092B-C50C-407E-A947-70E740481C1C}">
                            <a14:useLocalDpi xmlns:a14="http://schemas.microsoft.com/office/drawing/2010/main" val="0"/>
                          </a:ext>
                        </a:extLst>
                      </a:blip>
                      <a:srcRect l="2360" t="4311" r="5356" b="10676"/>
                      <a:stretch/>
                    </pic:blipFill>
                    <pic:spPr bwMode="auto">
                      <a:xfrm>
                        <a:off x="0" y="0"/>
                        <a:ext cx="5318489" cy="25373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del>
    </w:p>
    <w:p w14:paraId="13DE98CB" w14:textId="41A9FB4D" w:rsidR="007467C0" w:rsidRPr="00DA529D" w:rsidDel="00D71319" w:rsidRDefault="000C15EE" w:rsidP="004B216B">
      <w:pPr>
        <w:pStyle w:val="TopofSection"/>
        <w:spacing w:after="0" w:line="240" w:lineRule="auto"/>
        <w:rPr>
          <w:del w:id="1539" w:author="Moses, Robbie" w:date="2023-02-23T02:31:00Z"/>
          <w:color w:val="9BBB59"/>
          <w:u w:val="single"/>
          <w:lang w:val="en-US"/>
        </w:rPr>
      </w:pPr>
      <w:del w:id="1540" w:author="Moses, Robbie" w:date="2023-02-23T02:31:00Z">
        <w:r w:rsidDel="00D71319">
          <w:fldChar w:fldCharType="begin"/>
        </w:r>
        <w:r w:rsidDel="00D71319">
          <w:delInstrText xml:space="preserve"> HYPERLINK \l "_System(Order_Settings" </w:delInstrText>
        </w:r>
        <w:r w:rsidDel="00D71319">
          <w:fldChar w:fldCharType="separate"/>
        </w:r>
        <w:r w:rsidR="007467C0" w:rsidRPr="00DA529D" w:rsidDel="00D71319">
          <w:rPr>
            <w:rStyle w:val="Hyperlink"/>
            <w:rFonts w:eastAsiaTheme="majorEastAsia"/>
            <w:color w:val="9BBB59"/>
            <w:lang w:val="en-US"/>
          </w:rPr>
          <w:delText>Return to: System</w:delText>
        </w:r>
        <w:r w:rsidR="007467C0" w:rsidRPr="00DA529D" w:rsidDel="00D71319">
          <w:rPr>
            <w:rStyle w:val="Hyperlink"/>
            <w:rFonts w:ascii="Wingdings" w:eastAsia="Wingdings" w:hAnsi="Wingdings" w:cs="Wingdings"/>
            <w:color w:val="9BBB59"/>
          </w:rPr>
          <w:delText>à</w:delText>
        </w:r>
        <w:r w:rsidR="007467C0" w:rsidRPr="00DA529D"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375722E4" w14:textId="311A8241" w:rsidR="007467C0" w:rsidDel="00D71319" w:rsidRDefault="007467C0" w:rsidP="007467C0">
      <w:pPr>
        <w:pStyle w:val="TopofSection"/>
        <w:rPr>
          <w:del w:id="1541" w:author="Moses, Robbie" w:date="2023-02-23T02:31:00Z"/>
        </w:rPr>
      </w:pPr>
    </w:p>
    <w:p w14:paraId="24E24D5C" w14:textId="3F398248" w:rsidR="007467C0" w:rsidRPr="00C237DE" w:rsidDel="00D71319" w:rsidRDefault="007467C0" w:rsidP="007467C0">
      <w:pPr>
        <w:pStyle w:val="Caption"/>
        <w:rPr>
          <w:del w:id="1542" w:author="Moses, Robbie" w:date="2023-02-23T02:31:00Z"/>
          <w:lang w:val="en-US"/>
        </w:rPr>
      </w:pPr>
      <w:bookmarkStart w:id="1543" w:name="_Toc288754310"/>
      <w:bookmarkStart w:id="1544" w:name="_Toc74556492"/>
      <w:del w:id="1545" w:author="Moses, Robbie" w:date="2023-02-23T02:31:00Z">
        <w:r w:rsidRPr="00C237DE" w:rsidDel="00D71319">
          <w:rPr>
            <w:lang w:val="en-US"/>
          </w:rPr>
          <w:delText xml:space="preserve">Figure </w:delText>
        </w:r>
        <w:r w:rsidDel="00D71319">
          <w:fldChar w:fldCharType="begin"/>
        </w:r>
        <w:r w:rsidRPr="00C237DE" w:rsidDel="00D71319">
          <w:rPr>
            <w:lang w:val="en-US"/>
          </w:rPr>
          <w:delInstrText xml:space="preserve"> SEQ "Figure" \*Arabic </w:delInstrText>
        </w:r>
        <w:r w:rsidDel="00D71319">
          <w:fldChar w:fldCharType="separate"/>
        </w:r>
        <w:r w:rsidDel="00D71319">
          <w:rPr>
            <w:noProof/>
            <w:lang w:val="en-US"/>
          </w:rPr>
          <w:delText>60</w:delText>
        </w:r>
        <w:r w:rsidDel="00D71319">
          <w:fldChar w:fldCharType="end"/>
        </w:r>
        <w:r w:rsidRPr="00C237DE" w:rsidDel="00D71319">
          <w:rPr>
            <w:lang w:val="en-US"/>
          </w:rPr>
          <w:delText>: Order Workflow Page</w:delText>
        </w:r>
        <w:bookmarkEnd w:id="1543"/>
        <w:bookmarkEnd w:id="1544"/>
      </w:del>
    </w:p>
    <w:p w14:paraId="62809364" w14:textId="1216BE51" w:rsidR="007467C0" w:rsidDel="00D71319" w:rsidRDefault="007467C0" w:rsidP="007F4727">
      <w:pPr>
        <w:pStyle w:val="TopofSection"/>
        <w:jc w:val="center"/>
        <w:rPr>
          <w:del w:id="1546" w:author="Moses, Robbie" w:date="2023-02-23T02:31:00Z"/>
        </w:rPr>
      </w:pPr>
      <w:del w:id="1547" w:author="Moses, Robbie" w:date="2023-02-23T02:31:00Z">
        <w:r w:rsidDel="00D71319">
          <w:rPr>
            <w:noProof/>
          </w:rPr>
          <w:drawing>
            <wp:inline distT="0" distB="0" distL="0" distR="0" wp14:anchorId="57174F66" wp14:editId="13D08D72">
              <wp:extent cx="4572000" cy="2213457"/>
              <wp:effectExtent l="76200" t="76200" r="133350" b="130175"/>
              <wp:docPr id="1032979175" name="Picture 103297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4574731" cy="22147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79A34E19" w14:textId="0933B6FC" w:rsidR="007467C0" w:rsidDel="00D71319" w:rsidRDefault="007467C0" w:rsidP="007467C0">
      <w:pPr>
        <w:pStyle w:val="Caption"/>
        <w:rPr>
          <w:del w:id="1548" w:author="Moses, Robbie" w:date="2023-02-23T02:31:00Z"/>
        </w:rPr>
      </w:pPr>
      <w:bookmarkStart w:id="1549" w:name="_Toc288754447"/>
      <w:bookmarkStart w:id="1550" w:name="_Toc74556719"/>
      <w:del w:id="1551" w:author="Moses, Robbie" w:date="2023-02-23T02:31:00Z">
        <w:r w:rsidDel="00D71319">
          <w:delText xml:space="preserve">Table </w:delText>
        </w:r>
        <w:r w:rsidDel="00D71319">
          <w:fldChar w:fldCharType="begin"/>
        </w:r>
        <w:r w:rsidDel="00D71319">
          <w:delInstrText xml:space="preserve"> SEQ "Table" \*Arabic </w:delInstrText>
        </w:r>
        <w:r w:rsidDel="00D71319">
          <w:fldChar w:fldCharType="separate"/>
        </w:r>
        <w:r w:rsidDel="00D71319">
          <w:rPr>
            <w:noProof/>
          </w:rPr>
          <w:delText>80</w:delText>
        </w:r>
        <w:r w:rsidDel="00D71319">
          <w:fldChar w:fldCharType="end"/>
        </w:r>
        <w:r w:rsidDel="00D71319">
          <w:delText>: Order Workflow Description</w:delText>
        </w:r>
        <w:bookmarkEnd w:id="1549"/>
        <w:bookmarkEnd w:id="1550"/>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15F6D345" w14:textId="223FB897" w:rsidTr="006271D1">
        <w:trPr>
          <w:cantSplit/>
          <w:tblHeader/>
          <w:del w:id="1552"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08F80F12" w14:textId="2CE7C320" w:rsidR="007467C0" w:rsidDel="00D71319" w:rsidRDefault="007467C0">
            <w:pPr>
              <w:pStyle w:val="TableHeader"/>
              <w:rPr>
                <w:del w:id="1553" w:author="Moses, Robbie" w:date="2023-02-23T02:31:00Z"/>
              </w:rPr>
              <w:pPrChange w:id="1554" w:author="Pinnu, Sainath" w:date="2023-03-29T11:36:00Z">
                <w:pPr>
                  <w:pStyle w:val="TableHeader"/>
                  <w:snapToGrid w:val="0"/>
                </w:pPr>
              </w:pPrChange>
            </w:pPr>
            <w:del w:id="1555"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F66CDED" w14:textId="689E76C8" w:rsidR="007467C0" w:rsidDel="00D71319" w:rsidRDefault="007467C0">
            <w:pPr>
              <w:pStyle w:val="TableHeader"/>
              <w:rPr>
                <w:del w:id="1556" w:author="Moses, Robbie" w:date="2023-02-23T02:31:00Z"/>
              </w:rPr>
              <w:pPrChange w:id="1557" w:author="Pinnu, Sainath" w:date="2023-03-29T11:36:00Z">
                <w:pPr>
                  <w:pStyle w:val="TableHeader"/>
                  <w:snapToGrid w:val="0"/>
                </w:pPr>
              </w:pPrChange>
            </w:pPr>
            <w:del w:id="1558" w:author="Moses, Robbie" w:date="2023-02-23T02:31:00Z">
              <w:r w:rsidDel="00D71319">
                <w:delText>Description</w:delText>
              </w:r>
            </w:del>
          </w:p>
        </w:tc>
      </w:tr>
      <w:tr w:rsidR="007467C0" w:rsidDel="00D71319" w14:paraId="3B483E31" w14:textId="69966D17" w:rsidTr="006271D1">
        <w:trPr>
          <w:cantSplit/>
          <w:del w:id="1559" w:author="Moses, Robbie" w:date="2023-02-23T02:31:00Z"/>
        </w:trPr>
        <w:tc>
          <w:tcPr>
            <w:tcW w:w="2592" w:type="dxa"/>
            <w:tcBorders>
              <w:top w:val="single" w:sz="4" w:space="0" w:color="000000"/>
              <w:left w:val="single" w:sz="4" w:space="0" w:color="000000"/>
              <w:bottom w:val="single" w:sz="4" w:space="0" w:color="000000"/>
            </w:tcBorders>
          </w:tcPr>
          <w:p w14:paraId="3913AD32" w14:textId="6E998FC7" w:rsidR="007467C0" w:rsidRPr="00500CEF" w:rsidDel="00D71319" w:rsidRDefault="007467C0" w:rsidP="00500CEF">
            <w:pPr>
              <w:pStyle w:val="TableBody"/>
              <w:rPr>
                <w:del w:id="1560" w:author="Moses, Robbie" w:date="2023-02-23T02:31:00Z"/>
                <w:b/>
                <w:bCs/>
              </w:rPr>
            </w:pPr>
            <w:del w:id="1561" w:author="Moses, Robbie" w:date="2023-02-23T02:31:00Z">
              <w:r w:rsidRPr="00500CEF" w:rsidDel="00D71319">
                <w:rPr>
                  <w:b/>
                  <w:bCs/>
                </w:rPr>
                <w:delText>Browse Order Workflow</w:delText>
              </w:r>
            </w:del>
          </w:p>
        </w:tc>
        <w:tc>
          <w:tcPr>
            <w:tcW w:w="5478" w:type="dxa"/>
            <w:tcBorders>
              <w:top w:val="single" w:sz="4" w:space="0" w:color="000000"/>
              <w:left w:val="single" w:sz="4" w:space="0" w:color="000000"/>
              <w:bottom w:val="single" w:sz="4" w:space="0" w:color="000000"/>
              <w:right w:val="single" w:sz="4" w:space="0" w:color="000000"/>
            </w:tcBorders>
          </w:tcPr>
          <w:p w14:paraId="42E83AAB" w14:textId="0DA60BC0" w:rsidR="007467C0" w:rsidRPr="00FB292A" w:rsidDel="00D71319" w:rsidRDefault="007467C0" w:rsidP="00354961">
            <w:pPr>
              <w:pStyle w:val="TableListBullet"/>
              <w:rPr>
                <w:del w:id="1562" w:author="Moses, Robbie" w:date="2023-02-23T02:31:00Z"/>
              </w:rPr>
            </w:pPr>
            <w:del w:id="1563" w:author="Moses, Robbie" w:date="2023-02-23T02:31:00Z">
              <w:r w:rsidRPr="004B216B" w:rsidDel="00D71319">
                <w:rPr>
                  <w:b/>
                  <w:bCs/>
                </w:rPr>
                <w:delText>Order Types –</w:delText>
              </w:r>
              <w:r w:rsidRPr="00FB292A" w:rsidDel="00D71319">
                <w:delText xml:space="preserve"> Each order type is listed in the Order Workflow list. Clicking on the </w:delText>
              </w:r>
              <w:r w:rsidRPr="00354961" w:rsidDel="00D71319">
                <w:rPr>
                  <w:b/>
                  <w:bCs/>
                </w:rPr>
                <w:delText>‘+’</w:delText>
              </w:r>
              <w:r w:rsidRPr="00FB292A" w:rsidDel="00D71319">
                <w:delText xml:space="preserve"> icon will expand the States, Tasks, and New States for each order type.</w:delText>
              </w:r>
            </w:del>
          </w:p>
          <w:p w14:paraId="621F945A" w14:textId="52D5382C" w:rsidR="007467C0" w:rsidRPr="00FB292A" w:rsidDel="00D71319" w:rsidRDefault="007467C0" w:rsidP="00354961">
            <w:pPr>
              <w:pStyle w:val="TableListBullet"/>
              <w:rPr>
                <w:del w:id="1564" w:author="Moses, Robbie" w:date="2023-02-23T02:31:00Z"/>
              </w:rPr>
            </w:pPr>
            <w:del w:id="1565" w:author="Moses, Robbie" w:date="2023-02-23T02:31:00Z">
              <w:r w:rsidRPr="004B216B" w:rsidDel="00D71319">
                <w:rPr>
                  <w:b/>
                  <w:bCs/>
                </w:rPr>
                <w:delText>States –</w:delText>
              </w:r>
              <w:r w:rsidRPr="00FB292A" w:rsidDel="00D71319">
                <w:delText xml:space="preserve"> Describes the current State of the order. This means that when the order is in a particular state, the Tasks and New States are available below the specified state. Clicking on the </w:delText>
              </w:r>
              <w:r w:rsidRPr="00354961" w:rsidDel="00D71319">
                <w:rPr>
                  <w:b/>
                  <w:bCs/>
                </w:rPr>
                <w:delText>‘+’</w:delText>
              </w:r>
              <w:r w:rsidRPr="00FB292A" w:rsidDel="00D71319">
                <w:delText xml:space="preserve"> icon for a State will expand the available Tasks and New States assigned to the workflow.</w:delText>
              </w:r>
            </w:del>
          </w:p>
          <w:p w14:paraId="708B1F8D" w14:textId="536697E4" w:rsidR="007467C0" w:rsidRPr="00FB292A" w:rsidDel="00D71319" w:rsidRDefault="007467C0" w:rsidP="00354961">
            <w:pPr>
              <w:pStyle w:val="TableListBullet"/>
              <w:rPr>
                <w:del w:id="1566" w:author="Moses, Robbie" w:date="2023-02-23T02:31:00Z"/>
              </w:rPr>
            </w:pPr>
            <w:del w:id="1567" w:author="Moses, Robbie" w:date="2023-02-23T02:31:00Z">
              <w:r w:rsidRPr="004B216B" w:rsidDel="00D71319">
                <w:rPr>
                  <w:b/>
                  <w:bCs/>
                </w:rPr>
                <w:delText>Tasks –</w:delText>
              </w:r>
              <w:r w:rsidRPr="00FB292A" w:rsidDel="00D71319">
                <w:delText xml:space="preserve"> Tasks are the actions that can be taken for the order at a particular state. The Task selected will move the order into the associated </w:delText>
              </w:r>
              <w:r w:rsidRPr="008F1AF1" w:rsidDel="00D71319">
                <w:rPr>
                  <w:b/>
                  <w:bCs/>
                </w:rPr>
                <w:delText>‘New State’</w:delText>
              </w:r>
            </w:del>
          </w:p>
          <w:p w14:paraId="244662C7" w14:textId="23E02920" w:rsidR="007467C0" w:rsidRPr="00FB292A" w:rsidDel="00D71319" w:rsidRDefault="007467C0" w:rsidP="00354961">
            <w:pPr>
              <w:pStyle w:val="TableListBullet"/>
              <w:rPr>
                <w:del w:id="1568" w:author="Moses, Robbie" w:date="2023-02-23T02:31:00Z"/>
              </w:rPr>
            </w:pPr>
            <w:del w:id="1569" w:author="Moses, Robbie" w:date="2023-02-23T02:31:00Z">
              <w:r w:rsidRPr="004B216B" w:rsidDel="00D71319">
                <w:rPr>
                  <w:b/>
                  <w:bCs/>
                </w:rPr>
                <w:delText>New States –</w:delText>
              </w:r>
              <w:r w:rsidRPr="00FB292A" w:rsidDel="00D71319">
                <w:delText xml:space="preserve"> This is the State that the order will be in once the Task has been selected during the order workflow.</w:delText>
              </w:r>
            </w:del>
          </w:p>
        </w:tc>
      </w:tr>
      <w:tr w:rsidR="007467C0" w:rsidDel="00D71319" w14:paraId="7DCDF4C4" w14:textId="22B515DA" w:rsidTr="006271D1">
        <w:trPr>
          <w:cantSplit/>
          <w:del w:id="1570" w:author="Moses, Robbie" w:date="2023-02-23T02:31:00Z"/>
        </w:trPr>
        <w:tc>
          <w:tcPr>
            <w:tcW w:w="2592" w:type="dxa"/>
            <w:tcBorders>
              <w:top w:val="single" w:sz="4" w:space="0" w:color="000000"/>
              <w:left w:val="single" w:sz="4" w:space="0" w:color="000000"/>
              <w:bottom w:val="single" w:sz="4" w:space="0" w:color="000000"/>
            </w:tcBorders>
          </w:tcPr>
          <w:p w14:paraId="5D86A5BB" w14:textId="2737FA2B" w:rsidR="007467C0" w:rsidRPr="00500CEF" w:rsidDel="00D71319" w:rsidRDefault="007467C0" w:rsidP="00500CEF">
            <w:pPr>
              <w:pStyle w:val="TableBody"/>
              <w:rPr>
                <w:del w:id="1571" w:author="Moses, Robbie" w:date="2023-02-23T02:31:00Z"/>
                <w:b/>
                <w:bCs/>
              </w:rPr>
            </w:pPr>
            <w:del w:id="1572" w:author="Moses, Robbie" w:date="2023-02-23T02:31:00Z">
              <w:r w:rsidRPr="00500CEF" w:rsidDel="00D71319">
                <w:rPr>
                  <w:b/>
                  <w:bCs/>
                </w:rPr>
                <w:delText>Edit Workflow Button</w:delText>
              </w:r>
            </w:del>
          </w:p>
        </w:tc>
        <w:tc>
          <w:tcPr>
            <w:tcW w:w="5478" w:type="dxa"/>
            <w:tcBorders>
              <w:top w:val="single" w:sz="4" w:space="0" w:color="000000"/>
              <w:left w:val="single" w:sz="4" w:space="0" w:color="000000"/>
              <w:bottom w:val="single" w:sz="4" w:space="0" w:color="000000"/>
              <w:right w:val="single" w:sz="4" w:space="0" w:color="000000"/>
            </w:tcBorders>
          </w:tcPr>
          <w:p w14:paraId="1190DF29" w14:textId="72077233" w:rsidR="007467C0" w:rsidRPr="00FB292A" w:rsidDel="00D71319" w:rsidRDefault="007467C0" w:rsidP="00500CEF">
            <w:pPr>
              <w:pStyle w:val="TableBody"/>
              <w:rPr>
                <w:del w:id="1573" w:author="Moses, Robbie" w:date="2023-02-23T02:31:00Z"/>
              </w:rPr>
            </w:pPr>
            <w:del w:id="1574" w:author="Moses, Robbie" w:date="2023-02-23T02:31:00Z">
              <w:r w:rsidRPr="00FB292A" w:rsidDel="00D71319">
                <w:delText xml:space="preserve">Clicking on this button will enter a new page where the user can select the order type from a list to be edited. This process can be simplified by expanding desired order type from the list and clicking on one of the states listed. </w:delText>
              </w:r>
            </w:del>
          </w:p>
        </w:tc>
      </w:tr>
    </w:tbl>
    <w:p w14:paraId="258A267A" w14:textId="6AF270AB" w:rsidR="007467C0" w:rsidRPr="00BD6856" w:rsidDel="00D71319" w:rsidRDefault="000C15EE" w:rsidP="007467C0">
      <w:pPr>
        <w:pStyle w:val="TopofSection"/>
        <w:rPr>
          <w:del w:id="1575" w:author="Moses, Robbie" w:date="2023-02-23T02:31:00Z"/>
          <w:color w:val="9BBB59"/>
          <w:lang w:val="en-US"/>
        </w:rPr>
      </w:pPr>
      <w:del w:id="1576" w:author="Moses, Robbie" w:date="2023-02-23T02:31:00Z">
        <w:r w:rsidDel="00D71319">
          <w:fldChar w:fldCharType="begin"/>
        </w:r>
        <w:r w:rsidDel="00D71319">
          <w:delInstrText xml:space="preserve"> HYPERLINK \l "_System(Order_Settings" </w:delInstrText>
        </w:r>
        <w:r w:rsidDel="00D71319">
          <w:fldChar w:fldCharType="separate"/>
        </w:r>
        <w:r w:rsidR="007467C0" w:rsidRPr="00BD6856" w:rsidDel="00D71319">
          <w:rPr>
            <w:rStyle w:val="Hyperlink"/>
            <w:rFonts w:eastAsiaTheme="majorEastAsia"/>
            <w:color w:val="9BBB59"/>
            <w:lang w:val="en-US"/>
          </w:rPr>
          <w:delText>Return to: System</w:delText>
        </w:r>
        <w:r w:rsidR="007467C0" w:rsidRPr="00BD6856" w:rsidDel="00D71319">
          <w:rPr>
            <w:rStyle w:val="Hyperlink"/>
            <w:rFonts w:ascii="Wingdings" w:eastAsia="Wingdings" w:hAnsi="Wingdings" w:cs="Wingdings"/>
            <w:color w:val="9BBB59"/>
          </w:rPr>
          <w:delText>à</w:delText>
        </w:r>
        <w:r w:rsidR="007467C0" w:rsidRPr="00BD6856"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614B3C3C" w14:textId="71D93ABE" w:rsidR="007467C0" w:rsidDel="00D71319" w:rsidRDefault="007467C0" w:rsidP="007467C0">
      <w:pPr>
        <w:pStyle w:val="TopofSection"/>
        <w:rPr>
          <w:del w:id="1577" w:author="Moses, Robbie" w:date="2023-02-23T02:31:00Z"/>
        </w:rPr>
      </w:pPr>
    </w:p>
    <w:p w14:paraId="1E52B971" w14:textId="121D3E25" w:rsidR="007467C0" w:rsidDel="00D71319" w:rsidRDefault="007467C0" w:rsidP="007467C0">
      <w:pPr>
        <w:pStyle w:val="Heading5"/>
        <w:tabs>
          <w:tab w:val="left" w:pos="0"/>
        </w:tabs>
        <w:rPr>
          <w:del w:id="1578" w:author="Moses, Robbie" w:date="2023-02-23T02:31:00Z"/>
        </w:rPr>
      </w:pPr>
      <w:bookmarkStart w:id="1579" w:name="_Toc288767310"/>
      <w:del w:id="1580" w:author="Moses, Robbie" w:date="2023-02-23T02:31:00Z">
        <w:r w:rsidDel="00D71319">
          <w:delText>Order Workflow Editing</w:delText>
        </w:r>
        <w:bookmarkEnd w:id="1579"/>
      </w:del>
    </w:p>
    <w:p w14:paraId="66A0F040" w14:textId="16A25F45" w:rsidR="007467C0" w:rsidDel="00D71319" w:rsidRDefault="007467C0" w:rsidP="00500CEF">
      <w:pPr>
        <w:pStyle w:val="BodyText"/>
        <w:rPr>
          <w:del w:id="1581" w:author="Moses, Robbie" w:date="2023-02-23T02:31:00Z"/>
        </w:rPr>
      </w:pPr>
      <w:del w:id="1582" w:author="Moses, Robbie" w:date="2023-02-23T02:31:00Z">
        <w:r w:rsidDel="00D71319">
          <w:delText xml:space="preserve">Orders workflow can be edited by selecting one of the </w:delText>
        </w:r>
        <w:r w:rsidRPr="008F1AF1" w:rsidDel="00D71319">
          <w:rPr>
            <w:b/>
            <w:bCs/>
          </w:rPr>
          <w:delText>‘Order States’</w:delText>
        </w:r>
        <w:r w:rsidDel="00D71319">
          <w:delText xml:space="preserve"> from the Browse Order Workflow page or by clicking on the </w:delText>
        </w:r>
        <w:r w:rsidRPr="008F1AF1" w:rsidDel="00D71319">
          <w:rPr>
            <w:b/>
            <w:bCs/>
          </w:rPr>
          <w:delText>‘Edit Workflow’</w:delText>
        </w:r>
        <w:r w:rsidDel="00D71319">
          <w:delText xml:space="preserve"> button and selecting the appropriate order type. </w:delText>
        </w:r>
      </w:del>
    </w:p>
    <w:p w14:paraId="40B9F0CA" w14:textId="0BA5E97D" w:rsidR="007467C0" w:rsidDel="00D71319" w:rsidRDefault="007467C0" w:rsidP="007467C0">
      <w:pPr>
        <w:pStyle w:val="Caption"/>
        <w:rPr>
          <w:del w:id="1583" w:author="Moses, Robbie" w:date="2023-02-23T02:31:00Z"/>
        </w:rPr>
      </w:pPr>
      <w:bookmarkStart w:id="1584" w:name="_Toc288754311"/>
      <w:bookmarkStart w:id="1585" w:name="_Toc74556493"/>
      <w:del w:id="1586" w:author="Moses, Robbie" w:date="2023-02-23T02:31:00Z">
        <w:r w:rsidDel="00D71319">
          <w:delText xml:space="preserve">Figure </w:delText>
        </w:r>
        <w:r w:rsidDel="00D71319">
          <w:fldChar w:fldCharType="begin"/>
        </w:r>
        <w:r w:rsidDel="00D71319">
          <w:delInstrText xml:space="preserve"> SEQ "Figure" \*Arabic </w:delInstrText>
        </w:r>
        <w:r w:rsidDel="00D71319">
          <w:fldChar w:fldCharType="separate"/>
        </w:r>
        <w:r w:rsidDel="00D71319">
          <w:rPr>
            <w:noProof/>
          </w:rPr>
          <w:delText>61</w:delText>
        </w:r>
        <w:r w:rsidDel="00D71319">
          <w:fldChar w:fldCharType="end"/>
        </w:r>
        <w:r w:rsidDel="00D71319">
          <w:delText>: Order Workflow Editing Page</w:delText>
        </w:r>
        <w:bookmarkEnd w:id="1584"/>
        <w:bookmarkEnd w:id="1585"/>
      </w:del>
    </w:p>
    <w:p w14:paraId="38574C27" w14:textId="4233F0F3" w:rsidR="007467C0" w:rsidDel="00D71319" w:rsidRDefault="007467C0" w:rsidP="00500CEF">
      <w:pPr>
        <w:pStyle w:val="TopofSection"/>
        <w:jc w:val="center"/>
        <w:rPr>
          <w:del w:id="1587" w:author="Moses, Robbie" w:date="2023-02-23T02:31:00Z"/>
        </w:rPr>
      </w:pPr>
      <w:del w:id="1588" w:author="Moses, Robbie" w:date="2023-02-23T02:31:00Z">
        <w:r w:rsidDel="00D71319">
          <w:rPr>
            <w:noProof/>
          </w:rPr>
          <w:drawing>
            <wp:inline distT="0" distB="0" distL="0" distR="0" wp14:anchorId="2B948706" wp14:editId="15892A62">
              <wp:extent cx="5478780" cy="2853055"/>
              <wp:effectExtent l="76200" t="76200" r="140970" b="137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478780" cy="2853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171EE01D" w14:textId="6B7DD37B" w:rsidR="007467C0" w:rsidDel="00D71319" w:rsidRDefault="007467C0" w:rsidP="007467C0">
      <w:pPr>
        <w:pStyle w:val="Caption"/>
        <w:rPr>
          <w:del w:id="1589" w:author="Moses, Robbie" w:date="2023-02-23T02:31:00Z"/>
        </w:rPr>
      </w:pPr>
      <w:bookmarkStart w:id="1590" w:name="_Toc288754448"/>
      <w:bookmarkStart w:id="1591" w:name="_Toc74556720"/>
      <w:bookmarkStart w:id="1592" w:name="_Ref246140019"/>
      <w:bookmarkStart w:id="1593" w:name="_Ref246843502"/>
      <w:del w:id="1594" w:author="Moses, Robbie" w:date="2023-02-23T02:31:00Z">
        <w:r w:rsidDel="00D71319">
          <w:delText xml:space="preserve">Table </w:delText>
        </w:r>
        <w:r w:rsidDel="00D71319">
          <w:fldChar w:fldCharType="begin"/>
        </w:r>
        <w:r w:rsidDel="00D71319">
          <w:delInstrText xml:space="preserve"> SEQ "Table" \*Arabic </w:delInstrText>
        </w:r>
        <w:r w:rsidDel="00D71319">
          <w:fldChar w:fldCharType="separate"/>
        </w:r>
        <w:r w:rsidDel="00D71319">
          <w:rPr>
            <w:noProof/>
          </w:rPr>
          <w:delText>81</w:delText>
        </w:r>
        <w:r w:rsidDel="00D71319">
          <w:fldChar w:fldCharType="end"/>
        </w:r>
        <w:r w:rsidDel="00D71319">
          <w:delText>: Order Workflow Editing Description</w:delText>
        </w:r>
        <w:bookmarkEnd w:id="1590"/>
        <w:bookmarkEnd w:id="1591"/>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5DBB719C" w14:textId="38B2D60B" w:rsidTr="00401C5E">
        <w:trPr>
          <w:tblHeader/>
          <w:del w:id="1595"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16887767" w14:textId="5693C1D1" w:rsidR="007467C0" w:rsidDel="00D71319" w:rsidRDefault="007467C0">
            <w:pPr>
              <w:pStyle w:val="TableHeader"/>
              <w:rPr>
                <w:del w:id="1596" w:author="Moses, Robbie" w:date="2023-02-23T02:31:00Z"/>
              </w:rPr>
              <w:pPrChange w:id="1597" w:author="Pinnu, Sainath" w:date="2023-03-29T11:36:00Z">
                <w:pPr>
                  <w:pStyle w:val="TableHeader"/>
                  <w:snapToGrid w:val="0"/>
                </w:pPr>
              </w:pPrChange>
            </w:pPr>
            <w:del w:id="1598"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0C596D1C" w14:textId="16F7BA4D" w:rsidR="007467C0" w:rsidDel="00D71319" w:rsidRDefault="007467C0">
            <w:pPr>
              <w:pStyle w:val="TableHeader"/>
              <w:rPr>
                <w:del w:id="1599" w:author="Moses, Robbie" w:date="2023-02-23T02:31:00Z"/>
              </w:rPr>
              <w:pPrChange w:id="1600" w:author="Pinnu, Sainath" w:date="2023-03-29T11:36:00Z">
                <w:pPr>
                  <w:pStyle w:val="TableHeader"/>
                  <w:snapToGrid w:val="0"/>
                </w:pPr>
              </w:pPrChange>
            </w:pPr>
            <w:del w:id="1601" w:author="Moses, Robbie" w:date="2023-02-23T02:31:00Z">
              <w:r w:rsidDel="00D71319">
                <w:delText>Description</w:delText>
              </w:r>
            </w:del>
          </w:p>
        </w:tc>
      </w:tr>
      <w:tr w:rsidR="007467C0" w:rsidDel="00D71319" w14:paraId="12BBE1A4" w14:textId="37B7C812" w:rsidTr="00401C5E">
        <w:trPr>
          <w:del w:id="1602" w:author="Moses, Robbie" w:date="2023-02-23T02:31:00Z"/>
        </w:trPr>
        <w:tc>
          <w:tcPr>
            <w:tcW w:w="2592" w:type="dxa"/>
            <w:tcBorders>
              <w:top w:val="single" w:sz="4" w:space="0" w:color="000000"/>
              <w:left w:val="single" w:sz="4" w:space="0" w:color="000000"/>
              <w:bottom w:val="single" w:sz="4" w:space="0" w:color="000000"/>
            </w:tcBorders>
          </w:tcPr>
          <w:p w14:paraId="7B024E7A" w14:textId="4B62BB8B" w:rsidR="007467C0" w:rsidRPr="00647CFD" w:rsidDel="00D71319" w:rsidRDefault="007467C0" w:rsidP="00647CFD">
            <w:pPr>
              <w:pStyle w:val="TableBody"/>
              <w:rPr>
                <w:del w:id="1603" w:author="Moses, Robbie" w:date="2023-02-23T02:31:00Z"/>
                <w:b/>
                <w:bCs/>
              </w:rPr>
            </w:pPr>
            <w:del w:id="1604" w:author="Moses, Robbie" w:date="2023-02-23T02:31:00Z">
              <w:r w:rsidRPr="00647CFD" w:rsidDel="00D71319">
                <w:rPr>
                  <w:b/>
                  <w:bCs/>
                </w:rPr>
                <w:delText>Checkbox</w:delText>
              </w:r>
            </w:del>
          </w:p>
        </w:tc>
        <w:tc>
          <w:tcPr>
            <w:tcW w:w="5483" w:type="dxa"/>
            <w:tcBorders>
              <w:top w:val="single" w:sz="4" w:space="0" w:color="000000"/>
              <w:left w:val="single" w:sz="4" w:space="0" w:color="000000"/>
              <w:bottom w:val="single" w:sz="4" w:space="0" w:color="000000"/>
              <w:right w:val="single" w:sz="4" w:space="0" w:color="000000"/>
            </w:tcBorders>
          </w:tcPr>
          <w:p w14:paraId="2289923D" w14:textId="418F763D" w:rsidR="007467C0" w:rsidRPr="00FB292A" w:rsidDel="00D71319" w:rsidRDefault="007467C0" w:rsidP="00647CFD">
            <w:pPr>
              <w:pStyle w:val="TableBody"/>
              <w:rPr>
                <w:del w:id="1605" w:author="Moses, Robbie" w:date="2023-02-23T02:31:00Z"/>
              </w:rPr>
            </w:pPr>
            <w:del w:id="1606" w:author="Moses, Robbie" w:date="2023-02-23T02:31:00Z">
              <w:r w:rsidRPr="00FB292A" w:rsidDel="00D71319">
                <w:delText>Allows the user to select the item for which the Update or Delete buttons will apply</w:delText>
              </w:r>
            </w:del>
          </w:p>
        </w:tc>
      </w:tr>
      <w:tr w:rsidR="007467C0" w:rsidDel="00D71319" w14:paraId="1978FBC9" w14:textId="45E11BF7" w:rsidTr="00401C5E">
        <w:trPr>
          <w:del w:id="1607" w:author="Moses, Robbie" w:date="2023-02-23T02:31:00Z"/>
        </w:trPr>
        <w:tc>
          <w:tcPr>
            <w:tcW w:w="2592" w:type="dxa"/>
            <w:tcBorders>
              <w:top w:val="single" w:sz="4" w:space="0" w:color="000000"/>
              <w:left w:val="single" w:sz="4" w:space="0" w:color="000000"/>
              <w:bottom w:val="single" w:sz="4" w:space="0" w:color="000000"/>
            </w:tcBorders>
          </w:tcPr>
          <w:p w14:paraId="4CCBFBE3" w14:textId="617241F5" w:rsidR="007467C0" w:rsidRPr="00647CFD" w:rsidDel="00D71319" w:rsidRDefault="007467C0" w:rsidP="00647CFD">
            <w:pPr>
              <w:pStyle w:val="TableBody"/>
              <w:rPr>
                <w:del w:id="1608" w:author="Moses, Robbie" w:date="2023-02-23T02:31:00Z"/>
                <w:b/>
                <w:bCs/>
              </w:rPr>
            </w:pPr>
            <w:del w:id="1609" w:author="Moses, Robbie" w:date="2023-02-23T02:31:00Z">
              <w:r w:rsidRPr="00647CFD" w:rsidDel="00D71319">
                <w:rPr>
                  <w:b/>
                  <w:bCs/>
                </w:rPr>
                <w:delText>Update button</w:delText>
              </w:r>
            </w:del>
          </w:p>
        </w:tc>
        <w:tc>
          <w:tcPr>
            <w:tcW w:w="5483" w:type="dxa"/>
            <w:tcBorders>
              <w:top w:val="single" w:sz="4" w:space="0" w:color="000000"/>
              <w:left w:val="single" w:sz="4" w:space="0" w:color="000000"/>
              <w:bottom w:val="single" w:sz="4" w:space="0" w:color="000000"/>
              <w:right w:val="single" w:sz="4" w:space="0" w:color="000000"/>
            </w:tcBorders>
          </w:tcPr>
          <w:p w14:paraId="488B0CDB" w14:textId="33D3228C" w:rsidR="007467C0" w:rsidRPr="00FB292A" w:rsidDel="00D71319" w:rsidRDefault="007467C0" w:rsidP="00647CFD">
            <w:pPr>
              <w:pStyle w:val="TableBody"/>
              <w:rPr>
                <w:del w:id="1610" w:author="Moses, Robbie" w:date="2023-02-23T02:31:00Z"/>
              </w:rPr>
            </w:pPr>
            <w:del w:id="1611" w:author="Moses, Robbie" w:date="2023-02-23T02:31:00Z">
              <w:r w:rsidRPr="00FB292A" w:rsidDel="00D71319">
                <w:delText>Saves any changes made to the selected item(s) in the list.</w:delText>
              </w:r>
            </w:del>
          </w:p>
        </w:tc>
      </w:tr>
      <w:tr w:rsidR="007467C0" w:rsidDel="00D71319" w14:paraId="4A7AFCDA" w14:textId="2C766FB8" w:rsidTr="00401C5E">
        <w:trPr>
          <w:del w:id="1612" w:author="Moses, Robbie" w:date="2023-02-23T02:31:00Z"/>
        </w:trPr>
        <w:tc>
          <w:tcPr>
            <w:tcW w:w="2592" w:type="dxa"/>
            <w:tcBorders>
              <w:top w:val="single" w:sz="4" w:space="0" w:color="000000"/>
              <w:left w:val="single" w:sz="4" w:space="0" w:color="000000"/>
              <w:bottom w:val="single" w:sz="4" w:space="0" w:color="000000"/>
            </w:tcBorders>
          </w:tcPr>
          <w:p w14:paraId="516019C5" w14:textId="18E5F5C1" w:rsidR="007467C0" w:rsidRPr="00647CFD" w:rsidDel="00D71319" w:rsidRDefault="007467C0" w:rsidP="00647CFD">
            <w:pPr>
              <w:pStyle w:val="TableBody"/>
              <w:rPr>
                <w:del w:id="1613" w:author="Moses, Robbie" w:date="2023-02-23T02:31:00Z"/>
                <w:b/>
                <w:bCs/>
              </w:rPr>
            </w:pPr>
            <w:del w:id="1614" w:author="Moses, Robbie" w:date="2023-02-23T02:31:00Z">
              <w:r w:rsidRPr="00647CFD" w:rsidDel="00D71319">
                <w:rPr>
                  <w:b/>
                  <w:bCs/>
                </w:rPr>
                <w:delText>Delete button</w:delText>
              </w:r>
            </w:del>
          </w:p>
        </w:tc>
        <w:tc>
          <w:tcPr>
            <w:tcW w:w="5483" w:type="dxa"/>
            <w:tcBorders>
              <w:top w:val="single" w:sz="4" w:space="0" w:color="000000"/>
              <w:left w:val="single" w:sz="4" w:space="0" w:color="000000"/>
              <w:bottom w:val="single" w:sz="4" w:space="0" w:color="000000"/>
              <w:right w:val="single" w:sz="4" w:space="0" w:color="000000"/>
            </w:tcBorders>
          </w:tcPr>
          <w:p w14:paraId="6EC98CE8" w14:textId="45C32196" w:rsidR="007467C0" w:rsidRPr="00FB292A" w:rsidDel="00D71319" w:rsidRDefault="007467C0" w:rsidP="00647CFD">
            <w:pPr>
              <w:pStyle w:val="TableBody"/>
              <w:rPr>
                <w:del w:id="1615" w:author="Moses, Robbie" w:date="2023-02-23T02:31:00Z"/>
              </w:rPr>
            </w:pPr>
            <w:del w:id="1616" w:author="Moses, Robbie" w:date="2023-02-23T02:31:00Z">
              <w:r w:rsidRPr="00FB292A" w:rsidDel="00D71319">
                <w:delText xml:space="preserve">Deletes any item(s) selected in the list. </w:delText>
              </w:r>
            </w:del>
          </w:p>
          <w:p w14:paraId="452F812A" w14:textId="5F17BB39" w:rsidR="007467C0" w:rsidRPr="00FB292A" w:rsidDel="00D71319" w:rsidRDefault="007467C0" w:rsidP="009332D9">
            <w:pPr>
              <w:pStyle w:val="TableNote"/>
              <w:rPr>
                <w:del w:id="1617" w:author="Moses, Robbie" w:date="2023-02-23T02:31:00Z"/>
              </w:rPr>
            </w:pPr>
            <w:del w:id="1618" w:author="Moses, Robbie" w:date="2023-02-23T02:31:00Z">
              <w:r w:rsidRPr="009332D9" w:rsidDel="00D71319">
                <w:rPr>
                  <w:b/>
                  <w:bCs/>
                </w:rPr>
                <w:delText>NOTE</w:delText>
              </w:r>
              <w:r w:rsidRPr="00FB292A" w:rsidDel="00D71319">
                <w:delText xml:space="preserve">: The State </w:delText>
              </w:r>
              <w:r w:rsidRPr="009332D9" w:rsidDel="00D71319">
                <w:rPr>
                  <w:b/>
                  <w:bCs/>
                </w:rPr>
                <w:delText>‘Does not exist’</w:delText>
              </w:r>
              <w:r w:rsidRPr="00FB292A" w:rsidDel="00D71319">
                <w:delText xml:space="preserve"> cannot be deleted as this is a default system State.</w:delText>
              </w:r>
            </w:del>
          </w:p>
        </w:tc>
      </w:tr>
      <w:tr w:rsidR="007467C0" w:rsidDel="00D71319" w14:paraId="63F4DFF8" w14:textId="179C6270" w:rsidTr="00401C5E">
        <w:trPr>
          <w:del w:id="1619" w:author="Moses, Robbie" w:date="2023-02-23T02:31:00Z"/>
        </w:trPr>
        <w:tc>
          <w:tcPr>
            <w:tcW w:w="2592" w:type="dxa"/>
            <w:tcBorders>
              <w:top w:val="single" w:sz="4" w:space="0" w:color="000000"/>
              <w:left w:val="single" w:sz="4" w:space="0" w:color="000000"/>
              <w:bottom w:val="single" w:sz="4" w:space="0" w:color="000000"/>
            </w:tcBorders>
          </w:tcPr>
          <w:p w14:paraId="6B4313CE" w14:textId="234A08B0" w:rsidR="007467C0" w:rsidRPr="00647CFD" w:rsidDel="00D71319" w:rsidRDefault="007467C0" w:rsidP="00647CFD">
            <w:pPr>
              <w:pStyle w:val="TableBody"/>
              <w:rPr>
                <w:del w:id="1620" w:author="Moses, Robbie" w:date="2023-02-23T02:31:00Z"/>
                <w:b/>
                <w:bCs/>
              </w:rPr>
            </w:pPr>
            <w:del w:id="1621" w:author="Moses, Robbie" w:date="2023-02-23T02:31:00Z">
              <w:r w:rsidRPr="00647CFD" w:rsidDel="00D71319">
                <w:rPr>
                  <w:b/>
                  <w:bCs/>
                </w:rPr>
                <w:delText>Add Task to Workflow button</w:delText>
              </w:r>
            </w:del>
          </w:p>
        </w:tc>
        <w:tc>
          <w:tcPr>
            <w:tcW w:w="5483" w:type="dxa"/>
            <w:tcBorders>
              <w:top w:val="single" w:sz="4" w:space="0" w:color="000000"/>
              <w:left w:val="single" w:sz="4" w:space="0" w:color="000000"/>
              <w:bottom w:val="single" w:sz="4" w:space="0" w:color="000000"/>
              <w:right w:val="single" w:sz="4" w:space="0" w:color="000000"/>
            </w:tcBorders>
          </w:tcPr>
          <w:p w14:paraId="075BB329" w14:textId="1C482ABD" w:rsidR="007467C0" w:rsidRPr="00FB292A" w:rsidDel="00D71319" w:rsidRDefault="007467C0" w:rsidP="00647CFD">
            <w:pPr>
              <w:pStyle w:val="TableBody"/>
              <w:rPr>
                <w:del w:id="1622" w:author="Moses, Robbie" w:date="2023-02-23T02:31:00Z"/>
              </w:rPr>
            </w:pPr>
            <w:del w:id="1623" w:author="Moses, Robbie" w:date="2023-02-23T02:31:00Z">
              <w:r w:rsidRPr="00FB292A" w:rsidDel="00D71319">
                <w:delText xml:space="preserve">Allows the Analyst to Add an Order Task to the Order Workflow. </w:delText>
              </w:r>
            </w:del>
          </w:p>
        </w:tc>
      </w:tr>
      <w:tr w:rsidR="007467C0" w:rsidDel="00D71319" w14:paraId="42275214" w14:textId="6ECEA214" w:rsidTr="00401C5E">
        <w:trPr>
          <w:del w:id="1624" w:author="Moses, Robbie" w:date="2023-02-23T02:31:00Z"/>
        </w:trPr>
        <w:tc>
          <w:tcPr>
            <w:tcW w:w="2592" w:type="dxa"/>
            <w:tcBorders>
              <w:top w:val="single" w:sz="4" w:space="0" w:color="000000"/>
              <w:left w:val="single" w:sz="4" w:space="0" w:color="000000"/>
              <w:bottom w:val="single" w:sz="4" w:space="0" w:color="000000"/>
            </w:tcBorders>
          </w:tcPr>
          <w:p w14:paraId="44411026" w14:textId="747336F9" w:rsidR="007467C0" w:rsidRPr="00647CFD" w:rsidDel="00D71319" w:rsidRDefault="007467C0" w:rsidP="00647CFD">
            <w:pPr>
              <w:pStyle w:val="TableBody"/>
              <w:rPr>
                <w:del w:id="1625" w:author="Moses, Robbie" w:date="2023-02-23T02:31:00Z"/>
                <w:b/>
                <w:bCs/>
              </w:rPr>
            </w:pPr>
            <w:del w:id="1626" w:author="Moses, Robbie" w:date="2023-02-23T02:31:00Z">
              <w:r w:rsidRPr="00647CFD" w:rsidDel="00D71319">
                <w:rPr>
                  <w:b/>
                  <w:bCs/>
                </w:rPr>
                <w:delText>State</w:delText>
              </w:r>
            </w:del>
          </w:p>
        </w:tc>
        <w:tc>
          <w:tcPr>
            <w:tcW w:w="5483" w:type="dxa"/>
            <w:tcBorders>
              <w:top w:val="single" w:sz="4" w:space="0" w:color="000000"/>
              <w:left w:val="single" w:sz="4" w:space="0" w:color="000000"/>
              <w:bottom w:val="single" w:sz="4" w:space="0" w:color="000000"/>
              <w:right w:val="single" w:sz="4" w:space="0" w:color="000000"/>
            </w:tcBorders>
          </w:tcPr>
          <w:p w14:paraId="0F156098" w14:textId="664B38CB" w:rsidR="007467C0" w:rsidRPr="00FB292A" w:rsidDel="00D71319" w:rsidRDefault="007467C0" w:rsidP="00647CFD">
            <w:pPr>
              <w:pStyle w:val="TableBody"/>
              <w:rPr>
                <w:del w:id="1627" w:author="Moses, Robbie" w:date="2023-02-23T02:31:00Z"/>
              </w:rPr>
            </w:pPr>
            <w:del w:id="1628" w:author="Moses, Robbie" w:date="2023-02-23T02:31:00Z">
              <w:r w:rsidRPr="00FB292A" w:rsidDel="00D71319">
                <w:delText xml:space="preserve">Indicates the current State of the order; this means that when an order for the associated order type is this state, then the adjoining </w:delText>
              </w:r>
              <w:r w:rsidRPr="009332D9" w:rsidDel="00D71319">
                <w:rPr>
                  <w:b/>
                  <w:bCs/>
                </w:rPr>
                <w:delText>‘Task</w:delText>
              </w:r>
              <w:r w:rsidRPr="00FB292A" w:rsidDel="00D71319">
                <w:delText>’ and resulting ‘</w:delText>
              </w:r>
              <w:r w:rsidRPr="009332D9" w:rsidDel="00D71319">
                <w:rPr>
                  <w:b/>
                  <w:bCs/>
                </w:rPr>
                <w:delText>New State’</w:delText>
              </w:r>
              <w:r w:rsidRPr="00FB292A" w:rsidDel="00D71319">
                <w:delText xml:space="preserve"> will be available (depending on permissions).</w:delText>
              </w:r>
            </w:del>
          </w:p>
        </w:tc>
      </w:tr>
      <w:tr w:rsidR="007467C0" w:rsidDel="00D71319" w14:paraId="46436955" w14:textId="0EFC5DB7" w:rsidTr="00401C5E">
        <w:trPr>
          <w:del w:id="1629" w:author="Moses, Robbie" w:date="2023-02-23T02:31:00Z"/>
        </w:trPr>
        <w:tc>
          <w:tcPr>
            <w:tcW w:w="2592" w:type="dxa"/>
            <w:tcBorders>
              <w:top w:val="single" w:sz="4" w:space="0" w:color="000000"/>
              <w:left w:val="single" w:sz="4" w:space="0" w:color="000000"/>
              <w:bottom w:val="single" w:sz="4" w:space="0" w:color="000000"/>
            </w:tcBorders>
          </w:tcPr>
          <w:p w14:paraId="79849F35" w14:textId="39D0D73D" w:rsidR="007467C0" w:rsidRPr="00F208BC" w:rsidDel="00D71319" w:rsidRDefault="007467C0" w:rsidP="00F208BC">
            <w:pPr>
              <w:pStyle w:val="TableBody"/>
              <w:rPr>
                <w:del w:id="1630" w:author="Moses, Robbie" w:date="2023-02-23T02:31:00Z"/>
                <w:b/>
                <w:bCs/>
              </w:rPr>
            </w:pPr>
            <w:del w:id="1631" w:author="Moses, Robbie" w:date="2023-02-23T02:31:00Z">
              <w:r w:rsidRPr="00F208BC" w:rsidDel="00D71319">
                <w:rPr>
                  <w:b/>
                  <w:bCs/>
                </w:rPr>
                <w:delText>Task</w:delText>
              </w:r>
            </w:del>
          </w:p>
        </w:tc>
        <w:tc>
          <w:tcPr>
            <w:tcW w:w="5483" w:type="dxa"/>
            <w:tcBorders>
              <w:top w:val="single" w:sz="4" w:space="0" w:color="000000"/>
              <w:left w:val="single" w:sz="4" w:space="0" w:color="000000"/>
              <w:bottom w:val="single" w:sz="4" w:space="0" w:color="000000"/>
              <w:right w:val="single" w:sz="4" w:space="0" w:color="000000"/>
            </w:tcBorders>
          </w:tcPr>
          <w:p w14:paraId="6FDC9B34" w14:textId="2B1703E7" w:rsidR="007467C0" w:rsidRPr="00FB292A" w:rsidDel="00D71319" w:rsidRDefault="007467C0" w:rsidP="00F208BC">
            <w:pPr>
              <w:pStyle w:val="TableBody"/>
              <w:rPr>
                <w:del w:id="1632" w:author="Moses, Robbie" w:date="2023-02-23T02:31:00Z"/>
              </w:rPr>
            </w:pPr>
            <w:del w:id="1633" w:author="Moses, Robbie" w:date="2023-02-23T02:31:00Z">
              <w:r w:rsidRPr="00FB292A" w:rsidDel="00D71319">
                <w:delText>The Task is what will be displayed to the user in the form of a button on the Order Page. The Tasks available for assignment are:</w:delText>
              </w:r>
            </w:del>
          </w:p>
          <w:p w14:paraId="7D3B09E8" w14:textId="50279D4A" w:rsidR="007467C0" w:rsidRPr="00FB292A" w:rsidDel="00D71319" w:rsidRDefault="007467C0" w:rsidP="00647CFD">
            <w:pPr>
              <w:pStyle w:val="TableListBullet"/>
              <w:rPr>
                <w:del w:id="1634" w:author="Moses, Robbie" w:date="2023-02-23T02:31:00Z"/>
              </w:rPr>
            </w:pPr>
            <w:del w:id="1635" w:author="Moses, Robbie" w:date="2023-02-23T02:31:00Z">
              <w:r w:rsidRPr="003642C7" w:rsidDel="00D71319">
                <w:rPr>
                  <w:b/>
                  <w:bCs/>
                </w:rPr>
                <w:delText>Accept, Accept2, Accept3 –</w:delText>
              </w:r>
              <w:r w:rsidRPr="00FB292A" w:rsidDel="00D71319">
                <w:delText xml:space="preserve"> Accepts the Order</w:delText>
              </w:r>
            </w:del>
          </w:p>
          <w:p w14:paraId="5CF7F866" w14:textId="2100F7A1" w:rsidR="007467C0" w:rsidRPr="00FB292A" w:rsidDel="00D71319" w:rsidRDefault="007467C0" w:rsidP="00647CFD">
            <w:pPr>
              <w:pStyle w:val="TableListBullet"/>
              <w:rPr>
                <w:del w:id="1636" w:author="Moses, Robbie" w:date="2023-02-23T02:31:00Z"/>
              </w:rPr>
            </w:pPr>
            <w:del w:id="1637" w:author="Moses, Robbie" w:date="2023-02-23T02:31:00Z">
              <w:r w:rsidRPr="003642C7" w:rsidDel="00D71319">
                <w:rPr>
                  <w:b/>
                  <w:bCs/>
                </w:rPr>
                <w:delText>Approve, Approve2, Approve3 –</w:delText>
              </w:r>
              <w:r w:rsidRPr="00FB292A" w:rsidDel="00D71319">
                <w:delText xml:space="preserve"> Approves the Order</w:delText>
              </w:r>
            </w:del>
          </w:p>
          <w:p w14:paraId="30014948" w14:textId="2AF7B65F" w:rsidR="007467C0" w:rsidRPr="00FB292A" w:rsidDel="00D71319" w:rsidRDefault="007467C0" w:rsidP="00647CFD">
            <w:pPr>
              <w:pStyle w:val="TableListBullet"/>
              <w:rPr>
                <w:del w:id="1638" w:author="Moses, Robbie" w:date="2023-02-23T02:31:00Z"/>
              </w:rPr>
            </w:pPr>
            <w:del w:id="1639" w:author="Moses, Robbie" w:date="2023-02-23T02:31:00Z">
              <w:r w:rsidRPr="003642C7" w:rsidDel="00D71319">
                <w:rPr>
                  <w:b/>
                  <w:bCs/>
                </w:rPr>
                <w:delText>Cancel, Cancel2, Cancel3 –</w:delText>
              </w:r>
              <w:r w:rsidRPr="00FB292A" w:rsidDel="00D71319">
                <w:delText xml:space="preserve"> Cancels the Order</w:delText>
              </w:r>
            </w:del>
          </w:p>
          <w:p w14:paraId="3C651C09" w14:textId="6A3C8CDE" w:rsidR="007467C0" w:rsidRPr="00FB292A" w:rsidDel="00D71319" w:rsidRDefault="007467C0" w:rsidP="00647CFD">
            <w:pPr>
              <w:pStyle w:val="TableListBullet"/>
              <w:rPr>
                <w:del w:id="1640" w:author="Moses, Robbie" w:date="2023-02-23T02:31:00Z"/>
              </w:rPr>
            </w:pPr>
            <w:del w:id="1641" w:author="Moses, Robbie" w:date="2023-02-23T02:31:00Z">
              <w:r w:rsidRPr="003642C7" w:rsidDel="00D71319">
                <w:rPr>
                  <w:b/>
                  <w:bCs/>
                </w:rPr>
                <w:delText>Confirm, Confirm2, Confirm3 –</w:delText>
              </w:r>
              <w:r w:rsidRPr="00FB292A" w:rsidDel="00D71319">
                <w:delText xml:space="preserve"> Confirms the Order</w:delText>
              </w:r>
            </w:del>
          </w:p>
          <w:p w14:paraId="0DF146AF" w14:textId="181C7525" w:rsidR="007467C0" w:rsidRPr="00FB292A" w:rsidDel="00D71319" w:rsidRDefault="007467C0" w:rsidP="00647CFD">
            <w:pPr>
              <w:pStyle w:val="TableListBullet"/>
              <w:rPr>
                <w:del w:id="1642" w:author="Moses, Robbie" w:date="2023-02-23T02:31:00Z"/>
              </w:rPr>
            </w:pPr>
            <w:del w:id="1643" w:author="Moses, Robbie" w:date="2023-02-23T02:31:00Z">
              <w:r w:rsidRPr="003642C7" w:rsidDel="00D71319">
                <w:rPr>
                  <w:b/>
                  <w:bCs/>
                </w:rPr>
                <w:delText>Delete, Delete2, Delete3</w:delText>
              </w:r>
              <w:r w:rsidRPr="00FB292A" w:rsidDel="00D71319">
                <w:delText xml:space="preserve"> – Allows the Order to be deleted</w:delText>
              </w:r>
            </w:del>
          </w:p>
          <w:p w14:paraId="7C317100" w14:textId="607F05E1" w:rsidR="007467C0" w:rsidRPr="00FB292A" w:rsidDel="00D71319" w:rsidRDefault="007467C0" w:rsidP="00647CFD">
            <w:pPr>
              <w:pStyle w:val="TableListBullet"/>
              <w:rPr>
                <w:del w:id="1644" w:author="Moses, Robbie" w:date="2023-02-23T02:31:00Z"/>
              </w:rPr>
            </w:pPr>
            <w:del w:id="1645" w:author="Moses, Robbie" w:date="2023-02-23T02:31:00Z">
              <w:r w:rsidRPr="003642C7" w:rsidDel="00D71319">
                <w:rPr>
                  <w:b/>
                  <w:bCs/>
                </w:rPr>
                <w:delText>Edit, Edit2, Edit3 –</w:delText>
              </w:r>
              <w:r w:rsidRPr="00FB292A" w:rsidDel="00D71319">
                <w:delText xml:space="preserve"> Allows for the editing of an order</w:delText>
              </w:r>
            </w:del>
          </w:p>
          <w:p w14:paraId="0FC90D81" w14:textId="3279A75E" w:rsidR="007467C0" w:rsidRPr="00FB292A" w:rsidDel="00D71319" w:rsidRDefault="007467C0" w:rsidP="00647CFD">
            <w:pPr>
              <w:pStyle w:val="TableListBullet"/>
              <w:rPr>
                <w:del w:id="1646" w:author="Moses, Robbie" w:date="2023-02-23T02:31:00Z"/>
              </w:rPr>
            </w:pPr>
            <w:del w:id="1647" w:author="Moses, Robbie" w:date="2023-02-23T02:31:00Z">
              <w:r w:rsidRPr="003642C7" w:rsidDel="00D71319">
                <w:rPr>
                  <w:b/>
                  <w:bCs/>
                </w:rPr>
                <w:delText>Order –</w:delText>
              </w:r>
              <w:r w:rsidRPr="00FB292A" w:rsidDel="00D71319">
                <w:delText xml:space="preserve"> Analysts place</w:delText>
              </w:r>
            </w:del>
            <w:del w:id="1648" w:author="Moses, Robbie" w:date="2023-02-13T03:06:00Z">
              <w:r w:rsidRPr="00FB292A" w:rsidDel="00E6108F">
                <w:delText>s</w:delText>
              </w:r>
            </w:del>
            <w:del w:id="1649" w:author="Moses, Robbie" w:date="2023-02-23T02:31:00Z">
              <w:r w:rsidRPr="00FB292A" w:rsidDel="00D71319">
                <w:delText xml:space="preserve"> the order</w:delText>
              </w:r>
            </w:del>
          </w:p>
          <w:p w14:paraId="2F17D51F" w14:textId="5F09E4C8" w:rsidR="007467C0" w:rsidRPr="00FB292A" w:rsidDel="00D71319" w:rsidRDefault="007467C0" w:rsidP="00647CFD">
            <w:pPr>
              <w:pStyle w:val="TableListBullet"/>
              <w:rPr>
                <w:del w:id="1650" w:author="Moses, Robbie" w:date="2023-02-23T02:31:00Z"/>
              </w:rPr>
            </w:pPr>
            <w:del w:id="1651" w:author="Moses, Robbie" w:date="2023-02-23T02:31:00Z">
              <w:r w:rsidRPr="003642C7" w:rsidDel="00D71319">
                <w:rPr>
                  <w:b/>
                  <w:bCs/>
                </w:rPr>
                <w:delText>Reject, Reject2, Reject3 –</w:delText>
              </w:r>
              <w:r w:rsidRPr="00FB292A" w:rsidDel="00D71319">
                <w:delText xml:space="preserve"> Rejects the Order</w:delText>
              </w:r>
            </w:del>
          </w:p>
          <w:p w14:paraId="4057D623" w14:textId="5C1927C2" w:rsidR="007467C0" w:rsidRPr="00FB292A" w:rsidDel="00D71319" w:rsidRDefault="007467C0" w:rsidP="00647CFD">
            <w:pPr>
              <w:pStyle w:val="TableListBullet"/>
              <w:rPr>
                <w:del w:id="1652" w:author="Moses, Robbie" w:date="2023-02-23T02:31:00Z"/>
              </w:rPr>
            </w:pPr>
            <w:del w:id="1653" w:author="Moses, Robbie" w:date="2023-02-23T02:31:00Z">
              <w:r w:rsidRPr="003642C7" w:rsidDel="00D71319">
                <w:rPr>
                  <w:b/>
                  <w:bCs/>
                </w:rPr>
                <w:delText>Revert, Revert2, Revert3 –</w:delText>
              </w:r>
              <w:r w:rsidRPr="00FB292A" w:rsidDel="00D71319">
                <w:delText xml:space="preserve"> Reverts the Order</w:delText>
              </w:r>
            </w:del>
          </w:p>
          <w:p w14:paraId="04BEC852" w14:textId="4C171A3D" w:rsidR="007467C0" w:rsidRPr="00FB292A" w:rsidDel="00D71319" w:rsidRDefault="007467C0" w:rsidP="006271D1">
            <w:pPr>
              <w:pStyle w:val="TableCellText"/>
              <w:rPr>
                <w:del w:id="1654" w:author="Moses, Robbie" w:date="2023-02-23T02:31:00Z"/>
                <w:rFonts w:cs="Arial"/>
                <w:lang w:val="en-US" w:eastAsia="en-US" w:bidi="en-US"/>
              </w:rPr>
            </w:pPr>
          </w:p>
          <w:p w14:paraId="2617AFD5" w14:textId="648CC87B" w:rsidR="007467C0" w:rsidRPr="00FB292A" w:rsidDel="00D71319" w:rsidRDefault="007467C0" w:rsidP="00647CFD">
            <w:pPr>
              <w:pStyle w:val="TableBody"/>
              <w:rPr>
                <w:del w:id="1655" w:author="Moses, Robbie" w:date="2023-02-23T02:31:00Z"/>
              </w:rPr>
            </w:pPr>
            <w:del w:id="1656" w:author="Moses, Robbie" w:date="2023-02-23T02:31:00Z">
              <w:r w:rsidRPr="00FB292A" w:rsidDel="00D71319">
                <w:delText xml:space="preserve">Those tasks that have more than one entry </w:delText>
              </w:r>
              <w:r w:rsidR="001754EA" w:rsidRPr="00FB292A" w:rsidDel="00D71319">
                <w:delText>i.e.,</w:delText>
              </w:r>
              <w:r w:rsidRPr="00FB292A" w:rsidDel="00D71319">
                <w:delText xml:space="preserve"> Approve, Approve2, Approve3 are provided to give flexibility around permissions as well as </w:delText>
              </w:r>
            </w:del>
            <w:del w:id="1657" w:author="Moses, Robbie" w:date="2023-02-13T03:06:00Z">
              <w:r w:rsidRPr="00FB292A" w:rsidDel="00E6108F">
                <w:delText xml:space="preserve">cut </w:delText>
              </w:r>
            </w:del>
            <w:del w:id="1658" w:author="Moses, Robbie" w:date="2023-02-23T02:31:00Z">
              <w:r w:rsidRPr="00FB292A" w:rsidDel="00D71319">
                <w:delText xml:space="preserve">off times for certain functions. This is also because it may be the case that multiple people will have to Approve an order before it goes to the next State. </w:delText>
              </w:r>
            </w:del>
          </w:p>
          <w:p w14:paraId="75C14123" w14:textId="07F3F5C5" w:rsidR="007467C0" w:rsidRPr="00FB292A" w:rsidDel="00D71319" w:rsidRDefault="007467C0" w:rsidP="00647CFD">
            <w:pPr>
              <w:pStyle w:val="TableBody"/>
              <w:rPr>
                <w:del w:id="1659" w:author="Moses, Robbie" w:date="2023-02-23T02:31:00Z"/>
              </w:rPr>
            </w:pPr>
          </w:p>
          <w:p w14:paraId="11ECD5DA" w14:textId="0B5FD018" w:rsidR="007467C0" w:rsidRPr="001754EA" w:rsidDel="00D71319" w:rsidRDefault="007467C0" w:rsidP="00647CFD">
            <w:pPr>
              <w:pStyle w:val="TableBody"/>
              <w:rPr>
                <w:del w:id="1660" w:author="Moses, Robbie" w:date="2023-02-23T02:31:00Z"/>
                <w:b/>
                <w:bCs/>
              </w:rPr>
            </w:pPr>
            <w:del w:id="1661" w:author="Moses, Robbie" w:date="2023-02-23T02:31:00Z">
              <w:r w:rsidRPr="00FB292A" w:rsidDel="00D71319">
                <w:delText xml:space="preserve">Some of the tasks have several new States that can be assigned to them; for </w:delText>
              </w:r>
              <w:r w:rsidR="001754EA" w:rsidRPr="00FB292A" w:rsidDel="00D71319">
                <w:delText>example,</w:delText>
              </w:r>
              <w:r w:rsidRPr="00FB292A" w:rsidDel="00D71319">
                <w:delText xml:space="preserve"> Approving an order can lead to Approved, In Transit, Ordered, etc. Other states such as Delete have only one option which is </w:delText>
              </w:r>
              <w:r w:rsidRPr="001754EA" w:rsidDel="00D71319">
                <w:rPr>
                  <w:b/>
                  <w:bCs/>
                </w:rPr>
                <w:delText>“Does Not Exist”</w:delText>
              </w:r>
            </w:del>
          </w:p>
          <w:p w14:paraId="45D4C2AB" w14:textId="75BED4C6" w:rsidR="007467C0" w:rsidRPr="00FB292A" w:rsidDel="00D71319" w:rsidRDefault="007467C0" w:rsidP="006271D1">
            <w:pPr>
              <w:pStyle w:val="TableCellText"/>
              <w:rPr>
                <w:del w:id="1662" w:author="Moses, Robbie" w:date="2023-02-23T02:31:00Z"/>
                <w:rFonts w:cs="Arial"/>
                <w:lang w:val="en-US" w:eastAsia="en-US" w:bidi="en-US"/>
              </w:rPr>
            </w:pPr>
          </w:p>
          <w:p w14:paraId="0E3CF5FD" w14:textId="4DA4745F" w:rsidR="007467C0" w:rsidRPr="00FB292A" w:rsidDel="00D71319" w:rsidRDefault="007467C0" w:rsidP="00647CFD">
            <w:pPr>
              <w:pStyle w:val="TableNote"/>
              <w:rPr>
                <w:del w:id="1663" w:author="Moses, Robbie" w:date="2023-02-23T02:31:00Z"/>
              </w:rPr>
            </w:pPr>
            <w:del w:id="1664" w:author="Moses, Robbie" w:date="2023-02-23T02:31:00Z">
              <w:r w:rsidRPr="001754EA" w:rsidDel="00D71319">
                <w:rPr>
                  <w:b/>
                  <w:bCs/>
                </w:rPr>
                <w:delText>NOTE</w:delText>
              </w:r>
              <w:r w:rsidRPr="00FB292A" w:rsidDel="00D71319">
                <w:delText>: Certain Tasks have an effect other than changing the State of the order these include:</w:delText>
              </w:r>
            </w:del>
          </w:p>
          <w:p w14:paraId="53B5928C" w14:textId="69F3B134" w:rsidR="007467C0" w:rsidRPr="00FB292A" w:rsidDel="00D71319" w:rsidRDefault="007467C0" w:rsidP="00F208BC">
            <w:pPr>
              <w:pStyle w:val="TableListBullet"/>
              <w:rPr>
                <w:del w:id="1665" w:author="Moses, Robbie" w:date="2023-02-23T02:31:00Z"/>
              </w:rPr>
            </w:pPr>
            <w:del w:id="1666" w:author="Moses, Robbie" w:date="2023-02-23T02:31:00Z">
              <w:r w:rsidRPr="00A50871" w:rsidDel="00D71319">
                <w:rPr>
                  <w:b/>
                  <w:bCs/>
                </w:rPr>
                <w:delText>Delete –</w:delText>
              </w:r>
              <w:r w:rsidRPr="00FB292A" w:rsidDel="00D71319">
                <w:delText xml:space="preserve"> Deletes the order</w:delText>
              </w:r>
            </w:del>
          </w:p>
          <w:p w14:paraId="77C3E211" w14:textId="6C58438B" w:rsidR="007467C0" w:rsidRPr="00FB292A" w:rsidDel="00D71319" w:rsidRDefault="007467C0" w:rsidP="00F208BC">
            <w:pPr>
              <w:pStyle w:val="TableListBullet"/>
              <w:rPr>
                <w:del w:id="1667" w:author="Moses, Robbie" w:date="2023-02-23T02:31:00Z"/>
              </w:rPr>
            </w:pPr>
            <w:del w:id="1668" w:author="Moses, Robbie" w:date="2023-02-23T02:31:00Z">
              <w:r w:rsidRPr="00A50871" w:rsidDel="00D71319">
                <w:rPr>
                  <w:b/>
                  <w:bCs/>
                </w:rPr>
                <w:delText>Cancel, Reject, and Revert -</w:delText>
              </w:r>
              <w:r w:rsidRPr="00FB292A" w:rsidDel="00D71319">
                <w:delText xml:space="preserve"> Orders that pass through any one of these tasks are considered undeliverable. This means that Recommendations will assume the cash has not arrived, and the same for Pre-Emptive Alerts and Recommendation Compliance Report.</w:delText>
              </w:r>
            </w:del>
          </w:p>
          <w:p w14:paraId="30C4A4E1" w14:textId="65526608" w:rsidR="007467C0" w:rsidRPr="00FB292A" w:rsidDel="00D71319" w:rsidRDefault="007467C0" w:rsidP="00F208BC">
            <w:pPr>
              <w:pStyle w:val="TableListBullet"/>
              <w:rPr>
                <w:del w:id="1669" w:author="Moses, Robbie" w:date="2023-02-23T02:31:00Z"/>
              </w:rPr>
            </w:pPr>
            <w:del w:id="1670" w:author="Moses, Robbie" w:date="2023-02-23T02:31:00Z">
              <w:r w:rsidRPr="00A50871" w:rsidDel="00D71319">
                <w:rPr>
                  <w:b/>
                  <w:bCs/>
                </w:rPr>
                <w:delText>Edit tasks</w:delText>
              </w:r>
              <w:r w:rsidR="00A50871" w:rsidDel="00D71319">
                <w:rPr>
                  <w:b/>
                  <w:bCs/>
                </w:rPr>
                <w:delText xml:space="preserve"> - </w:delText>
              </w:r>
              <w:r w:rsidRPr="00FB292A" w:rsidDel="00D71319">
                <w:delText xml:space="preserve"> allow users to change certain fields regarding an Order (denominations, amounts, etc.)</w:delText>
              </w:r>
            </w:del>
          </w:p>
          <w:p w14:paraId="02F62B93" w14:textId="424D8304" w:rsidR="007467C0" w:rsidRPr="00FB292A" w:rsidDel="00D71319" w:rsidRDefault="007467C0" w:rsidP="00F208BC">
            <w:pPr>
              <w:pStyle w:val="TableListBullet"/>
              <w:rPr>
                <w:del w:id="1671" w:author="Moses, Robbie" w:date="2023-02-23T02:31:00Z"/>
              </w:rPr>
            </w:pPr>
            <w:del w:id="1672" w:author="Moses, Robbie" w:date="2023-02-23T02:31:00Z">
              <w:r w:rsidRPr="00A50871" w:rsidDel="00D71319">
                <w:rPr>
                  <w:b/>
                  <w:bCs/>
                </w:rPr>
                <w:delText>Order -</w:delText>
              </w:r>
              <w:r w:rsidRPr="00FB292A" w:rsidDel="00D71319">
                <w:delText xml:space="preserve"> A special task referring to the creation of Orders.</w:delText>
              </w:r>
            </w:del>
          </w:p>
          <w:p w14:paraId="38F26618" w14:textId="227C20A0" w:rsidR="007467C0" w:rsidRPr="00FB292A" w:rsidDel="00D71319" w:rsidRDefault="007467C0" w:rsidP="00F208BC">
            <w:pPr>
              <w:pStyle w:val="TableListBullet"/>
              <w:rPr>
                <w:del w:id="1673" w:author="Moses, Robbie" w:date="2023-02-23T02:31:00Z"/>
              </w:rPr>
            </w:pPr>
            <w:del w:id="1674" w:author="Moses, Robbie" w:date="2023-02-23T02:31:00Z">
              <w:r w:rsidRPr="00A50871" w:rsidDel="00D71319">
                <w:rPr>
                  <w:b/>
                  <w:bCs/>
                </w:rPr>
                <w:delText>Transmit -</w:delText>
              </w:r>
              <w:r w:rsidRPr="00FB292A" w:rsidDel="00D71319">
                <w:delText xml:space="preserve"> Transmit tasks represent the Orders Output function. The Orders Output will include only those orders currently in a State for which a Transmit task is defined starting in that State.</w:delText>
              </w:r>
            </w:del>
          </w:p>
        </w:tc>
      </w:tr>
      <w:tr w:rsidR="007467C0" w:rsidDel="00D71319" w14:paraId="048A0C43" w14:textId="11425D16" w:rsidTr="00401C5E">
        <w:trPr>
          <w:del w:id="1675" w:author="Moses, Robbie" w:date="2023-02-23T02:31:00Z"/>
        </w:trPr>
        <w:tc>
          <w:tcPr>
            <w:tcW w:w="2592" w:type="dxa"/>
            <w:tcBorders>
              <w:top w:val="single" w:sz="4" w:space="0" w:color="000000"/>
              <w:left w:val="single" w:sz="4" w:space="0" w:color="000000"/>
              <w:bottom w:val="single" w:sz="4" w:space="0" w:color="000000"/>
            </w:tcBorders>
          </w:tcPr>
          <w:p w14:paraId="232CBEB8" w14:textId="64411B47" w:rsidR="007467C0" w:rsidRPr="00F208BC" w:rsidDel="00D71319" w:rsidRDefault="007467C0" w:rsidP="00F208BC">
            <w:pPr>
              <w:pStyle w:val="TableBody"/>
              <w:rPr>
                <w:del w:id="1676" w:author="Moses, Robbie" w:date="2023-02-23T02:31:00Z"/>
                <w:b/>
                <w:bCs/>
              </w:rPr>
            </w:pPr>
            <w:del w:id="1677" w:author="Moses, Robbie" w:date="2023-02-23T02:31:00Z">
              <w:r w:rsidRPr="00F208BC" w:rsidDel="00D71319">
                <w:rPr>
                  <w:b/>
                  <w:bCs/>
                </w:rPr>
                <w:delText>New State</w:delText>
              </w:r>
            </w:del>
          </w:p>
        </w:tc>
        <w:tc>
          <w:tcPr>
            <w:tcW w:w="5483" w:type="dxa"/>
            <w:tcBorders>
              <w:top w:val="single" w:sz="4" w:space="0" w:color="000000"/>
              <w:left w:val="single" w:sz="4" w:space="0" w:color="000000"/>
              <w:bottom w:val="single" w:sz="4" w:space="0" w:color="000000"/>
              <w:right w:val="single" w:sz="4" w:space="0" w:color="000000"/>
            </w:tcBorders>
          </w:tcPr>
          <w:p w14:paraId="069D4E59" w14:textId="10BC9F5D" w:rsidR="007467C0" w:rsidRPr="00FB292A" w:rsidDel="00D71319" w:rsidRDefault="007467C0" w:rsidP="00F208BC">
            <w:pPr>
              <w:pStyle w:val="TableBody"/>
              <w:rPr>
                <w:del w:id="1678" w:author="Moses, Robbie" w:date="2023-02-23T02:31:00Z"/>
              </w:rPr>
            </w:pPr>
            <w:del w:id="1679" w:author="Moses, Robbie" w:date="2023-02-23T02:31:00Z">
              <w:r w:rsidRPr="00FB292A" w:rsidDel="00D71319">
                <w:delText>This is the State the Order will be in after the user</w:delText>
              </w:r>
            </w:del>
            <w:del w:id="1680" w:author="Moses, Robbie" w:date="2023-02-13T03:06:00Z">
              <w:r w:rsidRPr="00FB292A" w:rsidDel="00E6108F">
                <w:delText>s</w:delText>
              </w:r>
            </w:del>
            <w:del w:id="1681" w:author="Moses, Robbie" w:date="2023-02-23T02:31:00Z">
              <w:r w:rsidRPr="00FB292A" w:rsidDel="00D71319">
                <w:delText xml:space="preserve"> accomplishes the </w:delText>
              </w:r>
              <w:r w:rsidRPr="00856BCE" w:rsidDel="00D71319">
                <w:rPr>
                  <w:b/>
                  <w:bCs/>
                </w:rPr>
                <w:delText>‘Task’</w:delText>
              </w:r>
              <w:r w:rsidRPr="00FB292A" w:rsidDel="00D71319">
                <w:delText xml:space="preserve"> (in other words clicks on the ‘</w:delText>
              </w:r>
              <w:r w:rsidRPr="00856BCE" w:rsidDel="00D71319">
                <w:rPr>
                  <w:b/>
                  <w:bCs/>
                </w:rPr>
                <w:delText>Task’</w:delText>
              </w:r>
              <w:r w:rsidRPr="00FB292A" w:rsidDel="00D71319">
                <w:delText xml:space="preserve"> button in the Order)</w:delText>
              </w:r>
            </w:del>
          </w:p>
          <w:p w14:paraId="5BD353F8" w14:textId="5DAF65AD" w:rsidR="007467C0" w:rsidRPr="00FB292A" w:rsidDel="00D71319" w:rsidRDefault="007467C0" w:rsidP="00F208BC">
            <w:pPr>
              <w:pStyle w:val="TableBody"/>
              <w:rPr>
                <w:del w:id="1682" w:author="Moses, Robbie" w:date="2023-02-23T02:31:00Z"/>
              </w:rPr>
            </w:pPr>
            <w:del w:id="1683" w:author="Moses, Robbie" w:date="2023-02-23T02:31:00Z">
              <w:r w:rsidRPr="00FB292A" w:rsidDel="00D71319">
                <w:delText>Depending on the Task that is selected, only applicable States will be available The following is a list of the states that are available for each Task</w:delText>
              </w:r>
            </w:del>
          </w:p>
          <w:p w14:paraId="55492E4E" w14:textId="442CA6DB" w:rsidR="007467C0" w:rsidRPr="00FB292A" w:rsidDel="00D71319" w:rsidRDefault="007467C0" w:rsidP="00F208BC">
            <w:pPr>
              <w:pStyle w:val="TableListBullet"/>
              <w:rPr>
                <w:del w:id="1684" w:author="Moses, Robbie" w:date="2023-02-23T02:31:00Z"/>
              </w:rPr>
            </w:pPr>
            <w:del w:id="1685" w:author="Moses, Robbie" w:date="2023-02-23T02:31:00Z">
              <w:r w:rsidRPr="00FB292A" w:rsidDel="00D71319">
                <w:delText>Accept, Accept2, Accept3 = Ordered, Approved, Confirmed, Packaging, In Transit, Delivered, Accepted, Reverted, or Canceled</w:delText>
              </w:r>
            </w:del>
          </w:p>
          <w:p w14:paraId="73823EAC" w14:textId="18C8BA34" w:rsidR="007467C0" w:rsidRPr="00FB292A" w:rsidDel="00D71319" w:rsidRDefault="007467C0" w:rsidP="00F208BC">
            <w:pPr>
              <w:pStyle w:val="TableListBullet"/>
              <w:rPr>
                <w:del w:id="1686" w:author="Moses, Robbie" w:date="2023-02-23T02:31:00Z"/>
              </w:rPr>
            </w:pPr>
            <w:del w:id="1687" w:author="Moses, Robbie" w:date="2023-02-23T02:31:00Z">
              <w:r w:rsidRPr="00FB292A" w:rsidDel="00D71319">
                <w:delText>Approve, Approve2, Approve3 = Ordered, Approved, Confirmed, Packaging, In Transit, Delivered, Accepted, Reverted, or Canceled</w:delText>
              </w:r>
            </w:del>
          </w:p>
          <w:p w14:paraId="66AB529B" w14:textId="6D2377D2" w:rsidR="007467C0" w:rsidRPr="00FB292A" w:rsidDel="00D71319" w:rsidRDefault="007467C0" w:rsidP="00F208BC">
            <w:pPr>
              <w:pStyle w:val="TableListBullet"/>
              <w:rPr>
                <w:del w:id="1688" w:author="Moses, Robbie" w:date="2023-02-23T02:31:00Z"/>
              </w:rPr>
            </w:pPr>
            <w:del w:id="1689" w:author="Moses, Robbie" w:date="2023-02-23T02:31:00Z">
              <w:r w:rsidRPr="00FB292A" w:rsidDel="00D71319">
                <w:delText>Cancel, Cancel2, Cancel3 = Ordered, Approved, Confirmed, Packaging, In Transit, Delivered, Accepted, Reverted, or Canceled</w:delText>
              </w:r>
            </w:del>
          </w:p>
          <w:p w14:paraId="558CE38B" w14:textId="0D61D50D" w:rsidR="007467C0" w:rsidRPr="00FB292A" w:rsidDel="00D71319" w:rsidRDefault="007467C0" w:rsidP="00F208BC">
            <w:pPr>
              <w:pStyle w:val="TableListBullet"/>
              <w:rPr>
                <w:del w:id="1690" w:author="Moses, Robbie" w:date="2023-02-23T02:31:00Z"/>
              </w:rPr>
            </w:pPr>
            <w:del w:id="1691" w:author="Moses, Robbie" w:date="2023-02-23T02:31:00Z">
              <w:r w:rsidRPr="00FB292A" w:rsidDel="00D71319">
                <w:delText>Confirm, Confirm2, Confirm3 = Ordered, Approved, Confirmed, Packaging, In Transit, Delivered, Accepted, Reverted, or Canceled</w:delText>
              </w:r>
            </w:del>
          </w:p>
          <w:p w14:paraId="1902202B" w14:textId="44413402" w:rsidR="007467C0" w:rsidRPr="00FB292A" w:rsidDel="00D71319" w:rsidRDefault="007467C0" w:rsidP="00F208BC">
            <w:pPr>
              <w:pStyle w:val="TableListBullet"/>
              <w:rPr>
                <w:del w:id="1692" w:author="Moses, Robbie" w:date="2023-02-23T02:31:00Z"/>
              </w:rPr>
            </w:pPr>
            <w:del w:id="1693" w:author="Moses, Robbie" w:date="2023-02-23T02:31:00Z">
              <w:r w:rsidRPr="00FB292A" w:rsidDel="00D71319">
                <w:delText>Delete, Delete2, Delete3 = Does Not Exist</w:delText>
              </w:r>
            </w:del>
          </w:p>
          <w:p w14:paraId="0198CED7" w14:textId="6A1C83F8" w:rsidR="007467C0" w:rsidRPr="00FB292A" w:rsidDel="00D71319" w:rsidRDefault="007467C0" w:rsidP="00F208BC">
            <w:pPr>
              <w:pStyle w:val="TableListBullet"/>
              <w:rPr>
                <w:del w:id="1694" w:author="Moses, Robbie" w:date="2023-02-23T02:31:00Z"/>
              </w:rPr>
            </w:pPr>
            <w:del w:id="1695" w:author="Moses, Robbie" w:date="2023-02-23T02:31:00Z">
              <w:r w:rsidRPr="00FB292A" w:rsidDel="00D71319">
                <w:delText>Edit, Edit2, Edit3 = Ordered, Approved, Confirmed, Packaging, In Transit, Delivered, Accepted, Reverted, or Canceled</w:delText>
              </w:r>
            </w:del>
          </w:p>
          <w:p w14:paraId="5E43D0F1" w14:textId="07CFBBFC" w:rsidR="007467C0" w:rsidRPr="00FB292A" w:rsidDel="00D71319" w:rsidRDefault="007467C0" w:rsidP="00F208BC">
            <w:pPr>
              <w:pStyle w:val="TableListBullet"/>
              <w:rPr>
                <w:del w:id="1696" w:author="Moses, Robbie" w:date="2023-02-23T02:31:00Z"/>
              </w:rPr>
            </w:pPr>
            <w:del w:id="1697" w:author="Moses, Robbie" w:date="2023-02-23T02:31:00Z">
              <w:r w:rsidRPr="00FB292A" w:rsidDel="00D71319">
                <w:delText>Order = Ordered, Approved, Confirmed, Packaging, In Transit, Delivered, Accepted, Reverted, or Canceled</w:delText>
              </w:r>
            </w:del>
          </w:p>
          <w:p w14:paraId="6AB3884A" w14:textId="7E77E2E0" w:rsidR="007467C0" w:rsidRPr="00FB292A" w:rsidDel="00D71319" w:rsidRDefault="007467C0" w:rsidP="00F208BC">
            <w:pPr>
              <w:pStyle w:val="TableListBullet"/>
              <w:rPr>
                <w:del w:id="1698" w:author="Moses, Robbie" w:date="2023-02-23T02:31:00Z"/>
              </w:rPr>
            </w:pPr>
            <w:del w:id="1699" w:author="Moses, Robbie" w:date="2023-02-23T02:31:00Z">
              <w:r w:rsidRPr="00FB292A" w:rsidDel="00D71319">
                <w:delText>Reject, Reject2, Reject3 = Canceled</w:delText>
              </w:r>
            </w:del>
          </w:p>
          <w:p w14:paraId="4C5F714A" w14:textId="4DC81E61" w:rsidR="007467C0" w:rsidRPr="00FB292A" w:rsidDel="00D71319" w:rsidRDefault="007467C0" w:rsidP="008B184A">
            <w:pPr>
              <w:pStyle w:val="TableListBullet"/>
              <w:rPr>
                <w:del w:id="1700" w:author="Moses, Robbie" w:date="2023-02-23T02:31:00Z"/>
                <w:rFonts w:cs="Arial"/>
                <w:lang w:val="en-US" w:bidi="en-US"/>
              </w:rPr>
            </w:pPr>
            <w:del w:id="1701" w:author="Moses, Robbie" w:date="2023-02-23T02:31:00Z">
              <w:r w:rsidRPr="00FB292A" w:rsidDel="00D71319">
                <w:delText>Revert, Revert2, Revert3 = Canceled</w:delText>
              </w:r>
            </w:del>
          </w:p>
        </w:tc>
      </w:tr>
      <w:tr w:rsidR="007467C0" w:rsidDel="00D71319" w14:paraId="06677F8E" w14:textId="2E20F788" w:rsidTr="00401C5E">
        <w:trPr>
          <w:del w:id="1702" w:author="Moses, Robbie" w:date="2023-02-23T02:31:00Z"/>
        </w:trPr>
        <w:tc>
          <w:tcPr>
            <w:tcW w:w="2592" w:type="dxa"/>
            <w:tcBorders>
              <w:top w:val="single" w:sz="4" w:space="0" w:color="000000"/>
              <w:left w:val="single" w:sz="4" w:space="0" w:color="000000"/>
              <w:bottom w:val="single" w:sz="4" w:space="0" w:color="000000"/>
            </w:tcBorders>
          </w:tcPr>
          <w:p w14:paraId="3F051ACA" w14:textId="40302262" w:rsidR="007467C0" w:rsidRPr="00F208BC" w:rsidDel="00D71319" w:rsidRDefault="007467C0" w:rsidP="00F208BC">
            <w:pPr>
              <w:pStyle w:val="TableBody"/>
              <w:rPr>
                <w:del w:id="1703" w:author="Moses, Robbie" w:date="2023-02-23T02:31:00Z"/>
                <w:b/>
                <w:bCs/>
              </w:rPr>
            </w:pPr>
            <w:del w:id="1704" w:author="Moses, Robbie" w:date="2023-02-23T02:31:00Z">
              <w:r w:rsidRPr="00F208BC" w:rsidDel="00D71319">
                <w:rPr>
                  <w:b/>
                  <w:bCs/>
                </w:rPr>
                <w:delText>Task Owner</w:delText>
              </w:r>
            </w:del>
          </w:p>
        </w:tc>
        <w:tc>
          <w:tcPr>
            <w:tcW w:w="5483" w:type="dxa"/>
            <w:tcBorders>
              <w:top w:val="single" w:sz="4" w:space="0" w:color="000000"/>
              <w:left w:val="single" w:sz="4" w:space="0" w:color="000000"/>
              <w:bottom w:val="single" w:sz="4" w:space="0" w:color="000000"/>
              <w:right w:val="single" w:sz="4" w:space="0" w:color="000000"/>
            </w:tcBorders>
          </w:tcPr>
          <w:p w14:paraId="41E196EB" w14:textId="5AE8C02A" w:rsidR="007467C0" w:rsidRPr="00FB292A" w:rsidDel="00D71319" w:rsidRDefault="007467C0" w:rsidP="00F208BC">
            <w:pPr>
              <w:pStyle w:val="TableBody"/>
              <w:rPr>
                <w:del w:id="1705" w:author="Moses, Robbie" w:date="2023-02-23T02:31:00Z"/>
                <w:rFonts w:cs="Arial"/>
                <w:lang w:val="en-US" w:bidi="en-US"/>
              </w:rPr>
            </w:pPr>
            <w:del w:id="1706" w:author="Moses, Robbie" w:date="2023-02-23T02:31:00Z">
              <w:r w:rsidDel="00D71319">
                <w:delText>Workflow Administration Users select</w:delText>
              </w:r>
            </w:del>
            <w:del w:id="1707" w:author="Moses, Robbie" w:date="2023-02-13T03:06:00Z">
              <w:r w:rsidDel="00E6108F">
                <w:delText>s</w:delText>
              </w:r>
            </w:del>
            <w:del w:id="1708" w:author="Moses, Robbie" w:date="2023-02-23T02:31:00Z">
              <w:r w:rsidDel="00D71319">
                <w:delText xml:space="preserve"> either “Cashpoint” or </w:delText>
              </w:r>
              <w:r w:rsidRPr="008B184A" w:rsidDel="00D71319">
                <w:rPr>
                  <w:b/>
                  <w:bCs/>
                </w:rPr>
                <w:delText>“Funding Source” Selecting “Cashpoint”</w:delText>
              </w:r>
              <w:r w:rsidDel="00D71319">
                <w:delText xml:space="preserve"> means that the branch </w:delText>
              </w:r>
              <w:r w:rsidRPr="008B184A" w:rsidDel="00D71319">
                <w:rPr>
                  <w:iCs/>
                </w:rPr>
                <w:delText>receiving</w:delText>
              </w:r>
              <w:r w:rsidDel="00D71319">
                <w:delText xml:space="preserve"> the cash must complete that Workflow Task.  Selecting </w:delText>
              </w:r>
              <w:r w:rsidRPr="008B184A" w:rsidDel="00D71319">
                <w:rPr>
                  <w:b/>
                  <w:bCs/>
                </w:rPr>
                <w:delText>“Funding Source”</w:delText>
              </w:r>
              <w:r w:rsidDel="00D71319">
                <w:delText xml:space="preserve"> means that the sending branch must complete it.</w:delText>
              </w:r>
            </w:del>
          </w:p>
        </w:tc>
      </w:tr>
      <w:tr w:rsidR="007467C0" w:rsidDel="00D71319" w14:paraId="6369043C" w14:textId="78A705EC" w:rsidTr="00401C5E">
        <w:trPr>
          <w:del w:id="1709" w:author="Moses, Robbie" w:date="2023-02-23T02:31:00Z"/>
        </w:trPr>
        <w:tc>
          <w:tcPr>
            <w:tcW w:w="2592" w:type="dxa"/>
            <w:tcBorders>
              <w:top w:val="single" w:sz="4" w:space="0" w:color="000000"/>
              <w:left w:val="single" w:sz="4" w:space="0" w:color="000000"/>
              <w:bottom w:val="single" w:sz="4" w:space="0" w:color="000000"/>
            </w:tcBorders>
          </w:tcPr>
          <w:p w14:paraId="4B951751" w14:textId="391CA39B" w:rsidR="007467C0" w:rsidRPr="00F208BC" w:rsidDel="00D71319" w:rsidRDefault="007467C0" w:rsidP="00F208BC">
            <w:pPr>
              <w:pStyle w:val="TableBody"/>
              <w:rPr>
                <w:del w:id="1710" w:author="Moses, Robbie" w:date="2023-02-23T02:31:00Z"/>
                <w:b/>
                <w:bCs/>
              </w:rPr>
            </w:pPr>
            <w:del w:id="1711" w:author="Moses, Robbie" w:date="2023-02-23T02:31:00Z">
              <w:r w:rsidRPr="00F208BC" w:rsidDel="00D71319">
                <w:rPr>
                  <w:b/>
                  <w:bCs/>
                </w:rPr>
                <w:delText>Ignore Flag</w:delText>
              </w:r>
            </w:del>
          </w:p>
        </w:tc>
        <w:tc>
          <w:tcPr>
            <w:tcW w:w="5483" w:type="dxa"/>
            <w:tcBorders>
              <w:top w:val="single" w:sz="4" w:space="0" w:color="000000"/>
              <w:left w:val="single" w:sz="4" w:space="0" w:color="000000"/>
              <w:bottom w:val="single" w:sz="4" w:space="0" w:color="000000"/>
              <w:right w:val="single" w:sz="4" w:space="0" w:color="000000"/>
            </w:tcBorders>
          </w:tcPr>
          <w:p w14:paraId="31AC6920" w14:textId="77E5DA89" w:rsidR="007467C0" w:rsidDel="00D71319" w:rsidRDefault="007467C0" w:rsidP="00F208BC">
            <w:pPr>
              <w:pStyle w:val="TableBody"/>
              <w:rPr>
                <w:del w:id="1712" w:author="Moses, Robbie" w:date="2023-02-23T02:31:00Z"/>
              </w:rPr>
            </w:pPr>
            <w:del w:id="1713" w:author="Moses, Robbie" w:date="2023-02-23T02:31:00Z">
              <w:r w:rsidDel="00D71319">
                <w:delText xml:space="preserve">Users select between </w:delText>
              </w:r>
              <w:r w:rsidRPr="00EC1575" w:rsidDel="00D71319">
                <w:rPr>
                  <w:b/>
                  <w:bCs/>
                </w:rPr>
                <w:delText xml:space="preserve">“Mark”, “Unmark”, </w:delText>
              </w:r>
              <w:r w:rsidRPr="00EC1575" w:rsidDel="00D71319">
                <w:delText>and</w:delText>
              </w:r>
              <w:r w:rsidRPr="00EC1575" w:rsidDel="00D71319">
                <w:rPr>
                  <w:b/>
                  <w:bCs/>
                </w:rPr>
                <w:delText xml:space="preserve"> “Retain”</w:delText>
              </w:r>
            </w:del>
          </w:p>
          <w:p w14:paraId="3E49BD47" w14:textId="12CA647A" w:rsidR="007467C0" w:rsidDel="00D71319" w:rsidRDefault="007467C0" w:rsidP="00F208BC">
            <w:pPr>
              <w:pStyle w:val="TableBody"/>
              <w:rPr>
                <w:del w:id="1714" w:author="Moses, Robbie" w:date="2023-02-23T02:31:00Z"/>
              </w:rPr>
            </w:pPr>
            <w:del w:id="1715" w:author="Moses, Robbie" w:date="2023-02-23T02:31:00Z">
              <w:r w:rsidRPr="00F83C13" w:rsidDel="00D71319">
                <w:rPr>
                  <w:b/>
                </w:rPr>
                <w:delText>Mark</w:delText>
              </w:r>
              <w:r w:rsidDel="00D71319">
                <w:delText>: Tells OptiCash that the Order will not arrive if the associated Task occurs</w:delText>
              </w:r>
            </w:del>
          </w:p>
          <w:p w14:paraId="2DEF1FAA" w14:textId="30AE33B2" w:rsidR="007467C0" w:rsidRPr="002D18C3" w:rsidDel="00D71319" w:rsidRDefault="007467C0" w:rsidP="00F208BC">
            <w:pPr>
              <w:pStyle w:val="TableBody"/>
              <w:rPr>
                <w:del w:id="1716" w:author="Moses, Robbie" w:date="2023-02-23T02:31:00Z"/>
              </w:rPr>
            </w:pPr>
            <w:del w:id="1717" w:author="Moses, Robbie" w:date="2023-02-23T02:31:00Z">
              <w:r w:rsidRPr="00F83C13" w:rsidDel="00D71319">
                <w:rPr>
                  <w:b/>
                </w:rPr>
                <w:delText>Unmark:</w:delText>
              </w:r>
              <w:r w:rsidDel="00D71319">
                <w:rPr>
                  <w:b/>
                </w:rPr>
                <w:delText xml:space="preserve"> </w:delText>
              </w:r>
              <w:r w:rsidDel="00D71319">
                <w:delText>Tells OptiCash to again consider the Order to received or going to be received if it was Marked not to arrive in the prior State</w:delText>
              </w:r>
            </w:del>
          </w:p>
          <w:p w14:paraId="499E928D" w14:textId="32761F99" w:rsidR="007467C0" w:rsidRPr="00FB292A" w:rsidDel="00D71319" w:rsidRDefault="007467C0" w:rsidP="00F208BC">
            <w:pPr>
              <w:pStyle w:val="TableBody"/>
              <w:rPr>
                <w:del w:id="1718" w:author="Moses, Robbie" w:date="2023-02-23T02:31:00Z"/>
                <w:rFonts w:cs="Arial"/>
                <w:lang w:val="en-US" w:bidi="en-US"/>
              </w:rPr>
            </w:pPr>
            <w:del w:id="1719" w:author="Moses, Robbie" w:date="2023-02-23T02:31:00Z">
              <w:r w:rsidRPr="00F83C13" w:rsidDel="00D71319">
                <w:rPr>
                  <w:b/>
                </w:rPr>
                <w:delText>Retain</w:delText>
              </w:r>
              <w:r w:rsidDel="00D71319">
                <w:delText xml:space="preserve">: Tells OptiCash to keep whatever </w:delText>
              </w:r>
              <w:r w:rsidRPr="00EC1575" w:rsidDel="00D71319">
                <w:rPr>
                  <w:b/>
                  <w:bCs/>
                </w:rPr>
                <w:delText>“Ignore Flag”</w:delText>
              </w:r>
              <w:r w:rsidDel="00D71319">
                <w:delText xml:space="preserve"> status was in place with the prior order State</w:delText>
              </w:r>
            </w:del>
          </w:p>
        </w:tc>
      </w:tr>
      <w:tr w:rsidR="007467C0" w:rsidDel="00D71319" w14:paraId="1B1762AF" w14:textId="37A8460C" w:rsidTr="00401C5E">
        <w:trPr>
          <w:del w:id="1720" w:author="Moses, Robbie" w:date="2023-02-23T02:31:00Z"/>
        </w:trPr>
        <w:tc>
          <w:tcPr>
            <w:tcW w:w="2592" w:type="dxa"/>
            <w:tcBorders>
              <w:top w:val="single" w:sz="4" w:space="0" w:color="000000"/>
              <w:left w:val="single" w:sz="4" w:space="0" w:color="000000"/>
              <w:bottom w:val="single" w:sz="4" w:space="0" w:color="000000"/>
            </w:tcBorders>
          </w:tcPr>
          <w:p w14:paraId="4ED469E8" w14:textId="6DC0A661" w:rsidR="007467C0" w:rsidRPr="00F208BC" w:rsidDel="00D71319" w:rsidRDefault="007467C0" w:rsidP="00F208BC">
            <w:pPr>
              <w:pStyle w:val="TableBody"/>
              <w:rPr>
                <w:del w:id="1721" w:author="Moses, Robbie" w:date="2023-02-23T02:31:00Z"/>
                <w:b/>
                <w:bCs/>
              </w:rPr>
            </w:pPr>
            <w:del w:id="1722" w:author="Moses, Robbie" w:date="2023-02-23T02:31:00Z">
              <w:r w:rsidRPr="00F208BC" w:rsidDel="00D71319">
                <w:rPr>
                  <w:b/>
                  <w:bCs/>
                </w:rPr>
                <w:delText>Cut Off Time</w:delText>
              </w:r>
            </w:del>
          </w:p>
        </w:tc>
        <w:tc>
          <w:tcPr>
            <w:tcW w:w="5483" w:type="dxa"/>
            <w:tcBorders>
              <w:top w:val="single" w:sz="4" w:space="0" w:color="000000"/>
              <w:left w:val="single" w:sz="4" w:space="0" w:color="000000"/>
              <w:bottom w:val="single" w:sz="4" w:space="0" w:color="000000"/>
              <w:right w:val="single" w:sz="4" w:space="0" w:color="000000"/>
            </w:tcBorders>
          </w:tcPr>
          <w:p w14:paraId="45EFC9A4" w14:textId="4BB69CC0" w:rsidR="007467C0" w:rsidRPr="00FB292A" w:rsidDel="00D71319" w:rsidRDefault="007467C0" w:rsidP="00F208BC">
            <w:pPr>
              <w:pStyle w:val="TableBody"/>
              <w:rPr>
                <w:del w:id="1723" w:author="Moses, Robbie" w:date="2023-02-23T02:31:00Z"/>
              </w:rPr>
            </w:pPr>
            <w:del w:id="1724" w:author="Moses, Robbie" w:date="2023-02-23T02:31:00Z">
              <w:r w:rsidRPr="00FB292A" w:rsidDel="00D71319">
                <w:delText>The time in ‘HHMM’ format that the user has to accomplish the Task. After this time has elapsed, the branch user will no longer have the ability to perform the task.</w:delText>
              </w:r>
            </w:del>
          </w:p>
        </w:tc>
      </w:tr>
      <w:tr w:rsidR="007467C0" w:rsidDel="00D71319" w14:paraId="4873F96F" w14:textId="6E3AE650" w:rsidTr="00401C5E">
        <w:trPr>
          <w:del w:id="1725" w:author="Moses, Robbie" w:date="2023-02-23T02:31:00Z"/>
        </w:trPr>
        <w:tc>
          <w:tcPr>
            <w:tcW w:w="2592" w:type="dxa"/>
            <w:tcBorders>
              <w:top w:val="single" w:sz="4" w:space="0" w:color="000000"/>
              <w:left w:val="single" w:sz="4" w:space="0" w:color="000000"/>
              <w:bottom w:val="single" w:sz="4" w:space="0" w:color="000000"/>
            </w:tcBorders>
          </w:tcPr>
          <w:p w14:paraId="6B319FB3" w14:textId="4114C586" w:rsidR="007467C0" w:rsidRPr="00F208BC" w:rsidDel="00D71319" w:rsidRDefault="007467C0" w:rsidP="00F208BC">
            <w:pPr>
              <w:pStyle w:val="TableBody"/>
              <w:rPr>
                <w:del w:id="1726" w:author="Moses, Robbie" w:date="2023-02-23T02:31:00Z"/>
                <w:b/>
                <w:bCs/>
              </w:rPr>
            </w:pPr>
            <w:del w:id="1727" w:author="Moses, Robbie" w:date="2023-02-23T02:31:00Z">
              <w:r w:rsidRPr="00F208BC" w:rsidDel="00D71319">
                <w:rPr>
                  <w:b/>
                  <w:bCs/>
                </w:rPr>
                <w:delText>Expiration Time</w:delText>
              </w:r>
            </w:del>
          </w:p>
        </w:tc>
        <w:tc>
          <w:tcPr>
            <w:tcW w:w="5483" w:type="dxa"/>
            <w:tcBorders>
              <w:top w:val="single" w:sz="4" w:space="0" w:color="000000"/>
              <w:left w:val="single" w:sz="4" w:space="0" w:color="000000"/>
              <w:bottom w:val="single" w:sz="4" w:space="0" w:color="000000"/>
              <w:right w:val="single" w:sz="4" w:space="0" w:color="000000"/>
            </w:tcBorders>
          </w:tcPr>
          <w:p w14:paraId="69C884D8" w14:textId="45BF7CB9" w:rsidR="007467C0" w:rsidRPr="00FB292A" w:rsidDel="00D71319" w:rsidRDefault="007467C0" w:rsidP="00F208BC">
            <w:pPr>
              <w:pStyle w:val="TableBody"/>
              <w:rPr>
                <w:del w:id="1728" w:author="Moses, Robbie" w:date="2023-02-23T02:31:00Z"/>
              </w:rPr>
            </w:pPr>
            <w:del w:id="1729" w:author="Moses, Robbie" w:date="2023-02-23T02:31:00Z">
              <w:r w:rsidRPr="00FB292A" w:rsidDel="00D71319">
                <w:delText xml:space="preserve">The amount of time that the task is valid. This means the user has a soft cut-off time. They are still able to process the orders, but any expired tasks performed will be flagged to the OptiCash Analyst. </w:delText>
              </w:r>
            </w:del>
          </w:p>
          <w:p w14:paraId="4C9D452F" w14:textId="7A60CA39" w:rsidR="007467C0" w:rsidRPr="00FB292A" w:rsidDel="00D71319" w:rsidRDefault="007467C0" w:rsidP="00F208BC">
            <w:pPr>
              <w:pStyle w:val="TableBody"/>
              <w:rPr>
                <w:del w:id="1730" w:author="Moses, Robbie" w:date="2023-02-23T02:31:00Z"/>
              </w:rPr>
            </w:pPr>
            <w:del w:id="1731" w:author="Moses, Robbie" w:date="2023-02-23T02:31:00Z">
              <w:r w:rsidRPr="00FB292A" w:rsidDel="00D71319">
                <w:delText>Tasks can be processed in days, hours, and minutes with any combination in between (</w:delText>
              </w:r>
              <w:r w:rsidR="00C76133" w:rsidRPr="00FB292A" w:rsidDel="00D71319">
                <w:delText>i.e.,</w:delText>
              </w:r>
              <w:r w:rsidRPr="00FB292A" w:rsidDel="00D71319">
                <w:delText xml:space="preserve"> 2 days and 1 minute)</w:delText>
              </w:r>
            </w:del>
          </w:p>
        </w:tc>
      </w:tr>
      <w:tr w:rsidR="007467C0" w:rsidDel="00D71319" w14:paraId="1B7092B4" w14:textId="1987A43B" w:rsidTr="00401C5E">
        <w:trPr>
          <w:del w:id="1732" w:author="Moses, Robbie" w:date="2023-02-23T02:31:00Z"/>
        </w:trPr>
        <w:tc>
          <w:tcPr>
            <w:tcW w:w="2592" w:type="dxa"/>
            <w:tcBorders>
              <w:top w:val="single" w:sz="4" w:space="0" w:color="000000"/>
              <w:left w:val="single" w:sz="4" w:space="0" w:color="000000"/>
              <w:bottom w:val="single" w:sz="4" w:space="0" w:color="000000"/>
            </w:tcBorders>
          </w:tcPr>
          <w:p w14:paraId="2434FD9A" w14:textId="49A60E62" w:rsidR="007467C0" w:rsidRPr="00F208BC" w:rsidDel="00D71319" w:rsidRDefault="007467C0" w:rsidP="00F208BC">
            <w:pPr>
              <w:pStyle w:val="TableBody"/>
              <w:rPr>
                <w:del w:id="1733" w:author="Moses, Robbie" w:date="2023-02-23T02:31:00Z"/>
                <w:b/>
                <w:bCs/>
              </w:rPr>
            </w:pPr>
            <w:del w:id="1734" w:author="Moses, Robbie" w:date="2023-02-23T02:31:00Z">
              <w:r w:rsidRPr="00F208BC" w:rsidDel="00D71319">
                <w:rPr>
                  <w:b/>
                  <w:bCs/>
                </w:rPr>
                <w:delText>Timestamp Editable</w:delText>
              </w:r>
            </w:del>
          </w:p>
        </w:tc>
        <w:tc>
          <w:tcPr>
            <w:tcW w:w="5483" w:type="dxa"/>
            <w:tcBorders>
              <w:top w:val="single" w:sz="4" w:space="0" w:color="000000"/>
              <w:left w:val="single" w:sz="4" w:space="0" w:color="000000"/>
              <w:bottom w:val="single" w:sz="4" w:space="0" w:color="000000"/>
              <w:right w:val="single" w:sz="4" w:space="0" w:color="000000"/>
            </w:tcBorders>
          </w:tcPr>
          <w:p w14:paraId="1FF1D477" w14:textId="736F8D2B" w:rsidR="007467C0" w:rsidRPr="00FB292A" w:rsidDel="00D71319" w:rsidRDefault="007467C0" w:rsidP="00F208BC">
            <w:pPr>
              <w:pStyle w:val="TableBody"/>
              <w:rPr>
                <w:del w:id="1735" w:author="Moses, Robbie" w:date="2023-02-23T02:31:00Z"/>
              </w:rPr>
            </w:pPr>
            <w:del w:id="1736" w:author="Moses, Robbie" w:date="2023-02-23T02:31:00Z">
              <w:r w:rsidDel="00D71319">
                <w:delText xml:space="preserve">Indicates whether the timestamp recorded when this particular Task is executed </w:delText>
              </w:r>
            </w:del>
            <w:del w:id="1737" w:author="Moses, Robbie" w:date="2023-02-13T03:06:00Z">
              <w:r w:rsidDel="00E6108F">
                <w:delText>is able to</w:delText>
              </w:r>
            </w:del>
            <w:del w:id="1738" w:author="Moses, Robbie" w:date="2023-02-23T02:31:00Z">
              <w:r w:rsidDel="00D71319">
                <w:delText xml:space="preserve"> be changed afterward. For example, if a cash delivery arrives at 10:00, but staff takes the action of </w:delText>
              </w:r>
              <w:r w:rsidRPr="007F43AF" w:rsidDel="00D71319">
                <w:rPr>
                  <w:b/>
                  <w:bCs/>
                </w:rPr>
                <w:delText xml:space="preserve">“Receive” </w:delText>
              </w:r>
              <w:r w:rsidDel="00D71319">
                <w:delText>at 13:00, then editing “13:00” to “10:00” would be appropriate.</w:delText>
              </w:r>
            </w:del>
          </w:p>
        </w:tc>
      </w:tr>
      <w:tr w:rsidR="007467C0" w:rsidDel="00D71319" w14:paraId="4A55735B" w14:textId="41C15C2A" w:rsidTr="00401C5E">
        <w:trPr>
          <w:del w:id="1739" w:author="Moses, Robbie" w:date="2023-02-23T02:31:00Z"/>
        </w:trPr>
        <w:tc>
          <w:tcPr>
            <w:tcW w:w="2592" w:type="dxa"/>
            <w:tcBorders>
              <w:top w:val="single" w:sz="4" w:space="0" w:color="000000"/>
              <w:left w:val="single" w:sz="4" w:space="0" w:color="000000"/>
              <w:bottom w:val="single" w:sz="4" w:space="0" w:color="000000"/>
            </w:tcBorders>
          </w:tcPr>
          <w:p w14:paraId="48B8C314" w14:textId="34B2ED09" w:rsidR="007467C0" w:rsidRPr="00F208BC" w:rsidDel="00D71319" w:rsidRDefault="007467C0" w:rsidP="00F208BC">
            <w:pPr>
              <w:pStyle w:val="TableBody"/>
              <w:rPr>
                <w:del w:id="1740" w:author="Moses, Robbie" w:date="2023-02-23T02:31:00Z"/>
                <w:b/>
                <w:bCs/>
              </w:rPr>
            </w:pPr>
            <w:del w:id="1741" w:author="Moses, Robbie" w:date="2023-02-23T02:31:00Z">
              <w:r w:rsidRPr="00F208BC" w:rsidDel="00D71319">
                <w:rPr>
                  <w:b/>
                  <w:bCs/>
                </w:rPr>
                <w:delText>Require Manifest</w:delText>
              </w:r>
            </w:del>
          </w:p>
        </w:tc>
        <w:tc>
          <w:tcPr>
            <w:tcW w:w="5483" w:type="dxa"/>
            <w:tcBorders>
              <w:top w:val="single" w:sz="4" w:space="0" w:color="000000"/>
              <w:left w:val="single" w:sz="4" w:space="0" w:color="000000"/>
              <w:bottom w:val="single" w:sz="4" w:space="0" w:color="000000"/>
              <w:right w:val="single" w:sz="4" w:space="0" w:color="000000"/>
            </w:tcBorders>
          </w:tcPr>
          <w:p w14:paraId="7320BF3D" w14:textId="734BE5F2" w:rsidR="007467C0" w:rsidRPr="00FB292A" w:rsidDel="00D71319" w:rsidRDefault="007467C0" w:rsidP="00F208BC">
            <w:pPr>
              <w:pStyle w:val="TableBody"/>
              <w:rPr>
                <w:del w:id="1742" w:author="Moses, Robbie" w:date="2023-02-23T02:31:00Z"/>
              </w:rPr>
            </w:pPr>
            <w:del w:id="1743" w:author="Moses, Robbie" w:date="2023-02-23T02:31:00Z">
              <w:r w:rsidDel="00D71319">
                <w:delText>Indicates if the system should require that an order manifest exist before this Task can be executed.</w:delText>
              </w:r>
            </w:del>
          </w:p>
        </w:tc>
      </w:tr>
      <w:tr w:rsidR="007467C0" w:rsidDel="00D71319" w14:paraId="18A8E248" w14:textId="681810AB" w:rsidTr="00401C5E">
        <w:trPr>
          <w:del w:id="1744" w:author="Moses, Robbie" w:date="2023-02-23T02:31:00Z"/>
        </w:trPr>
        <w:tc>
          <w:tcPr>
            <w:tcW w:w="2592" w:type="dxa"/>
            <w:tcBorders>
              <w:top w:val="single" w:sz="4" w:space="0" w:color="000000"/>
              <w:left w:val="single" w:sz="4" w:space="0" w:color="000000"/>
              <w:bottom w:val="single" w:sz="4" w:space="0" w:color="000000"/>
            </w:tcBorders>
          </w:tcPr>
          <w:p w14:paraId="4B374EFD" w14:textId="5000A994" w:rsidR="007467C0" w:rsidRPr="00F208BC" w:rsidDel="00D71319" w:rsidRDefault="007467C0" w:rsidP="00F208BC">
            <w:pPr>
              <w:pStyle w:val="TableBody"/>
              <w:rPr>
                <w:del w:id="1745" w:author="Moses, Robbie" w:date="2023-02-23T02:31:00Z"/>
                <w:b/>
                <w:bCs/>
              </w:rPr>
            </w:pPr>
            <w:del w:id="1746" w:author="Moses, Robbie" w:date="2023-02-23T02:31:00Z">
              <w:r w:rsidRPr="00F208BC" w:rsidDel="00D71319">
                <w:rPr>
                  <w:b/>
                  <w:bCs/>
                </w:rPr>
                <w:delText>Require Route</w:delText>
              </w:r>
            </w:del>
          </w:p>
        </w:tc>
        <w:tc>
          <w:tcPr>
            <w:tcW w:w="5483" w:type="dxa"/>
            <w:tcBorders>
              <w:top w:val="single" w:sz="4" w:space="0" w:color="000000"/>
              <w:left w:val="single" w:sz="4" w:space="0" w:color="000000"/>
              <w:bottom w:val="single" w:sz="4" w:space="0" w:color="000000"/>
              <w:right w:val="single" w:sz="4" w:space="0" w:color="000000"/>
            </w:tcBorders>
          </w:tcPr>
          <w:p w14:paraId="23DE0D17" w14:textId="0F8478B9" w:rsidR="007467C0" w:rsidRPr="00FB292A" w:rsidDel="00D71319" w:rsidRDefault="007467C0" w:rsidP="00F208BC">
            <w:pPr>
              <w:pStyle w:val="TableBody"/>
              <w:rPr>
                <w:del w:id="1747" w:author="Moses, Robbie" w:date="2023-02-23T02:31:00Z"/>
              </w:rPr>
            </w:pPr>
            <w:del w:id="1748" w:author="Moses, Robbie" w:date="2023-02-23T02:31:00Z">
              <w:r w:rsidDel="00D71319">
                <w:delText>Indicates if the system should require that a Route Plan exist for this order before this Task can be executed.</w:delText>
              </w:r>
            </w:del>
          </w:p>
        </w:tc>
      </w:tr>
    </w:tbl>
    <w:p w14:paraId="21FD9D1B" w14:textId="7D66410A" w:rsidR="007467C0" w:rsidRPr="00BD6856" w:rsidDel="00D71319" w:rsidRDefault="000C15EE" w:rsidP="007467C0">
      <w:pPr>
        <w:pStyle w:val="TopofSection"/>
        <w:rPr>
          <w:del w:id="1749" w:author="Moses, Robbie" w:date="2023-02-23T02:31:00Z"/>
          <w:color w:val="9BBB59"/>
          <w:lang w:val="en-US"/>
        </w:rPr>
      </w:pPr>
      <w:del w:id="1750" w:author="Moses, Robbie" w:date="2023-02-23T02:31:00Z">
        <w:r w:rsidDel="00D71319">
          <w:fldChar w:fldCharType="begin"/>
        </w:r>
        <w:r w:rsidDel="00D71319">
          <w:delInstrText xml:space="preserve"> HYPERLINK \l "_System(Order_Settings" </w:delInstrText>
        </w:r>
        <w:r w:rsidDel="00D71319">
          <w:fldChar w:fldCharType="separate"/>
        </w:r>
        <w:r w:rsidR="007467C0" w:rsidRPr="00BD6856" w:rsidDel="00D71319">
          <w:rPr>
            <w:rStyle w:val="Hyperlink"/>
            <w:rFonts w:eastAsiaTheme="majorEastAsia"/>
            <w:color w:val="9BBB59"/>
            <w:lang w:val="en-US"/>
          </w:rPr>
          <w:delText>Return to: System</w:delText>
        </w:r>
        <w:r w:rsidR="007467C0" w:rsidRPr="00BD6856" w:rsidDel="00D71319">
          <w:rPr>
            <w:rStyle w:val="Hyperlink"/>
            <w:rFonts w:ascii="Wingdings" w:eastAsia="Wingdings" w:hAnsi="Wingdings" w:cs="Wingdings"/>
            <w:color w:val="9BBB59"/>
          </w:rPr>
          <w:delText>à</w:delText>
        </w:r>
        <w:r w:rsidR="007467C0" w:rsidRPr="00BD6856"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1980CA16" w14:textId="56DA1258" w:rsidR="007467C0" w:rsidRPr="00036DF1" w:rsidDel="00D71319" w:rsidRDefault="007467C0" w:rsidP="007467C0">
      <w:pPr>
        <w:pStyle w:val="TopofSection"/>
        <w:rPr>
          <w:del w:id="1751" w:author="Moses, Robbie" w:date="2023-02-23T02:31:00Z"/>
          <w:lang w:val="en-US"/>
        </w:rPr>
      </w:pPr>
    </w:p>
    <w:p w14:paraId="7CD56716" w14:textId="5FFECF63" w:rsidR="007467C0" w:rsidDel="00D71319" w:rsidRDefault="007467C0" w:rsidP="007467C0">
      <w:pPr>
        <w:pStyle w:val="Heading4"/>
        <w:rPr>
          <w:del w:id="1752" w:author="Moses, Robbie" w:date="2023-02-23T02:31:00Z"/>
          <w:lang w:val="en-US"/>
        </w:rPr>
      </w:pPr>
      <w:del w:id="1753" w:author="Moses, Robbie" w:date="2023-02-23T02:31:00Z">
        <w:r w:rsidDel="00D71319">
          <w:delText>System</w:delText>
        </w:r>
        <w:r w:rsidDel="00D71319">
          <w:rPr>
            <w:rFonts w:ascii="Wingdings" w:hAnsi="Wingdings"/>
          </w:rPr>
          <w:delText></w:delText>
        </w:r>
        <w:r w:rsidDel="00D71319">
          <w:rPr>
            <w:lang w:val="en-US"/>
          </w:rPr>
          <w:delText>Order Settings</w:delText>
        </w:r>
        <w:r w:rsidDel="00D71319">
          <w:rPr>
            <w:rFonts w:ascii="Wingdings" w:hAnsi="Wingdings"/>
          </w:rPr>
          <w:delText></w:delText>
        </w:r>
        <w:r w:rsidDel="00D71319">
          <w:rPr>
            <w:lang w:val="en-US"/>
          </w:rPr>
          <w:delText>Custom Field Defintion</w:delText>
        </w:r>
      </w:del>
    </w:p>
    <w:p w14:paraId="21E0A091" w14:textId="2F2BEBF3" w:rsidR="007467C0" w:rsidDel="00D71319" w:rsidRDefault="007467C0" w:rsidP="00F208BC">
      <w:pPr>
        <w:pStyle w:val="BodyText"/>
        <w:rPr>
          <w:del w:id="1754" w:author="Moses, Robbie" w:date="2023-02-23T02:31:00Z"/>
        </w:rPr>
      </w:pPr>
      <w:del w:id="1755" w:author="Moses, Robbie" w:date="2023-02-23T02:31:00Z">
        <w:r w:rsidDel="00D71319">
          <w:delText xml:space="preserve">Order Custom Fields can be used in many different ways to allow analysts to collect data for the orders that </w:delText>
        </w:r>
      </w:del>
      <w:del w:id="1756" w:author="Moses, Robbie" w:date="2023-02-13T03:07:00Z">
        <w:r w:rsidDel="00E6108F">
          <w:delText xml:space="preserve">is </w:delText>
        </w:r>
      </w:del>
      <w:del w:id="1757" w:author="Moses, Robbie" w:date="2023-02-23T02:31:00Z">
        <w:r w:rsidDel="00D71319">
          <w:delText xml:space="preserve">not available </w:delText>
        </w:r>
      </w:del>
      <w:del w:id="1758" w:author="Moses, Robbie" w:date="2023-02-13T03:13:00Z">
        <w:r w:rsidDel="000B3D23">
          <w:delText xml:space="preserve">in </w:delText>
        </w:r>
      </w:del>
      <w:del w:id="1759" w:author="Moses, Robbie" w:date="2023-02-23T02:31:00Z">
        <w:r w:rsidDel="00D71319">
          <w:delText xml:space="preserve">the standard order pages. </w:delText>
        </w:r>
      </w:del>
    </w:p>
    <w:p w14:paraId="417CB1F8" w14:textId="0B9E686B" w:rsidR="007467C0" w:rsidDel="00D71319" w:rsidRDefault="007467C0" w:rsidP="00F208BC">
      <w:pPr>
        <w:pStyle w:val="BodyText"/>
        <w:rPr>
          <w:del w:id="1760" w:author="Moses, Robbie" w:date="2023-02-23T02:31:00Z"/>
        </w:rPr>
      </w:pPr>
      <w:del w:id="1761" w:author="Moses, Robbie" w:date="2023-02-23T02:31:00Z">
        <w:r w:rsidDel="00D71319">
          <w:delText xml:space="preserve">Ten custom fields are available and can be activated or deactivated as necessary for one type of cashpoint or all cashpoint types. </w:delText>
        </w:r>
      </w:del>
    </w:p>
    <w:p w14:paraId="67C44205" w14:textId="65E4561C" w:rsidR="007467C0" w:rsidDel="00D71319" w:rsidRDefault="007467C0" w:rsidP="00F208BC">
      <w:pPr>
        <w:jc w:val="center"/>
        <w:rPr>
          <w:del w:id="1762" w:author="Moses, Robbie" w:date="2023-02-23T02:31:00Z"/>
        </w:rPr>
      </w:pPr>
      <w:del w:id="1763" w:author="Moses, Robbie" w:date="2023-02-23T02:31:00Z">
        <w:r w:rsidDel="00D71319">
          <w:rPr>
            <w:noProof/>
          </w:rPr>
          <w:drawing>
            <wp:inline distT="0" distB="0" distL="0" distR="0" wp14:anchorId="12062E4B" wp14:editId="1813E0D1">
              <wp:extent cx="5372100" cy="2266950"/>
              <wp:effectExtent l="76200" t="76200" r="133350" b="133350"/>
              <wp:docPr id="1163051272" name="Picture 116305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37210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6F25AC3B" w14:textId="03C85DB9" w:rsidR="007467C0" w:rsidDel="00D71319" w:rsidRDefault="007467C0" w:rsidP="007467C0">
      <w:pPr>
        <w:rPr>
          <w:del w:id="1764" w:author="Moses, Robbie" w:date="2023-02-23T02:31:00Z"/>
          <w:lang w:eastAsia="x-none" w:bidi="ar-SA"/>
        </w:rPr>
      </w:pPr>
    </w:p>
    <w:p w14:paraId="134D3B4A" w14:textId="73878D8B" w:rsidR="007467C0" w:rsidDel="00D71319" w:rsidRDefault="007467C0" w:rsidP="007467C0">
      <w:pPr>
        <w:pStyle w:val="Caption"/>
        <w:rPr>
          <w:del w:id="1765" w:author="Moses, Robbie" w:date="2023-02-23T02:31:00Z"/>
          <w:lang w:val="en-US"/>
        </w:rPr>
      </w:pPr>
      <w:bookmarkStart w:id="1766" w:name="_Toc300309732"/>
      <w:bookmarkStart w:id="1767" w:name="_Toc74556721"/>
      <w:del w:id="1768" w:author="Moses, Robbie" w:date="2023-02-23T02:31:00Z">
        <w:r w:rsidDel="00D71319">
          <w:rPr>
            <w:lang w:val="en-US"/>
          </w:rPr>
          <w:delText xml:space="preserve">Table </w:delText>
        </w:r>
        <w:r w:rsidDel="00D71319">
          <w:fldChar w:fldCharType="begin"/>
        </w:r>
        <w:r w:rsidRPr="00C237DE" w:rsidDel="00D71319">
          <w:rPr>
            <w:lang w:val="en-US"/>
          </w:rPr>
          <w:delInstrText xml:space="preserve"> SEQ "Table" \*Arabic </w:delInstrText>
        </w:r>
        <w:r w:rsidDel="00D71319">
          <w:fldChar w:fldCharType="separate"/>
        </w:r>
        <w:r w:rsidDel="00D71319">
          <w:rPr>
            <w:noProof/>
            <w:lang w:val="en-US"/>
          </w:rPr>
          <w:delText>82</w:delText>
        </w:r>
        <w:r w:rsidDel="00D71319">
          <w:fldChar w:fldCharType="end"/>
        </w:r>
        <w:r w:rsidDel="00D71319">
          <w:rPr>
            <w:lang w:val="en-US"/>
          </w:rPr>
          <w:delText>: Order Custom Field Definitions Description</w:delText>
        </w:r>
        <w:bookmarkEnd w:id="1766"/>
        <w:bookmarkEnd w:id="1767"/>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600B37AA" w14:textId="3127C6E2" w:rsidTr="006271D1">
        <w:trPr>
          <w:cantSplit/>
          <w:tblHeader/>
          <w:del w:id="1769"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14E83012" w14:textId="755F7591" w:rsidR="007467C0" w:rsidDel="00D71319" w:rsidRDefault="007467C0">
            <w:pPr>
              <w:pStyle w:val="TableHeader"/>
              <w:rPr>
                <w:del w:id="1770" w:author="Moses, Robbie" w:date="2023-02-23T02:31:00Z"/>
              </w:rPr>
              <w:pPrChange w:id="1771" w:author="Pinnu, Sainath" w:date="2023-03-29T11:36:00Z">
                <w:pPr>
                  <w:pStyle w:val="TableHeader"/>
                  <w:snapToGrid w:val="0"/>
                </w:pPr>
              </w:pPrChange>
            </w:pPr>
            <w:del w:id="1772"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A88E022" w14:textId="0A5D1CD5" w:rsidR="007467C0" w:rsidDel="00D71319" w:rsidRDefault="007467C0">
            <w:pPr>
              <w:pStyle w:val="TableHeader"/>
              <w:rPr>
                <w:del w:id="1773" w:author="Moses, Robbie" w:date="2023-02-23T02:31:00Z"/>
              </w:rPr>
              <w:pPrChange w:id="1774" w:author="Pinnu, Sainath" w:date="2023-03-29T11:36:00Z">
                <w:pPr>
                  <w:pStyle w:val="TableHeader"/>
                  <w:snapToGrid w:val="0"/>
                </w:pPr>
              </w:pPrChange>
            </w:pPr>
            <w:del w:id="1775" w:author="Moses, Robbie" w:date="2023-02-23T02:31:00Z">
              <w:r w:rsidDel="00D71319">
                <w:delText>Description</w:delText>
              </w:r>
            </w:del>
          </w:p>
        </w:tc>
      </w:tr>
      <w:tr w:rsidR="007467C0" w:rsidDel="00D71319" w14:paraId="097836C8" w14:textId="16D9BBB6" w:rsidTr="006271D1">
        <w:trPr>
          <w:cantSplit/>
          <w:del w:id="1776" w:author="Moses, Robbie" w:date="2023-02-23T02:31:00Z"/>
        </w:trPr>
        <w:tc>
          <w:tcPr>
            <w:tcW w:w="2592" w:type="dxa"/>
            <w:tcBorders>
              <w:top w:val="single" w:sz="4" w:space="0" w:color="000000"/>
              <w:left w:val="single" w:sz="4" w:space="0" w:color="000000"/>
              <w:bottom w:val="single" w:sz="4" w:space="0" w:color="000000"/>
            </w:tcBorders>
          </w:tcPr>
          <w:p w14:paraId="29636141" w14:textId="1AA7959F" w:rsidR="007467C0" w:rsidRPr="00F208BC" w:rsidDel="00D71319" w:rsidRDefault="007467C0" w:rsidP="00F208BC">
            <w:pPr>
              <w:pStyle w:val="TableBody"/>
              <w:rPr>
                <w:del w:id="1777" w:author="Moses, Robbie" w:date="2023-02-23T02:31:00Z"/>
                <w:b/>
                <w:bCs/>
              </w:rPr>
            </w:pPr>
            <w:del w:id="1778" w:author="Moses, Robbie" w:date="2023-02-23T02:31:00Z">
              <w:r w:rsidRPr="00F208BC" w:rsidDel="00D71319">
                <w:rPr>
                  <w:b/>
                  <w:bCs/>
                </w:rPr>
                <w:delText>Field Number</w:delText>
              </w:r>
            </w:del>
          </w:p>
        </w:tc>
        <w:tc>
          <w:tcPr>
            <w:tcW w:w="5483" w:type="dxa"/>
            <w:tcBorders>
              <w:top w:val="single" w:sz="4" w:space="0" w:color="000000"/>
              <w:left w:val="single" w:sz="4" w:space="0" w:color="000000"/>
              <w:bottom w:val="single" w:sz="4" w:space="0" w:color="000000"/>
              <w:right w:val="single" w:sz="4" w:space="0" w:color="000000"/>
            </w:tcBorders>
          </w:tcPr>
          <w:p w14:paraId="6496D50D" w14:textId="360271EF" w:rsidR="007467C0" w:rsidDel="00D71319" w:rsidRDefault="007467C0" w:rsidP="00F208BC">
            <w:pPr>
              <w:pStyle w:val="TableBody"/>
              <w:rPr>
                <w:del w:id="1779" w:author="Moses, Robbie" w:date="2023-02-23T02:31:00Z"/>
              </w:rPr>
            </w:pPr>
            <w:del w:id="1780" w:author="Moses, Robbie" w:date="2023-02-23T02:31:00Z">
              <w:r w:rsidDel="00D71319">
                <w:delText>Indicates the Order Custom Field ID</w:delText>
              </w:r>
            </w:del>
          </w:p>
        </w:tc>
      </w:tr>
      <w:tr w:rsidR="007467C0" w:rsidDel="00D71319" w14:paraId="4C79285A" w14:textId="3C0EA397" w:rsidTr="006271D1">
        <w:trPr>
          <w:cantSplit/>
          <w:del w:id="1781" w:author="Moses, Robbie" w:date="2023-02-23T02:31:00Z"/>
        </w:trPr>
        <w:tc>
          <w:tcPr>
            <w:tcW w:w="2592" w:type="dxa"/>
            <w:tcBorders>
              <w:top w:val="single" w:sz="4" w:space="0" w:color="000000"/>
              <w:left w:val="single" w:sz="4" w:space="0" w:color="000000"/>
              <w:bottom w:val="single" w:sz="4" w:space="0" w:color="000000"/>
            </w:tcBorders>
          </w:tcPr>
          <w:p w14:paraId="63DA4F13" w14:textId="200E9973" w:rsidR="007467C0" w:rsidRPr="00F208BC" w:rsidDel="00D71319" w:rsidRDefault="007467C0" w:rsidP="00F208BC">
            <w:pPr>
              <w:pStyle w:val="TableBody"/>
              <w:rPr>
                <w:del w:id="1782" w:author="Moses, Robbie" w:date="2023-02-23T02:31:00Z"/>
                <w:b/>
                <w:bCs/>
              </w:rPr>
            </w:pPr>
            <w:del w:id="1783" w:author="Moses, Robbie" w:date="2023-02-23T02:31:00Z">
              <w:r w:rsidRPr="00F208BC" w:rsidDel="00D71319">
                <w:rPr>
                  <w:b/>
                  <w:bCs/>
                </w:rPr>
                <w:delText>Name</w:delText>
              </w:r>
            </w:del>
          </w:p>
        </w:tc>
        <w:tc>
          <w:tcPr>
            <w:tcW w:w="5483" w:type="dxa"/>
            <w:tcBorders>
              <w:top w:val="single" w:sz="4" w:space="0" w:color="000000"/>
              <w:left w:val="single" w:sz="4" w:space="0" w:color="000000"/>
              <w:bottom w:val="single" w:sz="4" w:space="0" w:color="000000"/>
              <w:right w:val="single" w:sz="4" w:space="0" w:color="000000"/>
            </w:tcBorders>
          </w:tcPr>
          <w:p w14:paraId="4918837D" w14:textId="26058010" w:rsidR="007467C0" w:rsidDel="00D71319" w:rsidRDefault="007467C0" w:rsidP="00F208BC">
            <w:pPr>
              <w:pStyle w:val="TableBody"/>
              <w:rPr>
                <w:del w:id="1784" w:author="Moses, Robbie" w:date="2023-02-23T02:31:00Z"/>
              </w:rPr>
            </w:pPr>
            <w:del w:id="1785" w:author="Moses, Robbie" w:date="2023-02-23T02:31:00Z">
              <w:r w:rsidDel="00D71319">
                <w:delText xml:space="preserve">Indicates the Name of the Order Custom Field. This will be displayed to the user </w:delText>
              </w:r>
            </w:del>
            <w:del w:id="1786" w:author="Moses, Robbie" w:date="2023-02-13T03:07:00Z">
              <w:r w:rsidDel="00E6108F">
                <w:delText xml:space="preserve">in </w:delText>
              </w:r>
            </w:del>
            <w:del w:id="1787" w:author="Moses, Robbie" w:date="2023-02-23T02:31:00Z">
              <w:r w:rsidDel="00D71319">
                <w:delText xml:space="preserve">the order pages. </w:delText>
              </w:r>
            </w:del>
          </w:p>
        </w:tc>
      </w:tr>
      <w:tr w:rsidR="007467C0" w:rsidDel="00D71319" w14:paraId="4C5CCE4E" w14:textId="1992EA07" w:rsidTr="006271D1">
        <w:trPr>
          <w:cantSplit/>
          <w:del w:id="1788" w:author="Moses, Robbie" w:date="2023-02-23T02:31:00Z"/>
        </w:trPr>
        <w:tc>
          <w:tcPr>
            <w:tcW w:w="2592" w:type="dxa"/>
            <w:tcBorders>
              <w:top w:val="single" w:sz="4" w:space="0" w:color="000000"/>
              <w:left w:val="single" w:sz="4" w:space="0" w:color="000000"/>
              <w:bottom w:val="single" w:sz="4" w:space="0" w:color="000000"/>
            </w:tcBorders>
          </w:tcPr>
          <w:p w14:paraId="5F0DEBA5" w14:textId="4F7E69E7" w:rsidR="007467C0" w:rsidRPr="00F208BC" w:rsidDel="00D71319" w:rsidRDefault="007467C0" w:rsidP="00F208BC">
            <w:pPr>
              <w:pStyle w:val="TableBody"/>
              <w:rPr>
                <w:del w:id="1789" w:author="Moses, Robbie" w:date="2023-02-23T02:31:00Z"/>
                <w:b/>
                <w:bCs/>
              </w:rPr>
            </w:pPr>
            <w:del w:id="1790" w:author="Moses, Robbie" w:date="2023-02-23T02:31:00Z">
              <w:r w:rsidRPr="00F208BC" w:rsidDel="00D71319">
                <w:rPr>
                  <w:b/>
                  <w:bCs/>
                </w:rPr>
                <w:delText>Description</w:delText>
              </w:r>
            </w:del>
          </w:p>
        </w:tc>
        <w:tc>
          <w:tcPr>
            <w:tcW w:w="5483" w:type="dxa"/>
            <w:tcBorders>
              <w:top w:val="single" w:sz="4" w:space="0" w:color="000000"/>
              <w:left w:val="single" w:sz="4" w:space="0" w:color="000000"/>
              <w:bottom w:val="single" w:sz="4" w:space="0" w:color="000000"/>
              <w:right w:val="single" w:sz="4" w:space="0" w:color="000000"/>
            </w:tcBorders>
          </w:tcPr>
          <w:p w14:paraId="341608CF" w14:textId="4B04FE0C" w:rsidR="007467C0" w:rsidDel="00D71319" w:rsidRDefault="007467C0" w:rsidP="00F208BC">
            <w:pPr>
              <w:pStyle w:val="TableBody"/>
              <w:rPr>
                <w:del w:id="1791" w:author="Moses, Robbie" w:date="2023-02-23T02:31:00Z"/>
              </w:rPr>
            </w:pPr>
            <w:del w:id="1792" w:author="Moses, Robbie" w:date="2023-02-23T02:31:00Z">
              <w:r w:rsidDel="00D71319">
                <w:delText>Describes the Order Custom Field is for. This field</w:delText>
              </w:r>
            </w:del>
            <w:del w:id="1793" w:author="Moses, Robbie" w:date="2023-02-13T03:08:00Z">
              <w:r w:rsidDel="00E6108F">
                <w:delText>s</w:delText>
              </w:r>
            </w:del>
            <w:del w:id="1794" w:author="Moses, Robbie" w:date="2023-02-23T02:31:00Z">
              <w:r w:rsidDel="00D71319">
                <w:delText xml:space="preserve"> will not be displayed on the order pages.</w:delText>
              </w:r>
            </w:del>
          </w:p>
        </w:tc>
      </w:tr>
      <w:tr w:rsidR="007467C0" w:rsidDel="00D71319" w14:paraId="05A96735" w14:textId="00804E04" w:rsidTr="006271D1">
        <w:trPr>
          <w:cantSplit/>
          <w:del w:id="1795" w:author="Moses, Robbie" w:date="2023-02-23T02:31:00Z"/>
        </w:trPr>
        <w:tc>
          <w:tcPr>
            <w:tcW w:w="2592" w:type="dxa"/>
            <w:tcBorders>
              <w:top w:val="single" w:sz="4" w:space="0" w:color="000000"/>
              <w:left w:val="single" w:sz="4" w:space="0" w:color="000000"/>
              <w:bottom w:val="single" w:sz="4" w:space="0" w:color="000000"/>
            </w:tcBorders>
          </w:tcPr>
          <w:p w14:paraId="1F636FC3" w14:textId="1DA4A917" w:rsidR="007467C0" w:rsidRPr="00F208BC" w:rsidDel="00D71319" w:rsidRDefault="007467C0" w:rsidP="00F208BC">
            <w:pPr>
              <w:pStyle w:val="TableBody"/>
              <w:rPr>
                <w:del w:id="1796" w:author="Moses, Robbie" w:date="2023-02-23T02:31:00Z"/>
                <w:b/>
                <w:bCs/>
              </w:rPr>
            </w:pPr>
            <w:del w:id="1797" w:author="Moses, Robbie" w:date="2023-02-23T02:31:00Z">
              <w:r w:rsidRPr="00F208BC" w:rsidDel="00D71319">
                <w:rPr>
                  <w:b/>
                  <w:bCs/>
                </w:rPr>
                <w:delText>Required</w:delText>
              </w:r>
            </w:del>
          </w:p>
        </w:tc>
        <w:tc>
          <w:tcPr>
            <w:tcW w:w="5483" w:type="dxa"/>
            <w:tcBorders>
              <w:top w:val="single" w:sz="4" w:space="0" w:color="000000"/>
              <w:left w:val="single" w:sz="4" w:space="0" w:color="000000"/>
              <w:bottom w:val="single" w:sz="4" w:space="0" w:color="000000"/>
              <w:right w:val="single" w:sz="4" w:space="0" w:color="000000"/>
            </w:tcBorders>
          </w:tcPr>
          <w:p w14:paraId="44C3551F" w14:textId="39EA7FEF" w:rsidR="007467C0" w:rsidDel="00D71319" w:rsidRDefault="007467C0" w:rsidP="00F208BC">
            <w:pPr>
              <w:pStyle w:val="TableBody"/>
              <w:rPr>
                <w:del w:id="1798" w:author="Moses, Robbie" w:date="2023-02-23T02:31:00Z"/>
              </w:rPr>
            </w:pPr>
            <w:del w:id="1799" w:author="Moses, Robbie" w:date="2023-02-23T02:31:00Z">
              <w:r w:rsidDel="00D71319">
                <w:delText>Indicates the status of the Order Custom Field:</w:delText>
              </w:r>
            </w:del>
          </w:p>
          <w:p w14:paraId="14A55277" w14:textId="02F15071" w:rsidR="007467C0" w:rsidDel="00D71319" w:rsidRDefault="007467C0" w:rsidP="00F208BC">
            <w:pPr>
              <w:pStyle w:val="TableListBullet"/>
              <w:rPr>
                <w:del w:id="1800" w:author="Moses, Robbie" w:date="2023-02-23T02:31:00Z"/>
              </w:rPr>
            </w:pPr>
            <w:del w:id="1801" w:author="Moses, Robbie" w:date="2023-02-23T02:31:00Z">
              <w:r w:rsidRPr="00CE1129" w:rsidDel="00D71319">
                <w:rPr>
                  <w:b/>
                  <w:bCs/>
                </w:rPr>
                <w:delText>Inactive –</w:delText>
              </w:r>
              <w:r w:rsidDel="00D71319">
                <w:delText xml:space="preserve"> Not in service for any cashpoints</w:delText>
              </w:r>
            </w:del>
          </w:p>
          <w:p w14:paraId="25596EA8" w14:textId="39C86B62" w:rsidR="007467C0" w:rsidDel="00D71319" w:rsidRDefault="007467C0" w:rsidP="00F208BC">
            <w:pPr>
              <w:pStyle w:val="TableListBullet"/>
              <w:rPr>
                <w:del w:id="1802" w:author="Moses, Robbie" w:date="2023-02-23T02:31:00Z"/>
              </w:rPr>
            </w:pPr>
            <w:del w:id="1803" w:author="Moses, Robbie" w:date="2023-02-23T02:31:00Z">
              <w:r w:rsidRPr="00CE1129" w:rsidDel="00D71319">
                <w:rPr>
                  <w:b/>
                  <w:bCs/>
                </w:rPr>
                <w:delText>Optional –</w:delText>
              </w:r>
              <w:r w:rsidDel="00D71319">
                <w:delText xml:space="preserve"> </w:delText>
              </w:r>
            </w:del>
            <w:del w:id="1804" w:author="Moses, Robbie" w:date="2023-02-13T03:08:00Z">
              <w:r w:rsidDel="00E6108F">
                <w:delText xml:space="preserve">Is </w:delText>
              </w:r>
            </w:del>
            <w:del w:id="1805" w:author="Moses, Robbie" w:date="2023-02-23T02:31:00Z">
              <w:r w:rsidDel="00D71319">
                <w:delText>an optional field that does not have to be specified</w:delText>
              </w:r>
            </w:del>
          </w:p>
          <w:p w14:paraId="72F6EB2F" w14:textId="4B651916" w:rsidR="007467C0" w:rsidDel="00D71319" w:rsidRDefault="007467C0" w:rsidP="00F208BC">
            <w:pPr>
              <w:pStyle w:val="TableListBullet"/>
              <w:rPr>
                <w:del w:id="1806" w:author="Moses, Robbie" w:date="2023-02-23T02:31:00Z"/>
              </w:rPr>
            </w:pPr>
            <w:del w:id="1807" w:author="Moses, Robbie" w:date="2023-02-23T02:31:00Z">
              <w:r w:rsidRPr="00CE1129" w:rsidDel="00D71319">
                <w:rPr>
                  <w:b/>
                  <w:bCs/>
                </w:rPr>
                <w:delText>Required –</w:delText>
              </w:r>
              <w:r w:rsidDel="00D71319">
                <w:delText xml:space="preserve"> Requires that the value be specified </w:delText>
              </w:r>
            </w:del>
            <w:del w:id="1808" w:author="Moses, Robbie" w:date="2023-02-13T03:08:00Z">
              <w:r w:rsidDel="00E6108F">
                <w:delText xml:space="preserve">in order </w:delText>
              </w:r>
            </w:del>
            <w:del w:id="1809" w:author="Moses, Robbie" w:date="2023-02-23T02:31:00Z">
              <w:r w:rsidDel="00D71319">
                <w:delText>to complete the order</w:delText>
              </w:r>
            </w:del>
          </w:p>
        </w:tc>
      </w:tr>
      <w:tr w:rsidR="007467C0" w:rsidDel="00D71319" w14:paraId="0514D8BD" w14:textId="1C218E73" w:rsidTr="006271D1">
        <w:trPr>
          <w:cantSplit/>
          <w:del w:id="1810" w:author="Moses, Robbie" w:date="2023-02-23T02:31:00Z"/>
        </w:trPr>
        <w:tc>
          <w:tcPr>
            <w:tcW w:w="2592" w:type="dxa"/>
            <w:tcBorders>
              <w:top w:val="single" w:sz="4" w:space="0" w:color="000000"/>
              <w:left w:val="single" w:sz="4" w:space="0" w:color="000000"/>
              <w:bottom w:val="single" w:sz="4" w:space="0" w:color="000000"/>
            </w:tcBorders>
          </w:tcPr>
          <w:p w14:paraId="4EE91CEB" w14:textId="3A46E320" w:rsidR="007467C0" w:rsidRPr="00F208BC" w:rsidDel="00D71319" w:rsidRDefault="007467C0" w:rsidP="00F208BC">
            <w:pPr>
              <w:pStyle w:val="TableBody"/>
              <w:rPr>
                <w:del w:id="1811" w:author="Moses, Robbie" w:date="2023-02-23T02:31:00Z"/>
                <w:b/>
                <w:bCs/>
              </w:rPr>
            </w:pPr>
            <w:del w:id="1812" w:author="Moses, Robbie" w:date="2023-02-23T02:31:00Z">
              <w:r w:rsidRPr="00F208BC" w:rsidDel="00D71319">
                <w:rPr>
                  <w:b/>
                  <w:bCs/>
                </w:rPr>
                <w:delText>Field Type</w:delText>
              </w:r>
            </w:del>
          </w:p>
        </w:tc>
        <w:tc>
          <w:tcPr>
            <w:tcW w:w="5483" w:type="dxa"/>
            <w:tcBorders>
              <w:top w:val="single" w:sz="4" w:space="0" w:color="000000"/>
              <w:left w:val="single" w:sz="4" w:space="0" w:color="000000"/>
              <w:bottom w:val="single" w:sz="4" w:space="0" w:color="000000"/>
              <w:right w:val="single" w:sz="4" w:space="0" w:color="000000"/>
            </w:tcBorders>
          </w:tcPr>
          <w:p w14:paraId="600733D8" w14:textId="5F650984" w:rsidR="007467C0" w:rsidDel="00D71319" w:rsidRDefault="007467C0" w:rsidP="00F208BC">
            <w:pPr>
              <w:pStyle w:val="TableBody"/>
              <w:rPr>
                <w:del w:id="1813" w:author="Moses, Robbie" w:date="2023-02-23T02:31:00Z"/>
              </w:rPr>
            </w:pPr>
            <w:del w:id="1814" w:author="Moses, Robbie" w:date="2023-02-23T02:31:00Z">
              <w:r w:rsidDel="00D71319">
                <w:delText>Indicates the type of Custom Field being specified:</w:delText>
              </w:r>
            </w:del>
          </w:p>
          <w:p w14:paraId="0F5CC275" w14:textId="538C2C7B" w:rsidR="007467C0" w:rsidDel="00D71319" w:rsidRDefault="007467C0" w:rsidP="00F208BC">
            <w:pPr>
              <w:pStyle w:val="TableListBullet"/>
              <w:rPr>
                <w:del w:id="1815" w:author="Moses, Robbie" w:date="2023-02-23T02:31:00Z"/>
              </w:rPr>
            </w:pPr>
            <w:del w:id="1816" w:author="Moses, Robbie" w:date="2023-02-23T02:31:00Z">
              <w:r w:rsidRPr="004B60B9" w:rsidDel="00D71319">
                <w:rPr>
                  <w:b/>
                  <w:bCs/>
                </w:rPr>
                <w:delText>Free Text –</w:delText>
              </w:r>
              <w:r w:rsidDel="00D71319">
                <w:delText xml:space="preserve"> Provides a field for users to type any information necessary to communicate to the analyst. This text field allows any information to be displayed up to the maximum size specified. </w:delText>
              </w:r>
            </w:del>
          </w:p>
          <w:p w14:paraId="749CC5F0" w14:textId="32F663AE" w:rsidR="007467C0" w:rsidDel="00D71319" w:rsidRDefault="007467C0" w:rsidP="00F208BC">
            <w:pPr>
              <w:pStyle w:val="TableListBullet"/>
              <w:rPr>
                <w:del w:id="1817" w:author="Moses, Robbie" w:date="2023-02-23T02:31:00Z"/>
              </w:rPr>
            </w:pPr>
            <w:del w:id="1818" w:author="Moses, Robbie" w:date="2023-02-23T02:31:00Z">
              <w:r w:rsidRPr="004B60B9" w:rsidDel="00D71319">
                <w:rPr>
                  <w:b/>
                  <w:bCs/>
                </w:rPr>
                <w:delText>Pre-set List –</w:delText>
              </w:r>
              <w:r w:rsidDel="00D71319">
                <w:delText xml:space="preserve"> Displays a list that users can choose from. This list defined in the Content/Query field as a </w:delText>
              </w:r>
            </w:del>
            <w:del w:id="1819" w:author="Moses, Robbie" w:date="2023-02-13T03:08:00Z">
              <w:r w:rsidDel="00E6108F">
                <w:delText xml:space="preserve">comma </w:delText>
              </w:r>
            </w:del>
            <w:del w:id="1820" w:author="Moses, Robbie" w:date="2023-02-23T02:31:00Z">
              <w:r w:rsidDel="00D71319">
                <w:delText xml:space="preserve">separated list. </w:delText>
              </w:r>
            </w:del>
          </w:p>
          <w:p w14:paraId="3D62744F" w14:textId="563A782F" w:rsidR="007467C0" w:rsidDel="00D71319" w:rsidRDefault="007467C0" w:rsidP="00F208BC">
            <w:pPr>
              <w:pStyle w:val="TableListBullet"/>
              <w:rPr>
                <w:del w:id="1821" w:author="Moses, Robbie" w:date="2023-02-23T02:31:00Z"/>
              </w:rPr>
            </w:pPr>
            <w:del w:id="1822" w:author="Moses, Robbie" w:date="2023-02-23T02:31:00Z">
              <w:r w:rsidRPr="004B60B9" w:rsidDel="00D71319">
                <w:rPr>
                  <w:b/>
                  <w:bCs/>
                </w:rPr>
                <w:delText>SQL Query –</w:delText>
              </w:r>
              <w:r w:rsidDel="00D71319">
                <w:delText xml:space="preserve"> Displays a list of information (similar to Pre-set List but automatically populated from an SQL query.) Queries can only be set up by an administrator.</w:delText>
              </w:r>
            </w:del>
          </w:p>
        </w:tc>
      </w:tr>
      <w:tr w:rsidR="007467C0" w:rsidDel="00D71319" w14:paraId="1410BDA7" w14:textId="7E9D99D1" w:rsidTr="006271D1">
        <w:trPr>
          <w:cantSplit/>
          <w:del w:id="1823" w:author="Moses, Robbie" w:date="2023-02-23T02:31:00Z"/>
        </w:trPr>
        <w:tc>
          <w:tcPr>
            <w:tcW w:w="2592" w:type="dxa"/>
            <w:tcBorders>
              <w:top w:val="single" w:sz="4" w:space="0" w:color="000000"/>
              <w:left w:val="single" w:sz="4" w:space="0" w:color="000000"/>
              <w:bottom w:val="single" w:sz="4" w:space="0" w:color="000000"/>
            </w:tcBorders>
          </w:tcPr>
          <w:p w14:paraId="0BCB7C91" w14:textId="364B2D04" w:rsidR="007467C0" w:rsidRPr="00F208BC" w:rsidDel="00D71319" w:rsidRDefault="007467C0" w:rsidP="00F208BC">
            <w:pPr>
              <w:pStyle w:val="TableBody"/>
              <w:rPr>
                <w:del w:id="1824" w:author="Moses, Robbie" w:date="2023-02-23T02:31:00Z"/>
                <w:b/>
                <w:bCs/>
              </w:rPr>
            </w:pPr>
            <w:del w:id="1825" w:author="Moses, Robbie" w:date="2023-02-23T02:31:00Z">
              <w:r w:rsidRPr="00F208BC" w:rsidDel="00D71319">
                <w:rPr>
                  <w:b/>
                  <w:bCs/>
                </w:rPr>
                <w:delText>Max Size</w:delText>
              </w:r>
            </w:del>
          </w:p>
        </w:tc>
        <w:tc>
          <w:tcPr>
            <w:tcW w:w="5483" w:type="dxa"/>
            <w:tcBorders>
              <w:top w:val="single" w:sz="4" w:space="0" w:color="000000"/>
              <w:left w:val="single" w:sz="4" w:space="0" w:color="000000"/>
              <w:bottom w:val="single" w:sz="4" w:space="0" w:color="000000"/>
              <w:right w:val="single" w:sz="4" w:space="0" w:color="000000"/>
            </w:tcBorders>
          </w:tcPr>
          <w:p w14:paraId="1876791B" w14:textId="22324C16" w:rsidR="007467C0" w:rsidDel="00D71319" w:rsidRDefault="007467C0" w:rsidP="00F208BC">
            <w:pPr>
              <w:pStyle w:val="TableBody"/>
              <w:rPr>
                <w:del w:id="1826" w:author="Moses, Robbie" w:date="2023-02-23T02:31:00Z"/>
              </w:rPr>
            </w:pPr>
            <w:del w:id="1827" w:author="Moses, Robbie" w:date="2023-02-23T02:31:00Z">
              <w:r w:rsidDel="00D71319">
                <w:delText>Indicates the maximum size of the field for Free Text fields</w:delText>
              </w:r>
            </w:del>
          </w:p>
        </w:tc>
      </w:tr>
      <w:tr w:rsidR="007467C0" w:rsidDel="00D71319" w14:paraId="67C7F25F" w14:textId="2C808CFF" w:rsidTr="006271D1">
        <w:trPr>
          <w:cantSplit/>
          <w:del w:id="1828" w:author="Moses, Robbie" w:date="2023-02-23T02:31:00Z"/>
        </w:trPr>
        <w:tc>
          <w:tcPr>
            <w:tcW w:w="2592" w:type="dxa"/>
            <w:tcBorders>
              <w:top w:val="single" w:sz="4" w:space="0" w:color="000000"/>
              <w:left w:val="single" w:sz="4" w:space="0" w:color="000000"/>
              <w:bottom w:val="single" w:sz="4" w:space="0" w:color="000000"/>
            </w:tcBorders>
          </w:tcPr>
          <w:p w14:paraId="61487606" w14:textId="77D61C7F" w:rsidR="007467C0" w:rsidRPr="00F208BC" w:rsidDel="00D71319" w:rsidRDefault="007467C0" w:rsidP="00F208BC">
            <w:pPr>
              <w:pStyle w:val="TableBody"/>
              <w:rPr>
                <w:del w:id="1829" w:author="Moses, Robbie" w:date="2023-02-23T02:31:00Z"/>
                <w:b/>
                <w:bCs/>
              </w:rPr>
            </w:pPr>
            <w:del w:id="1830" w:author="Moses, Robbie" w:date="2023-02-23T02:31:00Z">
              <w:r w:rsidRPr="00F208BC" w:rsidDel="00D71319">
                <w:rPr>
                  <w:b/>
                  <w:bCs/>
                </w:rPr>
                <w:delText>Default Value</w:delText>
              </w:r>
            </w:del>
          </w:p>
        </w:tc>
        <w:tc>
          <w:tcPr>
            <w:tcW w:w="5483" w:type="dxa"/>
            <w:tcBorders>
              <w:top w:val="single" w:sz="4" w:space="0" w:color="000000"/>
              <w:left w:val="single" w:sz="4" w:space="0" w:color="000000"/>
              <w:bottom w:val="single" w:sz="4" w:space="0" w:color="000000"/>
              <w:right w:val="single" w:sz="4" w:space="0" w:color="000000"/>
            </w:tcBorders>
          </w:tcPr>
          <w:p w14:paraId="33E4B386" w14:textId="41BDE17F" w:rsidR="007467C0" w:rsidDel="00D71319" w:rsidRDefault="007467C0" w:rsidP="00F208BC">
            <w:pPr>
              <w:pStyle w:val="TableBody"/>
              <w:rPr>
                <w:del w:id="1831" w:author="Moses, Robbie" w:date="2023-02-23T02:31:00Z"/>
              </w:rPr>
            </w:pPr>
            <w:del w:id="1832" w:author="Moses, Robbie" w:date="2023-02-23T02:31:00Z">
              <w:r w:rsidDel="00D71319">
                <w:delText xml:space="preserve">Indicates the information that should be in the field by default. </w:delText>
              </w:r>
            </w:del>
          </w:p>
        </w:tc>
      </w:tr>
      <w:tr w:rsidR="007467C0" w:rsidDel="00D71319" w14:paraId="22FEC6C2" w14:textId="24E4402D" w:rsidTr="006271D1">
        <w:trPr>
          <w:cantSplit/>
          <w:del w:id="1833" w:author="Moses, Robbie" w:date="2023-02-23T02:31:00Z"/>
        </w:trPr>
        <w:tc>
          <w:tcPr>
            <w:tcW w:w="2592" w:type="dxa"/>
            <w:tcBorders>
              <w:top w:val="single" w:sz="4" w:space="0" w:color="000000"/>
              <w:left w:val="single" w:sz="4" w:space="0" w:color="000000"/>
              <w:bottom w:val="single" w:sz="4" w:space="0" w:color="000000"/>
            </w:tcBorders>
          </w:tcPr>
          <w:p w14:paraId="7CAA066B" w14:textId="58B2AB67" w:rsidR="007467C0" w:rsidRPr="00F208BC" w:rsidDel="00D71319" w:rsidRDefault="007467C0" w:rsidP="00F208BC">
            <w:pPr>
              <w:pStyle w:val="TableBody"/>
              <w:rPr>
                <w:del w:id="1834" w:author="Moses, Robbie" w:date="2023-02-23T02:31:00Z"/>
                <w:b/>
                <w:bCs/>
              </w:rPr>
            </w:pPr>
            <w:del w:id="1835" w:author="Moses, Robbie" w:date="2023-02-23T02:31:00Z">
              <w:r w:rsidRPr="00F208BC" w:rsidDel="00D71319">
                <w:rPr>
                  <w:b/>
                  <w:bCs/>
                </w:rPr>
                <w:delText>Content / Query</w:delText>
              </w:r>
            </w:del>
          </w:p>
        </w:tc>
        <w:tc>
          <w:tcPr>
            <w:tcW w:w="5483" w:type="dxa"/>
            <w:tcBorders>
              <w:top w:val="single" w:sz="4" w:space="0" w:color="000000"/>
              <w:left w:val="single" w:sz="4" w:space="0" w:color="000000"/>
              <w:bottom w:val="single" w:sz="4" w:space="0" w:color="000000"/>
              <w:right w:val="single" w:sz="4" w:space="0" w:color="000000"/>
            </w:tcBorders>
          </w:tcPr>
          <w:p w14:paraId="21C523E5" w14:textId="59DA405E" w:rsidR="007467C0" w:rsidDel="00D71319" w:rsidRDefault="007467C0" w:rsidP="00F208BC">
            <w:pPr>
              <w:pStyle w:val="TableBody"/>
              <w:rPr>
                <w:del w:id="1836" w:author="Moses, Robbie" w:date="2023-02-23T02:31:00Z"/>
              </w:rPr>
            </w:pPr>
            <w:del w:id="1837" w:author="Moses, Robbie" w:date="2023-02-23T02:31:00Z">
              <w:r w:rsidDel="00D71319">
                <w:delText>Indicates the content (</w:delText>
              </w:r>
            </w:del>
            <w:del w:id="1838" w:author="Moses, Robbie" w:date="2023-02-13T03:09:00Z">
              <w:r w:rsidDel="00E6108F">
                <w:delText xml:space="preserve">comma </w:delText>
              </w:r>
            </w:del>
            <w:del w:id="1839" w:author="Moses, Robbie" w:date="2023-02-23T02:31:00Z">
              <w:r w:rsidDel="00D71319">
                <w:delText>separated list) or SQL query that is to be used to populate the options.</w:delText>
              </w:r>
            </w:del>
          </w:p>
        </w:tc>
      </w:tr>
      <w:tr w:rsidR="007467C0" w:rsidDel="00D71319" w14:paraId="21D3DBF4" w14:textId="0918A206" w:rsidTr="006271D1">
        <w:trPr>
          <w:cantSplit/>
          <w:del w:id="1840" w:author="Moses, Robbie" w:date="2023-02-23T02:31:00Z"/>
        </w:trPr>
        <w:tc>
          <w:tcPr>
            <w:tcW w:w="2592" w:type="dxa"/>
            <w:tcBorders>
              <w:top w:val="single" w:sz="4" w:space="0" w:color="000000"/>
              <w:left w:val="single" w:sz="4" w:space="0" w:color="000000"/>
              <w:bottom w:val="single" w:sz="4" w:space="0" w:color="000000"/>
            </w:tcBorders>
          </w:tcPr>
          <w:p w14:paraId="231BCDA8" w14:textId="0E985BE8" w:rsidR="007467C0" w:rsidRPr="00F208BC" w:rsidDel="00D71319" w:rsidRDefault="007467C0" w:rsidP="00F208BC">
            <w:pPr>
              <w:pStyle w:val="TableBody"/>
              <w:rPr>
                <w:del w:id="1841" w:author="Moses, Robbie" w:date="2023-02-23T02:31:00Z"/>
                <w:b/>
                <w:bCs/>
              </w:rPr>
            </w:pPr>
            <w:del w:id="1842" w:author="Moses, Robbie" w:date="2023-02-23T02:31:00Z">
              <w:r w:rsidRPr="00F208BC" w:rsidDel="00D71319">
                <w:rPr>
                  <w:b/>
                  <w:bCs/>
                </w:rPr>
                <w:delText>Editing Values</w:delText>
              </w:r>
            </w:del>
          </w:p>
        </w:tc>
        <w:tc>
          <w:tcPr>
            <w:tcW w:w="5483" w:type="dxa"/>
            <w:tcBorders>
              <w:top w:val="single" w:sz="4" w:space="0" w:color="000000"/>
              <w:left w:val="single" w:sz="4" w:space="0" w:color="000000"/>
              <w:bottom w:val="single" w:sz="4" w:space="0" w:color="000000"/>
              <w:right w:val="single" w:sz="4" w:space="0" w:color="000000"/>
            </w:tcBorders>
          </w:tcPr>
          <w:p w14:paraId="7CAD5CF3" w14:textId="5BC3FEF3" w:rsidR="007467C0" w:rsidDel="00D71319" w:rsidRDefault="007467C0" w:rsidP="00F208BC">
            <w:pPr>
              <w:pStyle w:val="TableBody"/>
              <w:rPr>
                <w:del w:id="1843" w:author="Moses, Robbie" w:date="2023-02-23T02:31:00Z"/>
              </w:rPr>
            </w:pPr>
            <w:del w:id="1844" w:author="Moses, Robbie" w:date="2023-02-23T02:31:00Z">
              <w:r w:rsidDel="00D71319">
                <w:delText>Clicking on any of the Custom Field Name hyperlinks will take the user to the editing page to allow for the editing of the custom field.</w:delText>
              </w:r>
            </w:del>
          </w:p>
        </w:tc>
      </w:tr>
      <w:tr w:rsidR="007467C0" w:rsidDel="00D71319" w14:paraId="7B0462CD" w14:textId="045339F0" w:rsidTr="006271D1">
        <w:trPr>
          <w:cantSplit/>
          <w:del w:id="1845" w:author="Moses, Robbie" w:date="2023-02-23T02:31:00Z"/>
        </w:trPr>
        <w:tc>
          <w:tcPr>
            <w:tcW w:w="2592" w:type="dxa"/>
            <w:tcBorders>
              <w:top w:val="single" w:sz="4" w:space="0" w:color="000000"/>
              <w:left w:val="single" w:sz="4" w:space="0" w:color="000000"/>
              <w:bottom w:val="single" w:sz="4" w:space="0" w:color="000000"/>
            </w:tcBorders>
          </w:tcPr>
          <w:p w14:paraId="57A9D4EA" w14:textId="2431178D" w:rsidR="007467C0" w:rsidRPr="00F208BC" w:rsidDel="00D71319" w:rsidRDefault="007467C0" w:rsidP="00F208BC">
            <w:pPr>
              <w:pStyle w:val="TableBody"/>
              <w:rPr>
                <w:del w:id="1846" w:author="Moses, Robbie" w:date="2023-02-23T02:31:00Z"/>
                <w:b/>
                <w:bCs/>
              </w:rPr>
            </w:pPr>
            <w:del w:id="1847" w:author="Moses, Robbie" w:date="2023-02-23T02:31:00Z">
              <w:r w:rsidRPr="00F208BC" w:rsidDel="00D71319">
                <w:rPr>
                  <w:b/>
                  <w:bCs/>
                </w:rPr>
                <w:delText>Save button</w:delText>
              </w:r>
            </w:del>
          </w:p>
        </w:tc>
        <w:tc>
          <w:tcPr>
            <w:tcW w:w="5483" w:type="dxa"/>
            <w:tcBorders>
              <w:top w:val="single" w:sz="4" w:space="0" w:color="000000"/>
              <w:left w:val="single" w:sz="4" w:space="0" w:color="000000"/>
              <w:bottom w:val="single" w:sz="4" w:space="0" w:color="000000"/>
              <w:right w:val="single" w:sz="4" w:space="0" w:color="000000"/>
            </w:tcBorders>
          </w:tcPr>
          <w:p w14:paraId="2959F478" w14:textId="521B81E6" w:rsidR="007467C0" w:rsidDel="00D71319" w:rsidRDefault="007467C0" w:rsidP="00F208BC">
            <w:pPr>
              <w:pStyle w:val="TableBody"/>
              <w:rPr>
                <w:del w:id="1848" w:author="Moses, Robbie" w:date="2023-02-23T02:31:00Z"/>
              </w:rPr>
            </w:pPr>
            <w:del w:id="1849" w:author="Moses, Robbie" w:date="2023-02-23T02:31:00Z">
              <w:r w:rsidDel="00D71319">
                <w:delText>Saves changes made during editing.</w:delText>
              </w:r>
            </w:del>
          </w:p>
        </w:tc>
      </w:tr>
      <w:tr w:rsidR="007467C0" w:rsidDel="00D71319" w14:paraId="2298B59C" w14:textId="4E9937E5" w:rsidTr="006271D1">
        <w:trPr>
          <w:cantSplit/>
          <w:del w:id="1850" w:author="Moses, Robbie" w:date="2023-02-23T02:31:00Z"/>
        </w:trPr>
        <w:tc>
          <w:tcPr>
            <w:tcW w:w="2592" w:type="dxa"/>
            <w:tcBorders>
              <w:top w:val="single" w:sz="4" w:space="0" w:color="000000"/>
              <w:left w:val="single" w:sz="4" w:space="0" w:color="000000"/>
              <w:bottom w:val="single" w:sz="4" w:space="0" w:color="000000"/>
            </w:tcBorders>
          </w:tcPr>
          <w:p w14:paraId="724F500D" w14:textId="5D334ACC" w:rsidR="007467C0" w:rsidRPr="00F208BC" w:rsidDel="00D71319" w:rsidRDefault="007467C0" w:rsidP="00F208BC">
            <w:pPr>
              <w:pStyle w:val="TableBody"/>
              <w:rPr>
                <w:del w:id="1851" w:author="Moses, Robbie" w:date="2023-02-23T02:31:00Z"/>
                <w:b/>
                <w:bCs/>
              </w:rPr>
            </w:pPr>
            <w:del w:id="1852" w:author="Moses, Robbie" w:date="2023-02-23T02:31:00Z">
              <w:r w:rsidRPr="00F208BC" w:rsidDel="00D71319">
                <w:rPr>
                  <w:b/>
                  <w:bCs/>
                </w:rPr>
                <w:delText>Cancel button</w:delText>
              </w:r>
            </w:del>
          </w:p>
        </w:tc>
        <w:tc>
          <w:tcPr>
            <w:tcW w:w="5483" w:type="dxa"/>
            <w:tcBorders>
              <w:top w:val="single" w:sz="4" w:space="0" w:color="000000"/>
              <w:left w:val="single" w:sz="4" w:space="0" w:color="000000"/>
              <w:bottom w:val="single" w:sz="4" w:space="0" w:color="000000"/>
              <w:right w:val="single" w:sz="4" w:space="0" w:color="000000"/>
            </w:tcBorders>
          </w:tcPr>
          <w:p w14:paraId="67BEED0B" w14:textId="2F9A541A" w:rsidR="007467C0" w:rsidDel="00D71319" w:rsidRDefault="007467C0" w:rsidP="00F208BC">
            <w:pPr>
              <w:pStyle w:val="TableBody"/>
              <w:rPr>
                <w:del w:id="1853" w:author="Moses, Robbie" w:date="2023-02-23T02:31:00Z"/>
              </w:rPr>
            </w:pPr>
            <w:del w:id="1854" w:author="Moses, Robbie" w:date="2023-02-23T02:31:00Z">
              <w:r w:rsidDel="00D71319">
                <w:delText xml:space="preserve">Cancels any changes made to the Order Custom Fields </w:delText>
              </w:r>
            </w:del>
          </w:p>
        </w:tc>
      </w:tr>
    </w:tbl>
    <w:p w14:paraId="577BE9C0" w14:textId="4DFBEFCA" w:rsidR="007467C0" w:rsidRPr="00BD6856" w:rsidDel="00D71319" w:rsidRDefault="000C15EE" w:rsidP="007467C0">
      <w:pPr>
        <w:pStyle w:val="TopofSection"/>
        <w:rPr>
          <w:del w:id="1855" w:author="Moses, Robbie" w:date="2023-02-23T02:31:00Z"/>
          <w:color w:val="9BBB59"/>
          <w:lang w:val="en-US"/>
        </w:rPr>
      </w:pPr>
      <w:del w:id="1856" w:author="Moses, Robbie" w:date="2023-02-23T02:31:00Z">
        <w:r w:rsidDel="00D71319">
          <w:fldChar w:fldCharType="begin"/>
        </w:r>
        <w:r w:rsidDel="00D71319">
          <w:delInstrText xml:space="preserve"> HYPERLINK \l "_System(Order_Settings" </w:delInstrText>
        </w:r>
        <w:r w:rsidDel="00D71319">
          <w:fldChar w:fldCharType="separate"/>
        </w:r>
        <w:r w:rsidR="007467C0" w:rsidRPr="00BD6856" w:rsidDel="00D71319">
          <w:rPr>
            <w:rStyle w:val="Hyperlink"/>
            <w:rFonts w:eastAsiaTheme="majorEastAsia"/>
            <w:color w:val="9BBB59"/>
            <w:lang w:val="en-US"/>
          </w:rPr>
          <w:delText>Return to: System</w:delText>
        </w:r>
        <w:r w:rsidR="007467C0" w:rsidRPr="00BD6856" w:rsidDel="00D71319">
          <w:rPr>
            <w:rStyle w:val="Hyperlink"/>
            <w:rFonts w:ascii="Wingdings" w:eastAsia="Wingdings" w:hAnsi="Wingdings" w:cs="Wingdings"/>
            <w:color w:val="9BBB59"/>
          </w:rPr>
          <w:delText>à</w:delText>
        </w:r>
        <w:r w:rsidR="007467C0" w:rsidRPr="00BD6856"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47C360E9" w14:textId="552B0939" w:rsidR="007467C0" w:rsidRPr="00E12D74" w:rsidDel="00D71319" w:rsidRDefault="007467C0" w:rsidP="007467C0">
      <w:pPr>
        <w:rPr>
          <w:del w:id="1857" w:author="Moses, Robbie" w:date="2023-02-23T02:31:00Z"/>
          <w:lang w:eastAsia="x-none" w:bidi="ar-SA"/>
        </w:rPr>
      </w:pPr>
    </w:p>
    <w:p w14:paraId="2D69B5A5" w14:textId="2D98D91F" w:rsidR="007467C0" w:rsidDel="00D71319" w:rsidRDefault="007467C0" w:rsidP="007467C0">
      <w:pPr>
        <w:pStyle w:val="Heading4"/>
        <w:rPr>
          <w:del w:id="1858" w:author="Moses, Robbie" w:date="2023-02-23T02:31:00Z"/>
          <w:lang w:val="en-US"/>
        </w:rPr>
      </w:pPr>
      <w:del w:id="1859" w:author="Moses, Robbie" w:date="2023-02-23T02:31:00Z">
        <w:r w:rsidDel="00D71319">
          <w:delText>System</w:delText>
        </w:r>
        <w:r w:rsidDel="00D71319">
          <w:rPr>
            <w:rFonts w:ascii="Wingdings" w:hAnsi="Wingdings"/>
          </w:rPr>
          <w:delText></w:delText>
        </w:r>
        <w:r w:rsidDel="00D71319">
          <w:rPr>
            <w:lang w:val="en-US"/>
          </w:rPr>
          <w:delText>Order Settings</w:delText>
        </w:r>
        <w:r w:rsidDel="00D71319">
          <w:rPr>
            <w:rFonts w:ascii="Wingdings" w:hAnsi="Wingdings"/>
          </w:rPr>
          <w:delText></w:delText>
        </w:r>
        <w:r w:rsidDel="00D71319">
          <w:rPr>
            <w:lang w:val="en-US"/>
          </w:rPr>
          <w:delText>Custom Field to Order Linkage</w:delText>
        </w:r>
      </w:del>
    </w:p>
    <w:p w14:paraId="4B6A3D1A" w14:textId="1DAD3C42" w:rsidR="007467C0" w:rsidDel="00D71319" w:rsidRDefault="007467C0" w:rsidP="00F208BC">
      <w:pPr>
        <w:pStyle w:val="BodyText"/>
        <w:rPr>
          <w:del w:id="1860" w:author="Moses, Robbie" w:date="2023-02-23T02:31:00Z"/>
        </w:rPr>
      </w:pPr>
      <w:del w:id="1861" w:author="Moses, Robbie" w:date="2023-02-23T02:31:00Z">
        <w:r w:rsidDel="00D71319">
          <w:delText xml:space="preserve">In order to allow Order Custom Fields to apply to a particular type of order and/or cashpoint type, the Order Custom Fields can be associated </w:delText>
        </w:r>
      </w:del>
      <w:del w:id="1862" w:author="Moses, Robbie" w:date="2023-02-13T03:13:00Z">
        <w:r w:rsidDel="0040636D">
          <w:delText xml:space="preserve">to </w:delText>
        </w:r>
      </w:del>
      <w:del w:id="1863" w:author="Moses, Robbie" w:date="2023-02-23T02:31:00Z">
        <w:r w:rsidDel="00D71319">
          <w:delText>the applicable cashpoint and order types.</w:delText>
        </w:r>
      </w:del>
    </w:p>
    <w:p w14:paraId="17361075" w14:textId="4537F1DA" w:rsidR="007467C0" w:rsidDel="00D71319" w:rsidRDefault="007467C0" w:rsidP="00F208BC">
      <w:pPr>
        <w:pStyle w:val="TopofSection"/>
        <w:jc w:val="center"/>
        <w:rPr>
          <w:del w:id="1864" w:author="Moses, Robbie" w:date="2023-02-23T02:31:00Z"/>
        </w:rPr>
      </w:pPr>
      <w:del w:id="1865" w:author="Moses, Robbie" w:date="2023-02-23T02:31:00Z">
        <w:r w:rsidDel="00D71319">
          <w:rPr>
            <w:noProof/>
          </w:rPr>
          <w:drawing>
            <wp:inline distT="0" distB="0" distL="0" distR="0" wp14:anchorId="0A3C4E05" wp14:editId="40A2A58A">
              <wp:extent cx="4572000" cy="2438400"/>
              <wp:effectExtent l="76200" t="76200" r="133350" b="133350"/>
              <wp:docPr id="2102979191" name="Picture 210297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4572000"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1022236F" w14:textId="4944B57E" w:rsidR="007467C0" w:rsidDel="00D71319" w:rsidRDefault="007467C0" w:rsidP="007467C0">
      <w:pPr>
        <w:pStyle w:val="Caption"/>
        <w:rPr>
          <w:del w:id="1866" w:author="Moses, Robbie" w:date="2023-02-23T02:31:00Z"/>
          <w:lang w:val="en-US"/>
        </w:rPr>
      </w:pPr>
      <w:bookmarkStart w:id="1867" w:name="_Toc300309733"/>
      <w:bookmarkStart w:id="1868" w:name="_Toc74556722"/>
      <w:del w:id="1869" w:author="Moses, Robbie" w:date="2023-02-23T02:31:00Z">
        <w:r w:rsidDel="00D71319">
          <w:rPr>
            <w:lang w:val="en-US"/>
          </w:rPr>
          <w:delText xml:space="preserve">Table </w:delText>
        </w:r>
        <w:r w:rsidDel="00D71319">
          <w:fldChar w:fldCharType="begin"/>
        </w:r>
        <w:r w:rsidRPr="00C237DE" w:rsidDel="00D71319">
          <w:rPr>
            <w:lang w:val="en-US"/>
          </w:rPr>
          <w:delInstrText xml:space="preserve"> SEQ "Table" \*Arabic </w:delInstrText>
        </w:r>
        <w:r w:rsidDel="00D71319">
          <w:fldChar w:fldCharType="separate"/>
        </w:r>
        <w:r w:rsidDel="00D71319">
          <w:rPr>
            <w:noProof/>
            <w:lang w:val="en-US"/>
          </w:rPr>
          <w:delText>83</w:delText>
        </w:r>
        <w:r w:rsidDel="00D71319">
          <w:fldChar w:fldCharType="end"/>
        </w:r>
        <w:r w:rsidDel="00D71319">
          <w:rPr>
            <w:lang w:val="en-US"/>
          </w:rPr>
          <w:delText>: Custom Field To Order Description</w:delText>
        </w:r>
        <w:bookmarkEnd w:id="1867"/>
        <w:bookmarkEnd w:id="1868"/>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6C629EF7" w14:textId="0D606678" w:rsidTr="006271D1">
        <w:trPr>
          <w:cantSplit/>
          <w:tblHeader/>
          <w:del w:id="1870"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08B62561" w14:textId="74BE9EB3" w:rsidR="007467C0" w:rsidDel="00D71319" w:rsidRDefault="007467C0">
            <w:pPr>
              <w:pStyle w:val="TableHeader"/>
              <w:rPr>
                <w:del w:id="1871" w:author="Moses, Robbie" w:date="2023-02-23T02:31:00Z"/>
              </w:rPr>
              <w:pPrChange w:id="1872" w:author="Pinnu, Sainath" w:date="2023-03-29T11:36:00Z">
                <w:pPr>
                  <w:pStyle w:val="TableHeader"/>
                  <w:snapToGrid w:val="0"/>
                </w:pPr>
              </w:pPrChange>
            </w:pPr>
            <w:del w:id="1873"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4EC4BBBA" w14:textId="25C839DC" w:rsidR="007467C0" w:rsidDel="00D71319" w:rsidRDefault="007467C0">
            <w:pPr>
              <w:pStyle w:val="TableHeader"/>
              <w:rPr>
                <w:del w:id="1874" w:author="Moses, Robbie" w:date="2023-02-23T02:31:00Z"/>
              </w:rPr>
              <w:pPrChange w:id="1875" w:author="Pinnu, Sainath" w:date="2023-03-29T11:36:00Z">
                <w:pPr>
                  <w:pStyle w:val="TableHeader"/>
                  <w:snapToGrid w:val="0"/>
                </w:pPr>
              </w:pPrChange>
            </w:pPr>
            <w:del w:id="1876" w:author="Moses, Robbie" w:date="2023-02-23T02:31:00Z">
              <w:r w:rsidDel="00D71319">
                <w:delText>Description</w:delText>
              </w:r>
            </w:del>
          </w:p>
        </w:tc>
      </w:tr>
      <w:tr w:rsidR="007467C0" w:rsidDel="00D71319" w14:paraId="22A8141B" w14:textId="5A0F46DB" w:rsidTr="006271D1">
        <w:trPr>
          <w:cantSplit/>
          <w:del w:id="1877" w:author="Moses, Robbie" w:date="2023-02-23T02:31:00Z"/>
        </w:trPr>
        <w:tc>
          <w:tcPr>
            <w:tcW w:w="2592" w:type="dxa"/>
            <w:tcBorders>
              <w:top w:val="single" w:sz="4" w:space="0" w:color="000000"/>
              <w:left w:val="single" w:sz="4" w:space="0" w:color="000000"/>
              <w:bottom w:val="single" w:sz="4" w:space="0" w:color="000000"/>
            </w:tcBorders>
          </w:tcPr>
          <w:p w14:paraId="1E79661D" w14:textId="4C0D0C1A" w:rsidR="007467C0" w:rsidRPr="00F208BC" w:rsidDel="00D71319" w:rsidRDefault="007467C0" w:rsidP="00F208BC">
            <w:pPr>
              <w:pStyle w:val="TableBody"/>
              <w:rPr>
                <w:del w:id="1878" w:author="Moses, Robbie" w:date="2023-02-23T02:31:00Z"/>
                <w:b/>
                <w:bCs/>
              </w:rPr>
            </w:pPr>
            <w:del w:id="1879" w:author="Moses, Robbie" w:date="2023-02-23T02:31:00Z">
              <w:r w:rsidRPr="00F208BC" w:rsidDel="00D71319">
                <w:rPr>
                  <w:b/>
                  <w:bCs/>
                </w:rPr>
                <w:delText>Name</w:delText>
              </w:r>
            </w:del>
          </w:p>
        </w:tc>
        <w:tc>
          <w:tcPr>
            <w:tcW w:w="5478" w:type="dxa"/>
            <w:tcBorders>
              <w:top w:val="single" w:sz="4" w:space="0" w:color="000000"/>
              <w:left w:val="single" w:sz="4" w:space="0" w:color="000000"/>
              <w:bottom w:val="single" w:sz="4" w:space="0" w:color="000000"/>
              <w:right w:val="single" w:sz="4" w:space="0" w:color="000000"/>
            </w:tcBorders>
          </w:tcPr>
          <w:p w14:paraId="324F2E18" w14:textId="3B7030DC" w:rsidR="007467C0" w:rsidDel="00D71319" w:rsidRDefault="007467C0" w:rsidP="00F208BC">
            <w:pPr>
              <w:pStyle w:val="TableBody"/>
              <w:rPr>
                <w:del w:id="1880" w:author="Moses, Robbie" w:date="2023-02-23T02:31:00Z"/>
              </w:rPr>
            </w:pPr>
            <w:del w:id="1881" w:author="Moses, Robbie" w:date="2023-02-23T02:31:00Z">
              <w:r w:rsidDel="00D71319">
                <w:delText>Indicates the Name of the Order Custom Field as defined on the Order Custom Field Definition Page</w:delText>
              </w:r>
            </w:del>
          </w:p>
        </w:tc>
      </w:tr>
      <w:tr w:rsidR="007467C0" w:rsidDel="00D71319" w14:paraId="00A1370B" w14:textId="627AD02B" w:rsidTr="006271D1">
        <w:trPr>
          <w:cantSplit/>
          <w:del w:id="1882" w:author="Moses, Robbie" w:date="2023-02-23T02:31:00Z"/>
        </w:trPr>
        <w:tc>
          <w:tcPr>
            <w:tcW w:w="2592" w:type="dxa"/>
            <w:tcBorders>
              <w:top w:val="single" w:sz="4" w:space="0" w:color="000000"/>
              <w:left w:val="single" w:sz="4" w:space="0" w:color="000000"/>
              <w:bottom w:val="single" w:sz="4" w:space="0" w:color="000000"/>
            </w:tcBorders>
          </w:tcPr>
          <w:p w14:paraId="25180AEE" w14:textId="798D468B" w:rsidR="007467C0" w:rsidRPr="00F208BC" w:rsidDel="00D71319" w:rsidRDefault="007467C0" w:rsidP="00F208BC">
            <w:pPr>
              <w:pStyle w:val="TableBody"/>
              <w:rPr>
                <w:del w:id="1883" w:author="Moses, Robbie" w:date="2023-02-23T02:31:00Z"/>
                <w:b/>
                <w:bCs/>
              </w:rPr>
            </w:pPr>
            <w:del w:id="1884" w:author="Moses, Robbie" w:date="2023-02-23T02:31:00Z">
              <w:r w:rsidRPr="00F208BC" w:rsidDel="00D71319">
                <w:rPr>
                  <w:b/>
                  <w:bCs/>
                </w:rPr>
                <w:delText>Save button</w:delText>
              </w:r>
            </w:del>
          </w:p>
        </w:tc>
        <w:tc>
          <w:tcPr>
            <w:tcW w:w="5478" w:type="dxa"/>
            <w:tcBorders>
              <w:top w:val="single" w:sz="4" w:space="0" w:color="000000"/>
              <w:left w:val="single" w:sz="4" w:space="0" w:color="000000"/>
              <w:bottom w:val="single" w:sz="4" w:space="0" w:color="000000"/>
              <w:right w:val="single" w:sz="4" w:space="0" w:color="000000"/>
            </w:tcBorders>
          </w:tcPr>
          <w:p w14:paraId="26680C01" w14:textId="6ED7A8FC" w:rsidR="007467C0" w:rsidDel="00D71319" w:rsidRDefault="007467C0" w:rsidP="00F208BC">
            <w:pPr>
              <w:pStyle w:val="TableBody"/>
              <w:rPr>
                <w:del w:id="1885" w:author="Moses, Robbie" w:date="2023-02-23T02:31:00Z"/>
              </w:rPr>
            </w:pPr>
            <w:del w:id="1886" w:author="Moses, Robbie" w:date="2023-02-23T02:31:00Z">
              <w:r w:rsidDel="00D71319">
                <w:delText>Saves changes made during the editing process</w:delText>
              </w:r>
            </w:del>
          </w:p>
        </w:tc>
      </w:tr>
      <w:tr w:rsidR="007467C0" w:rsidDel="00D71319" w14:paraId="745D4F81" w14:textId="46F826D0" w:rsidTr="006271D1">
        <w:trPr>
          <w:cantSplit/>
          <w:del w:id="1887" w:author="Moses, Robbie" w:date="2023-02-23T02:31:00Z"/>
        </w:trPr>
        <w:tc>
          <w:tcPr>
            <w:tcW w:w="2592" w:type="dxa"/>
            <w:tcBorders>
              <w:top w:val="single" w:sz="4" w:space="0" w:color="000000"/>
              <w:left w:val="single" w:sz="4" w:space="0" w:color="000000"/>
              <w:bottom w:val="single" w:sz="4" w:space="0" w:color="000000"/>
            </w:tcBorders>
          </w:tcPr>
          <w:p w14:paraId="43C948B5" w14:textId="7F2B6DE9" w:rsidR="007467C0" w:rsidRPr="00F208BC" w:rsidDel="00D71319" w:rsidRDefault="007467C0" w:rsidP="00F208BC">
            <w:pPr>
              <w:pStyle w:val="TableBody"/>
              <w:rPr>
                <w:del w:id="1888" w:author="Moses, Robbie" w:date="2023-02-23T02:31:00Z"/>
                <w:b/>
                <w:bCs/>
              </w:rPr>
            </w:pPr>
            <w:del w:id="1889" w:author="Moses, Robbie" w:date="2023-02-23T02:31:00Z">
              <w:r w:rsidRPr="00F208BC" w:rsidDel="00D71319">
                <w:rPr>
                  <w:b/>
                  <w:bCs/>
                </w:rPr>
                <w:delText>Cancel button</w:delText>
              </w:r>
            </w:del>
          </w:p>
        </w:tc>
        <w:tc>
          <w:tcPr>
            <w:tcW w:w="5478" w:type="dxa"/>
            <w:tcBorders>
              <w:top w:val="single" w:sz="4" w:space="0" w:color="000000"/>
              <w:left w:val="single" w:sz="4" w:space="0" w:color="000000"/>
              <w:bottom w:val="single" w:sz="4" w:space="0" w:color="000000"/>
              <w:right w:val="single" w:sz="4" w:space="0" w:color="000000"/>
            </w:tcBorders>
          </w:tcPr>
          <w:p w14:paraId="1BF72BF0" w14:textId="30018FD8" w:rsidR="007467C0" w:rsidDel="00D71319" w:rsidRDefault="007467C0" w:rsidP="00F208BC">
            <w:pPr>
              <w:pStyle w:val="TableBody"/>
              <w:rPr>
                <w:del w:id="1890" w:author="Moses, Robbie" w:date="2023-02-23T02:31:00Z"/>
              </w:rPr>
            </w:pPr>
            <w:del w:id="1891" w:author="Moses, Robbie" w:date="2023-02-23T02:31:00Z">
              <w:r w:rsidDel="00D71319">
                <w:delText>Cancels any changes made during the editing process</w:delText>
              </w:r>
            </w:del>
          </w:p>
        </w:tc>
      </w:tr>
      <w:tr w:rsidR="007467C0" w:rsidDel="00D71319" w14:paraId="2DEAEBBD" w14:textId="586D69B1" w:rsidTr="006271D1">
        <w:trPr>
          <w:cantSplit/>
          <w:del w:id="1892" w:author="Moses, Robbie" w:date="2023-02-23T02:31:00Z"/>
        </w:trPr>
        <w:tc>
          <w:tcPr>
            <w:tcW w:w="2592" w:type="dxa"/>
            <w:tcBorders>
              <w:top w:val="single" w:sz="4" w:space="0" w:color="000000"/>
              <w:left w:val="single" w:sz="4" w:space="0" w:color="000000"/>
              <w:bottom w:val="single" w:sz="4" w:space="0" w:color="000000"/>
            </w:tcBorders>
          </w:tcPr>
          <w:p w14:paraId="3AC00658" w14:textId="49180F76" w:rsidR="007467C0" w:rsidRPr="00F208BC" w:rsidDel="00D71319" w:rsidRDefault="007467C0" w:rsidP="00F208BC">
            <w:pPr>
              <w:pStyle w:val="TableBody"/>
              <w:rPr>
                <w:del w:id="1893" w:author="Moses, Robbie" w:date="2023-02-23T02:31:00Z"/>
                <w:b/>
                <w:bCs/>
              </w:rPr>
            </w:pPr>
            <w:del w:id="1894" w:author="Moses, Robbie" w:date="2023-02-23T02:31:00Z">
              <w:r w:rsidRPr="00F208BC" w:rsidDel="00D71319">
                <w:rPr>
                  <w:b/>
                  <w:bCs/>
                </w:rPr>
                <w:delText>Editing Linkage</w:delText>
              </w:r>
            </w:del>
          </w:p>
        </w:tc>
        <w:tc>
          <w:tcPr>
            <w:tcW w:w="5478" w:type="dxa"/>
            <w:tcBorders>
              <w:top w:val="single" w:sz="4" w:space="0" w:color="000000"/>
              <w:left w:val="single" w:sz="4" w:space="0" w:color="000000"/>
              <w:bottom w:val="single" w:sz="4" w:space="0" w:color="000000"/>
              <w:right w:val="single" w:sz="4" w:space="0" w:color="000000"/>
            </w:tcBorders>
          </w:tcPr>
          <w:p w14:paraId="73C028D2" w14:textId="57A462C1" w:rsidR="007467C0" w:rsidDel="00D71319" w:rsidRDefault="007467C0" w:rsidP="00F208BC">
            <w:pPr>
              <w:pStyle w:val="TableBody"/>
              <w:rPr>
                <w:del w:id="1895" w:author="Moses, Robbie" w:date="2023-02-23T02:31:00Z"/>
              </w:rPr>
            </w:pPr>
            <w:del w:id="1896" w:author="Moses, Robbie" w:date="2023-02-13T03:13:00Z">
              <w:r w:rsidDel="0040636D">
                <w:delText>In order t</w:delText>
              </w:r>
            </w:del>
            <w:del w:id="1897" w:author="Moses, Robbie" w:date="2023-02-23T02:31:00Z">
              <w:r w:rsidDel="00D71319">
                <w:delText>o edit the linkage for an Order Custom Field, click on the Name hyperlink to access the parameters.</w:delText>
              </w:r>
            </w:del>
          </w:p>
        </w:tc>
      </w:tr>
    </w:tbl>
    <w:p w14:paraId="2862776C" w14:textId="48B18383" w:rsidR="007467C0" w:rsidRDefault="007467C0" w:rsidP="007467C0">
      <w:pPr>
        <w:pStyle w:val="TopofSection"/>
      </w:pPr>
    </w:p>
    <w:p w14:paraId="648C21D4" w14:textId="667FA9F0" w:rsidR="007467C0" w:rsidRDefault="007467C0" w:rsidP="007467C0">
      <w:pPr>
        <w:pStyle w:val="Heading3"/>
      </w:pPr>
      <w:bookmarkStart w:id="1898" w:name="_System(Cashpoint_Synchronization"/>
      <w:bookmarkStart w:id="1899" w:name="_Toc74556417"/>
      <w:bookmarkStart w:id="1900" w:name="_Toc127491607"/>
      <w:bookmarkEnd w:id="1898"/>
      <w:del w:id="1901" w:author="Moses, Robbie" w:date="2023-02-23T04:13:00Z">
        <w:r w:rsidDel="00E12A0B">
          <w:delText>System</w:delText>
        </w:r>
      </w:del>
      <w:bookmarkStart w:id="1902" w:name="_Toc128021141"/>
      <w:ins w:id="1903" w:author="Moses, Robbie" w:date="2023-02-23T04:13:00Z">
        <w:r w:rsidR="00E12A0B">
          <w:t>Maintenance</w:t>
        </w:r>
      </w:ins>
      <w:r>
        <w:rPr>
          <w:rFonts w:ascii="Wingdings" w:hAnsi="Wingdings"/>
        </w:rPr>
        <w:t></w:t>
      </w:r>
      <w:r>
        <w:t>Cashpoint Synchronization</w:t>
      </w:r>
      <w:bookmarkEnd w:id="1592"/>
      <w:bookmarkEnd w:id="1593"/>
      <w:bookmarkEnd w:id="1899"/>
      <w:bookmarkEnd w:id="1900"/>
      <w:bookmarkEnd w:id="1902"/>
    </w:p>
    <w:p w14:paraId="6EFAB9AC" w14:textId="77777777" w:rsidR="007467C0" w:rsidRDefault="007467C0" w:rsidP="00F208BC">
      <w:pPr>
        <w:pStyle w:val="BodyText"/>
      </w:pPr>
      <w:r>
        <w:t>When OptiVault is used in conjunction with OptiCash, the Cashpoints can be synchronized between OptiCash and OptiVault to keep the data up-to-date.</w:t>
      </w:r>
    </w:p>
    <w:p w14:paraId="23B1FEC3" w14:textId="0055B9E0" w:rsidR="007467C0" w:rsidRDefault="007467C0" w:rsidP="00F208BC">
      <w:pPr>
        <w:pStyle w:val="BodyText"/>
      </w:pPr>
      <w:r>
        <w:t xml:space="preserve">The Cashpoint synchronization is a </w:t>
      </w:r>
      <w:del w:id="1904" w:author="Moses, Robbie" w:date="2023-02-13T03:13:00Z">
        <w:r w:rsidDel="0040636D">
          <w:delText xml:space="preserve">one </w:delText>
        </w:r>
      </w:del>
      <w:ins w:id="1905" w:author="Moses, Robbie" w:date="2023-02-13T03:13:00Z">
        <w:r w:rsidR="0040636D">
          <w:t>one-</w:t>
        </w:r>
      </w:ins>
      <w:r>
        <w:t>way sync from OptiCash to OptiVault. This means that any changes in OptiCash will be updated in OptiCash but not the reverse.  There are 3 categories of synchronization:</w:t>
      </w:r>
    </w:p>
    <w:p w14:paraId="7E873B4E" w14:textId="77777777" w:rsidR="007467C0" w:rsidRPr="00F208BC" w:rsidRDefault="007467C0" w:rsidP="00F208BC">
      <w:pPr>
        <w:pStyle w:val="ListBullet"/>
        <w:rPr>
          <w:color w:val="000000" w:themeColor="text1"/>
        </w:rPr>
      </w:pPr>
      <w:r w:rsidRPr="00F208BC">
        <w:rPr>
          <w:color w:val="000000" w:themeColor="text1"/>
        </w:rPr>
        <w:t>Inserted Cashpoints</w:t>
      </w:r>
    </w:p>
    <w:p w14:paraId="24FB0F95" w14:textId="77777777" w:rsidR="007467C0" w:rsidRPr="00F208BC" w:rsidRDefault="007467C0" w:rsidP="00F208BC">
      <w:pPr>
        <w:pStyle w:val="ListBullet"/>
        <w:rPr>
          <w:color w:val="000000" w:themeColor="text1"/>
        </w:rPr>
      </w:pPr>
      <w:r w:rsidRPr="00F208BC">
        <w:rPr>
          <w:color w:val="000000" w:themeColor="text1"/>
        </w:rPr>
        <w:t>Deleted Cashpoints</w:t>
      </w:r>
    </w:p>
    <w:p w14:paraId="4E917E80" w14:textId="77777777" w:rsidR="007467C0" w:rsidRPr="00F208BC" w:rsidRDefault="007467C0" w:rsidP="00F208BC">
      <w:pPr>
        <w:pStyle w:val="ListBullet"/>
        <w:rPr>
          <w:color w:val="000000" w:themeColor="text1"/>
        </w:rPr>
      </w:pPr>
      <w:r w:rsidRPr="00F208BC">
        <w:rPr>
          <w:color w:val="000000" w:themeColor="text1"/>
        </w:rPr>
        <w:t>Updated Cashpoints</w:t>
      </w:r>
    </w:p>
    <w:p w14:paraId="5484C1E3" w14:textId="77777777" w:rsidR="007467C0" w:rsidRDefault="007467C0" w:rsidP="007467C0">
      <w:pPr>
        <w:pStyle w:val="Caption"/>
      </w:pPr>
      <w:bookmarkStart w:id="1906" w:name="_Toc74556723"/>
      <w:r>
        <w:t xml:space="preserve">Table </w:t>
      </w:r>
      <w:r>
        <w:fldChar w:fldCharType="begin"/>
      </w:r>
      <w:r>
        <w:instrText xml:space="preserve"> SEQ Table \* ARABIC </w:instrText>
      </w:r>
      <w:r>
        <w:fldChar w:fldCharType="separate"/>
      </w:r>
      <w:r>
        <w:rPr>
          <w:noProof/>
        </w:rPr>
        <w:t>84</w:t>
      </w:r>
      <w:r>
        <w:rPr>
          <w:noProof/>
        </w:rPr>
        <w:fldChar w:fldCharType="end"/>
      </w:r>
      <w:r>
        <w:t>: Cashpoint Synchronization Description</w:t>
      </w:r>
      <w:bookmarkEnd w:id="190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5533E1A2"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040F032D" w14:textId="77777777" w:rsidR="007467C0" w:rsidRDefault="007467C0" w:rsidP="00170D7D">
            <w:pPr>
              <w:pStyle w:val="TableHeader"/>
            </w:pPr>
            <w:r>
              <w:t>Field</w:t>
            </w:r>
          </w:p>
        </w:tc>
        <w:tc>
          <w:tcPr>
            <w:tcW w:w="5458" w:type="dxa"/>
            <w:tcBorders>
              <w:top w:val="single" w:sz="6" w:space="0" w:color="auto"/>
              <w:left w:val="nil"/>
              <w:bottom w:val="single" w:sz="4" w:space="0" w:color="auto"/>
            </w:tcBorders>
            <w:shd w:val="clear" w:color="auto" w:fill="60C03A"/>
          </w:tcPr>
          <w:p w14:paraId="4EF9836E" w14:textId="77777777" w:rsidR="007467C0" w:rsidRDefault="007467C0" w:rsidP="00170D7D">
            <w:pPr>
              <w:pStyle w:val="TableHeader"/>
            </w:pPr>
            <w:r>
              <w:t>Description</w:t>
            </w:r>
          </w:p>
        </w:tc>
      </w:tr>
      <w:tr w:rsidR="007467C0" w14:paraId="4091F3E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263F96A" w14:textId="77777777" w:rsidR="007467C0" w:rsidRPr="00F208BC" w:rsidRDefault="007467C0" w:rsidP="00F208BC">
            <w:pPr>
              <w:pStyle w:val="TableBody"/>
              <w:rPr>
                <w:b/>
                <w:bCs/>
              </w:rPr>
            </w:pPr>
            <w:r w:rsidRPr="00F208BC">
              <w:rPr>
                <w:b/>
                <w:bCs/>
              </w:rPr>
              <w:t>Continue Button</w:t>
            </w:r>
          </w:p>
        </w:tc>
        <w:tc>
          <w:tcPr>
            <w:tcW w:w="5458" w:type="dxa"/>
            <w:tcBorders>
              <w:top w:val="single" w:sz="4" w:space="0" w:color="auto"/>
              <w:left w:val="single" w:sz="4" w:space="0" w:color="auto"/>
              <w:bottom w:val="single" w:sz="4" w:space="0" w:color="auto"/>
              <w:right w:val="single" w:sz="4" w:space="0" w:color="auto"/>
            </w:tcBorders>
          </w:tcPr>
          <w:p w14:paraId="10643120" w14:textId="0784300E" w:rsidR="007467C0" w:rsidRPr="00FB292A" w:rsidRDefault="007467C0" w:rsidP="00F208BC">
            <w:pPr>
              <w:pStyle w:val="TableBody"/>
            </w:pPr>
            <w:r w:rsidRPr="00FB292A">
              <w:t>Compares the OptiCash and OptiVault databases and displays the three categories of changes that will be:</w:t>
            </w:r>
          </w:p>
          <w:p w14:paraId="6EBD5564" w14:textId="77777777" w:rsidR="007467C0" w:rsidRPr="00FB292A" w:rsidRDefault="007467C0" w:rsidP="00F208BC">
            <w:pPr>
              <w:pStyle w:val="TableListBullet"/>
            </w:pPr>
            <w:r w:rsidRPr="00FB292A">
              <w:t>Insert</w:t>
            </w:r>
          </w:p>
          <w:p w14:paraId="7081C314" w14:textId="77777777" w:rsidR="007467C0" w:rsidRPr="00FB292A" w:rsidRDefault="007467C0" w:rsidP="00F208BC">
            <w:pPr>
              <w:pStyle w:val="TableListBullet"/>
            </w:pPr>
            <w:r w:rsidRPr="00FB292A">
              <w:t>Delete</w:t>
            </w:r>
          </w:p>
          <w:p w14:paraId="3D25C9E1" w14:textId="77777777" w:rsidR="007467C0" w:rsidRPr="00FB292A" w:rsidRDefault="007467C0" w:rsidP="00F208BC">
            <w:pPr>
              <w:pStyle w:val="TableListBullet"/>
            </w:pPr>
            <w:r w:rsidRPr="00FB292A">
              <w:t>Update</w:t>
            </w:r>
          </w:p>
          <w:p w14:paraId="4535EB55" w14:textId="7E6E3B91" w:rsidR="007467C0" w:rsidRPr="00FB292A" w:rsidRDefault="007467C0" w:rsidP="00F208BC">
            <w:pPr>
              <w:pStyle w:val="TableBody"/>
            </w:pPr>
            <w:r w:rsidRPr="00FB292A">
              <w:t xml:space="preserve">The user will need to click on the link under each category (displayed as the number of records to change) </w:t>
            </w:r>
            <w:del w:id="1907" w:author="Moses, Robbie" w:date="2023-02-13T03:13:00Z">
              <w:r w:rsidRPr="00FB292A" w:rsidDel="0040636D">
                <w:delText xml:space="preserve">in order </w:delText>
              </w:r>
            </w:del>
            <w:r w:rsidRPr="00FB292A">
              <w:t xml:space="preserve">to proceed with </w:t>
            </w:r>
            <w:del w:id="1908" w:author="Moses, Robbie" w:date="2023-02-13T03:13:00Z">
              <w:r w:rsidRPr="00FB292A" w:rsidDel="0040636D">
                <w:delText xml:space="preserve">the </w:delText>
              </w:r>
            </w:del>
            <w:r w:rsidRPr="00FB292A">
              <w:t>committing the changes.</w:t>
            </w:r>
          </w:p>
        </w:tc>
      </w:tr>
      <w:tr w:rsidR="007467C0" w14:paraId="4546C11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A47689F" w14:textId="77777777" w:rsidR="007467C0" w:rsidRPr="00F208BC" w:rsidRDefault="007467C0" w:rsidP="00F208BC">
            <w:pPr>
              <w:pStyle w:val="TableBody"/>
              <w:rPr>
                <w:b/>
                <w:bCs/>
              </w:rPr>
            </w:pPr>
            <w:r w:rsidRPr="00F208BC">
              <w:rPr>
                <w:b/>
                <w:bCs/>
              </w:rPr>
              <w:t>Total Insert</w:t>
            </w:r>
          </w:p>
        </w:tc>
        <w:tc>
          <w:tcPr>
            <w:tcW w:w="5458" w:type="dxa"/>
            <w:tcBorders>
              <w:top w:val="single" w:sz="4" w:space="0" w:color="auto"/>
              <w:left w:val="single" w:sz="4" w:space="0" w:color="auto"/>
              <w:bottom w:val="single" w:sz="4" w:space="0" w:color="auto"/>
              <w:right w:val="single" w:sz="4" w:space="0" w:color="auto"/>
            </w:tcBorders>
          </w:tcPr>
          <w:p w14:paraId="608564F7" w14:textId="37E9F321" w:rsidR="007467C0" w:rsidRPr="00FB292A" w:rsidRDefault="007467C0" w:rsidP="00F208BC">
            <w:pPr>
              <w:pStyle w:val="TableBody"/>
            </w:pPr>
            <w:r w:rsidRPr="00FB292A">
              <w:t xml:space="preserve">Signifies the new Cashpoints that will be inserted into OptiVault. Click on the link </w:t>
            </w:r>
            <w:del w:id="1909" w:author="Moses, Robbie" w:date="2023-02-13T03:13:00Z">
              <w:r w:rsidRPr="00FB292A" w:rsidDel="00F72CB7">
                <w:delText xml:space="preserve">in order </w:delText>
              </w:r>
            </w:del>
            <w:r w:rsidRPr="00FB292A">
              <w:t xml:space="preserve">to see the Cashpoints that will be inserted. </w:t>
            </w:r>
          </w:p>
          <w:p w14:paraId="787F4353" w14:textId="7583F4BD" w:rsidR="007467C0" w:rsidRPr="00FB292A" w:rsidRDefault="007467C0" w:rsidP="00F208BC">
            <w:pPr>
              <w:pStyle w:val="TableBody"/>
            </w:pPr>
            <w:r w:rsidRPr="00FB292A">
              <w:t xml:space="preserve">Click on the </w:t>
            </w:r>
            <w:r w:rsidRPr="00D870DE">
              <w:rPr>
                <w:b/>
                <w:bCs/>
              </w:rPr>
              <w:t>‘Save’</w:t>
            </w:r>
            <w:r w:rsidRPr="00FB292A">
              <w:t xml:space="preserve"> button at the bottom of the page </w:t>
            </w:r>
            <w:del w:id="1910" w:author="Moses, Robbie" w:date="2023-02-13T03:14:00Z">
              <w:r w:rsidRPr="00FB292A" w:rsidDel="00F72CB7">
                <w:delText xml:space="preserve">in order </w:delText>
              </w:r>
            </w:del>
            <w:r w:rsidRPr="00FB292A">
              <w:t>to save the Cashpoints</w:t>
            </w:r>
          </w:p>
        </w:tc>
      </w:tr>
      <w:tr w:rsidR="007467C0" w14:paraId="20B8523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6694AAB" w14:textId="77777777" w:rsidR="007467C0" w:rsidRPr="00F208BC" w:rsidRDefault="007467C0" w:rsidP="00F208BC">
            <w:pPr>
              <w:pStyle w:val="TableBody"/>
              <w:rPr>
                <w:b/>
                <w:bCs/>
              </w:rPr>
            </w:pPr>
            <w:r w:rsidRPr="00F208BC">
              <w:rPr>
                <w:b/>
                <w:bCs/>
              </w:rPr>
              <w:t>Total Delete</w:t>
            </w:r>
          </w:p>
        </w:tc>
        <w:tc>
          <w:tcPr>
            <w:tcW w:w="5458" w:type="dxa"/>
            <w:tcBorders>
              <w:top w:val="single" w:sz="4" w:space="0" w:color="auto"/>
              <w:left w:val="single" w:sz="4" w:space="0" w:color="auto"/>
              <w:bottom w:val="single" w:sz="4" w:space="0" w:color="auto"/>
              <w:right w:val="single" w:sz="4" w:space="0" w:color="auto"/>
            </w:tcBorders>
          </w:tcPr>
          <w:p w14:paraId="50626361" w14:textId="4B41E176" w:rsidR="007467C0" w:rsidRPr="00FB292A" w:rsidRDefault="007467C0" w:rsidP="00F208BC">
            <w:pPr>
              <w:pStyle w:val="TableBody"/>
            </w:pPr>
            <w:r w:rsidRPr="00FB292A">
              <w:t xml:space="preserve">Signifies the old Cashpoints that will be deleted from OptiVault. Click on the link </w:t>
            </w:r>
            <w:del w:id="1911" w:author="Moses, Robbie" w:date="2023-02-13T03:14:00Z">
              <w:r w:rsidRPr="00FB292A" w:rsidDel="00F72CB7">
                <w:delText xml:space="preserve">in order </w:delText>
              </w:r>
            </w:del>
            <w:r w:rsidRPr="00FB292A">
              <w:t xml:space="preserve">to see the Cashpoints that will be deleted. </w:t>
            </w:r>
          </w:p>
          <w:p w14:paraId="698B513C" w14:textId="19FF06EE" w:rsidR="007467C0" w:rsidRPr="00FB292A" w:rsidRDefault="007467C0" w:rsidP="00F208BC">
            <w:pPr>
              <w:pStyle w:val="TableBody"/>
            </w:pPr>
            <w:r w:rsidRPr="00FB292A">
              <w:t xml:space="preserve">Click on the </w:t>
            </w:r>
            <w:r w:rsidRPr="00D870DE">
              <w:rPr>
                <w:b/>
                <w:bCs/>
              </w:rPr>
              <w:t>‘Save’</w:t>
            </w:r>
            <w:r w:rsidRPr="00FB292A">
              <w:t xml:space="preserve"> button at the bottom of the page </w:t>
            </w:r>
            <w:del w:id="1912" w:author="Moses, Robbie" w:date="2023-02-13T03:14:00Z">
              <w:r w:rsidRPr="00FB292A" w:rsidDel="00F72CB7">
                <w:delText xml:space="preserve">in order </w:delText>
              </w:r>
            </w:del>
            <w:r w:rsidRPr="00FB292A">
              <w:t>to permanently delete the Cashpoints from OptiVault. The user will be prompted to confirm the deletion before it is executed.</w:t>
            </w:r>
          </w:p>
        </w:tc>
      </w:tr>
      <w:tr w:rsidR="007467C0" w14:paraId="57FA32A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A363B7A" w14:textId="77777777" w:rsidR="007467C0" w:rsidRPr="00F208BC" w:rsidRDefault="007467C0" w:rsidP="00F208BC">
            <w:pPr>
              <w:pStyle w:val="TableBody"/>
              <w:rPr>
                <w:b/>
                <w:bCs/>
              </w:rPr>
            </w:pPr>
            <w:r w:rsidRPr="00F208BC">
              <w:rPr>
                <w:b/>
                <w:bCs/>
              </w:rPr>
              <w:lastRenderedPageBreak/>
              <w:t>Total Update</w:t>
            </w:r>
          </w:p>
        </w:tc>
        <w:tc>
          <w:tcPr>
            <w:tcW w:w="5458" w:type="dxa"/>
            <w:tcBorders>
              <w:top w:val="single" w:sz="4" w:space="0" w:color="auto"/>
              <w:left w:val="single" w:sz="4" w:space="0" w:color="auto"/>
              <w:bottom w:val="single" w:sz="4" w:space="0" w:color="auto"/>
              <w:right w:val="single" w:sz="4" w:space="0" w:color="auto"/>
            </w:tcBorders>
          </w:tcPr>
          <w:p w14:paraId="6D94A610" w14:textId="1BF42E69" w:rsidR="007467C0" w:rsidRPr="00FB292A" w:rsidRDefault="007467C0" w:rsidP="00F208BC">
            <w:pPr>
              <w:pStyle w:val="TableBody"/>
            </w:pPr>
            <w:r w:rsidRPr="00FB292A">
              <w:t xml:space="preserve">Signifies the Cashpoint information that will be updated in OptiVault based on changes made in OptiCash. Click on the link </w:t>
            </w:r>
            <w:del w:id="1913" w:author="Moses, Robbie" w:date="2023-02-13T03:14:00Z">
              <w:r w:rsidRPr="00FB292A" w:rsidDel="00913ED2">
                <w:delText xml:space="preserve">in order </w:delText>
              </w:r>
            </w:del>
            <w:r w:rsidRPr="00FB292A">
              <w:t xml:space="preserve">to see the Cashpoints that will be updated. </w:t>
            </w:r>
          </w:p>
          <w:p w14:paraId="7AB39F7B" w14:textId="4CB4C47A" w:rsidR="007467C0" w:rsidRPr="00FB292A" w:rsidRDefault="007467C0" w:rsidP="00F208BC">
            <w:pPr>
              <w:pStyle w:val="TableBody"/>
            </w:pPr>
            <w:r w:rsidRPr="00FB292A">
              <w:t xml:space="preserve">Click on the </w:t>
            </w:r>
            <w:r w:rsidRPr="00404219">
              <w:rPr>
                <w:b/>
                <w:bCs/>
              </w:rPr>
              <w:t xml:space="preserve">‘Save’ </w:t>
            </w:r>
            <w:r w:rsidRPr="00FB292A">
              <w:t xml:space="preserve">button at the bottom of the page </w:t>
            </w:r>
            <w:del w:id="1914" w:author="Moses, Robbie" w:date="2023-02-13T03:14:00Z">
              <w:r w:rsidRPr="00FB292A" w:rsidDel="00913ED2">
                <w:delText xml:space="preserve">in order </w:delText>
              </w:r>
            </w:del>
            <w:r w:rsidRPr="00FB292A">
              <w:t xml:space="preserve">to update the Cashpoints in OptiVault. </w:t>
            </w:r>
          </w:p>
        </w:tc>
      </w:tr>
      <w:tr w:rsidR="007467C0" w14:paraId="566418F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47561EB" w14:textId="77777777" w:rsidR="007467C0" w:rsidRPr="00F208BC" w:rsidRDefault="007467C0" w:rsidP="00F208BC">
            <w:pPr>
              <w:pStyle w:val="TableBody"/>
              <w:rPr>
                <w:b/>
                <w:bCs/>
              </w:rPr>
            </w:pPr>
            <w:r w:rsidRPr="00F208BC">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163A51E2" w14:textId="77777777" w:rsidR="007467C0" w:rsidRPr="00FB292A" w:rsidRDefault="007467C0" w:rsidP="00F208BC">
            <w:pPr>
              <w:pStyle w:val="TableBody"/>
            </w:pPr>
            <w:r w:rsidRPr="00FB292A">
              <w:t>Saves the information in the system</w:t>
            </w:r>
          </w:p>
        </w:tc>
      </w:tr>
      <w:tr w:rsidR="007467C0" w14:paraId="71EF1BD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1E17EA" w14:textId="77777777" w:rsidR="007467C0" w:rsidRPr="00F208BC" w:rsidRDefault="007467C0" w:rsidP="00F208BC">
            <w:pPr>
              <w:pStyle w:val="TableBody"/>
              <w:rPr>
                <w:b/>
                <w:bCs/>
              </w:rPr>
            </w:pPr>
            <w:r w:rsidRPr="00F208BC">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72884C96" w14:textId="77777777" w:rsidR="007467C0" w:rsidRPr="00FB292A" w:rsidRDefault="007467C0" w:rsidP="00F208BC">
            <w:pPr>
              <w:pStyle w:val="TableBody"/>
            </w:pPr>
            <w:r w:rsidRPr="00FB292A">
              <w:t>Cancels the function without making any changes.</w:t>
            </w:r>
          </w:p>
        </w:tc>
      </w:tr>
    </w:tbl>
    <w:p w14:paraId="70175329" w14:textId="12D52E6B" w:rsidR="007467C0" w:rsidDel="00904467" w:rsidRDefault="007467C0" w:rsidP="007467C0">
      <w:pPr>
        <w:pStyle w:val="TopofSection"/>
        <w:rPr>
          <w:del w:id="1915" w:author="Moses, Robbie" w:date="2023-02-23T05:10:00Z"/>
        </w:rPr>
      </w:pPr>
      <w:r w:rsidRPr="00326CDA">
        <w:t xml:space="preserve">Return To:  </w:t>
      </w:r>
      <w:del w:id="1916" w:author="Moses, Robbie" w:date="2023-02-23T05:10:00Z">
        <w:r w:rsidDel="00904467">
          <w:fldChar w:fldCharType="begin"/>
        </w:r>
        <w:r w:rsidDel="00904467">
          <w:delInstrText xml:space="preserve"> REF _Ref245707334 \h  \* MERGEFORMAT </w:delInstrText>
        </w:r>
        <w:r w:rsidDel="00904467">
          <w:fldChar w:fldCharType="separate"/>
        </w:r>
        <w:r w:rsidRPr="00722E5E" w:rsidDel="00904467">
          <w:delText>System Tab</w:delText>
        </w:r>
        <w:r w:rsidDel="00904467">
          <w:fldChar w:fldCharType="end"/>
        </w:r>
      </w:del>
      <w:ins w:id="1917" w:author="Moses, Robbie" w:date="2023-02-23T05:10:00Z">
        <w:r w:rsidR="00904467">
          <w:fldChar w:fldCharType="begin"/>
        </w:r>
        <w:r w:rsidR="00904467">
          <w:instrText xml:space="preserve"> REF _Ref128021343 \h </w:instrText>
        </w:r>
      </w:ins>
      <w:r w:rsidR="00904467">
        <w:fldChar w:fldCharType="separate"/>
      </w:r>
      <w:ins w:id="1918" w:author="Moses, Robbie" w:date="2023-02-23T05:10:00Z">
        <w:r w:rsidR="00904467">
          <w:t>Maintenance Tab</w:t>
        </w:r>
        <w:r w:rsidR="00904467">
          <w:fldChar w:fldCharType="end"/>
        </w:r>
      </w:ins>
    </w:p>
    <w:p w14:paraId="18B74294" w14:textId="4C258335" w:rsidR="00404219" w:rsidRPr="00326CDA" w:rsidDel="00904467" w:rsidRDefault="00404219" w:rsidP="00975E45">
      <w:pPr>
        <w:pStyle w:val="TopofSection"/>
        <w:rPr>
          <w:del w:id="1919" w:author="Moses, Robbie" w:date="2023-02-23T05:10:00Z"/>
        </w:rPr>
      </w:pPr>
    </w:p>
    <w:p w14:paraId="49DE3B03" w14:textId="42183E06" w:rsidR="007467C0" w:rsidDel="000C7B63" w:rsidRDefault="007467C0">
      <w:pPr>
        <w:pStyle w:val="TopofSection"/>
        <w:rPr>
          <w:del w:id="1920" w:author="Moses, Robbie" w:date="2023-02-23T04:07:00Z"/>
        </w:rPr>
        <w:pPrChange w:id="1921" w:author="Moses, Robbie" w:date="2023-02-23T05:10:00Z">
          <w:pPr>
            <w:pStyle w:val="Heading3"/>
          </w:pPr>
        </w:pPrChange>
      </w:pPr>
      <w:bookmarkStart w:id="1922" w:name="_Ref246140026"/>
      <w:bookmarkStart w:id="1923" w:name="_Toc74556418"/>
      <w:bookmarkStart w:id="1924" w:name="_Toc127491608"/>
      <w:commentRangeStart w:id="1925"/>
      <w:del w:id="1926" w:author="Moses, Robbie" w:date="2023-02-23T04:07:00Z">
        <w:r w:rsidDel="000C7B63">
          <w:delText>System</w:delText>
        </w:r>
        <w:r w:rsidDel="000C7B63">
          <w:rPr>
            <w:rFonts w:ascii="Wingdings" w:hAnsi="Wingdings"/>
          </w:rPr>
          <w:delText></w:delText>
        </w:r>
        <w:r w:rsidDel="000C7B63">
          <w:delText>Calendar Refresh</w:delText>
        </w:r>
      </w:del>
      <w:bookmarkEnd w:id="1922"/>
      <w:bookmarkEnd w:id="1923"/>
      <w:bookmarkEnd w:id="1924"/>
      <w:commentRangeEnd w:id="1925"/>
      <w:r w:rsidR="001927BA">
        <w:rPr>
          <w:rStyle w:val="CommentReference"/>
          <w:color w:val="auto"/>
          <w:lang w:val="en-US" w:eastAsia="en-US" w:bidi="en-US"/>
        </w:rPr>
        <w:commentReference w:id="1925"/>
      </w:r>
    </w:p>
    <w:p w14:paraId="6D8ACA50" w14:textId="4EC62C33" w:rsidR="007467C0" w:rsidDel="000C7B63" w:rsidRDefault="007467C0">
      <w:pPr>
        <w:pStyle w:val="TopofSection"/>
        <w:rPr>
          <w:del w:id="1927" w:author="Moses, Robbie" w:date="2023-02-23T04:07:00Z"/>
        </w:rPr>
        <w:pPrChange w:id="1928" w:author="Moses, Robbie" w:date="2023-02-23T05:10:00Z">
          <w:pPr>
            <w:pStyle w:val="BodyText"/>
          </w:pPr>
        </w:pPrChange>
      </w:pPr>
      <w:del w:id="1929" w:author="Moses, Robbie" w:date="2023-02-23T04:07:00Z">
        <w:r w:rsidDel="000C7B63">
          <w:delText xml:space="preserve">When OptiVault is used in conjunction with OptiCash, it is possible to use the calendar information set up in OptiCash within OptiVault. The Calendar Refresh function allows this synchronization to take place. This will update the calendar information in OptiVault with the information saved in OptiCash. </w:delText>
        </w:r>
      </w:del>
    </w:p>
    <w:p w14:paraId="0080524E" w14:textId="3832245A" w:rsidR="007467C0" w:rsidDel="000C7B63" w:rsidRDefault="007467C0">
      <w:pPr>
        <w:pStyle w:val="TopofSection"/>
        <w:rPr>
          <w:del w:id="1930" w:author="Moses, Robbie" w:date="2023-02-23T04:07:00Z"/>
        </w:rPr>
        <w:pPrChange w:id="1931" w:author="Moses, Robbie" w:date="2023-02-23T05:10:00Z">
          <w:pPr>
            <w:pStyle w:val="BodyText"/>
          </w:pPr>
        </w:pPrChange>
      </w:pPr>
      <w:del w:id="1932" w:author="Moses, Robbie" w:date="2023-02-23T04:07:00Z">
        <w:r w:rsidDel="000C7B63">
          <w:delText xml:space="preserve">The Cashpoint synchronization is a </w:delText>
        </w:r>
      </w:del>
      <w:del w:id="1933" w:author="Moses, Robbie" w:date="2023-02-13T03:14:00Z">
        <w:r w:rsidDel="00913ED2">
          <w:delText xml:space="preserve">one </w:delText>
        </w:r>
      </w:del>
      <w:del w:id="1934" w:author="Moses, Robbie" w:date="2023-02-23T04:07:00Z">
        <w:r w:rsidDel="000C7B63">
          <w:delText xml:space="preserve">way sync from OptiCash to OptiVault. This means that any changes in OptiCash will be updated in OptiCash but not the reverse.  </w:delText>
        </w:r>
      </w:del>
    </w:p>
    <w:p w14:paraId="562B1880" w14:textId="63E6675A" w:rsidR="008621DC" w:rsidRPr="002D0641" w:rsidDel="000C7B63" w:rsidRDefault="007467C0">
      <w:pPr>
        <w:pStyle w:val="TopofSection"/>
        <w:rPr>
          <w:del w:id="1935" w:author="Moses, Robbie" w:date="2023-02-23T04:07:00Z"/>
        </w:rPr>
        <w:pPrChange w:id="1936" w:author="Moses, Robbie" w:date="2023-02-23T05:10:00Z">
          <w:pPr>
            <w:pStyle w:val="Caption"/>
          </w:pPr>
        </w:pPrChange>
      </w:pPr>
      <w:bookmarkStart w:id="1937" w:name="_Toc74556494"/>
      <w:del w:id="1938" w:author="Moses, Robbie" w:date="2023-02-23T04:07:00Z">
        <w:r w:rsidDel="000C7B63">
          <w:delText xml:space="preserve">Figure </w:delText>
        </w:r>
        <w:r w:rsidDel="000C7B63">
          <w:fldChar w:fldCharType="begin"/>
        </w:r>
        <w:r w:rsidDel="000C7B63">
          <w:delInstrText xml:space="preserve"> SEQ Figure \* ARABIC </w:delInstrText>
        </w:r>
        <w:r w:rsidDel="000C7B63">
          <w:fldChar w:fldCharType="separate"/>
        </w:r>
        <w:r w:rsidDel="000C7B63">
          <w:rPr>
            <w:noProof/>
          </w:rPr>
          <w:delText>62</w:delText>
        </w:r>
        <w:r w:rsidDel="000C7B63">
          <w:fldChar w:fldCharType="end"/>
        </w:r>
        <w:r w:rsidDel="000C7B63">
          <w:delText>: Calendar Refresh Page</w:delText>
        </w:r>
        <w:bookmarkEnd w:id="1937"/>
      </w:del>
    </w:p>
    <w:p w14:paraId="6320BDEC" w14:textId="6E76F662" w:rsidR="007467C0" w:rsidDel="000C7B63" w:rsidRDefault="007467C0">
      <w:pPr>
        <w:pStyle w:val="TopofSection"/>
        <w:rPr>
          <w:del w:id="1939" w:author="Moses, Robbie" w:date="2023-02-23T04:06:00Z"/>
        </w:rPr>
        <w:pPrChange w:id="1940" w:author="Moses, Robbie" w:date="2023-02-23T05:10:00Z">
          <w:pPr>
            <w:jc w:val="center"/>
          </w:pPr>
        </w:pPrChange>
      </w:pPr>
      <w:del w:id="1941" w:author="Moses, Robbie" w:date="2023-02-22T06:39:00Z">
        <w:r w:rsidDel="00A163D8">
          <w:rPr>
            <w:noProof/>
          </w:rPr>
          <w:drawing>
            <wp:inline distT="0" distB="0" distL="0" distR="0" wp14:anchorId="2EC8563F" wp14:editId="71B5C0AF">
              <wp:extent cx="4572000" cy="1181100"/>
              <wp:effectExtent l="76200" t="76200" r="133350" b="133350"/>
              <wp:docPr id="1695304413" name="Picture 169530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4572000" cy="1181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7A22E418" w14:textId="31DF12A4" w:rsidR="007467C0" w:rsidDel="000C7B63" w:rsidRDefault="007467C0">
      <w:pPr>
        <w:pStyle w:val="TopofSection"/>
        <w:rPr>
          <w:del w:id="1942" w:author="Moses, Robbie" w:date="2023-02-23T04:07:00Z"/>
        </w:rPr>
        <w:pPrChange w:id="1943" w:author="Moses, Robbie" w:date="2023-02-23T05:10:00Z">
          <w:pPr>
            <w:pStyle w:val="Caption"/>
          </w:pPr>
        </w:pPrChange>
      </w:pPr>
      <w:bookmarkStart w:id="1944" w:name="_Toc74556724"/>
      <w:del w:id="1945" w:author="Moses, Robbie" w:date="2023-02-23T04:07:00Z">
        <w:r w:rsidDel="000C7B63">
          <w:delText xml:space="preserve">Table </w:delText>
        </w:r>
        <w:r w:rsidDel="000C7B63">
          <w:fldChar w:fldCharType="begin"/>
        </w:r>
        <w:r w:rsidDel="000C7B63">
          <w:delInstrText xml:space="preserve"> SEQ Table \* ARABIC </w:delInstrText>
        </w:r>
        <w:r w:rsidDel="000C7B63">
          <w:fldChar w:fldCharType="separate"/>
        </w:r>
        <w:r w:rsidDel="000C7B63">
          <w:rPr>
            <w:noProof/>
          </w:rPr>
          <w:delText>85</w:delText>
        </w:r>
        <w:r w:rsidDel="000C7B63">
          <w:rPr>
            <w:noProof/>
          </w:rPr>
          <w:fldChar w:fldCharType="end"/>
        </w:r>
        <w:r w:rsidDel="000C7B63">
          <w:delText>: Calendar Refresh Description</w:delText>
        </w:r>
        <w:bookmarkEnd w:id="1944"/>
      </w:del>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Del="000C7B63" w14:paraId="107D0FE0" w14:textId="1707B788" w:rsidTr="006271D1">
        <w:trPr>
          <w:cantSplit/>
          <w:tblHeader/>
          <w:del w:id="1946" w:author="Moses, Robbie" w:date="2023-02-23T04:07:00Z"/>
        </w:trPr>
        <w:tc>
          <w:tcPr>
            <w:tcW w:w="2592" w:type="dxa"/>
            <w:tcBorders>
              <w:top w:val="single" w:sz="6" w:space="0" w:color="auto"/>
              <w:bottom w:val="double" w:sz="6" w:space="0" w:color="auto"/>
              <w:right w:val="single" w:sz="6" w:space="0" w:color="auto"/>
            </w:tcBorders>
            <w:shd w:val="clear" w:color="auto" w:fill="60C03A"/>
          </w:tcPr>
          <w:p w14:paraId="279552FF" w14:textId="4C5E1506" w:rsidR="007467C0" w:rsidDel="000C7B63" w:rsidRDefault="007467C0">
            <w:pPr>
              <w:pStyle w:val="TopofSection"/>
              <w:rPr>
                <w:del w:id="1947" w:author="Moses, Robbie" w:date="2023-02-23T04:07:00Z"/>
              </w:rPr>
              <w:pPrChange w:id="1948" w:author="Moses, Robbie" w:date="2023-02-23T05:10:00Z">
                <w:pPr>
                  <w:pStyle w:val="TableHeader"/>
                </w:pPr>
              </w:pPrChange>
            </w:pPr>
            <w:del w:id="1949" w:author="Moses, Robbie" w:date="2023-02-23T04:07:00Z">
              <w:r w:rsidDel="000C7B63">
                <w:delText>Field</w:delText>
              </w:r>
            </w:del>
          </w:p>
        </w:tc>
        <w:tc>
          <w:tcPr>
            <w:tcW w:w="5458" w:type="dxa"/>
            <w:tcBorders>
              <w:top w:val="single" w:sz="6" w:space="0" w:color="auto"/>
              <w:left w:val="nil"/>
              <w:bottom w:val="double" w:sz="6" w:space="0" w:color="auto"/>
            </w:tcBorders>
            <w:shd w:val="clear" w:color="auto" w:fill="60C03A"/>
          </w:tcPr>
          <w:p w14:paraId="269DD83B" w14:textId="1321E981" w:rsidR="007467C0" w:rsidDel="000C7B63" w:rsidRDefault="007467C0">
            <w:pPr>
              <w:pStyle w:val="TopofSection"/>
              <w:rPr>
                <w:del w:id="1950" w:author="Moses, Robbie" w:date="2023-02-23T04:07:00Z"/>
              </w:rPr>
              <w:pPrChange w:id="1951" w:author="Moses, Robbie" w:date="2023-02-23T05:10:00Z">
                <w:pPr>
                  <w:pStyle w:val="TableHeader"/>
                </w:pPr>
              </w:pPrChange>
            </w:pPr>
            <w:del w:id="1952" w:author="Moses, Robbie" w:date="2023-02-23T04:07:00Z">
              <w:r w:rsidDel="000C7B63">
                <w:delText>Description</w:delText>
              </w:r>
            </w:del>
          </w:p>
        </w:tc>
      </w:tr>
      <w:tr w:rsidR="007467C0" w:rsidDel="000C7B63" w14:paraId="06E0F8C3" w14:textId="7C404C70" w:rsidTr="006271D1">
        <w:trPr>
          <w:cantSplit/>
          <w:del w:id="1953" w:author="Moses, Robbie" w:date="2023-02-23T04:07:00Z"/>
        </w:trPr>
        <w:tc>
          <w:tcPr>
            <w:tcW w:w="2592" w:type="dxa"/>
            <w:tcBorders>
              <w:top w:val="single" w:sz="6" w:space="0" w:color="auto"/>
              <w:bottom w:val="single" w:sz="6" w:space="0" w:color="auto"/>
              <w:right w:val="single" w:sz="6" w:space="0" w:color="auto"/>
            </w:tcBorders>
          </w:tcPr>
          <w:p w14:paraId="28D6BFF2" w14:textId="32262250" w:rsidR="007467C0" w:rsidRPr="00585A31" w:rsidDel="000C7B63" w:rsidRDefault="007467C0">
            <w:pPr>
              <w:pStyle w:val="TopofSection"/>
              <w:rPr>
                <w:del w:id="1954" w:author="Moses, Robbie" w:date="2023-02-23T04:07:00Z"/>
                <w:b/>
                <w:bCs/>
              </w:rPr>
              <w:pPrChange w:id="1955" w:author="Moses, Robbie" w:date="2023-02-23T05:10:00Z">
                <w:pPr>
                  <w:pStyle w:val="TableBody"/>
                </w:pPr>
              </w:pPrChange>
            </w:pPr>
            <w:del w:id="1956" w:author="Moses, Robbie" w:date="2023-02-23T04:07:00Z">
              <w:r w:rsidRPr="00585A31" w:rsidDel="000C7B63">
                <w:rPr>
                  <w:b/>
                  <w:bCs/>
                </w:rPr>
                <w:delText>Continue Button</w:delText>
              </w:r>
            </w:del>
          </w:p>
        </w:tc>
        <w:tc>
          <w:tcPr>
            <w:tcW w:w="5458" w:type="dxa"/>
            <w:tcBorders>
              <w:top w:val="single" w:sz="6" w:space="0" w:color="auto"/>
              <w:left w:val="single" w:sz="6" w:space="0" w:color="auto"/>
              <w:bottom w:val="single" w:sz="6" w:space="0" w:color="auto"/>
            </w:tcBorders>
          </w:tcPr>
          <w:p w14:paraId="5F81853A" w14:textId="18C943F2" w:rsidR="007467C0" w:rsidRPr="00C66A39" w:rsidDel="000C7B63" w:rsidRDefault="007467C0">
            <w:pPr>
              <w:pStyle w:val="TopofSection"/>
              <w:rPr>
                <w:del w:id="1957" w:author="Moses, Robbie" w:date="2023-02-23T04:07:00Z"/>
              </w:rPr>
              <w:pPrChange w:id="1958" w:author="Moses, Robbie" w:date="2023-02-23T05:10:00Z">
                <w:pPr>
                  <w:pStyle w:val="TableBody"/>
                </w:pPr>
              </w:pPrChange>
            </w:pPr>
            <w:del w:id="1959" w:author="Moses, Robbie" w:date="2023-02-23T04:07:00Z">
              <w:r w:rsidRPr="00FB292A" w:rsidDel="000C7B63">
                <w:delText>Begins the Calendar Refresh. There is no prompting of the user to confirm this action please ensure that this function should be performed before clicking this button.</w:delText>
              </w:r>
              <w:r w:rsidR="00C66A39" w:rsidDel="000C7B63">
                <w:delText xml:space="preserve"> </w:delText>
              </w:r>
              <w:r w:rsidRPr="00FB292A" w:rsidDel="000C7B63">
                <w:delText>This process may take several minutes to complete. Once the page has refreshed, the process has completed and a report will be displayed highlighting the information that was changed.</w:delText>
              </w:r>
            </w:del>
          </w:p>
        </w:tc>
      </w:tr>
      <w:tr w:rsidR="007467C0" w:rsidDel="000C7B63" w14:paraId="472F2D5E" w14:textId="77A74BDD" w:rsidTr="006271D1">
        <w:trPr>
          <w:cantSplit/>
          <w:del w:id="1960" w:author="Moses, Robbie" w:date="2023-02-23T04:07:00Z"/>
        </w:trPr>
        <w:tc>
          <w:tcPr>
            <w:tcW w:w="2592" w:type="dxa"/>
            <w:tcBorders>
              <w:top w:val="single" w:sz="6" w:space="0" w:color="auto"/>
              <w:bottom w:val="single" w:sz="6" w:space="0" w:color="auto"/>
              <w:right w:val="single" w:sz="6" w:space="0" w:color="auto"/>
            </w:tcBorders>
          </w:tcPr>
          <w:p w14:paraId="7FB3F986" w14:textId="1BA72C3C" w:rsidR="007467C0" w:rsidRPr="00585A31" w:rsidDel="000C7B63" w:rsidRDefault="007467C0">
            <w:pPr>
              <w:pStyle w:val="TopofSection"/>
              <w:rPr>
                <w:del w:id="1961" w:author="Moses, Robbie" w:date="2023-02-23T04:07:00Z"/>
                <w:b/>
                <w:bCs/>
              </w:rPr>
              <w:pPrChange w:id="1962" w:author="Moses, Robbie" w:date="2023-02-23T05:10:00Z">
                <w:pPr>
                  <w:pStyle w:val="TableBody"/>
                </w:pPr>
              </w:pPrChange>
            </w:pPr>
            <w:del w:id="1963" w:author="Moses, Robbie" w:date="2023-02-23T04:07:00Z">
              <w:r w:rsidRPr="00585A31" w:rsidDel="000C7B63">
                <w:rPr>
                  <w:b/>
                  <w:bCs/>
                </w:rPr>
                <w:delText>Vault ID</w:delText>
              </w:r>
            </w:del>
          </w:p>
        </w:tc>
        <w:tc>
          <w:tcPr>
            <w:tcW w:w="5458" w:type="dxa"/>
            <w:tcBorders>
              <w:top w:val="single" w:sz="6" w:space="0" w:color="auto"/>
              <w:left w:val="single" w:sz="6" w:space="0" w:color="auto"/>
              <w:bottom w:val="single" w:sz="6" w:space="0" w:color="auto"/>
            </w:tcBorders>
          </w:tcPr>
          <w:p w14:paraId="36787BB9" w14:textId="700B2C16" w:rsidR="007467C0" w:rsidRPr="00FB292A" w:rsidDel="000C7B63" w:rsidRDefault="007467C0">
            <w:pPr>
              <w:pStyle w:val="TopofSection"/>
              <w:rPr>
                <w:del w:id="1964" w:author="Moses, Robbie" w:date="2023-02-23T04:07:00Z"/>
              </w:rPr>
              <w:pPrChange w:id="1965" w:author="Moses, Robbie" w:date="2023-02-23T05:10:00Z">
                <w:pPr>
                  <w:pStyle w:val="TableBody"/>
                </w:pPr>
              </w:pPrChange>
            </w:pPr>
            <w:del w:id="1966" w:author="Moses, Robbie" w:date="2023-02-23T04:07:00Z">
              <w:r w:rsidRPr="00FB292A" w:rsidDel="000C7B63">
                <w:delText xml:space="preserve">The Vault </w:delText>
              </w:r>
            </w:del>
            <w:del w:id="1967" w:author="Moses, Robbie" w:date="2023-02-13T03:47:00Z">
              <w:r w:rsidRPr="00FB292A" w:rsidDel="00FF6652">
                <w:delText xml:space="preserve">that </w:delText>
              </w:r>
            </w:del>
            <w:del w:id="1968" w:author="Moses, Robbie" w:date="2023-02-23T04:07:00Z">
              <w:r w:rsidRPr="00FB292A" w:rsidDel="000C7B63">
                <w:delText>is associated with a calendar that has changed</w:delText>
              </w:r>
            </w:del>
          </w:p>
        </w:tc>
      </w:tr>
      <w:tr w:rsidR="007467C0" w:rsidDel="000C7B63" w14:paraId="17506DF3" w14:textId="1F19A1EA" w:rsidTr="006271D1">
        <w:trPr>
          <w:cantSplit/>
          <w:del w:id="1969" w:author="Moses, Robbie" w:date="2023-02-23T04:07:00Z"/>
        </w:trPr>
        <w:tc>
          <w:tcPr>
            <w:tcW w:w="2592" w:type="dxa"/>
            <w:tcBorders>
              <w:top w:val="single" w:sz="6" w:space="0" w:color="auto"/>
              <w:bottom w:val="single" w:sz="6" w:space="0" w:color="auto"/>
              <w:right w:val="single" w:sz="6" w:space="0" w:color="auto"/>
            </w:tcBorders>
          </w:tcPr>
          <w:p w14:paraId="77EC3BB9" w14:textId="3B416ADA" w:rsidR="007467C0" w:rsidRPr="00585A31" w:rsidDel="000C7B63" w:rsidRDefault="007467C0">
            <w:pPr>
              <w:pStyle w:val="TopofSection"/>
              <w:rPr>
                <w:del w:id="1970" w:author="Moses, Robbie" w:date="2023-02-23T04:07:00Z"/>
                <w:b/>
                <w:bCs/>
              </w:rPr>
              <w:pPrChange w:id="1971" w:author="Moses, Robbie" w:date="2023-02-23T05:10:00Z">
                <w:pPr>
                  <w:pStyle w:val="TableBody"/>
                </w:pPr>
              </w:pPrChange>
            </w:pPr>
            <w:del w:id="1972" w:author="Moses, Robbie" w:date="2023-02-23T04:07:00Z">
              <w:r w:rsidRPr="00585A31" w:rsidDel="000C7B63">
                <w:rPr>
                  <w:b/>
                  <w:bCs/>
                </w:rPr>
                <w:delText>Calendar ID</w:delText>
              </w:r>
            </w:del>
          </w:p>
        </w:tc>
        <w:tc>
          <w:tcPr>
            <w:tcW w:w="5458" w:type="dxa"/>
            <w:tcBorders>
              <w:top w:val="single" w:sz="6" w:space="0" w:color="auto"/>
              <w:left w:val="single" w:sz="6" w:space="0" w:color="auto"/>
              <w:bottom w:val="single" w:sz="6" w:space="0" w:color="auto"/>
            </w:tcBorders>
          </w:tcPr>
          <w:p w14:paraId="3CBC1A79" w14:textId="2042007E" w:rsidR="007467C0" w:rsidRPr="00FB292A" w:rsidDel="000C7B63" w:rsidRDefault="007467C0">
            <w:pPr>
              <w:pStyle w:val="TopofSection"/>
              <w:rPr>
                <w:del w:id="1973" w:author="Moses, Robbie" w:date="2023-02-23T04:07:00Z"/>
              </w:rPr>
              <w:pPrChange w:id="1974" w:author="Moses, Robbie" w:date="2023-02-23T05:10:00Z">
                <w:pPr>
                  <w:pStyle w:val="TableBody"/>
                </w:pPr>
              </w:pPrChange>
            </w:pPr>
            <w:del w:id="1975" w:author="Moses, Robbie" w:date="2023-02-23T04:07:00Z">
              <w:r w:rsidRPr="00FB292A" w:rsidDel="000C7B63">
                <w:delText>The ID of the calendar that is assigned to the vault.</w:delText>
              </w:r>
            </w:del>
          </w:p>
        </w:tc>
      </w:tr>
      <w:tr w:rsidR="007467C0" w:rsidDel="000C7B63" w14:paraId="364360FE" w14:textId="498975AC" w:rsidTr="006271D1">
        <w:trPr>
          <w:cantSplit/>
          <w:del w:id="1976" w:author="Moses, Robbie" w:date="2023-02-23T04:07:00Z"/>
        </w:trPr>
        <w:tc>
          <w:tcPr>
            <w:tcW w:w="2592" w:type="dxa"/>
            <w:tcBorders>
              <w:top w:val="single" w:sz="6" w:space="0" w:color="auto"/>
              <w:bottom w:val="single" w:sz="6" w:space="0" w:color="auto"/>
              <w:right w:val="single" w:sz="6" w:space="0" w:color="auto"/>
            </w:tcBorders>
          </w:tcPr>
          <w:p w14:paraId="0396BC87" w14:textId="0B56E3A6" w:rsidR="007467C0" w:rsidRPr="00585A31" w:rsidDel="000C7B63" w:rsidRDefault="007467C0">
            <w:pPr>
              <w:pStyle w:val="TopofSection"/>
              <w:rPr>
                <w:del w:id="1977" w:author="Moses, Robbie" w:date="2023-02-23T04:07:00Z"/>
                <w:b/>
                <w:bCs/>
              </w:rPr>
              <w:pPrChange w:id="1978" w:author="Moses, Robbie" w:date="2023-02-23T05:10:00Z">
                <w:pPr>
                  <w:pStyle w:val="TableBody"/>
                </w:pPr>
              </w:pPrChange>
            </w:pPr>
            <w:del w:id="1979" w:author="Moses, Robbie" w:date="2023-02-23T04:07:00Z">
              <w:r w:rsidRPr="00585A31" w:rsidDel="000C7B63">
                <w:rPr>
                  <w:b/>
                  <w:bCs/>
                </w:rPr>
                <w:delText>Events Created</w:delText>
              </w:r>
            </w:del>
          </w:p>
        </w:tc>
        <w:tc>
          <w:tcPr>
            <w:tcW w:w="5458" w:type="dxa"/>
            <w:tcBorders>
              <w:top w:val="single" w:sz="6" w:space="0" w:color="auto"/>
              <w:left w:val="single" w:sz="6" w:space="0" w:color="auto"/>
              <w:bottom w:val="single" w:sz="6" w:space="0" w:color="auto"/>
            </w:tcBorders>
          </w:tcPr>
          <w:p w14:paraId="48CB31D4" w14:textId="6EA84C71" w:rsidR="007467C0" w:rsidRPr="00FB292A" w:rsidDel="000C7B63" w:rsidRDefault="007467C0">
            <w:pPr>
              <w:pStyle w:val="TopofSection"/>
              <w:rPr>
                <w:del w:id="1980" w:author="Moses, Robbie" w:date="2023-02-23T04:07:00Z"/>
              </w:rPr>
              <w:pPrChange w:id="1981" w:author="Moses, Robbie" w:date="2023-02-23T05:10:00Z">
                <w:pPr>
                  <w:pStyle w:val="TableBody"/>
                </w:pPr>
              </w:pPrChange>
            </w:pPr>
            <w:del w:id="1982" w:author="Moses, Robbie" w:date="2023-02-23T04:07:00Z">
              <w:r w:rsidRPr="00FB292A" w:rsidDel="000C7B63">
                <w:delText>A number signifying how many event days were created for the associated Cashpoint and calendar.</w:delText>
              </w:r>
            </w:del>
          </w:p>
        </w:tc>
      </w:tr>
    </w:tbl>
    <w:p w14:paraId="00E7F0AE" w14:textId="66305773" w:rsidR="007467C0" w:rsidDel="000C7B63" w:rsidRDefault="007467C0" w:rsidP="00975E45">
      <w:pPr>
        <w:pStyle w:val="TopofSection"/>
        <w:rPr>
          <w:del w:id="1983" w:author="Moses, Robbie" w:date="2023-02-23T04:07:00Z"/>
        </w:rPr>
      </w:pPr>
      <w:del w:id="1984" w:author="Moses, Robbie" w:date="2023-02-23T04:07:00Z">
        <w:r w:rsidRPr="00326CDA" w:rsidDel="000C7B63">
          <w:delText xml:space="preserve">Return To:  </w:delText>
        </w:r>
        <w:r w:rsidDel="000C7B63">
          <w:fldChar w:fldCharType="begin"/>
        </w:r>
        <w:r w:rsidDel="000C7B63">
          <w:delInstrText xml:space="preserve"> REF _Ref245707334 \h  \* MERGEFORMAT </w:delInstrText>
        </w:r>
        <w:r w:rsidDel="000C7B63">
          <w:fldChar w:fldCharType="separate"/>
        </w:r>
        <w:r w:rsidRPr="00722E5E" w:rsidDel="000C7B63">
          <w:delText>System Tab</w:delText>
        </w:r>
        <w:r w:rsidDel="000C7B63">
          <w:fldChar w:fldCharType="end"/>
        </w:r>
      </w:del>
    </w:p>
    <w:p w14:paraId="05A00C13" w14:textId="77777777" w:rsidR="00404219" w:rsidRDefault="00404219">
      <w:pPr>
        <w:pStyle w:val="TopofSection"/>
        <w:pPrChange w:id="1985" w:author="Moses, Robbie" w:date="2023-02-23T05:10:00Z">
          <w:pPr>
            <w:pStyle w:val="BodyText"/>
          </w:pPr>
        </w:pPrChange>
      </w:pPr>
    </w:p>
    <w:p w14:paraId="04E9C8C9" w14:textId="52C996FB" w:rsidR="007467C0" w:rsidRDefault="007467C0" w:rsidP="00F95357">
      <w:pPr>
        <w:pStyle w:val="Heading3"/>
      </w:pPr>
      <w:bookmarkStart w:id="1986" w:name="_Ref231730863"/>
      <w:bookmarkStart w:id="1987" w:name="_Toc256529021"/>
      <w:bookmarkStart w:id="1988" w:name="_Toc74556419"/>
      <w:bookmarkStart w:id="1989" w:name="_Toc127491609"/>
      <w:del w:id="1990" w:author="Moses, Robbie" w:date="2023-02-23T04:15:00Z">
        <w:r w:rsidDel="0048301C">
          <w:delText>System</w:delText>
        </w:r>
      </w:del>
      <w:bookmarkStart w:id="1991" w:name="_Toc128021142"/>
      <w:ins w:id="1992" w:author="Moses, Robbie" w:date="2023-02-23T04:15:00Z">
        <w:r w:rsidR="0048301C">
          <w:t>Maintenance</w:t>
        </w:r>
      </w:ins>
      <w:r>
        <w:rPr>
          <w:rFonts w:ascii="Wingdings" w:hAnsi="Wingdings"/>
        </w:rPr>
        <w:t></w:t>
      </w:r>
      <w:r>
        <w:t xml:space="preserve">Audit </w:t>
      </w:r>
      <w:ins w:id="1993" w:author="Moses, Robbie" w:date="2023-02-23T04:15:00Z">
        <w:r w:rsidR="00C9007B">
          <w:t xml:space="preserve">Log </w:t>
        </w:r>
      </w:ins>
      <w:del w:id="1994" w:author="Moses, Robbie" w:date="2023-02-23T04:15:00Z">
        <w:r w:rsidDel="0048301C">
          <w:delText xml:space="preserve">Log </w:delText>
        </w:r>
      </w:del>
      <w:r>
        <w:t>Browser</w:t>
      </w:r>
      <w:bookmarkEnd w:id="1986"/>
      <w:bookmarkEnd w:id="1987"/>
      <w:bookmarkEnd w:id="1988"/>
      <w:bookmarkEnd w:id="1989"/>
      <w:bookmarkEnd w:id="1991"/>
    </w:p>
    <w:p w14:paraId="17C87674" w14:textId="77777777" w:rsidR="007467C0" w:rsidRDefault="007467C0" w:rsidP="00F95357">
      <w:pPr>
        <w:pStyle w:val="BodyText"/>
      </w:pPr>
      <w:r>
        <w:t>OptiVault has the ability to track user activity in the system. The Audit Browser allows the OptiVault user to view the transactions that took place in the system as well as filter down the results to find a specific transaction.</w:t>
      </w:r>
    </w:p>
    <w:p w14:paraId="0074F2CC" w14:textId="77777777" w:rsidR="007467C0" w:rsidRDefault="007467C0" w:rsidP="00F95357">
      <w:pPr>
        <w:pStyle w:val="BodyText"/>
      </w:pPr>
      <w:r>
        <w:t>The Audit Log Browser begins with a filter page that allows the user to filter the results of the Audit Log to quickly find the desired information.</w:t>
      </w:r>
    </w:p>
    <w:p w14:paraId="2193277F" w14:textId="77777777" w:rsidR="007467C0" w:rsidRPr="0096772F" w:rsidRDefault="007467C0" w:rsidP="007467C0">
      <w:pPr>
        <w:pStyle w:val="Caption"/>
        <w:rPr>
          <w:lang w:val="en-US"/>
        </w:rPr>
      </w:pPr>
      <w:bookmarkStart w:id="1995" w:name="_Toc256528919"/>
      <w:bookmarkStart w:id="1996" w:name="_Toc74556495"/>
      <w:bookmarkStart w:id="1997" w:name="_Toc128022172"/>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Pr>
          <w:noProof/>
          <w:lang w:val="en-US"/>
        </w:rPr>
        <w:t>63</w:t>
      </w:r>
      <w:r w:rsidRPr="60106B9D">
        <w:rPr>
          <w:lang w:val="en-US"/>
        </w:rPr>
        <w:fldChar w:fldCharType="end"/>
      </w:r>
      <w:r w:rsidRPr="60106B9D">
        <w:rPr>
          <w:lang w:val="en-US"/>
        </w:rPr>
        <w:t>: Audit Log Browser Search Page</w:t>
      </w:r>
      <w:bookmarkEnd w:id="1995"/>
      <w:bookmarkEnd w:id="1996"/>
      <w:bookmarkEnd w:id="1997"/>
    </w:p>
    <w:p w14:paraId="255EED22" w14:textId="01B39921" w:rsidR="007467C0" w:rsidRDefault="007467C0" w:rsidP="00585A31">
      <w:pPr>
        <w:jc w:val="center"/>
      </w:pPr>
      <w:del w:id="1998" w:author="Moses, Robbie" w:date="2023-02-23T04:16:00Z">
        <w:r w:rsidDel="00C17AA6">
          <w:rPr>
            <w:noProof/>
          </w:rPr>
          <w:drawing>
            <wp:inline distT="0" distB="0" distL="0" distR="0" wp14:anchorId="0D941E6B" wp14:editId="59850967">
              <wp:extent cx="4572000" cy="1914525"/>
              <wp:effectExtent l="76200" t="76200" r="133350" b="142875"/>
              <wp:docPr id="648525338" name="Picture 64852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4572000" cy="1914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999" w:author="Moses, Robbie" w:date="2023-02-23T04:16:00Z">
        <w:r w:rsidR="00C17AA6" w:rsidRPr="00C17AA6">
          <w:rPr>
            <w:noProof/>
          </w:rPr>
          <w:t xml:space="preserve"> </w:t>
        </w:r>
        <w:r w:rsidR="00C17AA6">
          <w:rPr>
            <w:noProof/>
          </w:rPr>
          <w:drawing>
            <wp:inline distT="0" distB="0" distL="0" distR="0" wp14:anchorId="05F048AE" wp14:editId="743AF100">
              <wp:extent cx="5213856" cy="1276325"/>
              <wp:effectExtent l="76200" t="76200" r="139700" b="133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18070" cy="12773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5BC06F5" w14:textId="77777777" w:rsidR="007467C0" w:rsidRPr="0096772F" w:rsidRDefault="007467C0" w:rsidP="007467C0">
      <w:pPr>
        <w:pStyle w:val="Caption"/>
        <w:rPr>
          <w:lang w:val="en-US"/>
        </w:rPr>
      </w:pPr>
      <w:bookmarkStart w:id="2000" w:name="_Toc256528743"/>
      <w:bookmarkStart w:id="2001" w:name="_Toc74556725"/>
      <w:r w:rsidRPr="0096772F">
        <w:rPr>
          <w:lang w:val="en-US"/>
        </w:rPr>
        <w:t xml:space="preserve">Table </w:t>
      </w:r>
      <w:r>
        <w:fldChar w:fldCharType="begin"/>
      </w:r>
      <w:r w:rsidRPr="0096772F">
        <w:rPr>
          <w:lang w:val="en-US"/>
        </w:rPr>
        <w:instrText xml:space="preserve"> SEQ Table \* ARABIC </w:instrText>
      </w:r>
      <w:r>
        <w:fldChar w:fldCharType="separate"/>
      </w:r>
      <w:r>
        <w:rPr>
          <w:noProof/>
          <w:lang w:val="en-US"/>
        </w:rPr>
        <w:t>86</w:t>
      </w:r>
      <w:r>
        <w:fldChar w:fldCharType="end"/>
      </w:r>
      <w:r w:rsidRPr="0096772F">
        <w:rPr>
          <w:lang w:val="en-US"/>
        </w:rPr>
        <w:t>: Audit Log Browser Search Description</w:t>
      </w:r>
      <w:bookmarkEnd w:id="2000"/>
      <w:bookmarkEnd w:id="200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26A1982B"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5963BFC7" w14:textId="77777777" w:rsidR="007467C0" w:rsidRDefault="007467C0" w:rsidP="00170D7D">
            <w:pPr>
              <w:pStyle w:val="TableHeader"/>
            </w:pPr>
            <w:r>
              <w:t>Field</w:t>
            </w:r>
          </w:p>
        </w:tc>
        <w:tc>
          <w:tcPr>
            <w:tcW w:w="5458" w:type="dxa"/>
            <w:tcBorders>
              <w:top w:val="single" w:sz="6" w:space="0" w:color="auto"/>
              <w:left w:val="nil"/>
              <w:bottom w:val="single" w:sz="4" w:space="0" w:color="auto"/>
            </w:tcBorders>
            <w:shd w:val="clear" w:color="auto" w:fill="60C03A"/>
          </w:tcPr>
          <w:p w14:paraId="62C1247C" w14:textId="77777777" w:rsidR="007467C0" w:rsidRDefault="007467C0" w:rsidP="00170D7D">
            <w:pPr>
              <w:pStyle w:val="TableHeader"/>
            </w:pPr>
            <w:r>
              <w:t>Description</w:t>
            </w:r>
          </w:p>
        </w:tc>
      </w:tr>
      <w:tr w:rsidR="007467C0" w14:paraId="73581B9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0576B69" w14:textId="77777777" w:rsidR="007467C0" w:rsidRPr="00585A31" w:rsidRDefault="007467C0" w:rsidP="00585A31">
            <w:pPr>
              <w:pStyle w:val="TableBody"/>
              <w:rPr>
                <w:b/>
                <w:bCs/>
              </w:rPr>
            </w:pPr>
            <w:r w:rsidRPr="00585A31">
              <w:rPr>
                <w:b/>
                <w:bCs/>
              </w:rPr>
              <w:t>Function</w:t>
            </w:r>
          </w:p>
        </w:tc>
        <w:tc>
          <w:tcPr>
            <w:tcW w:w="5458" w:type="dxa"/>
            <w:tcBorders>
              <w:top w:val="single" w:sz="4" w:space="0" w:color="auto"/>
              <w:left w:val="single" w:sz="4" w:space="0" w:color="auto"/>
              <w:bottom w:val="single" w:sz="4" w:space="0" w:color="auto"/>
              <w:right w:val="single" w:sz="4" w:space="0" w:color="auto"/>
            </w:tcBorders>
          </w:tcPr>
          <w:p w14:paraId="54C0610D" w14:textId="77777777" w:rsidR="007467C0" w:rsidRPr="00FB292A" w:rsidRDefault="007467C0" w:rsidP="00585A31">
            <w:pPr>
              <w:pStyle w:val="TableBody"/>
            </w:pPr>
            <w:r w:rsidRPr="00FB292A">
              <w:t>A list that is populated by the current Functions that have already been performed in the Audit Log. If the Function is not listed, it has not yet been performed.</w:t>
            </w:r>
          </w:p>
        </w:tc>
      </w:tr>
      <w:tr w:rsidR="007467C0" w14:paraId="1AE84C2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6286BD2" w14:textId="77777777" w:rsidR="007467C0" w:rsidRPr="00585A31" w:rsidRDefault="007467C0" w:rsidP="00585A31">
            <w:pPr>
              <w:pStyle w:val="TableBody"/>
              <w:rPr>
                <w:b/>
                <w:bCs/>
              </w:rPr>
            </w:pPr>
            <w:r w:rsidRPr="00585A31">
              <w:rPr>
                <w:b/>
                <w:bCs/>
              </w:rPr>
              <w:t>User Name</w:t>
            </w:r>
          </w:p>
        </w:tc>
        <w:tc>
          <w:tcPr>
            <w:tcW w:w="5458" w:type="dxa"/>
            <w:tcBorders>
              <w:top w:val="single" w:sz="4" w:space="0" w:color="auto"/>
              <w:left w:val="single" w:sz="4" w:space="0" w:color="auto"/>
              <w:bottom w:val="single" w:sz="4" w:space="0" w:color="auto"/>
              <w:right w:val="single" w:sz="4" w:space="0" w:color="auto"/>
            </w:tcBorders>
          </w:tcPr>
          <w:p w14:paraId="27BD0EAA" w14:textId="5BE631E6" w:rsidR="007467C0" w:rsidRPr="00FB292A" w:rsidRDefault="007467C0" w:rsidP="00585A31">
            <w:pPr>
              <w:pStyle w:val="TableBody"/>
            </w:pPr>
            <w:r w:rsidRPr="00FB292A">
              <w:t xml:space="preserve">The User Name of the person who performed the action. The search is </w:t>
            </w:r>
            <w:del w:id="2002" w:author="Moses, Robbie" w:date="2023-02-13T03:48:00Z">
              <w:r w:rsidRPr="00FB292A" w:rsidDel="003672DE">
                <w:delText xml:space="preserve">case </w:delText>
              </w:r>
            </w:del>
            <w:ins w:id="2003" w:author="Moses, Robbie" w:date="2023-02-13T03:48:00Z">
              <w:r w:rsidR="003672DE" w:rsidRPr="00FB292A">
                <w:t>case</w:t>
              </w:r>
              <w:r w:rsidR="003672DE">
                <w:t>-</w:t>
              </w:r>
            </w:ins>
            <w:r w:rsidRPr="00FB292A">
              <w:t>sensitive, but partial word and wildcard searches are possible.</w:t>
            </w:r>
          </w:p>
        </w:tc>
      </w:tr>
      <w:tr w:rsidR="007467C0" w14:paraId="142AB3E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CBE3714" w14:textId="77777777" w:rsidR="007467C0" w:rsidRPr="00585A31" w:rsidRDefault="007467C0" w:rsidP="00585A31">
            <w:pPr>
              <w:pStyle w:val="TableBody"/>
              <w:rPr>
                <w:b/>
                <w:bCs/>
              </w:rPr>
            </w:pPr>
            <w:r w:rsidRPr="00585A31">
              <w:rPr>
                <w:b/>
                <w:bCs/>
              </w:rPr>
              <w:t>Resource</w:t>
            </w:r>
          </w:p>
        </w:tc>
        <w:tc>
          <w:tcPr>
            <w:tcW w:w="5458" w:type="dxa"/>
            <w:tcBorders>
              <w:top w:val="single" w:sz="4" w:space="0" w:color="auto"/>
              <w:left w:val="single" w:sz="4" w:space="0" w:color="auto"/>
              <w:bottom w:val="single" w:sz="4" w:space="0" w:color="auto"/>
              <w:right w:val="single" w:sz="4" w:space="0" w:color="auto"/>
            </w:tcBorders>
          </w:tcPr>
          <w:p w14:paraId="0853DBFA" w14:textId="77777777" w:rsidR="007467C0" w:rsidRPr="00FB292A" w:rsidRDefault="007467C0" w:rsidP="00585A31">
            <w:pPr>
              <w:pStyle w:val="TableBody"/>
            </w:pPr>
            <w:r w:rsidRPr="00FB292A">
              <w:t>A list that is populated by the current system resources that have been accessed in the Audit Log. If the Resource is not listed, it has not yet been accessed.</w:t>
            </w:r>
          </w:p>
        </w:tc>
      </w:tr>
      <w:tr w:rsidR="007467C0" w14:paraId="6B21EDE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447398" w14:textId="77777777" w:rsidR="007467C0" w:rsidRPr="00585A31" w:rsidRDefault="007467C0" w:rsidP="00585A31">
            <w:pPr>
              <w:pStyle w:val="TableBody"/>
              <w:rPr>
                <w:b/>
                <w:bCs/>
              </w:rPr>
            </w:pPr>
            <w:r w:rsidRPr="00585A31">
              <w:rPr>
                <w:b/>
                <w:bCs/>
              </w:rPr>
              <w:lastRenderedPageBreak/>
              <w:t>From/To Timestamp</w:t>
            </w:r>
          </w:p>
        </w:tc>
        <w:tc>
          <w:tcPr>
            <w:tcW w:w="5458" w:type="dxa"/>
            <w:tcBorders>
              <w:top w:val="single" w:sz="4" w:space="0" w:color="auto"/>
              <w:left w:val="single" w:sz="4" w:space="0" w:color="auto"/>
              <w:bottom w:val="single" w:sz="4" w:space="0" w:color="auto"/>
              <w:right w:val="single" w:sz="4" w:space="0" w:color="auto"/>
            </w:tcBorders>
          </w:tcPr>
          <w:p w14:paraId="6E135D6A" w14:textId="13BD603A" w:rsidR="007467C0" w:rsidRPr="00FB292A" w:rsidRDefault="007467C0" w:rsidP="00585A31">
            <w:pPr>
              <w:pStyle w:val="TableBody"/>
            </w:pPr>
            <w:r w:rsidRPr="00FB292A">
              <w:t xml:space="preserve">Date and time that the action was performed The user </w:t>
            </w:r>
            <w:del w:id="2004" w:author="Moses, Robbie" w:date="2023-02-13T03:48:00Z">
              <w:r w:rsidRPr="00FB292A" w:rsidDel="00C77438">
                <w:delText xml:space="preserve">is </w:delText>
              </w:r>
            </w:del>
            <w:ins w:id="2005" w:author="Moses, Robbie" w:date="2023-02-13T03:49:00Z">
              <w:r w:rsidR="00C77438">
                <w:t>is</w:t>
              </w:r>
            </w:ins>
            <w:ins w:id="2006" w:author="Moses, Robbie" w:date="2023-02-13T03:48:00Z">
              <w:r w:rsidR="00C77438" w:rsidRPr="00FB292A">
                <w:t xml:space="preserve"> </w:t>
              </w:r>
            </w:ins>
            <w:r w:rsidRPr="00FB292A">
              <w:t xml:space="preserve">able to enter </w:t>
            </w:r>
            <w:del w:id="2007" w:author="Moses, Robbie" w:date="2023-02-13T03:48:00Z">
              <w:r w:rsidRPr="00FB292A" w:rsidDel="00C77438">
                <w:delText xml:space="preserve">a </w:delText>
              </w:r>
            </w:del>
            <w:r w:rsidRPr="00FB292A">
              <w:t>the date, the date/time, or leave the field blank. Leaving the field blank will return all rows. For instance</w:t>
            </w:r>
            <w:ins w:id="2008" w:author="Moses, Robbie" w:date="2023-02-13T03:49:00Z">
              <w:r w:rsidR="00A42477">
                <w:t>,</w:t>
              </w:r>
            </w:ins>
            <w:r w:rsidRPr="00FB292A">
              <w:t xml:space="preserve"> if the user wanted all records after June 1, 2009</w:t>
            </w:r>
            <w:ins w:id="2009" w:author="Moses, Robbie" w:date="2023-02-13T03:49:00Z">
              <w:r w:rsidR="00A42477">
                <w:t>,</w:t>
              </w:r>
            </w:ins>
            <w:r w:rsidRPr="00FB292A">
              <w:t xml:space="preserve"> the user would enter 2009-06-01 in the From field and leave the To field blank.</w:t>
            </w:r>
          </w:p>
          <w:p w14:paraId="77F3AB7B" w14:textId="77777777" w:rsidR="007467C0" w:rsidRPr="00FB292A" w:rsidRDefault="007467C0" w:rsidP="00585A31">
            <w:pPr>
              <w:pStyle w:val="TableBody"/>
            </w:pPr>
            <w:r w:rsidRPr="00FB292A">
              <w:t>The entry must conform to the correct format of YYYY-MM-DD HH:MM:SS:NNN</w:t>
            </w:r>
          </w:p>
          <w:p w14:paraId="5A06972D" w14:textId="77777777" w:rsidR="007467C0" w:rsidRPr="00FB292A" w:rsidRDefault="007467C0" w:rsidP="00585A31">
            <w:pPr>
              <w:pStyle w:val="TableBody"/>
            </w:pPr>
            <w:r w:rsidRPr="00FB292A">
              <w:t>YYYY = Year (4 digits)</w:t>
            </w:r>
          </w:p>
          <w:p w14:paraId="49E27F2D" w14:textId="77777777" w:rsidR="007467C0" w:rsidRPr="00FB292A" w:rsidRDefault="007467C0" w:rsidP="00585A31">
            <w:pPr>
              <w:pStyle w:val="TableBody"/>
            </w:pPr>
            <w:r w:rsidRPr="00FB292A">
              <w:t>MM = Month (2 digits)</w:t>
            </w:r>
          </w:p>
          <w:p w14:paraId="1135B56C" w14:textId="77777777" w:rsidR="007467C0" w:rsidRPr="00FB292A" w:rsidRDefault="007467C0" w:rsidP="00585A31">
            <w:pPr>
              <w:pStyle w:val="TableBody"/>
            </w:pPr>
            <w:r w:rsidRPr="00FB292A">
              <w:t>DD = Day (2 digits)</w:t>
            </w:r>
          </w:p>
          <w:p w14:paraId="547D9C11" w14:textId="77777777" w:rsidR="007467C0" w:rsidRPr="00FB292A" w:rsidRDefault="007467C0" w:rsidP="00585A31">
            <w:pPr>
              <w:pStyle w:val="TableBody"/>
            </w:pPr>
            <w:r w:rsidRPr="00FB292A">
              <w:t>HH = Hour (2 digits)</w:t>
            </w:r>
          </w:p>
          <w:p w14:paraId="71D91BFA" w14:textId="77777777" w:rsidR="007467C0" w:rsidRPr="00C237DE" w:rsidRDefault="007467C0" w:rsidP="00585A31">
            <w:pPr>
              <w:pStyle w:val="TableBody"/>
              <w:rPr>
                <w:lang w:val="de-DE"/>
              </w:rPr>
            </w:pPr>
            <w:r w:rsidRPr="00C237DE">
              <w:rPr>
                <w:lang w:val="de-DE"/>
              </w:rPr>
              <w:t>MM = Minute (2 digits)</w:t>
            </w:r>
          </w:p>
          <w:p w14:paraId="311343ED" w14:textId="77777777" w:rsidR="007467C0" w:rsidRPr="00C237DE" w:rsidRDefault="007467C0" w:rsidP="00585A31">
            <w:pPr>
              <w:pStyle w:val="TableBody"/>
              <w:rPr>
                <w:lang w:val="de-DE"/>
              </w:rPr>
            </w:pPr>
            <w:r w:rsidRPr="00C237DE">
              <w:rPr>
                <w:lang w:val="de-DE"/>
              </w:rPr>
              <w:t>SS = Second (2 digits)</w:t>
            </w:r>
          </w:p>
          <w:p w14:paraId="4B21A98C" w14:textId="77777777" w:rsidR="007467C0" w:rsidRPr="00FB292A" w:rsidRDefault="007467C0" w:rsidP="00585A31">
            <w:pPr>
              <w:pStyle w:val="TableBody"/>
            </w:pPr>
            <w:r w:rsidRPr="00FB292A">
              <w:t>NNN = Nanoseconds (3 digits)</w:t>
            </w:r>
          </w:p>
          <w:p w14:paraId="65724084" w14:textId="4BCA34C6" w:rsidR="007467C0" w:rsidRPr="00FB292A" w:rsidRDefault="007467C0" w:rsidP="00585A31">
            <w:pPr>
              <w:pStyle w:val="TableBody"/>
            </w:pPr>
            <w:r w:rsidRPr="00FB292A">
              <w:t>Example</w:t>
            </w:r>
            <w:del w:id="2010" w:author="Moses, Robbie" w:date="2023-02-13T03:49:00Z">
              <w:r w:rsidRPr="00FB292A" w:rsidDel="00A42477">
                <w:delText xml:space="preserve"> </w:delText>
              </w:r>
            </w:del>
            <w:r w:rsidRPr="00FB292A">
              <w:t>: June 1, 2009</w:t>
            </w:r>
            <w:ins w:id="2011" w:author="Moses, Robbie" w:date="2023-02-13T03:49:00Z">
              <w:r w:rsidR="00A42477">
                <w:t>,</w:t>
              </w:r>
            </w:ins>
            <w:r w:rsidRPr="00FB292A">
              <w:t xml:space="preserve"> at 3:15</w:t>
            </w:r>
            <w:ins w:id="2012" w:author="Moses, Robbie" w:date="2023-02-13T03:50:00Z">
              <w:r w:rsidR="00A42477">
                <w:t xml:space="preserve"> </w:t>
              </w:r>
            </w:ins>
            <w:r w:rsidRPr="00FB292A">
              <w:t>pm would be 2009-06-01 15:15:00:0000</w:t>
            </w:r>
          </w:p>
        </w:tc>
      </w:tr>
    </w:tbl>
    <w:p w14:paraId="0FB1A578" w14:textId="77777777" w:rsidR="007467C0" w:rsidRDefault="007467C0" w:rsidP="007467C0"/>
    <w:p w14:paraId="1AD8FD6A" w14:textId="77777777" w:rsidR="007467C0" w:rsidRPr="0096772F" w:rsidRDefault="007467C0" w:rsidP="007467C0">
      <w:pPr>
        <w:pStyle w:val="Caption"/>
        <w:rPr>
          <w:lang w:val="en-US"/>
        </w:rPr>
      </w:pPr>
      <w:bookmarkStart w:id="2013" w:name="_Toc256528920"/>
      <w:bookmarkStart w:id="2014" w:name="_Toc74556496"/>
      <w:bookmarkStart w:id="2015" w:name="_Toc128022173"/>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Pr>
          <w:noProof/>
          <w:lang w:val="en-US"/>
        </w:rPr>
        <w:t>64</w:t>
      </w:r>
      <w:r w:rsidRPr="60106B9D">
        <w:rPr>
          <w:lang w:val="en-US"/>
        </w:rPr>
        <w:fldChar w:fldCharType="end"/>
      </w:r>
      <w:r w:rsidRPr="60106B9D">
        <w:rPr>
          <w:lang w:val="en-US"/>
        </w:rPr>
        <w:t>: Audit Log Browser Search Results Page</w:t>
      </w:r>
      <w:bookmarkEnd w:id="2013"/>
      <w:bookmarkEnd w:id="2014"/>
      <w:bookmarkEnd w:id="2015"/>
    </w:p>
    <w:p w14:paraId="117E9C35" w14:textId="77777777" w:rsidR="007467C0" w:rsidRDefault="007467C0" w:rsidP="00585A31">
      <w:pPr>
        <w:jc w:val="center"/>
      </w:pPr>
      <w:r>
        <w:rPr>
          <w:noProof/>
        </w:rPr>
        <w:drawing>
          <wp:inline distT="0" distB="0" distL="0" distR="0" wp14:anchorId="1F87AF20" wp14:editId="3A46CC19">
            <wp:extent cx="4572000" cy="1263260"/>
            <wp:effectExtent l="76200" t="76200" r="133350" b="127635"/>
            <wp:docPr id="2078587587" name="Picture 207858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extLst>
                        <a:ext uri="{28A0092B-C50C-407E-A947-70E740481C1C}">
                          <a14:useLocalDpi xmlns:a14="http://schemas.microsoft.com/office/drawing/2010/main" val="0"/>
                        </a:ext>
                      </a:extLst>
                    </a:blip>
                    <a:srcRect t="30197"/>
                    <a:stretch/>
                  </pic:blipFill>
                  <pic:spPr bwMode="auto">
                    <a:xfrm>
                      <a:off x="0" y="0"/>
                      <a:ext cx="4572000" cy="126326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13B68C8" w14:textId="77777777" w:rsidR="007467C0" w:rsidRPr="0096772F" w:rsidRDefault="007467C0" w:rsidP="007467C0">
      <w:pPr>
        <w:pStyle w:val="Caption"/>
        <w:rPr>
          <w:lang w:val="en-US"/>
        </w:rPr>
      </w:pPr>
      <w:bookmarkStart w:id="2016" w:name="_Toc256528744"/>
      <w:bookmarkStart w:id="2017" w:name="_Toc74556726"/>
      <w:r w:rsidRPr="0096772F">
        <w:rPr>
          <w:lang w:val="en-US"/>
        </w:rPr>
        <w:t xml:space="preserve">Table </w:t>
      </w:r>
      <w:r>
        <w:fldChar w:fldCharType="begin"/>
      </w:r>
      <w:r w:rsidRPr="0096772F">
        <w:rPr>
          <w:lang w:val="en-US"/>
        </w:rPr>
        <w:instrText xml:space="preserve"> SEQ Table \* ARABIC </w:instrText>
      </w:r>
      <w:r>
        <w:fldChar w:fldCharType="separate"/>
      </w:r>
      <w:r>
        <w:rPr>
          <w:noProof/>
          <w:lang w:val="en-US"/>
        </w:rPr>
        <w:t>87</w:t>
      </w:r>
      <w:r>
        <w:fldChar w:fldCharType="end"/>
      </w:r>
      <w:r w:rsidRPr="0096772F">
        <w:rPr>
          <w:lang w:val="en-US"/>
        </w:rPr>
        <w:t>: Audit Log Browser Search Results Description</w:t>
      </w:r>
      <w:bookmarkEnd w:id="2016"/>
      <w:bookmarkEnd w:id="201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4397857"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1F2F9E18" w14:textId="77777777" w:rsidR="007467C0" w:rsidRDefault="007467C0" w:rsidP="00170D7D">
            <w:pPr>
              <w:pStyle w:val="TableHeader"/>
            </w:pPr>
            <w:r>
              <w:t>Field</w:t>
            </w:r>
          </w:p>
        </w:tc>
        <w:tc>
          <w:tcPr>
            <w:tcW w:w="5458" w:type="dxa"/>
            <w:tcBorders>
              <w:top w:val="single" w:sz="6" w:space="0" w:color="auto"/>
              <w:left w:val="nil"/>
              <w:bottom w:val="single" w:sz="4" w:space="0" w:color="auto"/>
            </w:tcBorders>
            <w:shd w:val="clear" w:color="auto" w:fill="60C03A"/>
          </w:tcPr>
          <w:p w14:paraId="00D0C59B" w14:textId="77777777" w:rsidR="007467C0" w:rsidRDefault="007467C0" w:rsidP="00170D7D">
            <w:pPr>
              <w:pStyle w:val="TableHeader"/>
            </w:pPr>
            <w:r>
              <w:t>Description</w:t>
            </w:r>
          </w:p>
        </w:tc>
      </w:tr>
      <w:tr w:rsidR="007467C0" w14:paraId="0819984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CA81D1" w14:textId="77777777" w:rsidR="007467C0" w:rsidRPr="00A25048" w:rsidRDefault="007467C0" w:rsidP="00585A31">
            <w:pPr>
              <w:pStyle w:val="TableBody"/>
              <w:rPr>
                <w:b/>
                <w:bCs/>
              </w:rPr>
            </w:pPr>
            <w:r w:rsidRPr="00A25048">
              <w:rPr>
                <w:b/>
                <w:bCs/>
              </w:rPr>
              <w:t>Go To Button</w:t>
            </w:r>
          </w:p>
        </w:tc>
        <w:tc>
          <w:tcPr>
            <w:tcW w:w="5458" w:type="dxa"/>
            <w:tcBorders>
              <w:top w:val="single" w:sz="4" w:space="0" w:color="auto"/>
              <w:left w:val="single" w:sz="4" w:space="0" w:color="auto"/>
              <w:bottom w:val="single" w:sz="4" w:space="0" w:color="auto"/>
              <w:right w:val="single" w:sz="4" w:space="0" w:color="auto"/>
            </w:tcBorders>
          </w:tcPr>
          <w:p w14:paraId="72E2F68E" w14:textId="77777777" w:rsidR="007467C0" w:rsidRPr="00FB292A" w:rsidRDefault="007467C0" w:rsidP="00585A31">
            <w:pPr>
              <w:pStyle w:val="TableBody"/>
            </w:pPr>
            <w:r w:rsidRPr="00FB292A">
              <w:t>Navigates to the page number specified in the Page field</w:t>
            </w:r>
          </w:p>
        </w:tc>
      </w:tr>
      <w:tr w:rsidR="007467C0" w14:paraId="424F4DF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F49F68" w14:textId="77777777" w:rsidR="007467C0" w:rsidRPr="00A25048" w:rsidRDefault="007467C0" w:rsidP="00585A31">
            <w:pPr>
              <w:pStyle w:val="TableBody"/>
              <w:rPr>
                <w:b/>
                <w:bCs/>
              </w:rPr>
            </w:pPr>
            <w:r w:rsidRPr="00A25048">
              <w:rPr>
                <w:b/>
                <w:bCs/>
              </w:rPr>
              <w:t>Page</w:t>
            </w:r>
          </w:p>
        </w:tc>
        <w:tc>
          <w:tcPr>
            <w:tcW w:w="5458" w:type="dxa"/>
            <w:tcBorders>
              <w:top w:val="single" w:sz="4" w:space="0" w:color="auto"/>
              <w:left w:val="single" w:sz="4" w:space="0" w:color="auto"/>
              <w:bottom w:val="single" w:sz="4" w:space="0" w:color="auto"/>
              <w:right w:val="single" w:sz="4" w:space="0" w:color="auto"/>
            </w:tcBorders>
          </w:tcPr>
          <w:p w14:paraId="3B944607" w14:textId="4B0E52EC" w:rsidR="007467C0" w:rsidRPr="00FB292A" w:rsidRDefault="007467C0" w:rsidP="00585A31">
            <w:pPr>
              <w:pStyle w:val="TableBody"/>
            </w:pPr>
            <w:r w:rsidRPr="00FB292A">
              <w:t xml:space="preserve">Indicates the current page currently being viewed out of the total number of pages. Changing the page number and selecting the </w:t>
            </w:r>
            <w:r w:rsidRPr="00C473FC">
              <w:rPr>
                <w:b/>
                <w:bCs/>
              </w:rPr>
              <w:t>‘Go To’</w:t>
            </w:r>
            <w:r w:rsidRPr="00FB292A">
              <w:t xml:space="preserve"> button navigate</w:t>
            </w:r>
            <w:del w:id="2018" w:author="Moses, Robbie" w:date="2023-02-13T03:50:00Z">
              <w:r w:rsidRPr="00FB292A" w:rsidDel="008210AD">
                <w:delText>s</w:delText>
              </w:r>
            </w:del>
            <w:r w:rsidRPr="00FB292A">
              <w:t xml:space="preserve"> directly to that page.</w:t>
            </w:r>
          </w:p>
        </w:tc>
      </w:tr>
      <w:tr w:rsidR="007467C0" w14:paraId="77D917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76DD064" w14:textId="77777777" w:rsidR="007467C0" w:rsidRPr="00A25048" w:rsidRDefault="007467C0" w:rsidP="00585A31">
            <w:pPr>
              <w:pStyle w:val="TableBody"/>
              <w:rPr>
                <w:b/>
                <w:bCs/>
              </w:rPr>
            </w:pPr>
            <w:r w:rsidRPr="00A25048">
              <w:rPr>
                <w:b/>
                <w:bCs/>
              </w:rPr>
              <w:lastRenderedPageBreak/>
              <w:t>Navigation (&lt;&lt; &lt; &gt; &gt;&gt;)</w:t>
            </w:r>
          </w:p>
        </w:tc>
        <w:tc>
          <w:tcPr>
            <w:tcW w:w="5458" w:type="dxa"/>
            <w:tcBorders>
              <w:top w:val="single" w:sz="4" w:space="0" w:color="auto"/>
              <w:left w:val="single" w:sz="4" w:space="0" w:color="auto"/>
              <w:bottom w:val="single" w:sz="4" w:space="0" w:color="auto"/>
              <w:right w:val="single" w:sz="4" w:space="0" w:color="auto"/>
            </w:tcBorders>
          </w:tcPr>
          <w:p w14:paraId="4AE09539" w14:textId="13B66B15" w:rsidR="007467C0" w:rsidRPr="00FB292A" w:rsidRDefault="007467C0" w:rsidP="00585A31">
            <w:pPr>
              <w:pStyle w:val="TableBody"/>
            </w:pPr>
            <w:r w:rsidRPr="00FB292A">
              <w:t>Navigates forward or backward</w:t>
            </w:r>
            <w:ins w:id="2019" w:author="Moses, Robbie" w:date="2023-02-13T03:50:00Z">
              <w:r w:rsidR="008210AD">
                <w:t>s</w:t>
              </w:r>
            </w:ins>
            <w:r w:rsidRPr="00FB292A">
              <w:t xml:space="preserve"> to a particular page.</w:t>
            </w:r>
          </w:p>
          <w:p w14:paraId="24C98027" w14:textId="77777777" w:rsidR="007467C0" w:rsidRPr="00FB292A" w:rsidRDefault="007467C0" w:rsidP="00585A31">
            <w:pPr>
              <w:pStyle w:val="TableBody"/>
            </w:pPr>
            <w:r w:rsidRPr="00CA19EC">
              <w:rPr>
                <w:b/>
                <w:bCs/>
              </w:rPr>
              <w:t xml:space="preserve">&lt;&lt; </w:t>
            </w:r>
            <w:r w:rsidRPr="00FB292A">
              <w:t xml:space="preserve"> First Page</w:t>
            </w:r>
          </w:p>
          <w:p w14:paraId="614626D7" w14:textId="77777777" w:rsidR="007467C0" w:rsidRPr="00FB292A" w:rsidRDefault="007467C0" w:rsidP="00585A31">
            <w:pPr>
              <w:pStyle w:val="TableBody"/>
            </w:pPr>
            <w:r w:rsidRPr="00CA19EC">
              <w:rPr>
                <w:b/>
                <w:bCs/>
              </w:rPr>
              <w:t>&lt;</w:t>
            </w:r>
            <w:r w:rsidRPr="00FB292A">
              <w:t xml:space="preserve"> Back one page</w:t>
            </w:r>
          </w:p>
          <w:p w14:paraId="5B4CFBAB" w14:textId="77777777" w:rsidR="007467C0" w:rsidRPr="00FB292A" w:rsidRDefault="007467C0" w:rsidP="00585A31">
            <w:pPr>
              <w:pStyle w:val="TableBody"/>
            </w:pPr>
            <w:r w:rsidRPr="00CA19EC">
              <w:rPr>
                <w:b/>
                <w:bCs/>
              </w:rPr>
              <w:t>&gt;</w:t>
            </w:r>
            <w:r w:rsidRPr="00FB292A">
              <w:t xml:space="preserve">  Forward one page</w:t>
            </w:r>
          </w:p>
          <w:p w14:paraId="335FA8BD" w14:textId="77777777" w:rsidR="007467C0" w:rsidRPr="00FB292A" w:rsidRDefault="007467C0" w:rsidP="00585A31">
            <w:pPr>
              <w:pStyle w:val="TableBody"/>
            </w:pPr>
            <w:r w:rsidRPr="00CA19EC">
              <w:rPr>
                <w:b/>
                <w:bCs/>
              </w:rPr>
              <w:t>&gt;&gt;</w:t>
            </w:r>
            <w:r w:rsidRPr="00FB292A">
              <w:t xml:space="preserve"> Last Page</w:t>
            </w:r>
          </w:p>
        </w:tc>
      </w:tr>
      <w:tr w:rsidR="007467C0" w14:paraId="7D8E13C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649659" w14:textId="77777777" w:rsidR="007467C0" w:rsidRPr="00A25048" w:rsidRDefault="007467C0" w:rsidP="00585A31">
            <w:pPr>
              <w:pStyle w:val="TableBody"/>
              <w:rPr>
                <w:b/>
                <w:bCs/>
              </w:rPr>
            </w:pPr>
            <w:r w:rsidRPr="00A25048">
              <w:rPr>
                <w:b/>
                <w:bCs/>
              </w:rPr>
              <w:t>Timestamp</w:t>
            </w:r>
          </w:p>
        </w:tc>
        <w:tc>
          <w:tcPr>
            <w:tcW w:w="5458" w:type="dxa"/>
            <w:tcBorders>
              <w:top w:val="single" w:sz="4" w:space="0" w:color="auto"/>
              <w:left w:val="single" w:sz="4" w:space="0" w:color="auto"/>
              <w:bottom w:val="single" w:sz="4" w:space="0" w:color="auto"/>
              <w:right w:val="single" w:sz="4" w:space="0" w:color="auto"/>
            </w:tcBorders>
          </w:tcPr>
          <w:p w14:paraId="53E8C7F2" w14:textId="199BA1E7" w:rsidR="007467C0" w:rsidRPr="00FB292A" w:rsidRDefault="007467C0" w:rsidP="00585A31">
            <w:pPr>
              <w:pStyle w:val="TableBody"/>
            </w:pPr>
            <w:r w:rsidRPr="00FB292A">
              <w:t xml:space="preserve">Date and time stamp for the Audit Log entry. Clicking on the column header will resort </w:t>
            </w:r>
            <w:ins w:id="2020" w:author="Moses, Robbie" w:date="2023-02-13T03:50:00Z">
              <w:r w:rsidR="008210AD">
                <w:t xml:space="preserve">to </w:t>
              </w:r>
            </w:ins>
            <w:r w:rsidRPr="00FB292A">
              <w:t xml:space="preserve">the list (ascending or descending depending on the current view).  </w:t>
            </w:r>
          </w:p>
          <w:p w14:paraId="244B732C" w14:textId="4D2D4118" w:rsidR="007467C0" w:rsidRPr="00FB292A" w:rsidRDefault="007467C0" w:rsidP="00585A31">
            <w:pPr>
              <w:pStyle w:val="TableBody"/>
            </w:pPr>
            <w:r w:rsidRPr="00FB292A">
              <w:t xml:space="preserve">Clicking on a Timestamp hyperlink will </w:t>
            </w:r>
            <w:del w:id="2021" w:author="Moses, Robbie" w:date="2023-02-13T03:50:00Z">
              <w:r w:rsidRPr="00FB292A" w:rsidDel="008210AD">
                <w:delText xml:space="preserve">brink </w:delText>
              </w:r>
            </w:del>
            <w:ins w:id="2022" w:author="Moses, Robbie" w:date="2023-02-13T03:50:00Z">
              <w:r w:rsidR="008210AD" w:rsidRPr="00FB292A">
                <w:t>brin</w:t>
              </w:r>
              <w:r w:rsidR="008210AD">
                <w:t>g</w:t>
              </w:r>
              <w:r w:rsidR="008210AD" w:rsidRPr="00FB292A">
                <w:t xml:space="preserve"> </w:t>
              </w:r>
            </w:ins>
            <w:r w:rsidRPr="00FB292A">
              <w:t xml:space="preserve">the user to the Transaction detail report. See: </w:t>
            </w:r>
          </w:p>
        </w:tc>
      </w:tr>
      <w:tr w:rsidR="007467C0" w14:paraId="42FF6B8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E9AC836" w14:textId="77777777" w:rsidR="007467C0" w:rsidRPr="00A25048" w:rsidRDefault="007467C0" w:rsidP="00585A31">
            <w:pPr>
              <w:pStyle w:val="TableBody"/>
              <w:rPr>
                <w:b/>
                <w:bCs/>
              </w:rPr>
            </w:pPr>
            <w:r w:rsidRPr="00A25048">
              <w:rPr>
                <w:b/>
                <w:bCs/>
              </w:rPr>
              <w:t>User Name</w:t>
            </w:r>
          </w:p>
        </w:tc>
        <w:tc>
          <w:tcPr>
            <w:tcW w:w="5458" w:type="dxa"/>
            <w:tcBorders>
              <w:top w:val="single" w:sz="4" w:space="0" w:color="auto"/>
              <w:left w:val="single" w:sz="4" w:space="0" w:color="auto"/>
              <w:bottom w:val="single" w:sz="4" w:space="0" w:color="auto"/>
              <w:right w:val="single" w:sz="4" w:space="0" w:color="auto"/>
            </w:tcBorders>
          </w:tcPr>
          <w:p w14:paraId="22FF9B8E" w14:textId="5725E00A" w:rsidR="007467C0" w:rsidRPr="00FB292A" w:rsidRDefault="007467C0" w:rsidP="00585A31">
            <w:pPr>
              <w:pStyle w:val="TableBody"/>
            </w:pPr>
            <w:r w:rsidRPr="00FB292A">
              <w:t xml:space="preserve">User name of the person who performed the action. Clicking on the column header will resort </w:t>
            </w:r>
            <w:ins w:id="2023" w:author="Moses, Robbie" w:date="2023-02-13T03:50:00Z">
              <w:r w:rsidR="008210AD">
                <w:t xml:space="preserve">to </w:t>
              </w:r>
            </w:ins>
            <w:r w:rsidRPr="00FB292A">
              <w:t>the list (ascending or descending depending on the current view).</w:t>
            </w:r>
          </w:p>
        </w:tc>
      </w:tr>
      <w:tr w:rsidR="007467C0" w14:paraId="2476388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BCDFFAD" w14:textId="77777777" w:rsidR="007467C0" w:rsidRPr="00A25048" w:rsidRDefault="007467C0" w:rsidP="00585A31">
            <w:pPr>
              <w:pStyle w:val="TableBody"/>
              <w:rPr>
                <w:b/>
                <w:bCs/>
              </w:rPr>
            </w:pPr>
            <w:r w:rsidRPr="00A25048">
              <w:rPr>
                <w:b/>
                <w:bCs/>
              </w:rPr>
              <w:t>Function</w:t>
            </w:r>
          </w:p>
        </w:tc>
        <w:tc>
          <w:tcPr>
            <w:tcW w:w="5458" w:type="dxa"/>
            <w:tcBorders>
              <w:top w:val="single" w:sz="4" w:space="0" w:color="auto"/>
              <w:left w:val="single" w:sz="4" w:space="0" w:color="auto"/>
              <w:bottom w:val="single" w:sz="4" w:space="0" w:color="auto"/>
              <w:right w:val="single" w:sz="4" w:space="0" w:color="auto"/>
            </w:tcBorders>
          </w:tcPr>
          <w:p w14:paraId="08D66891" w14:textId="4AC56835" w:rsidR="007467C0" w:rsidRPr="00FB292A" w:rsidRDefault="007467C0" w:rsidP="00585A31">
            <w:pPr>
              <w:pStyle w:val="TableBody"/>
            </w:pPr>
            <w:r w:rsidRPr="00FB292A">
              <w:t xml:space="preserve">The function that was performed for the specific Audit Log entry. Clicking on the column header will resort </w:t>
            </w:r>
            <w:ins w:id="2024" w:author="Moses, Robbie" w:date="2023-02-13T03:51:00Z">
              <w:r w:rsidR="008F73AB">
                <w:t xml:space="preserve">to </w:t>
              </w:r>
            </w:ins>
            <w:r w:rsidRPr="00FB292A">
              <w:t>the list (ascending or descending depending on the current view).</w:t>
            </w:r>
          </w:p>
        </w:tc>
      </w:tr>
      <w:tr w:rsidR="007467C0" w14:paraId="4679C8D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66443B3" w14:textId="77777777" w:rsidR="007467C0" w:rsidRPr="00A25048" w:rsidRDefault="007467C0" w:rsidP="00585A31">
            <w:pPr>
              <w:pStyle w:val="TableBody"/>
              <w:rPr>
                <w:b/>
                <w:bCs/>
              </w:rPr>
            </w:pPr>
            <w:r w:rsidRPr="00A25048">
              <w:rPr>
                <w:b/>
                <w:bCs/>
              </w:rPr>
              <w:t>Resource Type</w:t>
            </w:r>
          </w:p>
        </w:tc>
        <w:tc>
          <w:tcPr>
            <w:tcW w:w="5458" w:type="dxa"/>
            <w:tcBorders>
              <w:top w:val="single" w:sz="4" w:space="0" w:color="auto"/>
              <w:left w:val="single" w:sz="4" w:space="0" w:color="auto"/>
              <w:bottom w:val="single" w:sz="4" w:space="0" w:color="auto"/>
              <w:right w:val="single" w:sz="4" w:space="0" w:color="auto"/>
            </w:tcBorders>
          </w:tcPr>
          <w:p w14:paraId="2F8618FF" w14:textId="701277C9" w:rsidR="007467C0" w:rsidRPr="00FB292A" w:rsidRDefault="007467C0" w:rsidP="00585A31">
            <w:pPr>
              <w:pStyle w:val="TableBody"/>
            </w:pPr>
            <w:r w:rsidRPr="00FB292A">
              <w:t xml:space="preserve">The Resource type that was accessed. Clicking on the column header will resort </w:t>
            </w:r>
            <w:ins w:id="2025" w:author="Moses, Robbie" w:date="2023-02-13T03:51:00Z">
              <w:r w:rsidR="008F73AB">
                <w:t xml:space="preserve">to </w:t>
              </w:r>
            </w:ins>
            <w:r w:rsidRPr="00FB292A">
              <w:t>the list (ascending or descending depending on the current view).</w:t>
            </w:r>
          </w:p>
        </w:tc>
      </w:tr>
      <w:tr w:rsidR="007467C0" w14:paraId="603906F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1B2158" w14:textId="77777777" w:rsidR="007467C0" w:rsidRPr="00A25048" w:rsidRDefault="007467C0" w:rsidP="00585A31">
            <w:pPr>
              <w:pStyle w:val="TableBody"/>
              <w:rPr>
                <w:b/>
                <w:bCs/>
              </w:rPr>
            </w:pPr>
            <w:r w:rsidRPr="00A25048">
              <w:rPr>
                <w:b/>
                <w:bCs/>
              </w:rPr>
              <w:t>Resource ID</w:t>
            </w:r>
          </w:p>
        </w:tc>
        <w:tc>
          <w:tcPr>
            <w:tcW w:w="5458" w:type="dxa"/>
            <w:tcBorders>
              <w:top w:val="single" w:sz="4" w:space="0" w:color="auto"/>
              <w:left w:val="single" w:sz="4" w:space="0" w:color="auto"/>
              <w:bottom w:val="single" w:sz="4" w:space="0" w:color="auto"/>
              <w:right w:val="single" w:sz="4" w:space="0" w:color="auto"/>
            </w:tcBorders>
          </w:tcPr>
          <w:p w14:paraId="30DB181E" w14:textId="3BC4DB88" w:rsidR="007467C0" w:rsidRPr="00FB292A" w:rsidRDefault="007467C0" w:rsidP="00585A31">
            <w:pPr>
              <w:pStyle w:val="TableBody"/>
            </w:pPr>
            <w:r w:rsidRPr="00FB292A">
              <w:t xml:space="preserve">The Resource ID that is associated with the Resource type. Clicking on the column header will resort </w:t>
            </w:r>
            <w:ins w:id="2026" w:author="Moses, Robbie" w:date="2023-02-13T03:51:00Z">
              <w:r w:rsidR="008F73AB">
                <w:t xml:space="preserve">to </w:t>
              </w:r>
            </w:ins>
            <w:r w:rsidRPr="00FB292A">
              <w:t>the list (ascending or descending depending on the current view).</w:t>
            </w:r>
          </w:p>
        </w:tc>
      </w:tr>
    </w:tbl>
    <w:p w14:paraId="06CE4526" w14:textId="734A5447" w:rsidR="007467C0" w:rsidDel="00AD3D4E" w:rsidRDefault="007467C0" w:rsidP="007467C0">
      <w:pPr>
        <w:rPr>
          <w:del w:id="2027" w:author="Moses, Robbie" w:date="2023-02-23T04:21:00Z"/>
        </w:rPr>
      </w:pPr>
    </w:p>
    <w:p w14:paraId="323F747C" w14:textId="77777777" w:rsidR="007467C0" w:rsidRDefault="007467C0" w:rsidP="00A25048">
      <w:pPr>
        <w:pStyle w:val="BodyText"/>
      </w:pPr>
      <w:r>
        <w:t xml:space="preserve">The Transaction Detail report shows more in-depth information about some transactions that are performed on the system. The Transaction detail is accessed by clicking on the Timestamp hyperlink from the Audit Log Browser Results. Not all transactions will have transaction details </w:t>
      </w:r>
      <w:r w:rsidRPr="00824EEE">
        <w:t>associated</w:t>
      </w:r>
      <w:r>
        <w:t xml:space="preserve"> with them. </w:t>
      </w:r>
    </w:p>
    <w:p w14:paraId="47647CEF" w14:textId="77777777" w:rsidR="007467C0" w:rsidRDefault="007467C0" w:rsidP="007467C0">
      <w:pPr>
        <w:pStyle w:val="Caption"/>
      </w:pPr>
      <w:bookmarkStart w:id="2028" w:name="_Toc256528921"/>
      <w:bookmarkStart w:id="2029" w:name="_Toc74556497"/>
      <w:bookmarkStart w:id="2030" w:name="_Toc128022174"/>
      <w:r>
        <w:lastRenderedPageBreak/>
        <w:t xml:space="preserve">Figure </w:t>
      </w:r>
      <w:r>
        <w:fldChar w:fldCharType="begin"/>
      </w:r>
      <w:r>
        <w:instrText xml:space="preserve"> SEQ Figure \* ARABIC </w:instrText>
      </w:r>
      <w:r>
        <w:fldChar w:fldCharType="separate"/>
      </w:r>
      <w:r>
        <w:rPr>
          <w:noProof/>
        </w:rPr>
        <w:t>65</w:t>
      </w:r>
      <w:r>
        <w:fldChar w:fldCharType="end"/>
      </w:r>
      <w:r>
        <w:t xml:space="preserve">: </w:t>
      </w:r>
      <w:bookmarkEnd w:id="2028"/>
      <w:r>
        <w:t>Audit Log Browser Transaction Detail Page</w:t>
      </w:r>
      <w:bookmarkEnd w:id="2029"/>
      <w:bookmarkEnd w:id="2030"/>
    </w:p>
    <w:p w14:paraId="7519A607" w14:textId="77777777" w:rsidR="007467C0" w:rsidRPr="000F70FA" w:rsidRDefault="007467C0" w:rsidP="00A25048">
      <w:pPr>
        <w:jc w:val="center"/>
      </w:pPr>
      <w:r>
        <w:rPr>
          <w:noProof/>
        </w:rPr>
        <w:drawing>
          <wp:inline distT="0" distB="0" distL="0" distR="0" wp14:anchorId="09C1ACF2" wp14:editId="1CB7A31B">
            <wp:extent cx="5486400" cy="1739919"/>
            <wp:effectExtent l="76200" t="76200" r="133350" b="127000"/>
            <wp:docPr id="1546905538" name="Picture 154690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extLst>
                        <a:ext uri="{28A0092B-C50C-407E-A947-70E740481C1C}">
                          <a14:useLocalDpi xmlns:a14="http://schemas.microsoft.com/office/drawing/2010/main" val="0"/>
                        </a:ext>
                      </a:extLst>
                    </a:blip>
                    <a:srcRect t="27799"/>
                    <a:stretch/>
                  </pic:blipFill>
                  <pic:spPr bwMode="auto">
                    <a:xfrm>
                      <a:off x="0" y="0"/>
                      <a:ext cx="5486400" cy="173991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4034623" w14:textId="77777777" w:rsidR="007467C0" w:rsidRDefault="007467C0" w:rsidP="007467C0">
      <w:pPr>
        <w:pStyle w:val="Caption"/>
      </w:pPr>
      <w:bookmarkStart w:id="2031" w:name="_Toc256528745"/>
      <w:bookmarkStart w:id="2032" w:name="_Toc74556727"/>
      <w:r>
        <w:t xml:space="preserve">Table </w:t>
      </w:r>
      <w:r>
        <w:fldChar w:fldCharType="begin"/>
      </w:r>
      <w:r>
        <w:instrText xml:space="preserve"> SEQ Table \* ARABIC </w:instrText>
      </w:r>
      <w:r>
        <w:fldChar w:fldCharType="separate"/>
      </w:r>
      <w:r>
        <w:rPr>
          <w:noProof/>
        </w:rPr>
        <w:t>88</w:t>
      </w:r>
      <w:r>
        <w:rPr>
          <w:noProof/>
        </w:rPr>
        <w:fldChar w:fldCharType="end"/>
      </w:r>
      <w:r>
        <w:t>: Audit Log Browser Transaction Detail Description</w:t>
      </w:r>
      <w:bookmarkEnd w:id="2031"/>
      <w:bookmarkEnd w:id="203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D98F170" w14:textId="77777777" w:rsidTr="00A25048">
        <w:trPr>
          <w:tblHeader/>
        </w:trPr>
        <w:tc>
          <w:tcPr>
            <w:tcW w:w="2592" w:type="dxa"/>
            <w:tcBorders>
              <w:top w:val="single" w:sz="6" w:space="0" w:color="auto"/>
              <w:bottom w:val="single" w:sz="4" w:space="0" w:color="auto"/>
              <w:right w:val="single" w:sz="6" w:space="0" w:color="auto"/>
            </w:tcBorders>
            <w:shd w:val="clear" w:color="auto" w:fill="60C03A"/>
          </w:tcPr>
          <w:p w14:paraId="3CA6A6A0" w14:textId="77777777" w:rsidR="007467C0" w:rsidRDefault="007467C0" w:rsidP="00170D7D">
            <w:pPr>
              <w:pStyle w:val="TableHeader"/>
            </w:pPr>
            <w:r>
              <w:t>Field</w:t>
            </w:r>
          </w:p>
        </w:tc>
        <w:tc>
          <w:tcPr>
            <w:tcW w:w="5458" w:type="dxa"/>
            <w:tcBorders>
              <w:top w:val="single" w:sz="6" w:space="0" w:color="auto"/>
              <w:left w:val="nil"/>
              <w:bottom w:val="single" w:sz="4" w:space="0" w:color="auto"/>
            </w:tcBorders>
            <w:shd w:val="clear" w:color="auto" w:fill="60C03A"/>
          </w:tcPr>
          <w:p w14:paraId="60530FFB" w14:textId="77777777" w:rsidR="007467C0" w:rsidRDefault="007467C0" w:rsidP="00170D7D">
            <w:pPr>
              <w:pStyle w:val="TableHeader"/>
            </w:pPr>
            <w:r>
              <w:t>Description</w:t>
            </w:r>
          </w:p>
        </w:tc>
      </w:tr>
      <w:tr w:rsidR="007467C0" w14:paraId="627661A9" w14:textId="77777777" w:rsidTr="00A25048">
        <w:tc>
          <w:tcPr>
            <w:tcW w:w="2592" w:type="dxa"/>
            <w:tcBorders>
              <w:top w:val="single" w:sz="4" w:space="0" w:color="auto"/>
              <w:left w:val="single" w:sz="4" w:space="0" w:color="auto"/>
              <w:bottom w:val="single" w:sz="4" w:space="0" w:color="auto"/>
              <w:right w:val="single" w:sz="4" w:space="0" w:color="auto"/>
            </w:tcBorders>
          </w:tcPr>
          <w:p w14:paraId="1F734D0D" w14:textId="77777777" w:rsidR="007467C0" w:rsidRPr="00A25048" w:rsidRDefault="007467C0" w:rsidP="00A25048">
            <w:pPr>
              <w:pStyle w:val="TableBody"/>
              <w:rPr>
                <w:b/>
                <w:bCs/>
              </w:rPr>
            </w:pPr>
            <w:r w:rsidRPr="00A25048">
              <w:rPr>
                <w:b/>
                <w:bCs/>
              </w:rPr>
              <w:t>User Name</w:t>
            </w:r>
          </w:p>
        </w:tc>
        <w:tc>
          <w:tcPr>
            <w:tcW w:w="5458" w:type="dxa"/>
            <w:tcBorders>
              <w:top w:val="single" w:sz="4" w:space="0" w:color="auto"/>
              <w:left w:val="single" w:sz="4" w:space="0" w:color="auto"/>
              <w:bottom w:val="single" w:sz="4" w:space="0" w:color="auto"/>
              <w:right w:val="single" w:sz="4" w:space="0" w:color="auto"/>
            </w:tcBorders>
          </w:tcPr>
          <w:p w14:paraId="255FACD6" w14:textId="77777777" w:rsidR="007467C0" w:rsidRPr="00FB292A" w:rsidRDefault="007467C0" w:rsidP="00A25048">
            <w:pPr>
              <w:pStyle w:val="TableBody"/>
            </w:pPr>
            <w:r w:rsidRPr="00FB292A">
              <w:t>User name of the person who performed the action.</w:t>
            </w:r>
          </w:p>
        </w:tc>
      </w:tr>
      <w:tr w:rsidR="007467C0" w14:paraId="1AABE9A5" w14:textId="77777777" w:rsidTr="00A25048">
        <w:tc>
          <w:tcPr>
            <w:tcW w:w="2592" w:type="dxa"/>
            <w:tcBorders>
              <w:top w:val="single" w:sz="4" w:space="0" w:color="auto"/>
              <w:left w:val="single" w:sz="4" w:space="0" w:color="auto"/>
              <w:bottom w:val="single" w:sz="4" w:space="0" w:color="auto"/>
              <w:right w:val="single" w:sz="4" w:space="0" w:color="auto"/>
            </w:tcBorders>
          </w:tcPr>
          <w:p w14:paraId="728D7B04" w14:textId="77777777" w:rsidR="007467C0" w:rsidRPr="00A25048" w:rsidRDefault="007467C0" w:rsidP="00A25048">
            <w:pPr>
              <w:pStyle w:val="TableBody"/>
              <w:rPr>
                <w:b/>
                <w:bCs/>
              </w:rPr>
            </w:pPr>
            <w:r w:rsidRPr="00A25048">
              <w:rPr>
                <w:b/>
                <w:bCs/>
              </w:rPr>
              <w:t>Function</w:t>
            </w:r>
          </w:p>
        </w:tc>
        <w:tc>
          <w:tcPr>
            <w:tcW w:w="5458" w:type="dxa"/>
            <w:tcBorders>
              <w:top w:val="single" w:sz="4" w:space="0" w:color="auto"/>
              <w:left w:val="single" w:sz="4" w:space="0" w:color="auto"/>
              <w:bottom w:val="single" w:sz="4" w:space="0" w:color="auto"/>
              <w:right w:val="single" w:sz="4" w:space="0" w:color="auto"/>
            </w:tcBorders>
          </w:tcPr>
          <w:p w14:paraId="38B53480" w14:textId="77777777" w:rsidR="007467C0" w:rsidRPr="00FB292A" w:rsidRDefault="007467C0" w:rsidP="00A25048">
            <w:pPr>
              <w:pStyle w:val="TableBody"/>
            </w:pPr>
            <w:r w:rsidRPr="00FB292A">
              <w:t>The function that was performed for the specific Audit Log entry.</w:t>
            </w:r>
          </w:p>
        </w:tc>
      </w:tr>
      <w:tr w:rsidR="007467C0" w14:paraId="15268A01" w14:textId="77777777" w:rsidTr="00A25048">
        <w:tc>
          <w:tcPr>
            <w:tcW w:w="2592" w:type="dxa"/>
            <w:tcBorders>
              <w:top w:val="single" w:sz="4" w:space="0" w:color="auto"/>
              <w:left w:val="single" w:sz="4" w:space="0" w:color="auto"/>
              <w:bottom w:val="single" w:sz="4" w:space="0" w:color="auto"/>
              <w:right w:val="single" w:sz="4" w:space="0" w:color="auto"/>
            </w:tcBorders>
          </w:tcPr>
          <w:p w14:paraId="502F1BEF" w14:textId="77777777" w:rsidR="007467C0" w:rsidRPr="00A25048" w:rsidRDefault="007467C0" w:rsidP="00A25048">
            <w:pPr>
              <w:pStyle w:val="TableBody"/>
              <w:rPr>
                <w:b/>
                <w:bCs/>
              </w:rPr>
            </w:pPr>
            <w:r w:rsidRPr="00A25048">
              <w:rPr>
                <w:b/>
                <w:bCs/>
              </w:rPr>
              <w:t>Resource</w:t>
            </w:r>
          </w:p>
        </w:tc>
        <w:tc>
          <w:tcPr>
            <w:tcW w:w="5458" w:type="dxa"/>
            <w:tcBorders>
              <w:top w:val="single" w:sz="4" w:space="0" w:color="auto"/>
              <w:left w:val="single" w:sz="4" w:space="0" w:color="auto"/>
              <w:bottom w:val="single" w:sz="4" w:space="0" w:color="auto"/>
              <w:right w:val="single" w:sz="4" w:space="0" w:color="auto"/>
            </w:tcBorders>
          </w:tcPr>
          <w:p w14:paraId="3A4F741F" w14:textId="77777777" w:rsidR="007467C0" w:rsidRPr="00FB292A" w:rsidRDefault="007467C0" w:rsidP="00A25048">
            <w:pPr>
              <w:pStyle w:val="TableBody"/>
            </w:pPr>
            <w:r w:rsidRPr="00FB292A">
              <w:t>The Resource type that was accessed.</w:t>
            </w:r>
          </w:p>
        </w:tc>
      </w:tr>
      <w:tr w:rsidR="007467C0" w14:paraId="44EBC72F" w14:textId="77777777" w:rsidTr="00A25048">
        <w:tc>
          <w:tcPr>
            <w:tcW w:w="2592" w:type="dxa"/>
            <w:tcBorders>
              <w:top w:val="single" w:sz="4" w:space="0" w:color="auto"/>
              <w:left w:val="single" w:sz="4" w:space="0" w:color="auto"/>
              <w:bottom w:val="single" w:sz="4" w:space="0" w:color="auto"/>
              <w:right w:val="single" w:sz="4" w:space="0" w:color="auto"/>
            </w:tcBorders>
          </w:tcPr>
          <w:p w14:paraId="0288F972" w14:textId="77777777" w:rsidR="007467C0" w:rsidRPr="00A25048" w:rsidRDefault="007467C0" w:rsidP="00A25048">
            <w:pPr>
              <w:pStyle w:val="TableBody"/>
              <w:rPr>
                <w:b/>
                <w:bCs/>
              </w:rPr>
            </w:pPr>
            <w:r w:rsidRPr="00A25048">
              <w:rPr>
                <w:b/>
                <w:bCs/>
              </w:rPr>
              <w:t>Timestamp</w:t>
            </w:r>
          </w:p>
        </w:tc>
        <w:tc>
          <w:tcPr>
            <w:tcW w:w="5458" w:type="dxa"/>
            <w:tcBorders>
              <w:top w:val="single" w:sz="4" w:space="0" w:color="auto"/>
              <w:left w:val="single" w:sz="4" w:space="0" w:color="auto"/>
              <w:bottom w:val="single" w:sz="4" w:space="0" w:color="auto"/>
              <w:right w:val="single" w:sz="4" w:space="0" w:color="auto"/>
            </w:tcBorders>
          </w:tcPr>
          <w:p w14:paraId="5BD63CEA" w14:textId="77777777" w:rsidR="007467C0" w:rsidRPr="00FB292A" w:rsidRDefault="007467C0" w:rsidP="00A25048">
            <w:pPr>
              <w:pStyle w:val="TableBody"/>
            </w:pPr>
            <w:r w:rsidRPr="00FB292A">
              <w:t>Date and time stamp for the Audit Log entry.</w:t>
            </w:r>
          </w:p>
        </w:tc>
      </w:tr>
      <w:tr w:rsidR="007467C0" w14:paraId="43E99E7A" w14:textId="77777777" w:rsidTr="00A25048">
        <w:tc>
          <w:tcPr>
            <w:tcW w:w="2592" w:type="dxa"/>
            <w:tcBorders>
              <w:top w:val="single" w:sz="4" w:space="0" w:color="auto"/>
              <w:left w:val="single" w:sz="4" w:space="0" w:color="auto"/>
              <w:bottom w:val="single" w:sz="4" w:space="0" w:color="auto"/>
              <w:right w:val="single" w:sz="4" w:space="0" w:color="auto"/>
            </w:tcBorders>
          </w:tcPr>
          <w:p w14:paraId="24452F51" w14:textId="77777777" w:rsidR="007467C0" w:rsidRPr="00A25048" w:rsidRDefault="007467C0" w:rsidP="00A25048">
            <w:pPr>
              <w:pStyle w:val="TableBody"/>
              <w:rPr>
                <w:b/>
                <w:bCs/>
              </w:rPr>
            </w:pPr>
            <w:r w:rsidRPr="00A25048">
              <w:rPr>
                <w:b/>
                <w:bCs/>
              </w:rPr>
              <w:t>Statement ID</w:t>
            </w:r>
          </w:p>
        </w:tc>
        <w:tc>
          <w:tcPr>
            <w:tcW w:w="5458" w:type="dxa"/>
            <w:tcBorders>
              <w:top w:val="single" w:sz="4" w:space="0" w:color="auto"/>
              <w:left w:val="single" w:sz="4" w:space="0" w:color="auto"/>
              <w:bottom w:val="single" w:sz="4" w:space="0" w:color="auto"/>
              <w:right w:val="single" w:sz="4" w:space="0" w:color="auto"/>
            </w:tcBorders>
          </w:tcPr>
          <w:p w14:paraId="0D34F6B8" w14:textId="77777777" w:rsidR="007467C0" w:rsidRPr="00FB292A" w:rsidRDefault="007467C0" w:rsidP="00A25048">
            <w:pPr>
              <w:pStyle w:val="TableBody"/>
            </w:pPr>
            <w:r w:rsidRPr="00FB292A">
              <w:t>The action code that is associated with the database change.</w:t>
            </w:r>
          </w:p>
        </w:tc>
      </w:tr>
      <w:tr w:rsidR="007467C0" w14:paraId="7171B4BB" w14:textId="77777777" w:rsidTr="00A25048">
        <w:tc>
          <w:tcPr>
            <w:tcW w:w="2592" w:type="dxa"/>
            <w:tcBorders>
              <w:top w:val="single" w:sz="4" w:space="0" w:color="auto"/>
              <w:left w:val="single" w:sz="4" w:space="0" w:color="auto"/>
              <w:bottom w:val="single" w:sz="4" w:space="0" w:color="auto"/>
              <w:right w:val="single" w:sz="4" w:space="0" w:color="auto"/>
            </w:tcBorders>
          </w:tcPr>
          <w:p w14:paraId="7471798C" w14:textId="77777777" w:rsidR="007467C0" w:rsidRPr="00A25048" w:rsidRDefault="007467C0" w:rsidP="00A25048">
            <w:pPr>
              <w:pStyle w:val="TableBody"/>
              <w:rPr>
                <w:b/>
                <w:bCs/>
              </w:rPr>
            </w:pPr>
            <w:r w:rsidRPr="00A25048">
              <w:rPr>
                <w:b/>
                <w:bCs/>
              </w:rPr>
              <w:t>Statement Parameters</w:t>
            </w:r>
          </w:p>
        </w:tc>
        <w:tc>
          <w:tcPr>
            <w:tcW w:w="5458" w:type="dxa"/>
            <w:tcBorders>
              <w:top w:val="single" w:sz="4" w:space="0" w:color="auto"/>
              <w:left w:val="single" w:sz="4" w:space="0" w:color="auto"/>
              <w:bottom w:val="single" w:sz="4" w:space="0" w:color="auto"/>
              <w:right w:val="single" w:sz="4" w:space="0" w:color="auto"/>
            </w:tcBorders>
          </w:tcPr>
          <w:p w14:paraId="3A68E912" w14:textId="77777777" w:rsidR="00216A23" w:rsidRPr="00591255" w:rsidRDefault="007467C0" w:rsidP="00A25048">
            <w:pPr>
              <w:pStyle w:val="TableBody"/>
              <w:rPr>
                <w:ins w:id="2033" w:author="Moses, Robbie" w:date="2023-02-13T03:51:00Z"/>
                <w:b/>
                <w:bCs/>
              </w:rPr>
            </w:pPr>
            <w:r w:rsidRPr="00FB292A">
              <w:t xml:space="preserve">Parameters executed at </w:t>
            </w:r>
            <w:ins w:id="2034" w:author="Moses, Robbie" w:date="2023-02-13T03:51:00Z">
              <w:r w:rsidR="00216A23">
                <w:t xml:space="preserve">the </w:t>
              </w:r>
            </w:ins>
            <w:r w:rsidRPr="00FB292A">
              <w:t xml:space="preserve">database level. This will often include the most specific details on a particular action. </w:t>
            </w:r>
            <w:r w:rsidRPr="003C12C7">
              <w:rPr>
                <w:b/>
                <w:bCs/>
                <w:u w:val="single"/>
              </w:rPr>
              <w:t>Example:</w:t>
            </w:r>
            <w:r w:rsidRPr="00FB292A">
              <w:t xml:space="preserve"> if a Cashpoint’s parameters are saved, this will list the new parameters submitted to </w:t>
            </w:r>
            <w:ins w:id="2035" w:author="Moses, Robbie" w:date="2023-02-13T03:51:00Z">
              <w:r w:rsidR="00216A23">
                <w:t xml:space="preserve">the </w:t>
              </w:r>
            </w:ins>
            <w:r w:rsidRPr="00FB292A">
              <w:t xml:space="preserve">database. </w:t>
            </w:r>
          </w:p>
          <w:p w14:paraId="78731175" w14:textId="10A2668A" w:rsidR="007467C0" w:rsidRDefault="007467C0" w:rsidP="00591255">
            <w:pPr>
              <w:pStyle w:val="TableNote"/>
            </w:pPr>
            <w:r w:rsidRPr="00591255">
              <w:rPr>
                <w:b/>
                <w:bCs/>
              </w:rPr>
              <w:t>Note</w:t>
            </w:r>
            <w:r w:rsidRPr="00FB292A">
              <w:t xml:space="preserve">: </w:t>
            </w:r>
            <w:r w:rsidR="00591255">
              <w:t>I</w:t>
            </w:r>
            <w:r w:rsidRPr="00FB292A">
              <w:t xml:space="preserve">f </w:t>
            </w:r>
            <w:ins w:id="2036" w:author="Moses, Robbie" w:date="2023-02-13T03:51:00Z">
              <w:r w:rsidR="00216A23">
                <w:t xml:space="preserve">the </w:t>
              </w:r>
            </w:ins>
            <w:r w:rsidRPr="00FB292A">
              <w:t xml:space="preserve">system administrator configures </w:t>
            </w:r>
            <w:del w:id="2037" w:author="Moses, Robbie" w:date="2023-02-13T03:52:00Z">
              <w:r w:rsidRPr="00FB292A" w:rsidDel="00216A23">
                <w:delText xml:space="preserve">for </w:delText>
              </w:r>
            </w:del>
            <w:r w:rsidRPr="00FB292A">
              <w:t>partial auditing, then Statement Parameters will be blank.</w:t>
            </w:r>
          </w:p>
        </w:tc>
      </w:tr>
    </w:tbl>
    <w:p w14:paraId="5CC03839" w14:textId="28C52349" w:rsidR="007467C0" w:rsidRDefault="007467C0" w:rsidP="007467C0">
      <w:pPr>
        <w:pStyle w:val="TopofSection"/>
      </w:pPr>
      <w:r>
        <w:t>Return To:</w:t>
      </w:r>
      <w:r w:rsidRPr="00326CDA">
        <w:t xml:space="preserve">  </w:t>
      </w:r>
      <w:del w:id="2038" w:author="Moses, Robbie" w:date="2023-02-23T05:10:00Z">
        <w:r w:rsidDel="00904467">
          <w:fldChar w:fldCharType="begin"/>
        </w:r>
        <w:r w:rsidDel="00904467">
          <w:delInstrText xml:space="preserve"> REF _Ref245707334 \h  \* MERGEFORMAT </w:delInstrText>
        </w:r>
        <w:r w:rsidDel="00904467">
          <w:fldChar w:fldCharType="separate"/>
        </w:r>
        <w:r w:rsidRPr="00722E5E" w:rsidDel="00904467">
          <w:delText>System Tab</w:delText>
        </w:r>
        <w:r w:rsidDel="00904467">
          <w:fldChar w:fldCharType="end"/>
        </w:r>
      </w:del>
      <w:ins w:id="2039" w:author="Moses, Robbie" w:date="2023-02-23T05:10:00Z">
        <w:r w:rsidR="00904467">
          <w:fldChar w:fldCharType="begin"/>
        </w:r>
        <w:r w:rsidR="00904467">
          <w:instrText xml:space="preserve"> REF _Ref128021343 \h </w:instrText>
        </w:r>
      </w:ins>
      <w:r w:rsidR="00904467">
        <w:fldChar w:fldCharType="separate"/>
      </w:r>
      <w:ins w:id="2040" w:author="Moses, Robbie" w:date="2023-02-23T05:10:00Z">
        <w:r w:rsidR="00904467">
          <w:t>Maintenance Tab</w:t>
        </w:r>
        <w:r w:rsidR="00904467">
          <w:fldChar w:fldCharType="end"/>
        </w:r>
      </w:ins>
    </w:p>
    <w:p w14:paraId="774C86E1" w14:textId="77777777" w:rsidR="00591255" w:rsidRDefault="00591255" w:rsidP="007467C0">
      <w:pPr>
        <w:pStyle w:val="TopofSection"/>
      </w:pPr>
    </w:p>
    <w:p w14:paraId="3E74B2BA" w14:textId="783D9B66" w:rsidR="007467C0" w:rsidRDefault="007467C0" w:rsidP="007467C0">
      <w:pPr>
        <w:pStyle w:val="Heading3"/>
      </w:pPr>
      <w:bookmarkStart w:id="2041" w:name="_Ref246140029"/>
      <w:bookmarkStart w:id="2042" w:name="_Toc74556420"/>
      <w:bookmarkStart w:id="2043" w:name="_Toc127491610"/>
      <w:bookmarkStart w:id="2044" w:name="_Toc128021143"/>
      <w:del w:id="2045" w:author="Moses, Robbie" w:date="2023-02-23T05:12:00Z">
        <w:r w:rsidDel="00975E45">
          <w:delText>System</w:delText>
        </w:r>
      </w:del>
      <w:ins w:id="2046" w:author="Moses, Robbie" w:date="2023-02-23T05:12:00Z">
        <w:r w:rsidR="00975E45">
          <w:t>Main</w:t>
        </w:r>
        <w:r w:rsidR="00C15C79">
          <w:t>tenance</w:t>
        </w:r>
      </w:ins>
      <w:r>
        <w:rPr>
          <w:rFonts w:ascii="Wingdings" w:hAnsi="Wingdings"/>
        </w:rPr>
        <w:t></w:t>
      </w:r>
      <w:r>
        <w:t>View Logs</w:t>
      </w:r>
      <w:bookmarkEnd w:id="2041"/>
      <w:bookmarkEnd w:id="2042"/>
      <w:bookmarkEnd w:id="2043"/>
      <w:bookmarkEnd w:id="2044"/>
    </w:p>
    <w:p w14:paraId="1DF97219" w14:textId="594DD3AF" w:rsidR="007467C0" w:rsidRDefault="007467C0" w:rsidP="00A217CD">
      <w:pPr>
        <w:pStyle w:val="BodyText"/>
      </w:pPr>
      <w:r>
        <w:t xml:space="preserve">The View Logs function allows users to access system logs </w:t>
      </w:r>
      <w:del w:id="2047" w:author="Moses, Robbie" w:date="2023-02-13T03:52:00Z">
        <w:r w:rsidDel="00D469FD">
          <w:delText xml:space="preserve">in order </w:delText>
        </w:r>
      </w:del>
      <w:r>
        <w:t>to help NCR troubleshoot problems. The users should only access this page when directed to do so by a system administrator or a</w:t>
      </w:r>
      <w:ins w:id="2048" w:author="Moses, Robbie" w:date="2023-02-13T03:53:00Z">
        <w:r w:rsidR="00DE6E4B">
          <w:t>n</w:t>
        </w:r>
      </w:ins>
      <w:r>
        <w:t xml:space="preserve"> NCR Support Representative.</w:t>
      </w:r>
    </w:p>
    <w:p w14:paraId="059AEB79" w14:textId="77777777" w:rsidR="007467C0" w:rsidRDefault="007467C0" w:rsidP="007467C0">
      <w:pPr>
        <w:pStyle w:val="Caption"/>
      </w:pPr>
      <w:bookmarkStart w:id="2049" w:name="_Toc74556498"/>
      <w:bookmarkStart w:id="2050" w:name="_Toc128022175"/>
      <w:r>
        <w:lastRenderedPageBreak/>
        <w:t xml:space="preserve">Figure </w:t>
      </w:r>
      <w:r>
        <w:fldChar w:fldCharType="begin"/>
      </w:r>
      <w:r>
        <w:instrText xml:space="preserve"> SEQ Figure \* ARABIC </w:instrText>
      </w:r>
      <w:r>
        <w:fldChar w:fldCharType="separate"/>
      </w:r>
      <w:r>
        <w:rPr>
          <w:noProof/>
        </w:rPr>
        <w:t>66</w:t>
      </w:r>
      <w:r>
        <w:fldChar w:fldCharType="end"/>
      </w:r>
      <w:r>
        <w:t>: Logs Page</w:t>
      </w:r>
      <w:bookmarkEnd w:id="2049"/>
      <w:bookmarkEnd w:id="2050"/>
    </w:p>
    <w:p w14:paraId="234831E3" w14:textId="3A98B8EF" w:rsidR="007467C0" w:rsidRDefault="007467C0" w:rsidP="00686739">
      <w:pPr>
        <w:jc w:val="center"/>
      </w:pPr>
      <w:del w:id="2051" w:author="Moses, Robbie" w:date="2023-02-23T04:25:00Z">
        <w:r w:rsidDel="003013FC">
          <w:rPr>
            <w:noProof/>
          </w:rPr>
          <w:drawing>
            <wp:inline distT="0" distB="0" distL="0" distR="0" wp14:anchorId="3AEEC5BD" wp14:editId="2629F172">
              <wp:extent cx="4572000" cy="1076325"/>
              <wp:effectExtent l="76200" t="76200" r="133350" b="142875"/>
              <wp:docPr id="546232621" name="Picture 54623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4572000" cy="1076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052" w:author="Moses, Robbie" w:date="2023-02-23T04:25:00Z">
        <w:r w:rsidR="003013FC" w:rsidRPr="003013FC">
          <w:rPr>
            <w:noProof/>
          </w:rPr>
          <w:t xml:space="preserve"> </w:t>
        </w:r>
        <w:r w:rsidR="003013FC">
          <w:rPr>
            <w:noProof/>
          </w:rPr>
          <w:drawing>
            <wp:inline distT="0" distB="0" distL="0" distR="0" wp14:anchorId="41B18386" wp14:editId="3A4E2DD1">
              <wp:extent cx="5256397" cy="1350320"/>
              <wp:effectExtent l="76200" t="76200" r="135255" b="135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61287" cy="1351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3AE9C65" w14:textId="77777777" w:rsidR="007467C0" w:rsidRDefault="007467C0" w:rsidP="007467C0">
      <w:pPr>
        <w:pStyle w:val="Caption"/>
      </w:pPr>
      <w:bookmarkStart w:id="2053" w:name="_Toc74556728"/>
      <w:r>
        <w:t xml:space="preserve">Table </w:t>
      </w:r>
      <w:r>
        <w:fldChar w:fldCharType="begin"/>
      </w:r>
      <w:r>
        <w:instrText xml:space="preserve"> SEQ Table \* ARABIC </w:instrText>
      </w:r>
      <w:r>
        <w:fldChar w:fldCharType="separate"/>
      </w:r>
      <w:r>
        <w:rPr>
          <w:noProof/>
        </w:rPr>
        <w:t>89</w:t>
      </w:r>
      <w:r>
        <w:rPr>
          <w:noProof/>
        </w:rPr>
        <w:fldChar w:fldCharType="end"/>
      </w:r>
      <w:r>
        <w:t>: Log Viewer Description</w:t>
      </w:r>
      <w:bookmarkEnd w:id="205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47632BEC"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7CB29ABE" w14:textId="77777777" w:rsidR="007467C0" w:rsidRDefault="007467C0" w:rsidP="00170D7D">
            <w:pPr>
              <w:pStyle w:val="TableHeader"/>
            </w:pPr>
            <w:r>
              <w:t>Field</w:t>
            </w:r>
          </w:p>
        </w:tc>
        <w:tc>
          <w:tcPr>
            <w:tcW w:w="5458" w:type="dxa"/>
            <w:tcBorders>
              <w:top w:val="single" w:sz="6" w:space="0" w:color="auto"/>
              <w:left w:val="nil"/>
              <w:bottom w:val="single" w:sz="4" w:space="0" w:color="auto"/>
            </w:tcBorders>
            <w:shd w:val="clear" w:color="auto" w:fill="60C03A"/>
          </w:tcPr>
          <w:p w14:paraId="6AE752DF" w14:textId="77777777" w:rsidR="007467C0" w:rsidRDefault="007467C0" w:rsidP="00170D7D">
            <w:pPr>
              <w:pStyle w:val="TableHeader"/>
            </w:pPr>
            <w:r>
              <w:t>Description</w:t>
            </w:r>
          </w:p>
        </w:tc>
      </w:tr>
      <w:tr w:rsidR="007467C0" w14:paraId="51F29B4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298E0C4" w14:textId="77777777" w:rsidR="007467C0" w:rsidRPr="00686739" w:rsidRDefault="007467C0" w:rsidP="00686739">
            <w:pPr>
              <w:pStyle w:val="TableBody"/>
              <w:rPr>
                <w:b/>
                <w:bCs/>
              </w:rPr>
            </w:pPr>
            <w:r w:rsidRPr="00686739">
              <w:rPr>
                <w:b/>
                <w:bCs/>
              </w:rPr>
              <w:t>Actions</w:t>
            </w:r>
          </w:p>
        </w:tc>
        <w:tc>
          <w:tcPr>
            <w:tcW w:w="5458" w:type="dxa"/>
            <w:tcBorders>
              <w:top w:val="single" w:sz="4" w:space="0" w:color="auto"/>
              <w:left w:val="single" w:sz="4" w:space="0" w:color="auto"/>
              <w:bottom w:val="single" w:sz="4" w:space="0" w:color="auto"/>
              <w:right w:val="single" w:sz="4" w:space="0" w:color="auto"/>
            </w:tcBorders>
          </w:tcPr>
          <w:p w14:paraId="7DF3857B" w14:textId="77777777" w:rsidR="007467C0" w:rsidRPr="00FB292A" w:rsidRDefault="007467C0" w:rsidP="00686739">
            <w:pPr>
              <w:pStyle w:val="TableBody"/>
            </w:pPr>
            <w:r w:rsidRPr="00FB292A">
              <w:t>Shows the available actions that are allowed for the given each Log File entry</w:t>
            </w:r>
          </w:p>
          <w:p w14:paraId="0254CE6D" w14:textId="77777777" w:rsidR="007467C0" w:rsidRPr="00FB292A" w:rsidRDefault="007467C0" w:rsidP="00686739">
            <w:pPr>
              <w:pStyle w:val="TableBody"/>
            </w:pPr>
            <w:r>
              <w:rPr>
                <w:noProof/>
              </w:rPr>
              <w:drawing>
                <wp:inline distT="0" distB="0" distL="0" distR="0" wp14:anchorId="1F52947B" wp14:editId="3E170508">
                  <wp:extent cx="246380" cy="238760"/>
                  <wp:effectExtent l="0" t="0" r="127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pic:cNvPicPr/>
                        </pic:nvPicPr>
                        <pic:blipFill>
                          <a:blip r:embed="rId181">
                            <a:extLst>
                              <a:ext uri="{28A0092B-C50C-407E-A947-70E740481C1C}">
                                <a14:useLocalDpi xmlns:a14="http://schemas.microsoft.com/office/drawing/2010/main" val="0"/>
                              </a:ext>
                            </a:extLst>
                          </a:blip>
                          <a:stretch>
                            <a:fillRect/>
                          </a:stretch>
                        </pic:blipFill>
                        <pic:spPr>
                          <a:xfrm>
                            <a:off x="0" y="0"/>
                            <a:ext cx="246380" cy="238760"/>
                          </a:xfrm>
                          <a:prstGeom prst="rect">
                            <a:avLst/>
                          </a:prstGeom>
                        </pic:spPr>
                      </pic:pic>
                    </a:graphicData>
                  </a:graphic>
                </wp:inline>
              </w:drawing>
            </w:r>
            <w:r w:rsidRPr="0ADDDEDA">
              <w:t xml:space="preserve"> - Allows the user to view the Log file in the web browser.</w:t>
            </w:r>
          </w:p>
          <w:p w14:paraId="0A7FE020" w14:textId="77777777" w:rsidR="007467C0" w:rsidRPr="00FB292A" w:rsidRDefault="007467C0" w:rsidP="00686739">
            <w:pPr>
              <w:pStyle w:val="TableBody"/>
            </w:pPr>
            <w:r>
              <w:rPr>
                <w:noProof/>
              </w:rPr>
              <w:drawing>
                <wp:inline distT="0" distB="0" distL="0" distR="0" wp14:anchorId="1428CF4A" wp14:editId="7CA4F304">
                  <wp:extent cx="230505" cy="2305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
                          <pic:cNvPicPr/>
                        </pic:nvPicPr>
                        <pic:blipFill>
                          <a:blip r:embed="rId182">
                            <a:extLst>
                              <a:ext uri="{28A0092B-C50C-407E-A947-70E740481C1C}">
                                <a14:useLocalDpi xmlns:a14="http://schemas.microsoft.com/office/drawing/2010/main" val="0"/>
                              </a:ext>
                            </a:extLst>
                          </a:blip>
                          <a:stretch>
                            <a:fillRect/>
                          </a:stretch>
                        </pic:blipFill>
                        <pic:spPr>
                          <a:xfrm>
                            <a:off x="0" y="0"/>
                            <a:ext cx="230505" cy="230505"/>
                          </a:xfrm>
                          <a:prstGeom prst="rect">
                            <a:avLst/>
                          </a:prstGeom>
                        </pic:spPr>
                      </pic:pic>
                    </a:graphicData>
                  </a:graphic>
                </wp:inline>
              </w:drawing>
            </w:r>
            <w:r w:rsidRPr="0ADDDEDA">
              <w:t xml:space="preserve"> -  Allows the user to download the Log file to the local computer which can then be opened by a text file editor.</w:t>
            </w:r>
          </w:p>
          <w:p w14:paraId="66C5EBC4" w14:textId="62FD040F" w:rsidR="007467C0" w:rsidRPr="00FB292A" w:rsidRDefault="007467C0" w:rsidP="00686739">
            <w:pPr>
              <w:pStyle w:val="TableNote"/>
            </w:pPr>
            <w:r w:rsidRPr="00FB292A">
              <w:rPr>
                <w:b/>
              </w:rPr>
              <w:t>NOTE</w:t>
            </w:r>
            <w:r w:rsidRPr="00FB292A">
              <w:t xml:space="preserve">: </w:t>
            </w:r>
            <w:r w:rsidR="00686739">
              <w:t>T</w:t>
            </w:r>
            <w:r w:rsidRPr="00FB292A">
              <w:t xml:space="preserve">he size of the logs. Large files may take a long time to load in a web-browser or may not be visible in all text file editors. Check with your system administrator if you have questions </w:t>
            </w:r>
            <w:del w:id="2054" w:author="Moses, Robbie" w:date="2023-02-13T03:53:00Z">
              <w:r w:rsidRPr="00FB292A" w:rsidDel="00DE6E4B">
                <w:delText xml:space="preserve">on </w:delText>
              </w:r>
            </w:del>
            <w:ins w:id="2055" w:author="Moses, Robbie" w:date="2023-02-13T03:53:00Z">
              <w:r w:rsidR="00DE6E4B">
                <w:t>about</w:t>
              </w:r>
              <w:r w:rsidR="00DE6E4B" w:rsidRPr="00FB292A">
                <w:t xml:space="preserve"> </w:t>
              </w:r>
            </w:ins>
            <w:r w:rsidRPr="00FB292A">
              <w:t>viewing large files.</w:t>
            </w:r>
          </w:p>
        </w:tc>
      </w:tr>
      <w:tr w:rsidR="007467C0" w14:paraId="5FD152C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33AEE18" w14:textId="77777777" w:rsidR="007467C0" w:rsidRPr="00686739" w:rsidRDefault="007467C0" w:rsidP="00686739">
            <w:pPr>
              <w:pStyle w:val="TableBody"/>
              <w:rPr>
                <w:rFonts w:cs="Arial"/>
                <w:b/>
                <w:bCs/>
                <w:lang w:val="en-US" w:bidi="en-US"/>
              </w:rPr>
            </w:pPr>
            <w:r w:rsidRPr="00686739">
              <w:rPr>
                <w:rFonts w:cs="Arial"/>
                <w:b/>
                <w:bCs/>
                <w:lang w:val="en-US" w:bidi="en-US"/>
              </w:rPr>
              <w:t>Log File Name</w:t>
            </w:r>
          </w:p>
        </w:tc>
        <w:tc>
          <w:tcPr>
            <w:tcW w:w="5458" w:type="dxa"/>
            <w:tcBorders>
              <w:top w:val="single" w:sz="4" w:space="0" w:color="auto"/>
              <w:left w:val="single" w:sz="4" w:space="0" w:color="auto"/>
              <w:bottom w:val="single" w:sz="4" w:space="0" w:color="auto"/>
              <w:right w:val="single" w:sz="4" w:space="0" w:color="auto"/>
            </w:tcBorders>
          </w:tcPr>
          <w:p w14:paraId="66CCF49F" w14:textId="77777777" w:rsidR="007467C0" w:rsidRPr="00FB292A" w:rsidRDefault="007467C0" w:rsidP="00686739">
            <w:pPr>
              <w:pStyle w:val="TableBody"/>
            </w:pPr>
            <w:r w:rsidRPr="00FB292A">
              <w:t>Name of the log file that was generated. Clicking on the log file name will prompt the user to download it to the local computer to be viewed with a text file editor.</w:t>
            </w:r>
          </w:p>
        </w:tc>
      </w:tr>
      <w:tr w:rsidR="007467C0" w14:paraId="6BB726E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C62508B" w14:textId="77777777" w:rsidR="007467C0" w:rsidRPr="00686739" w:rsidRDefault="007467C0" w:rsidP="00686739">
            <w:pPr>
              <w:pStyle w:val="TableBody"/>
              <w:rPr>
                <w:rFonts w:cs="Arial"/>
                <w:b/>
                <w:bCs/>
                <w:lang w:val="en-US" w:bidi="en-US"/>
              </w:rPr>
            </w:pPr>
            <w:r w:rsidRPr="00686739">
              <w:rPr>
                <w:rFonts w:cs="Arial"/>
                <w:b/>
                <w:bCs/>
                <w:lang w:val="en-US" w:bidi="en-US"/>
              </w:rPr>
              <w:t>Size</w:t>
            </w:r>
          </w:p>
        </w:tc>
        <w:tc>
          <w:tcPr>
            <w:tcW w:w="5458" w:type="dxa"/>
            <w:tcBorders>
              <w:top w:val="single" w:sz="4" w:space="0" w:color="auto"/>
              <w:left w:val="single" w:sz="4" w:space="0" w:color="auto"/>
              <w:bottom w:val="single" w:sz="4" w:space="0" w:color="auto"/>
              <w:right w:val="single" w:sz="4" w:space="0" w:color="auto"/>
            </w:tcBorders>
          </w:tcPr>
          <w:p w14:paraId="62B8EF09" w14:textId="77777777" w:rsidR="007467C0" w:rsidRPr="00FB292A" w:rsidRDefault="007467C0" w:rsidP="00686739">
            <w:pPr>
              <w:pStyle w:val="TableBody"/>
            </w:pPr>
            <w:r w:rsidRPr="00FB292A">
              <w:t>Size of the file in bytes for each log file.</w:t>
            </w:r>
          </w:p>
        </w:tc>
      </w:tr>
      <w:tr w:rsidR="007467C0" w14:paraId="6B2B730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C5D3932" w14:textId="77777777" w:rsidR="007467C0" w:rsidRPr="00686739" w:rsidRDefault="007467C0" w:rsidP="00686739">
            <w:pPr>
              <w:pStyle w:val="TableBody"/>
              <w:rPr>
                <w:rFonts w:cs="Arial"/>
                <w:b/>
                <w:bCs/>
                <w:lang w:val="en-US" w:bidi="en-US"/>
              </w:rPr>
            </w:pPr>
            <w:r w:rsidRPr="00686739">
              <w:rPr>
                <w:rFonts w:cs="Arial"/>
                <w:b/>
                <w:bCs/>
                <w:lang w:val="en-US" w:bidi="en-US"/>
              </w:rPr>
              <w:t>Timestamp</w:t>
            </w:r>
          </w:p>
        </w:tc>
        <w:tc>
          <w:tcPr>
            <w:tcW w:w="5458" w:type="dxa"/>
            <w:tcBorders>
              <w:top w:val="single" w:sz="4" w:space="0" w:color="auto"/>
              <w:left w:val="single" w:sz="4" w:space="0" w:color="auto"/>
              <w:bottom w:val="single" w:sz="4" w:space="0" w:color="auto"/>
              <w:right w:val="single" w:sz="4" w:space="0" w:color="auto"/>
            </w:tcBorders>
          </w:tcPr>
          <w:p w14:paraId="4F6830F8" w14:textId="77777777" w:rsidR="007467C0" w:rsidRPr="00FB292A" w:rsidRDefault="007467C0" w:rsidP="00686739">
            <w:pPr>
              <w:pStyle w:val="TableBody"/>
            </w:pPr>
            <w:r w:rsidRPr="00FB292A">
              <w:t>Timestamp of the Log file (generally this is the time the log was created, but it could also be the last time it was modified).</w:t>
            </w:r>
          </w:p>
        </w:tc>
      </w:tr>
    </w:tbl>
    <w:p w14:paraId="0E8E0FFE" w14:textId="63AEB314" w:rsidR="007467C0" w:rsidRDefault="007467C0" w:rsidP="007467C0">
      <w:pPr>
        <w:pStyle w:val="TopofSection"/>
      </w:pPr>
      <w:r w:rsidRPr="00326CDA">
        <w:t xml:space="preserve">Return To:  </w:t>
      </w:r>
      <w:del w:id="2056" w:author="Moses, Robbie" w:date="2023-02-23T05:13:00Z">
        <w:r w:rsidDel="00C15C79">
          <w:fldChar w:fldCharType="begin"/>
        </w:r>
        <w:r w:rsidDel="00C15C79">
          <w:delInstrText xml:space="preserve"> REF _Ref245707334 \h  \* MERGEFORMAT </w:delInstrText>
        </w:r>
        <w:r w:rsidDel="00C15C79">
          <w:fldChar w:fldCharType="separate"/>
        </w:r>
        <w:r w:rsidRPr="00722E5E" w:rsidDel="00C15C79">
          <w:delText>System Tab</w:delText>
        </w:r>
        <w:r w:rsidDel="00C15C79">
          <w:fldChar w:fldCharType="end"/>
        </w:r>
      </w:del>
      <w:ins w:id="2057" w:author="Moses, Robbie" w:date="2023-02-23T05:13:00Z">
        <w:r w:rsidR="00C15C79">
          <w:fldChar w:fldCharType="begin"/>
        </w:r>
        <w:r w:rsidR="00C15C79">
          <w:instrText xml:space="preserve"> REF _Ref128021343 \h </w:instrText>
        </w:r>
      </w:ins>
      <w:r w:rsidR="00C15C79">
        <w:fldChar w:fldCharType="separate"/>
      </w:r>
      <w:ins w:id="2058" w:author="Moses, Robbie" w:date="2023-02-23T05:13:00Z">
        <w:r w:rsidR="00C15C79">
          <w:t>Maintenance Tab</w:t>
        </w:r>
        <w:r w:rsidR="00C15C79">
          <w:fldChar w:fldCharType="end"/>
        </w:r>
      </w:ins>
    </w:p>
    <w:p w14:paraId="02A80779" w14:textId="77777777" w:rsidR="00803E5A" w:rsidRDefault="00803E5A" w:rsidP="007467C0">
      <w:pPr>
        <w:pStyle w:val="TopofSection"/>
      </w:pPr>
    </w:p>
    <w:p w14:paraId="093FB4D7" w14:textId="77E7408A" w:rsidR="007467C0" w:rsidRDefault="007467C0" w:rsidP="007467C0">
      <w:pPr>
        <w:pStyle w:val="Heading3"/>
      </w:pPr>
      <w:bookmarkStart w:id="2059" w:name="_Ref246140033"/>
      <w:bookmarkStart w:id="2060" w:name="_Toc74556421"/>
      <w:bookmarkStart w:id="2061" w:name="_Toc127491611"/>
      <w:bookmarkStart w:id="2062" w:name="_Toc128021144"/>
      <w:del w:id="2063" w:author="Moses, Robbie" w:date="2023-02-23T05:13:00Z">
        <w:r w:rsidDel="00C15C79">
          <w:delText>System</w:delText>
        </w:r>
      </w:del>
      <w:ins w:id="2064" w:author="Moses, Robbie" w:date="2023-02-23T05:13:00Z">
        <w:r w:rsidR="00C15C79">
          <w:t>Maintenance</w:t>
        </w:r>
      </w:ins>
      <w:r>
        <w:rPr>
          <w:rFonts w:ascii="Wingdings" w:hAnsi="Wingdings"/>
        </w:rPr>
        <w:t></w:t>
      </w:r>
      <w:r>
        <w:t>About</w:t>
      </w:r>
      <w:bookmarkEnd w:id="2059"/>
      <w:bookmarkEnd w:id="2060"/>
      <w:bookmarkEnd w:id="2061"/>
      <w:bookmarkEnd w:id="2062"/>
    </w:p>
    <w:p w14:paraId="6C094769" w14:textId="77777777" w:rsidR="007467C0" w:rsidRDefault="007467C0" w:rsidP="00686739">
      <w:pPr>
        <w:pStyle w:val="BodyText"/>
      </w:pPr>
      <w:r w:rsidRPr="00A875AE">
        <w:t xml:space="preserve">This page gives a system summary to tell users the current version of both the software as well as the subcomponents used by the </w:t>
      </w:r>
      <w:r>
        <w:t>OptiVault</w:t>
      </w:r>
      <w:r w:rsidRPr="00A875AE">
        <w:t xml:space="preserve"> system. </w:t>
      </w:r>
    </w:p>
    <w:p w14:paraId="3B0586E6" w14:textId="647B2F3C" w:rsidR="007467C0" w:rsidRDefault="007467C0" w:rsidP="00686739">
      <w:pPr>
        <w:pStyle w:val="BodyText"/>
      </w:pPr>
      <w:r>
        <w:t xml:space="preserve">The user </w:t>
      </w:r>
      <w:del w:id="2065" w:author="Moses, Robbie" w:date="2023-02-13T03:53:00Z">
        <w:r w:rsidDel="00EA6F28">
          <w:delText>is able to</w:delText>
        </w:r>
      </w:del>
      <w:ins w:id="2066" w:author="Moses, Robbie" w:date="2023-02-13T03:53:00Z">
        <w:r w:rsidR="00EA6F28">
          <w:t>can</w:t>
        </w:r>
      </w:ins>
      <w:r>
        <w:t xml:space="preserve"> see the current version and build of the application as well as access the NCR Support website. This page also displays the user’s last successful and failed login time.</w:t>
      </w:r>
    </w:p>
    <w:p w14:paraId="5E14F3DA" w14:textId="77777777" w:rsidR="007467C0" w:rsidRDefault="007467C0" w:rsidP="00686739">
      <w:pPr>
        <w:pStyle w:val="BodyText"/>
      </w:pPr>
      <w:r w:rsidRPr="00A875AE">
        <w:lastRenderedPageBreak/>
        <w:t>This page is for informational purposes only.</w:t>
      </w:r>
    </w:p>
    <w:p w14:paraId="63DDF103" w14:textId="77777777" w:rsidR="007467C0" w:rsidRDefault="007467C0" w:rsidP="007467C0">
      <w:pPr>
        <w:pStyle w:val="Caption"/>
        <w:rPr>
          <w:noProof/>
          <w:lang w:val="en-US"/>
        </w:rPr>
      </w:pPr>
      <w:bookmarkStart w:id="2067" w:name="_Toc74556499"/>
      <w:bookmarkStart w:id="2068" w:name="_Toc128022176"/>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Pr>
          <w:noProof/>
          <w:lang w:val="en-US"/>
        </w:rPr>
        <w:t>67</w:t>
      </w:r>
      <w:r w:rsidRPr="60106B9D">
        <w:rPr>
          <w:lang w:val="en-US"/>
        </w:rPr>
        <w:fldChar w:fldCharType="end"/>
      </w:r>
      <w:r w:rsidRPr="60106B9D">
        <w:rPr>
          <w:lang w:val="en-US"/>
        </w:rPr>
        <w:t>: About</w:t>
      </w:r>
      <w:r w:rsidRPr="60106B9D">
        <w:rPr>
          <w:noProof/>
          <w:lang w:val="en-US"/>
        </w:rPr>
        <w:t xml:space="preserve"> Page</w:t>
      </w:r>
      <w:bookmarkEnd w:id="2067"/>
      <w:bookmarkEnd w:id="2068"/>
    </w:p>
    <w:p w14:paraId="5473E159" w14:textId="1EBCB9CF" w:rsidR="007467C0" w:rsidRDefault="007467C0" w:rsidP="00F162A9">
      <w:pPr>
        <w:spacing w:after="0" w:line="240" w:lineRule="auto"/>
        <w:jc w:val="center"/>
      </w:pPr>
      <w:del w:id="2069" w:author="Moses, Robbie" w:date="2023-02-23T04:27:00Z">
        <w:r w:rsidDel="007E057F">
          <w:rPr>
            <w:noProof/>
          </w:rPr>
          <w:drawing>
            <wp:inline distT="0" distB="0" distL="0" distR="0" wp14:anchorId="5F0BD5F0" wp14:editId="4DE9FB03">
              <wp:extent cx="4572000" cy="3381375"/>
              <wp:effectExtent l="76200" t="76200" r="133350" b="142875"/>
              <wp:docPr id="374793676" name="Picture 37479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4572000" cy="338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070" w:author="Moses, Robbie" w:date="2023-02-23T04:27:00Z">
        <w:r w:rsidR="007E057F" w:rsidRPr="007E057F">
          <w:rPr>
            <w:noProof/>
          </w:rPr>
          <w:t xml:space="preserve"> </w:t>
        </w:r>
        <w:r w:rsidR="007E057F">
          <w:rPr>
            <w:noProof/>
          </w:rPr>
          <w:drawing>
            <wp:inline distT="0" distB="0" distL="0" distR="0" wp14:anchorId="586F90F6" wp14:editId="36DC9D09">
              <wp:extent cx="5584104" cy="2062343"/>
              <wp:effectExtent l="76200" t="76200" r="131445" b="128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87535" cy="2063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C98E453" w14:textId="77D3363C" w:rsidR="007467C0" w:rsidRPr="00326CDA" w:rsidRDefault="007467C0" w:rsidP="00F162A9">
      <w:pPr>
        <w:pStyle w:val="TopofSection"/>
        <w:spacing w:after="0" w:line="240" w:lineRule="auto"/>
      </w:pPr>
      <w:r w:rsidRPr="00326CDA">
        <w:t xml:space="preserve">Return To:  </w:t>
      </w:r>
      <w:del w:id="2071" w:author="Moses, Robbie" w:date="2023-02-23T05:13:00Z">
        <w:r w:rsidDel="008E3C76">
          <w:fldChar w:fldCharType="begin"/>
        </w:r>
        <w:r w:rsidDel="008E3C76">
          <w:delInstrText xml:space="preserve"> REF _Ref245707334 \h  \* MERGEFORMAT </w:delInstrText>
        </w:r>
        <w:r w:rsidDel="008E3C76">
          <w:fldChar w:fldCharType="separate"/>
        </w:r>
        <w:r w:rsidRPr="00722E5E" w:rsidDel="008E3C76">
          <w:delText>System Tab</w:delText>
        </w:r>
        <w:r w:rsidDel="008E3C76">
          <w:fldChar w:fldCharType="end"/>
        </w:r>
      </w:del>
      <w:ins w:id="2072" w:author="Moses, Robbie" w:date="2023-02-23T05:13:00Z">
        <w:r w:rsidR="008E3C76">
          <w:fldChar w:fldCharType="begin"/>
        </w:r>
        <w:r w:rsidR="008E3C76">
          <w:instrText xml:space="preserve"> REF _Ref128021343 \h </w:instrText>
        </w:r>
      </w:ins>
      <w:r w:rsidR="008E3C76">
        <w:fldChar w:fldCharType="separate"/>
      </w:r>
      <w:ins w:id="2073" w:author="Moses, Robbie" w:date="2023-02-23T05:13:00Z">
        <w:r w:rsidR="008E3C76">
          <w:t>Maintenance Tab</w:t>
        </w:r>
        <w:r w:rsidR="008E3C76">
          <w:fldChar w:fldCharType="end"/>
        </w:r>
      </w:ins>
    </w:p>
    <w:p w14:paraId="107C51EB" w14:textId="77777777" w:rsidR="007467C0" w:rsidRPr="00326CDA" w:rsidRDefault="007467C0" w:rsidP="007467C0">
      <w:pPr>
        <w:pStyle w:val="TopofSection"/>
      </w:pPr>
    </w:p>
    <w:p w14:paraId="0C5F7153" w14:textId="77777777" w:rsidR="007467C0" w:rsidRDefault="007467C0" w:rsidP="005B05FC">
      <w:pPr>
        <w:pStyle w:val="Heading1"/>
      </w:pPr>
      <w:bookmarkStart w:id="2074" w:name="_Ref245707339"/>
      <w:bookmarkStart w:id="2075" w:name="_Toc74556422"/>
      <w:bookmarkStart w:id="2076" w:name="_Toc127491612"/>
      <w:bookmarkStart w:id="2077" w:name="_Toc128021145"/>
      <w:r>
        <w:lastRenderedPageBreak/>
        <w:t>Reports Tab</w:t>
      </w:r>
      <w:bookmarkEnd w:id="2074"/>
      <w:bookmarkEnd w:id="2075"/>
      <w:bookmarkEnd w:id="2076"/>
      <w:bookmarkEnd w:id="2077"/>
    </w:p>
    <w:p w14:paraId="448B4588" w14:textId="77777777" w:rsidR="007467C0" w:rsidRDefault="007467C0" w:rsidP="004061CA">
      <w:pPr>
        <w:pStyle w:val="BodyText"/>
        <w:rPr>
          <w:rFonts w:eastAsia="MS Mincho"/>
        </w:rPr>
      </w:pPr>
      <w:r>
        <w:rPr>
          <w:rFonts w:eastAsia="MS Mincho"/>
        </w:rPr>
        <w:t xml:space="preserve">OptiVault reporting functionality captures and presents information generated during normal processes. </w:t>
      </w:r>
    </w:p>
    <w:p w14:paraId="2DF75E14" w14:textId="77777777" w:rsidR="007467C0" w:rsidRDefault="007467C0" w:rsidP="004061CA">
      <w:pPr>
        <w:pStyle w:val="BodyText"/>
      </w:pPr>
      <w:r>
        <w:t>The following is a summary of the information that will be covered along with hyperlinks to each topic:</w:t>
      </w:r>
    </w:p>
    <w:p w14:paraId="05E0FFC8" w14:textId="77777777" w:rsidR="007467C0" w:rsidRDefault="007467C0" w:rsidP="004061CA">
      <w:pPr>
        <w:pStyle w:val="ListBullet"/>
      </w:pPr>
      <w:r>
        <w:fldChar w:fldCharType="begin"/>
      </w:r>
      <w:r>
        <w:instrText xml:space="preserve"> REF _Ref245721684 \h  \* MERGEFORMAT </w:instrText>
      </w:r>
      <w:r>
        <w:fldChar w:fldCharType="separate"/>
      </w:r>
      <w:r>
        <w:t>Reports Overview</w:t>
      </w:r>
      <w:r>
        <w:fldChar w:fldCharType="end"/>
      </w:r>
    </w:p>
    <w:p w14:paraId="23C15F52" w14:textId="5EDBC6F5" w:rsidR="007467C0" w:rsidRDefault="007467C0" w:rsidP="005B05FC">
      <w:pPr>
        <w:pStyle w:val="ListBullet"/>
      </w:pPr>
      <w:r>
        <w:fldChar w:fldCharType="begin"/>
      </w:r>
      <w:r>
        <w:instrText xml:space="preserve"> REF _Ref245721690 \h  \* MERGEFORMAT </w:instrText>
      </w:r>
      <w:r>
        <w:fldChar w:fldCharType="separate"/>
      </w:r>
      <w:r>
        <w:t>Report Basics</w:t>
      </w:r>
      <w:r>
        <w:fldChar w:fldCharType="end"/>
      </w:r>
      <w:r w:rsidR="005B05FC">
        <w:t>z</w:t>
      </w:r>
    </w:p>
    <w:p w14:paraId="4C728117" w14:textId="77777777" w:rsidR="007467C0" w:rsidRDefault="007467C0" w:rsidP="004061CA">
      <w:pPr>
        <w:pStyle w:val="ListBullet"/>
      </w:pPr>
      <w:r>
        <w:fldChar w:fldCharType="begin"/>
      </w:r>
      <w:r>
        <w:instrText xml:space="preserve"> REF _Ref245721693 \h  \* MERGEFORMAT </w:instrText>
      </w:r>
      <w:r>
        <w:fldChar w:fldCharType="separate"/>
      </w:r>
      <w:r>
        <w:t>Processing Reports</w:t>
      </w:r>
      <w:r>
        <w:fldChar w:fldCharType="end"/>
      </w:r>
    </w:p>
    <w:p w14:paraId="5FCF20F3" w14:textId="77777777" w:rsidR="007467C0" w:rsidRDefault="007467C0" w:rsidP="004061CA">
      <w:pPr>
        <w:pStyle w:val="ListBullet"/>
      </w:pPr>
      <w:r>
        <w:fldChar w:fldCharType="begin"/>
      </w:r>
      <w:r>
        <w:instrText xml:space="preserve"> REF _Ref245721699 \h  \* MERGEFORMAT </w:instrText>
      </w:r>
      <w:r>
        <w:fldChar w:fldCharType="separate"/>
      </w:r>
      <w:r>
        <w:t>History Reports</w:t>
      </w:r>
      <w:r>
        <w:fldChar w:fldCharType="end"/>
      </w:r>
    </w:p>
    <w:p w14:paraId="28300310" w14:textId="77777777" w:rsidR="007467C0" w:rsidRDefault="007467C0" w:rsidP="004061CA">
      <w:pPr>
        <w:pStyle w:val="ListBullet"/>
      </w:pPr>
      <w:r>
        <w:fldChar w:fldCharType="begin"/>
      </w:r>
      <w:r>
        <w:instrText xml:space="preserve"> REF _Ref245721702 \h  \* MERGEFORMAT </w:instrText>
      </w:r>
      <w:r>
        <w:fldChar w:fldCharType="separate"/>
      </w:r>
      <w:r>
        <w:t>Planning Reports</w:t>
      </w:r>
      <w:r>
        <w:fldChar w:fldCharType="end"/>
      </w:r>
    </w:p>
    <w:p w14:paraId="54F24F28" w14:textId="77777777" w:rsidR="007467C0" w:rsidRDefault="007467C0" w:rsidP="004061CA">
      <w:pPr>
        <w:pStyle w:val="ListBullet"/>
      </w:pPr>
      <w:r>
        <w:fldChar w:fldCharType="begin"/>
      </w:r>
      <w:r>
        <w:instrText xml:space="preserve"> REF _Ref245721707 \h  \* MERGEFORMAT </w:instrText>
      </w:r>
      <w:r>
        <w:fldChar w:fldCharType="separate"/>
      </w:r>
      <w:r>
        <w:t>Management Information Reports</w:t>
      </w:r>
      <w:r>
        <w:fldChar w:fldCharType="end"/>
      </w:r>
    </w:p>
    <w:p w14:paraId="6ED3A345" w14:textId="521AA237" w:rsidR="007467C0" w:rsidRDefault="007467C0" w:rsidP="004061CA">
      <w:pPr>
        <w:pStyle w:val="ListBullet"/>
      </w:pPr>
      <w:r>
        <w:fldChar w:fldCharType="begin"/>
      </w:r>
      <w:r>
        <w:instrText xml:space="preserve"> REF _Ref249231884 \h </w:instrText>
      </w:r>
      <w:r w:rsidR="004061CA">
        <w:instrText xml:space="preserve"> \* MERGEFORMAT </w:instrText>
      </w:r>
      <w:r>
        <w:fldChar w:fldCharType="separate"/>
      </w:r>
      <w:r>
        <w:t>Cashpoint Reports</w:t>
      </w:r>
      <w:r>
        <w:fldChar w:fldCharType="end"/>
      </w:r>
    </w:p>
    <w:p w14:paraId="482B83EE" w14:textId="77777777" w:rsidR="007467C0"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6C2F18DB" w14:textId="77777777" w:rsidR="007467C0" w:rsidRDefault="007467C0" w:rsidP="007467C0"/>
    <w:p w14:paraId="65D96F4F" w14:textId="77777777" w:rsidR="007467C0" w:rsidRDefault="007467C0" w:rsidP="007467C0">
      <w:pPr>
        <w:pStyle w:val="Heading3"/>
      </w:pPr>
      <w:bookmarkStart w:id="2078" w:name="_Ref245721684"/>
      <w:bookmarkStart w:id="2079" w:name="_Toc74556423"/>
      <w:bookmarkStart w:id="2080" w:name="_Toc127491613"/>
      <w:bookmarkStart w:id="2081" w:name="_Toc128021146"/>
      <w:r>
        <w:t>Reports Overview</w:t>
      </w:r>
      <w:bookmarkEnd w:id="2078"/>
      <w:bookmarkEnd w:id="2079"/>
      <w:bookmarkEnd w:id="2080"/>
      <w:bookmarkEnd w:id="2081"/>
    </w:p>
    <w:p w14:paraId="61901D50" w14:textId="77777777" w:rsidR="007467C0" w:rsidRDefault="007467C0" w:rsidP="004061CA">
      <w:pPr>
        <w:pStyle w:val="BodyText"/>
        <w:rPr>
          <w:rFonts w:eastAsia="MS Mincho"/>
        </w:rPr>
      </w:pPr>
      <w:r>
        <w:rPr>
          <w:rFonts w:eastAsia="MS Mincho"/>
        </w:rPr>
        <w:t>The reports are broken into 4 sections and are summarized in the table below.</w:t>
      </w:r>
    </w:p>
    <w:p w14:paraId="70C16A50" w14:textId="77777777" w:rsidR="007467C0" w:rsidRDefault="007467C0" w:rsidP="007467C0">
      <w:pPr>
        <w:pStyle w:val="Caption"/>
      </w:pPr>
      <w:bookmarkStart w:id="2082" w:name="_Toc74556729"/>
      <w:r>
        <w:t xml:space="preserve">Table </w:t>
      </w:r>
      <w:r>
        <w:fldChar w:fldCharType="begin"/>
      </w:r>
      <w:r>
        <w:instrText xml:space="preserve"> SEQ Table \* ARABIC </w:instrText>
      </w:r>
      <w:r>
        <w:fldChar w:fldCharType="separate"/>
      </w:r>
      <w:r>
        <w:rPr>
          <w:noProof/>
        </w:rPr>
        <w:t>90</w:t>
      </w:r>
      <w:r>
        <w:rPr>
          <w:noProof/>
        </w:rPr>
        <w:fldChar w:fldCharType="end"/>
      </w:r>
      <w:r>
        <w:t>: Report Summary</w:t>
      </w:r>
      <w:bookmarkEnd w:id="208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46B7FF2B" w14:textId="77777777" w:rsidTr="006271D1">
        <w:trPr>
          <w:cantSplit/>
        </w:trPr>
        <w:tc>
          <w:tcPr>
            <w:tcW w:w="2592" w:type="dxa"/>
            <w:tcBorders>
              <w:top w:val="single" w:sz="6" w:space="0" w:color="auto"/>
              <w:bottom w:val="double" w:sz="6" w:space="0" w:color="auto"/>
              <w:right w:val="single" w:sz="6" w:space="0" w:color="auto"/>
            </w:tcBorders>
            <w:shd w:val="clear" w:color="auto" w:fill="60C03A"/>
          </w:tcPr>
          <w:p w14:paraId="4718809D" w14:textId="77777777" w:rsidR="007467C0" w:rsidRDefault="007467C0" w:rsidP="00170D7D">
            <w:pPr>
              <w:pStyle w:val="TableHeader"/>
            </w:pPr>
            <w:r>
              <w:t>Report Name</w:t>
            </w:r>
          </w:p>
        </w:tc>
        <w:tc>
          <w:tcPr>
            <w:tcW w:w="5458" w:type="dxa"/>
            <w:tcBorders>
              <w:top w:val="single" w:sz="6" w:space="0" w:color="auto"/>
              <w:left w:val="nil"/>
              <w:bottom w:val="double" w:sz="6" w:space="0" w:color="auto"/>
            </w:tcBorders>
            <w:shd w:val="clear" w:color="auto" w:fill="60C03A"/>
          </w:tcPr>
          <w:p w14:paraId="120AE320" w14:textId="77777777" w:rsidR="007467C0" w:rsidRDefault="007467C0" w:rsidP="00170D7D">
            <w:pPr>
              <w:pStyle w:val="TableHeader"/>
            </w:pPr>
            <w:r>
              <w:t>Report Output</w:t>
            </w:r>
          </w:p>
        </w:tc>
      </w:tr>
      <w:tr w:rsidR="007467C0" w14:paraId="6BA4060E" w14:textId="77777777" w:rsidTr="006271D1">
        <w:trPr>
          <w:cantSplit/>
        </w:trPr>
        <w:tc>
          <w:tcPr>
            <w:tcW w:w="8050" w:type="dxa"/>
            <w:gridSpan w:val="2"/>
            <w:tcBorders>
              <w:top w:val="single" w:sz="6" w:space="0" w:color="auto"/>
              <w:bottom w:val="double" w:sz="6" w:space="0" w:color="auto"/>
            </w:tcBorders>
            <w:shd w:val="clear" w:color="auto" w:fill="60C03A"/>
          </w:tcPr>
          <w:p w14:paraId="1BC4E579" w14:textId="77777777" w:rsidR="007467C0" w:rsidRDefault="007467C0" w:rsidP="00170D7D">
            <w:pPr>
              <w:pStyle w:val="TableHeader"/>
            </w:pPr>
            <w:r>
              <w:t>Processing Reports</w:t>
            </w:r>
          </w:p>
        </w:tc>
      </w:tr>
      <w:tr w:rsidR="007467C0" w14:paraId="066A62A1" w14:textId="77777777" w:rsidTr="006271D1">
        <w:trPr>
          <w:cantSplit/>
        </w:trPr>
        <w:tc>
          <w:tcPr>
            <w:tcW w:w="2592" w:type="dxa"/>
            <w:tcBorders>
              <w:top w:val="single" w:sz="6" w:space="0" w:color="auto"/>
              <w:bottom w:val="single" w:sz="6" w:space="0" w:color="auto"/>
              <w:right w:val="single" w:sz="6" w:space="0" w:color="auto"/>
            </w:tcBorders>
          </w:tcPr>
          <w:p w14:paraId="0E8942A5" w14:textId="77777777" w:rsidR="007467C0" w:rsidRPr="00FB292A" w:rsidRDefault="007467C0" w:rsidP="004061CA">
            <w:pPr>
              <w:pStyle w:val="TableBody"/>
              <w:rPr>
                <w:rFonts w:eastAsia="MS Mincho"/>
              </w:rPr>
            </w:pPr>
            <w:r w:rsidRPr="00FB292A">
              <w:rPr>
                <w:rFonts w:eastAsia="MS Mincho"/>
              </w:rPr>
              <w:t>Aggregation Results</w:t>
            </w:r>
          </w:p>
        </w:tc>
        <w:tc>
          <w:tcPr>
            <w:tcW w:w="5458" w:type="dxa"/>
            <w:tcBorders>
              <w:top w:val="single" w:sz="6" w:space="0" w:color="auto"/>
              <w:left w:val="single" w:sz="6" w:space="0" w:color="auto"/>
              <w:bottom w:val="single" w:sz="6" w:space="0" w:color="auto"/>
            </w:tcBorders>
          </w:tcPr>
          <w:p w14:paraId="42CE7BA6" w14:textId="77777777" w:rsidR="007467C0" w:rsidRPr="00FB292A" w:rsidRDefault="007467C0" w:rsidP="004061CA">
            <w:pPr>
              <w:pStyle w:val="TableBody"/>
              <w:rPr>
                <w:rFonts w:eastAsia="MS Mincho"/>
              </w:rPr>
            </w:pPr>
            <w:r w:rsidRPr="00FB292A">
              <w:rPr>
                <w:rFonts w:eastAsia="MS Mincho"/>
              </w:rPr>
              <w:t>Displays the results of the aggregation processing during the recommendation process</w:t>
            </w:r>
          </w:p>
        </w:tc>
      </w:tr>
      <w:tr w:rsidR="007467C0" w14:paraId="5EF5EFAE" w14:textId="77777777" w:rsidTr="006271D1">
        <w:trPr>
          <w:cantSplit/>
        </w:trPr>
        <w:tc>
          <w:tcPr>
            <w:tcW w:w="2592" w:type="dxa"/>
            <w:tcBorders>
              <w:top w:val="single" w:sz="6" w:space="0" w:color="auto"/>
              <w:bottom w:val="single" w:sz="6" w:space="0" w:color="auto"/>
              <w:right w:val="single" w:sz="6" w:space="0" w:color="auto"/>
            </w:tcBorders>
          </w:tcPr>
          <w:p w14:paraId="3A566D5E" w14:textId="77777777" w:rsidR="007467C0" w:rsidRPr="00FB292A" w:rsidRDefault="007467C0" w:rsidP="004061CA">
            <w:pPr>
              <w:pStyle w:val="TableBody"/>
              <w:rPr>
                <w:rFonts w:eastAsia="MS Mincho"/>
              </w:rPr>
            </w:pPr>
            <w:r w:rsidRPr="00FB292A">
              <w:rPr>
                <w:rFonts w:eastAsia="MS Mincho"/>
              </w:rPr>
              <w:t>Aggregation Summary Results</w:t>
            </w:r>
          </w:p>
        </w:tc>
        <w:tc>
          <w:tcPr>
            <w:tcW w:w="5458" w:type="dxa"/>
            <w:tcBorders>
              <w:top w:val="single" w:sz="6" w:space="0" w:color="auto"/>
              <w:left w:val="single" w:sz="6" w:space="0" w:color="auto"/>
              <w:bottom w:val="single" w:sz="6" w:space="0" w:color="auto"/>
            </w:tcBorders>
          </w:tcPr>
          <w:p w14:paraId="20AE6F70" w14:textId="77777777" w:rsidR="007467C0" w:rsidRPr="00FB292A" w:rsidRDefault="007467C0" w:rsidP="004061CA">
            <w:pPr>
              <w:pStyle w:val="TableBody"/>
            </w:pPr>
            <w:r w:rsidRPr="00FB292A">
              <w:t>Shows a summary of the results of the Aggregation process</w:t>
            </w:r>
          </w:p>
        </w:tc>
      </w:tr>
      <w:tr w:rsidR="007467C0" w14:paraId="09D10F6D" w14:textId="77777777" w:rsidTr="006271D1">
        <w:trPr>
          <w:cantSplit/>
        </w:trPr>
        <w:tc>
          <w:tcPr>
            <w:tcW w:w="2592" w:type="dxa"/>
            <w:tcBorders>
              <w:top w:val="single" w:sz="6" w:space="0" w:color="auto"/>
              <w:bottom w:val="single" w:sz="6" w:space="0" w:color="auto"/>
              <w:right w:val="single" w:sz="6" w:space="0" w:color="auto"/>
            </w:tcBorders>
          </w:tcPr>
          <w:p w14:paraId="1BF8D7CE" w14:textId="77777777" w:rsidR="007467C0" w:rsidRPr="00FB292A" w:rsidRDefault="007467C0" w:rsidP="004061CA">
            <w:pPr>
              <w:pStyle w:val="TableBody"/>
              <w:rPr>
                <w:rFonts w:eastAsia="MS Mincho"/>
              </w:rPr>
            </w:pPr>
            <w:r w:rsidRPr="00FB292A">
              <w:rPr>
                <w:rFonts w:eastAsia="MS Mincho"/>
              </w:rPr>
              <w:t>Recommendation Results</w:t>
            </w:r>
          </w:p>
        </w:tc>
        <w:tc>
          <w:tcPr>
            <w:tcW w:w="5458" w:type="dxa"/>
            <w:tcBorders>
              <w:top w:val="single" w:sz="6" w:space="0" w:color="auto"/>
              <w:left w:val="single" w:sz="6" w:space="0" w:color="auto"/>
              <w:bottom w:val="single" w:sz="6" w:space="0" w:color="auto"/>
            </w:tcBorders>
          </w:tcPr>
          <w:p w14:paraId="347BBB66" w14:textId="77777777" w:rsidR="007467C0" w:rsidRPr="00FB292A" w:rsidRDefault="007467C0" w:rsidP="004061CA">
            <w:pPr>
              <w:pStyle w:val="TableBody"/>
            </w:pPr>
            <w:r w:rsidRPr="00FB292A">
              <w:t>Displays the results from the previous recommendation process run.</w:t>
            </w:r>
          </w:p>
        </w:tc>
      </w:tr>
      <w:tr w:rsidR="007467C0" w14:paraId="6C262661" w14:textId="77777777" w:rsidTr="006271D1">
        <w:trPr>
          <w:cantSplit/>
        </w:trPr>
        <w:tc>
          <w:tcPr>
            <w:tcW w:w="2592" w:type="dxa"/>
            <w:tcBorders>
              <w:top w:val="single" w:sz="6" w:space="0" w:color="auto"/>
              <w:bottom w:val="single" w:sz="6" w:space="0" w:color="auto"/>
              <w:right w:val="single" w:sz="6" w:space="0" w:color="auto"/>
            </w:tcBorders>
          </w:tcPr>
          <w:p w14:paraId="34497422" w14:textId="77777777" w:rsidR="007467C0" w:rsidRPr="00FB292A" w:rsidRDefault="007467C0" w:rsidP="004061CA">
            <w:pPr>
              <w:pStyle w:val="TableBody"/>
              <w:rPr>
                <w:rFonts w:eastAsia="MS Mincho"/>
              </w:rPr>
            </w:pPr>
            <w:r w:rsidRPr="00FB292A">
              <w:rPr>
                <w:rFonts w:eastAsia="MS Mincho"/>
              </w:rPr>
              <w:t>Recommendation Validation Results</w:t>
            </w:r>
          </w:p>
        </w:tc>
        <w:tc>
          <w:tcPr>
            <w:tcW w:w="5458" w:type="dxa"/>
            <w:tcBorders>
              <w:top w:val="single" w:sz="6" w:space="0" w:color="auto"/>
              <w:left w:val="single" w:sz="6" w:space="0" w:color="auto"/>
              <w:bottom w:val="single" w:sz="6" w:space="0" w:color="auto"/>
            </w:tcBorders>
          </w:tcPr>
          <w:p w14:paraId="00F90449" w14:textId="77777777" w:rsidR="007467C0" w:rsidRPr="00FB292A" w:rsidRDefault="007467C0" w:rsidP="004061CA">
            <w:pPr>
              <w:pStyle w:val="TableBody"/>
              <w:rPr>
                <w:rFonts w:eastAsia="MS Mincho"/>
              </w:rPr>
            </w:pPr>
            <w:r w:rsidRPr="00FB292A">
              <w:rPr>
                <w:rFonts w:eastAsia="MS Mincho"/>
              </w:rPr>
              <w:t>Shows a summary of the results of the Recommendation Validation Process</w:t>
            </w:r>
          </w:p>
        </w:tc>
      </w:tr>
      <w:tr w:rsidR="007467C0" w14:paraId="6BCEBE98" w14:textId="77777777" w:rsidTr="006271D1">
        <w:trPr>
          <w:cantSplit/>
        </w:trPr>
        <w:tc>
          <w:tcPr>
            <w:tcW w:w="2592" w:type="dxa"/>
            <w:tcBorders>
              <w:top w:val="single" w:sz="6" w:space="0" w:color="auto"/>
              <w:bottom w:val="single" w:sz="6" w:space="0" w:color="auto"/>
              <w:right w:val="single" w:sz="6" w:space="0" w:color="auto"/>
            </w:tcBorders>
          </w:tcPr>
          <w:p w14:paraId="0E9B4A7C" w14:textId="77777777" w:rsidR="007467C0" w:rsidRPr="00FB292A" w:rsidRDefault="007467C0" w:rsidP="004061CA">
            <w:pPr>
              <w:pStyle w:val="TableBody"/>
              <w:rPr>
                <w:rFonts w:eastAsia="MS Mincho"/>
              </w:rPr>
            </w:pPr>
            <w:r w:rsidRPr="00FB292A">
              <w:rPr>
                <w:rFonts w:eastAsia="MS Mincho"/>
              </w:rPr>
              <w:t>Commercial Consolidation Results</w:t>
            </w:r>
          </w:p>
        </w:tc>
        <w:tc>
          <w:tcPr>
            <w:tcW w:w="5458" w:type="dxa"/>
            <w:tcBorders>
              <w:top w:val="single" w:sz="6" w:space="0" w:color="auto"/>
              <w:left w:val="single" w:sz="6" w:space="0" w:color="auto"/>
              <w:bottom w:val="single" w:sz="6" w:space="0" w:color="auto"/>
            </w:tcBorders>
          </w:tcPr>
          <w:p w14:paraId="76851DA2" w14:textId="77777777" w:rsidR="007467C0" w:rsidRPr="00FB292A" w:rsidRDefault="007467C0" w:rsidP="004061CA">
            <w:pPr>
              <w:pStyle w:val="TableBody"/>
              <w:rPr>
                <w:rFonts w:eastAsia="MS Mincho"/>
              </w:rPr>
            </w:pPr>
            <w:r w:rsidRPr="00FB292A">
              <w:rPr>
                <w:rFonts w:eastAsia="MS Mincho"/>
              </w:rPr>
              <w:t>Displays the results from the previous commercial consolidation process run.</w:t>
            </w:r>
          </w:p>
        </w:tc>
      </w:tr>
      <w:tr w:rsidR="007467C0" w14:paraId="4D319D28" w14:textId="77777777" w:rsidTr="006271D1">
        <w:trPr>
          <w:cantSplit/>
        </w:trPr>
        <w:tc>
          <w:tcPr>
            <w:tcW w:w="8050" w:type="dxa"/>
            <w:gridSpan w:val="2"/>
            <w:tcBorders>
              <w:top w:val="single" w:sz="6" w:space="0" w:color="auto"/>
              <w:bottom w:val="double" w:sz="6" w:space="0" w:color="auto"/>
            </w:tcBorders>
            <w:shd w:val="clear" w:color="auto" w:fill="60C03A"/>
          </w:tcPr>
          <w:p w14:paraId="7572B90A" w14:textId="77777777" w:rsidR="007467C0" w:rsidRDefault="007467C0" w:rsidP="00170D7D">
            <w:pPr>
              <w:pStyle w:val="TableHeader"/>
            </w:pPr>
            <w:r>
              <w:t>History Reports</w:t>
            </w:r>
          </w:p>
        </w:tc>
      </w:tr>
      <w:tr w:rsidR="007467C0" w14:paraId="1DE25D99" w14:textId="77777777" w:rsidTr="006271D1">
        <w:trPr>
          <w:cantSplit/>
        </w:trPr>
        <w:tc>
          <w:tcPr>
            <w:tcW w:w="2592" w:type="dxa"/>
            <w:tcBorders>
              <w:top w:val="single" w:sz="6" w:space="0" w:color="auto"/>
              <w:bottom w:val="single" w:sz="6" w:space="0" w:color="auto"/>
              <w:right w:val="single" w:sz="6" w:space="0" w:color="auto"/>
            </w:tcBorders>
          </w:tcPr>
          <w:p w14:paraId="0366F05C" w14:textId="77777777" w:rsidR="007467C0" w:rsidRPr="00FB292A" w:rsidRDefault="007467C0" w:rsidP="004061CA">
            <w:pPr>
              <w:pStyle w:val="TableBody"/>
              <w:rPr>
                <w:rFonts w:eastAsia="MS Mincho"/>
              </w:rPr>
            </w:pPr>
            <w:r w:rsidRPr="00FB292A">
              <w:rPr>
                <w:rFonts w:eastAsia="MS Mincho"/>
              </w:rPr>
              <w:t>Commercial History</w:t>
            </w:r>
          </w:p>
        </w:tc>
        <w:tc>
          <w:tcPr>
            <w:tcW w:w="5458" w:type="dxa"/>
            <w:tcBorders>
              <w:top w:val="single" w:sz="6" w:space="0" w:color="auto"/>
              <w:left w:val="single" w:sz="6" w:space="0" w:color="auto"/>
              <w:bottom w:val="single" w:sz="6" w:space="0" w:color="auto"/>
            </w:tcBorders>
          </w:tcPr>
          <w:p w14:paraId="1F1FB152" w14:textId="2558B562" w:rsidR="007467C0" w:rsidRPr="00FB292A" w:rsidRDefault="007467C0" w:rsidP="004061CA">
            <w:pPr>
              <w:pStyle w:val="TableBody"/>
              <w:rPr>
                <w:rFonts w:eastAsia="MS Mincho"/>
              </w:rPr>
            </w:pPr>
            <w:r w:rsidRPr="00FB292A">
              <w:rPr>
                <w:rFonts w:eastAsia="MS Mincho"/>
              </w:rPr>
              <w:t xml:space="preserve">Displays the commercial history </w:t>
            </w:r>
            <w:r w:rsidR="00EA6F28">
              <w:rPr>
                <w:rFonts w:eastAsia="MS Mincho"/>
              </w:rPr>
              <w:t>of</w:t>
            </w:r>
            <w:r w:rsidR="00EA6F28" w:rsidRPr="00FB292A">
              <w:rPr>
                <w:rFonts w:eastAsia="MS Mincho"/>
              </w:rPr>
              <w:t xml:space="preserve"> </w:t>
            </w:r>
            <w:r w:rsidRPr="00FB292A">
              <w:rPr>
                <w:rFonts w:eastAsia="MS Mincho"/>
              </w:rPr>
              <w:t>the selected Cashpoint</w:t>
            </w:r>
          </w:p>
        </w:tc>
      </w:tr>
      <w:tr w:rsidR="007467C0" w14:paraId="6E92A33D" w14:textId="77777777" w:rsidTr="006271D1">
        <w:trPr>
          <w:cantSplit/>
        </w:trPr>
        <w:tc>
          <w:tcPr>
            <w:tcW w:w="2592" w:type="dxa"/>
            <w:tcBorders>
              <w:top w:val="single" w:sz="6" w:space="0" w:color="auto"/>
              <w:bottom w:val="single" w:sz="6" w:space="0" w:color="auto"/>
              <w:right w:val="single" w:sz="6" w:space="0" w:color="auto"/>
            </w:tcBorders>
          </w:tcPr>
          <w:p w14:paraId="102D8303" w14:textId="77777777" w:rsidR="007467C0" w:rsidRPr="00FB292A" w:rsidRDefault="007467C0" w:rsidP="004061CA">
            <w:pPr>
              <w:pStyle w:val="TableBody"/>
              <w:rPr>
                <w:rFonts w:eastAsia="MS Mincho"/>
              </w:rPr>
            </w:pPr>
            <w:r w:rsidRPr="00FB292A">
              <w:rPr>
                <w:rFonts w:eastAsia="MS Mincho"/>
              </w:rPr>
              <w:lastRenderedPageBreak/>
              <w:t>Custodial Inventory History Report</w:t>
            </w:r>
          </w:p>
        </w:tc>
        <w:tc>
          <w:tcPr>
            <w:tcW w:w="5458" w:type="dxa"/>
            <w:tcBorders>
              <w:top w:val="single" w:sz="6" w:space="0" w:color="auto"/>
              <w:left w:val="single" w:sz="6" w:space="0" w:color="auto"/>
              <w:bottom w:val="single" w:sz="6" w:space="0" w:color="auto"/>
            </w:tcBorders>
          </w:tcPr>
          <w:p w14:paraId="3D07C80E" w14:textId="77777777" w:rsidR="007467C0" w:rsidRPr="00FB292A" w:rsidRDefault="007467C0" w:rsidP="004061CA">
            <w:pPr>
              <w:pStyle w:val="TableBody"/>
              <w:rPr>
                <w:rFonts w:eastAsia="MS Mincho"/>
              </w:rPr>
            </w:pPr>
            <w:r w:rsidRPr="00FB292A">
              <w:rPr>
                <w:rFonts w:eastAsia="MS Mincho"/>
              </w:rPr>
              <w:t>Reports the historical balances and transactions for the Custodial Inventory for the selected dates.</w:t>
            </w:r>
          </w:p>
        </w:tc>
      </w:tr>
      <w:tr w:rsidR="007467C0" w14:paraId="4384109B" w14:textId="77777777" w:rsidTr="006271D1">
        <w:trPr>
          <w:cantSplit/>
        </w:trPr>
        <w:tc>
          <w:tcPr>
            <w:tcW w:w="2592" w:type="dxa"/>
            <w:tcBorders>
              <w:top w:val="single" w:sz="6" w:space="0" w:color="auto"/>
              <w:bottom w:val="single" w:sz="6" w:space="0" w:color="auto"/>
              <w:right w:val="single" w:sz="6" w:space="0" w:color="auto"/>
            </w:tcBorders>
          </w:tcPr>
          <w:p w14:paraId="0A8D596B" w14:textId="77777777" w:rsidR="007467C0" w:rsidRPr="00FB292A" w:rsidRDefault="007467C0" w:rsidP="004061CA">
            <w:pPr>
              <w:pStyle w:val="TableBody"/>
              <w:rPr>
                <w:rFonts w:eastAsia="MS Mincho"/>
              </w:rPr>
            </w:pPr>
            <w:r w:rsidRPr="00FB292A">
              <w:rPr>
                <w:rFonts w:eastAsia="MS Mincho"/>
              </w:rPr>
              <w:t>Vault Orders</w:t>
            </w:r>
          </w:p>
        </w:tc>
        <w:tc>
          <w:tcPr>
            <w:tcW w:w="5458" w:type="dxa"/>
            <w:tcBorders>
              <w:top w:val="single" w:sz="6" w:space="0" w:color="auto"/>
              <w:left w:val="single" w:sz="6" w:space="0" w:color="auto"/>
              <w:bottom w:val="single" w:sz="6" w:space="0" w:color="auto"/>
            </w:tcBorders>
          </w:tcPr>
          <w:p w14:paraId="6BAC13E4" w14:textId="77777777" w:rsidR="007467C0" w:rsidRPr="00FB292A" w:rsidRDefault="007467C0" w:rsidP="004061CA">
            <w:pPr>
              <w:pStyle w:val="TableBody"/>
              <w:rPr>
                <w:rFonts w:eastAsia="MS Mincho"/>
              </w:rPr>
            </w:pPr>
            <w:r w:rsidRPr="00FB292A">
              <w:rPr>
                <w:rFonts w:eastAsia="MS Mincho"/>
              </w:rPr>
              <w:t>Displays a report of the vault orders for the Cashpoints and dates selected.</w:t>
            </w:r>
          </w:p>
        </w:tc>
      </w:tr>
      <w:tr w:rsidR="007467C0" w14:paraId="53C5E1E7" w14:textId="77777777" w:rsidTr="006271D1">
        <w:trPr>
          <w:cantSplit/>
        </w:trPr>
        <w:tc>
          <w:tcPr>
            <w:tcW w:w="2592" w:type="dxa"/>
            <w:tcBorders>
              <w:top w:val="single" w:sz="6" w:space="0" w:color="auto"/>
              <w:bottom w:val="single" w:sz="6" w:space="0" w:color="auto"/>
              <w:right w:val="single" w:sz="6" w:space="0" w:color="auto"/>
            </w:tcBorders>
          </w:tcPr>
          <w:p w14:paraId="3C7DF109" w14:textId="77777777" w:rsidR="007467C0" w:rsidRPr="00FB292A" w:rsidRDefault="007467C0" w:rsidP="004061CA">
            <w:pPr>
              <w:pStyle w:val="TableBody"/>
              <w:rPr>
                <w:rFonts w:eastAsia="MS Mincho"/>
              </w:rPr>
            </w:pPr>
            <w:r w:rsidRPr="00FB292A">
              <w:rPr>
                <w:rFonts w:eastAsia="MS Mincho"/>
              </w:rPr>
              <w:t>Vault Recommendations</w:t>
            </w:r>
          </w:p>
        </w:tc>
        <w:tc>
          <w:tcPr>
            <w:tcW w:w="5458" w:type="dxa"/>
            <w:tcBorders>
              <w:top w:val="single" w:sz="6" w:space="0" w:color="auto"/>
              <w:left w:val="single" w:sz="6" w:space="0" w:color="auto"/>
              <w:bottom w:val="single" w:sz="6" w:space="0" w:color="auto"/>
            </w:tcBorders>
          </w:tcPr>
          <w:p w14:paraId="4694C13B" w14:textId="77777777" w:rsidR="007467C0" w:rsidRPr="00FB292A" w:rsidRDefault="007467C0" w:rsidP="004061CA">
            <w:pPr>
              <w:pStyle w:val="TableBody"/>
              <w:rPr>
                <w:rFonts w:eastAsia="MS Mincho"/>
              </w:rPr>
            </w:pPr>
            <w:r w:rsidRPr="00FB292A">
              <w:rPr>
                <w:rFonts w:eastAsia="MS Mincho"/>
              </w:rPr>
              <w:t>Displays a report of the vault recommendations for the Cashpoints and the dates selected.</w:t>
            </w:r>
          </w:p>
        </w:tc>
      </w:tr>
      <w:tr w:rsidR="007467C0" w14:paraId="2DFD0818" w14:textId="77777777" w:rsidTr="006271D1">
        <w:trPr>
          <w:cantSplit/>
        </w:trPr>
        <w:tc>
          <w:tcPr>
            <w:tcW w:w="2592" w:type="dxa"/>
            <w:tcBorders>
              <w:top w:val="single" w:sz="6" w:space="0" w:color="auto"/>
              <w:bottom w:val="single" w:sz="6" w:space="0" w:color="auto"/>
              <w:right w:val="single" w:sz="6" w:space="0" w:color="auto"/>
            </w:tcBorders>
          </w:tcPr>
          <w:p w14:paraId="69784337" w14:textId="77777777" w:rsidR="007467C0" w:rsidRPr="00FB292A" w:rsidRDefault="007467C0" w:rsidP="004061CA">
            <w:pPr>
              <w:pStyle w:val="TableBody"/>
              <w:rPr>
                <w:rFonts w:eastAsia="MS Mincho"/>
              </w:rPr>
            </w:pPr>
            <w:r w:rsidRPr="00FB292A">
              <w:rPr>
                <w:rFonts w:eastAsia="MS Mincho"/>
              </w:rPr>
              <w:t>Vault Variance</w:t>
            </w:r>
          </w:p>
        </w:tc>
        <w:tc>
          <w:tcPr>
            <w:tcW w:w="5458" w:type="dxa"/>
            <w:tcBorders>
              <w:top w:val="single" w:sz="6" w:space="0" w:color="auto"/>
              <w:left w:val="single" w:sz="6" w:space="0" w:color="auto"/>
              <w:bottom w:val="single" w:sz="6" w:space="0" w:color="auto"/>
            </w:tcBorders>
          </w:tcPr>
          <w:p w14:paraId="45B78F30" w14:textId="77777777" w:rsidR="007467C0" w:rsidRPr="00FB292A" w:rsidRDefault="007467C0" w:rsidP="004061CA">
            <w:pPr>
              <w:pStyle w:val="TableBody"/>
              <w:rPr>
                <w:rFonts w:eastAsia="MS Mincho"/>
              </w:rPr>
            </w:pPr>
            <w:r w:rsidRPr="00FB292A">
              <w:rPr>
                <w:rFonts w:eastAsia="MS Mincho"/>
              </w:rPr>
              <w:t>Displays the differences between the recommended and ordered amounts as well as the forecast and actual values for each selected Cashpoint, and denomination for the selected time period.</w:t>
            </w:r>
          </w:p>
        </w:tc>
      </w:tr>
      <w:tr w:rsidR="007467C0" w14:paraId="7B57B58C" w14:textId="77777777" w:rsidTr="006271D1">
        <w:trPr>
          <w:cantSplit/>
        </w:trPr>
        <w:tc>
          <w:tcPr>
            <w:tcW w:w="2592" w:type="dxa"/>
            <w:tcBorders>
              <w:top w:val="nil"/>
              <w:bottom w:val="single" w:sz="6" w:space="0" w:color="auto"/>
              <w:right w:val="single" w:sz="6" w:space="0" w:color="auto"/>
            </w:tcBorders>
          </w:tcPr>
          <w:p w14:paraId="5F2C4A86" w14:textId="77777777" w:rsidR="007467C0" w:rsidRPr="00FB292A" w:rsidRDefault="007467C0" w:rsidP="004061CA">
            <w:pPr>
              <w:pStyle w:val="TableBody"/>
            </w:pPr>
            <w:r w:rsidRPr="00FB292A">
              <w:t xml:space="preserve">CI Position (History) </w:t>
            </w:r>
          </w:p>
        </w:tc>
        <w:tc>
          <w:tcPr>
            <w:tcW w:w="5458" w:type="dxa"/>
            <w:tcBorders>
              <w:top w:val="nil"/>
              <w:left w:val="single" w:sz="6" w:space="0" w:color="auto"/>
              <w:bottom w:val="single" w:sz="6" w:space="0" w:color="auto"/>
            </w:tcBorders>
          </w:tcPr>
          <w:p w14:paraId="4133CD4C" w14:textId="5849AFE6" w:rsidR="007467C0" w:rsidRPr="00FB292A" w:rsidRDefault="007467C0" w:rsidP="004061CA">
            <w:pPr>
              <w:pStyle w:val="TableBody"/>
            </w:pPr>
            <w:r w:rsidRPr="00FB292A">
              <w:t>Reports the details of the Custodial Inventory History breaking down the orders by denomination and quality.</w:t>
            </w:r>
          </w:p>
        </w:tc>
      </w:tr>
      <w:tr w:rsidR="007467C0" w14:paraId="62A8A13A" w14:textId="77777777" w:rsidTr="006271D1">
        <w:trPr>
          <w:cantSplit/>
        </w:trPr>
        <w:tc>
          <w:tcPr>
            <w:tcW w:w="2592" w:type="dxa"/>
            <w:tcBorders>
              <w:top w:val="single" w:sz="6" w:space="0" w:color="auto"/>
              <w:bottom w:val="single" w:sz="6" w:space="0" w:color="auto"/>
              <w:right w:val="single" w:sz="6" w:space="0" w:color="auto"/>
            </w:tcBorders>
          </w:tcPr>
          <w:p w14:paraId="6EDCAD00" w14:textId="77777777" w:rsidR="007467C0" w:rsidRPr="00FB292A" w:rsidRDefault="007467C0" w:rsidP="004061CA">
            <w:pPr>
              <w:pStyle w:val="TableBody"/>
              <w:rPr>
                <w:rFonts w:eastAsia="MS Mincho"/>
              </w:rPr>
            </w:pPr>
            <w:r w:rsidRPr="00FB292A">
              <w:rPr>
                <w:rFonts w:eastAsia="MS Mincho"/>
              </w:rPr>
              <w:t>Provisional Credit Report</w:t>
            </w:r>
          </w:p>
        </w:tc>
        <w:tc>
          <w:tcPr>
            <w:tcW w:w="5458" w:type="dxa"/>
            <w:tcBorders>
              <w:top w:val="single" w:sz="6" w:space="0" w:color="auto"/>
              <w:left w:val="single" w:sz="6" w:space="0" w:color="auto"/>
              <w:bottom w:val="single" w:sz="6" w:space="0" w:color="auto"/>
            </w:tcBorders>
          </w:tcPr>
          <w:p w14:paraId="22E5BDA1" w14:textId="77777777" w:rsidR="007467C0" w:rsidRPr="00FB292A" w:rsidRDefault="007467C0" w:rsidP="004061CA">
            <w:pPr>
              <w:pStyle w:val="TableBody"/>
              <w:rPr>
                <w:rFonts w:eastAsia="MS Mincho"/>
              </w:rPr>
            </w:pPr>
            <w:r w:rsidRPr="00FB292A">
              <w:rPr>
                <w:rFonts w:eastAsia="MS Mincho"/>
              </w:rPr>
              <w:t>Provides a report for the Provisional Credits entered for the selected vaults and dates selected.</w:t>
            </w:r>
          </w:p>
        </w:tc>
      </w:tr>
      <w:tr w:rsidR="007467C0" w14:paraId="3CCA38E4" w14:textId="77777777" w:rsidTr="006271D1">
        <w:trPr>
          <w:cantSplit/>
        </w:trPr>
        <w:tc>
          <w:tcPr>
            <w:tcW w:w="8050" w:type="dxa"/>
            <w:gridSpan w:val="2"/>
            <w:tcBorders>
              <w:top w:val="single" w:sz="6" w:space="0" w:color="auto"/>
              <w:bottom w:val="double" w:sz="6" w:space="0" w:color="auto"/>
            </w:tcBorders>
            <w:shd w:val="clear" w:color="auto" w:fill="60C03A"/>
          </w:tcPr>
          <w:p w14:paraId="7A3E22CE" w14:textId="77777777" w:rsidR="007467C0" w:rsidRDefault="007467C0" w:rsidP="00170D7D">
            <w:pPr>
              <w:pStyle w:val="TableHeader"/>
            </w:pPr>
            <w:r>
              <w:t>Planning Reports</w:t>
            </w:r>
          </w:p>
        </w:tc>
      </w:tr>
      <w:tr w:rsidR="007467C0" w14:paraId="659BF247" w14:textId="77777777" w:rsidTr="006271D1">
        <w:trPr>
          <w:cantSplit/>
        </w:trPr>
        <w:tc>
          <w:tcPr>
            <w:tcW w:w="2592" w:type="dxa"/>
            <w:tcBorders>
              <w:top w:val="nil"/>
              <w:bottom w:val="single" w:sz="6" w:space="0" w:color="auto"/>
              <w:right w:val="single" w:sz="6" w:space="0" w:color="auto"/>
            </w:tcBorders>
          </w:tcPr>
          <w:p w14:paraId="34F546A4" w14:textId="77777777" w:rsidR="007467C0" w:rsidRPr="00FB292A" w:rsidRDefault="007467C0" w:rsidP="004061CA">
            <w:pPr>
              <w:pStyle w:val="TableBody"/>
            </w:pPr>
            <w:r w:rsidRPr="00FB292A">
              <w:t>Forecast Results</w:t>
            </w:r>
          </w:p>
        </w:tc>
        <w:tc>
          <w:tcPr>
            <w:tcW w:w="5458" w:type="dxa"/>
            <w:tcBorders>
              <w:top w:val="nil"/>
              <w:left w:val="single" w:sz="6" w:space="0" w:color="auto"/>
              <w:bottom w:val="single" w:sz="6" w:space="0" w:color="auto"/>
            </w:tcBorders>
          </w:tcPr>
          <w:p w14:paraId="40A3C3D1" w14:textId="77777777" w:rsidR="007467C0" w:rsidRPr="00FB292A" w:rsidRDefault="007467C0" w:rsidP="004061CA">
            <w:pPr>
              <w:pStyle w:val="TableBody"/>
            </w:pPr>
            <w:r w:rsidRPr="00FB292A">
              <w:t>Shows an overview of the Forecast process for all Cashpoints.</w:t>
            </w:r>
          </w:p>
        </w:tc>
      </w:tr>
      <w:tr w:rsidR="007467C0" w14:paraId="56597CD2" w14:textId="77777777" w:rsidTr="006271D1">
        <w:trPr>
          <w:cantSplit/>
        </w:trPr>
        <w:tc>
          <w:tcPr>
            <w:tcW w:w="2592" w:type="dxa"/>
            <w:tcBorders>
              <w:top w:val="single" w:sz="6" w:space="0" w:color="auto"/>
              <w:bottom w:val="single" w:sz="6" w:space="0" w:color="auto"/>
              <w:right w:val="single" w:sz="6" w:space="0" w:color="auto"/>
            </w:tcBorders>
          </w:tcPr>
          <w:p w14:paraId="2AAA8754" w14:textId="77777777" w:rsidR="007467C0" w:rsidRPr="00FB292A" w:rsidRDefault="007467C0" w:rsidP="004061CA">
            <w:pPr>
              <w:pStyle w:val="TableBody"/>
              <w:rPr>
                <w:rFonts w:eastAsia="MS Mincho"/>
              </w:rPr>
            </w:pPr>
            <w:r w:rsidRPr="00FB292A">
              <w:rPr>
                <w:rFonts w:eastAsia="MS Mincho"/>
              </w:rPr>
              <w:t>Forecast Health Report</w:t>
            </w:r>
          </w:p>
        </w:tc>
        <w:tc>
          <w:tcPr>
            <w:tcW w:w="5458" w:type="dxa"/>
            <w:tcBorders>
              <w:top w:val="single" w:sz="6" w:space="0" w:color="auto"/>
              <w:left w:val="single" w:sz="6" w:space="0" w:color="auto"/>
              <w:bottom w:val="single" w:sz="6" w:space="0" w:color="auto"/>
            </w:tcBorders>
          </w:tcPr>
          <w:p w14:paraId="6B166CD1" w14:textId="77777777" w:rsidR="007467C0" w:rsidRPr="00FB292A" w:rsidRDefault="007467C0" w:rsidP="004061CA">
            <w:pPr>
              <w:pStyle w:val="TableBody"/>
              <w:rPr>
                <w:rFonts w:eastAsia="MS Mincho"/>
              </w:rPr>
            </w:pPr>
            <w:r w:rsidRPr="00FB292A">
              <w:rPr>
                <w:rFonts w:eastAsia="MS Mincho"/>
              </w:rPr>
              <w:t>Displays an overview of the forecast quality for all denominations and qualities for the selected Cashpoints.</w:t>
            </w:r>
          </w:p>
        </w:tc>
      </w:tr>
      <w:tr w:rsidR="007467C0" w14:paraId="344D6B68" w14:textId="77777777" w:rsidTr="006271D1">
        <w:trPr>
          <w:cantSplit/>
        </w:trPr>
        <w:tc>
          <w:tcPr>
            <w:tcW w:w="2592" w:type="dxa"/>
            <w:tcBorders>
              <w:top w:val="single" w:sz="6" w:space="0" w:color="auto"/>
              <w:bottom w:val="single" w:sz="6" w:space="0" w:color="auto"/>
              <w:right w:val="single" w:sz="6" w:space="0" w:color="auto"/>
            </w:tcBorders>
          </w:tcPr>
          <w:p w14:paraId="42165789" w14:textId="77777777" w:rsidR="007467C0" w:rsidRPr="00FB292A" w:rsidRDefault="007467C0" w:rsidP="004061CA">
            <w:pPr>
              <w:pStyle w:val="TableBody"/>
              <w:rPr>
                <w:rFonts w:eastAsia="MS Mincho"/>
              </w:rPr>
            </w:pPr>
            <w:r w:rsidRPr="00FB292A">
              <w:rPr>
                <w:rFonts w:eastAsia="MS Mincho"/>
              </w:rPr>
              <w:t>Vault Forecast Details</w:t>
            </w:r>
          </w:p>
        </w:tc>
        <w:tc>
          <w:tcPr>
            <w:tcW w:w="5458" w:type="dxa"/>
            <w:tcBorders>
              <w:top w:val="single" w:sz="6" w:space="0" w:color="auto"/>
              <w:left w:val="single" w:sz="6" w:space="0" w:color="auto"/>
              <w:bottom w:val="single" w:sz="6" w:space="0" w:color="auto"/>
            </w:tcBorders>
          </w:tcPr>
          <w:p w14:paraId="6E28F50A" w14:textId="77777777" w:rsidR="007467C0" w:rsidRPr="00FB292A" w:rsidRDefault="007467C0" w:rsidP="004061CA">
            <w:pPr>
              <w:pStyle w:val="TableBody"/>
              <w:rPr>
                <w:rFonts w:eastAsia="MS Mincho"/>
              </w:rPr>
            </w:pPr>
            <w:r w:rsidRPr="00FB292A">
              <w:rPr>
                <w:rFonts w:eastAsia="MS Mincho"/>
              </w:rPr>
              <w:t>Displays the daily details of the forecast for the denominations and qualities selected.</w:t>
            </w:r>
          </w:p>
        </w:tc>
      </w:tr>
      <w:tr w:rsidR="007467C0" w14:paraId="5FBEBFAD" w14:textId="77777777" w:rsidTr="006271D1">
        <w:trPr>
          <w:cantSplit/>
        </w:trPr>
        <w:tc>
          <w:tcPr>
            <w:tcW w:w="2592" w:type="dxa"/>
            <w:tcBorders>
              <w:top w:val="single" w:sz="6" w:space="0" w:color="auto"/>
              <w:bottom w:val="single" w:sz="6" w:space="0" w:color="auto"/>
              <w:right w:val="single" w:sz="6" w:space="0" w:color="auto"/>
            </w:tcBorders>
          </w:tcPr>
          <w:p w14:paraId="191E487B" w14:textId="77777777" w:rsidR="007467C0" w:rsidRPr="00FB292A" w:rsidRDefault="007467C0" w:rsidP="004061CA">
            <w:pPr>
              <w:pStyle w:val="TableBody"/>
              <w:rPr>
                <w:rFonts w:eastAsia="MS Mincho"/>
              </w:rPr>
            </w:pPr>
            <w:r w:rsidRPr="00FB292A">
              <w:rPr>
                <w:rFonts w:eastAsia="MS Mincho"/>
              </w:rPr>
              <w:t>Commercial Forecast Details</w:t>
            </w:r>
          </w:p>
        </w:tc>
        <w:tc>
          <w:tcPr>
            <w:tcW w:w="5458" w:type="dxa"/>
            <w:tcBorders>
              <w:top w:val="single" w:sz="6" w:space="0" w:color="auto"/>
              <w:left w:val="single" w:sz="6" w:space="0" w:color="auto"/>
              <w:bottom w:val="single" w:sz="6" w:space="0" w:color="auto"/>
            </w:tcBorders>
          </w:tcPr>
          <w:p w14:paraId="39CF460A" w14:textId="77777777" w:rsidR="007467C0" w:rsidRPr="00FB292A" w:rsidRDefault="007467C0" w:rsidP="004061CA">
            <w:pPr>
              <w:pStyle w:val="TableBody"/>
              <w:rPr>
                <w:rFonts w:eastAsia="MS Mincho"/>
              </w:rPr>
            </w:pPr>
            <w:r w:rsidRPr="00FB292A">
              <w:rPr>
                <w:rFonts w:eastAsia="MS Mincho"/>
              </w:rPr>
              <w:t>Displays the daily details of the forecast for the denominations and qualities selected.</w:t>
            </w:r>
          </w:p>
        </w:tc>
      </w:tr>
      <w:tr w:rsidR="007467C0" w14:paraId="7E7813DF" w14:textId="77777777" w:rsidTr="006271D1">
        <w:trPr>
          <w:cantSplit/>
        </w:trPr>
        <w:tc>
          <w:tcPr>
            <w:tcW w:w="2592" w:type="dxa"/>
            <w:tcBorders>
              <w:top w:val="single" w:sz="6" w:space="0" w:color="auto"/>
              <w:bottom w:val="single" w:sz="6" w:space="0" w:color="auto"/>
              <w:right w:val="single" w:sz="6" w:space="0" w:color="auto"/>
            </w:tcBorders>
          </w:tcPr>
          <w:p w14:paraId="33CC4C14" w14:textId="77777777" w:rsidR="007467C0" w:rsidRPr="00FB292A" w:rsidRDefault="007467C0" w:rsidP="004061CA">
            <w:pPr>
              <w:pStyle w:val="TableBody"/>
              <w:rPr>
                <w:rFonts w:eastAsia="MS Mincho"/>
              </w:rPr>
            </w:pPr>
            <w:r w:rsidRPr="00FB292A">
              <w:rPr>
                <w:rFonts w:eastAsia="MS Mincho"/>
              </w:rPr>
              <w:t>Horizons</w:t>
            </w:r>
          </w:p>
        </w:tc>
        <w:tc>
          <w:tcPr>
            <w:tcW w:w="5458" w:type="dxa"/>
            <w:tcBorders>
              <w:top w:val="single" w:sz="6" w:space="0" w:color="auto"/>
              <w:left w:val="single" w:sz="6" w:space="0" w:color="auto"/>
              <w:bottom w:val="single" w:sz="6" w:space="0" w:color="auto"/>
            </w:tcBorders>
          </w:tcPr>
          <w:p w14:paraId="3F8F7B40" w14:textId="77777777" w:rsidR="007467C0" w:rsidRPr="00FB292A" w:rsidRDefault="007467C0" w:rsidP="004061CA">
            <w:pPr>
              <w:pStyle w:val="TableBody"/>
              <w:rPr>
                <w:rFonts w:eastAsia="MS Mincho"/>
              </w:rPr>
            </w:pPr>
            <w:r w:rsidRPr="00FB292A">
              <w:rPr>
                <w:rFonts w:eastAsia="MS Mincho"/>
              </w:rPr>
              <w:t>Displays the horizon information for the selected vault</w:t>
            </w:r>
          </w:p>
        </w:tc>
      </w:tr>
      <w:tr w:rsidR="007467C0" w14:paraId="14F8A2DF" w14:textId="77777777" w:rsidTr="006271D1">
        <w:trPr>
          <w:cantSplit/>
        </w:trPr>
        <w:tc>
          <w:tcPr>
            <w:tcW w:w="2592" w:type="dxa"/>
            <w:tcBorders>
              <w:top w:val="single" w:sz="6" w:space="0" w:color="auto"/>
              <w:bottom w:val="single" w:sz="6" w:space="0" w:color="auto"/>
              <w:right w:val="single" w:sz="6" w:space="0" w:color="auto"/>
            </w:tcBorders>
          </w:tcPr>
          <w:p w14:paraId="5F9F591B" w14:textId="77777777" w:rsidR="007467C0" w:rsidRPr="00FB292A" w:rsidRDefault="007467C0" w:rsidP="004061CA">
            <w:pPr>
              <w:pStyle w:val="TableBody"/>
              <w:rPr>
                <w:rFonts w:eastAsia="MS Mincho"/>
              </w:rPr>
            </w:pPr>
            <w:r w:rsidRPr="00FB292A">
              <w:rPr>
                <w:rFonts w:eastAsia="MS Mincho"/>
              </w:rPr>
              <w:t>Horizons with CI</w:t>
            </w:r>
          </w:p>
        </w:tc>
        <w:tc>
          <w:tcPr>
            <w:tcW w:w="5458" w:type="dxa"/>
            <w:tcBorders>
              <w:top w:val="single" w:sz="6" w:space="0" w:color="auto"/>
              <w:left w:val="single" w:sz="6" w:space="0" w:color="auto"/>
              <w:bottom w:val="single" w:sz="6" w:space="0" w:color="auto"/>
            </w:tcBorders>
          </w:tcPr>
          <w:p w14:paraId="7F2A4DD3" w14:textId="77777777" w:rsidR="007467C0" w:rsidRPr="00FB292A" w:rsidRDefault="007467C0" w:rsidP="004061CA">
            <w:pPr>
              <w:pStyle w:val="TableBody"/>
              <w:rPr>
                <w:rFonts w:eastAsia="MS Mincho"/>
              </w:rPr>
            </w:pPr>
            <w:r w:rsidRPr="00FB292A">
              <w:rPr>
                <w:rFonts w:eastAsia="MS Mincho"/>
              </w:rPr>
              <w:t>Displays the horizon information for the selected vault along with Custodial Inventory information.</w:t>
            </w:r>
          </w:p>
        </w:tc>
      </w:tr>
      <w:tr w:rsidR="007467C0" w14:paraId="248B2C78" w14:textId="77777777" w:rsidTr="006271D1">
        <w:trPr>
          <w:cantSplit/>
        </w:trPr>
        <w:tc>
          <w:tcPr>
            <w:tcW w:w="2592" w:type="dxa"/>
            <w:tcBorders>
              <w:top w:val="single" w:sz="6" w:space="0" w:color="auto"/>
              <w:bottom w:val="single" w:sz="6" w:space="0" w:color="auto"/>
              <w:right w:val="single" w:sz="6" w:space="0" w:color="auto"/>
            </w:tcBorders>
          </w:tcPr>
          <w:p w14:paraId="218D0B5F" w14:textId="77777777" w:rsidR="007467C0" w:rsidRPr="00FB292A" w:rsidRDefault="007467C0" w:rsidP="004061CA">
            <w:pPr>
              <w:pStyle w:val="TableBody"/>
              <w:rPr>
                <w:rFonts w:eastAsia="MS Mincho"/>
              </w:rPr>
            </w:pPr>
            <w:r w:rsidRPr="00FB292A">
              <w:rPr>
                <w:rFonts w:eastAsia="MS Mincho"/>
              </w:rPr>
              <w:t>OptiCash Aggregation Details</w:t>
            </w:r>
          </w:p>
        </w:tc>
        <w:tc>
          <w:tcPr>
            <w:tcW w:w="5458" w:type="dxa"/>
            <w:tcBorders>
              <w:top w:val="single" w:sz="6" w:space="0" w:color="auto"/>
              <w:left w:val="single" w:sz="6" w:space="0" w:color="auto"/>
              <w:bottom w:val="single" w:sz="6" w:space="0" w:color="auto"/>
            </w:tcBorders>
          </w:tcPr>
          <w:p w14:paraId="3AFA047E" w14:textId="77777777" w:rsidR="007467C0" w:rsidRPr="00FB292A" w:rsidRDefault="007467C0" w:rsidP="004061CA">
            <w:pPr>
              <w:pStyle w:val="TableBody"/>
              <w:rPr>
                <w:rFonts w:eastAsia="MS Mincho"/>
              </w:rPr>
            </w:pPr>
            <w:r w:rsidRPr="00FB292A">
              <w:rPr>
                <w:rFonts w:eastAsia="MS Mincho"/>
              </w:rPr>
              <w:t>Shows the results of the aggregation process for the selected Cashpoints and dates.</w:t>
            </w:r>
          </w:p>
        </w:tc>
      </w:tr>
      <w:tr w:rsidR="007467C0" w14:paraId="59F9A926" w14:textId="77777777" w:rsidTr="006271D1">
        <w:trPr>
          <w:cantSplit/>
        </w:trPr>
        <w:tc>
          <w:tcPr>
            <w:tcW w:w="2592" w:type="dxa"/>
            <w:tcBorders>
              <w:top w:val="single" w:sz="6" w:space="0" w:color="auto"/>
              <w:bottom w:val="single" w:sz="6" w:space="0" w:color="auto"/>
              <w:right w:val="single" w:sz="6" w:space="0" w:color="auto"/>
            </w:tcBorders>
          </w:tcPr>
          <w:p w14:paraId="0A35B124" w14:textId="77777777" w:rsidR="007467C0" w:rsidRPr="00FB292A" w:rsidRDefault="007467C0" w:rsidP="004061CA">
            <w:pPr>
              <w:pStyle w:val="TableBody"/>
              <w:rPr>
                <w:rFonts w:eastAsia="MS Mincho"/>
              </w:rPr>
            </w:pPr>
            <w:r w:rsidRPr="00FB292A">
              <w:rPr>
                <w:rFonts w:eastAsia="MS Mincho"/>
              </w:rPr>
              <w:t>CI CAP/OBMH Report</w:t>
            </w:r>
          </w:p>
        </w:tc>
        <w:tc>
          <w:tcPr>
            <w:tcW w:w="5458" w:type="dxa"/>
            <w:tcBorders>
              <w:top w:val="single" w:sz="6" w:space="0" w:color="auto"/>
              <w:left w:val="single" w:sz="6" w:space="0" w:color="auto"/>
              <w:bottom w:val="single" w:sz="6" w:space="0" w:color="auto"/>
            </w:tcBorders>
          </w:tcPr>
          <w:p w14:paraId="48D978BC" w14:textId="77777777" w:rsidR="007467C0" w:rsidRPr="00FB292A" w:rsidRDefault="007467C0" w:rsidP="004061CA">
            <w:pPr>
              <w:pStyle w:val="TableBody"/>
              <w:rPr>
                <w:rFonts w:eastAsia="MS Mincho"/>
              </w:rPr>
            </w:pPr>
            <w:r w:rsidRPr="00FB292A">
              <w:rPr>
                <w:rFonts w:eastAsia="MS Mincho"/>
              </w:rPr>
              <w:t>Reports the Custodial Inventory Capacity amounts for the On Book Minimum Holding for each of the selected Cashpoints and dates selected.</w:t>
            </w:r>
          </w:p>
        </w:tc>
      </w:tr>
      <w:tr w:rsidR="007467C0" w14:paraId="7B43B816" w14:textId="77777777" w:rsidTr="006271D1">
        <w:trPr>
          <w:cantSplit/>
        </w:trPr>
        <w:tc>
          <w:tcPr>
            <w:tcW w:w="2592" w:type="dxa"/>
            <w:tcBorders>
              <w:top w:val="single" w:sz="6" w:space="0" w:color="auto"/>
              <w:bottom w:val="single" w:sz="6" w:space="0" w:color="auto"/>
              <w:right w:val="single" w:sz="6" w:space="0" w:color="auto"/>
            </w:tcBorders>
          </w:tcPr>
          <w:p w14:paraId="59DB0360" w14:textId="77777777" w:rsidR="007467C0" w:rsidRPr="00FB292A" w:rsidRDefault="007467C0" w:rsidP="004061CA">
            <w:pPr>
              <w:pStyle w:val="TableBody"/>
              <w:rPr>
                <w:rFonts w:eastAsia="MS Mincho"/>
              </w:rPr>
            </w:pPr>
            <w:r w:rsidRPr="00FB292A">
              <w:rPr>
                <w:rFonts w:eastAsia="MS Mincho"/>
              </w:rPr>
              <w:t>CI Position (Forecasted)</w:t>
            </w:r>
          </w:p>
        </w:tc>
        <w:tc>
          <w:tcPr>
            <w:tcW w:w="5458" w:type="dxa"/>
            <w:tcBorders>
              <w:top w:val="single" w:sz="6" w:space="0" w:color="auto"/>
              <w:left w:val="single" w:sz="6" w:space="0" w:color="auto"/>
              <w:bottom w:val="single" w:sz="6" w:space="0" w:color="auto"/>
            </w:tcBorders>
          </w:tcPr>
          <w:p w14:paraId="421D5B48" w14:textId="77777777" w:rsidR="007467C0" w:rsidRPr="00FB292A" w:rsidRDefault="007467C0" w:rsidP="004061CA">
            <w:pPr>
              <w:pStyle w:val="TableBody"/>
              <w:rPr>
                <w:rFonts w:eastAsia="MS Mincho"/>
              </w:rPr>
            </w:pPr>
            <w:r w:rsidRPr="00FB292A">
              <w:rPr>
                <w:rFonts w:eastAsia="MS Mincho"/>
              </w:rPr>
              <w:t>Displays the denomination details of the Custodial Inventory forecast calculations for the selected Cashpoints and dates.</w:t>
            </w:r>
          </w:p>
        </w:tc>
      </w:tr>
      <w:tr w:rsidR="007467C0" w14:paraId="6B177ACD" w14:textId="77777777" w:rsidTr="006271D1">
        <w:trPr>
          <w:cantSplit/>
        </w:trPr>
        <w:tc>
          <w:tcPr>
            <w:tcW w:w="8050" w:type="dxa"/>
            <w:gridSpan w:val="2"/>
            <w:tcBorders>
              <w:top w:val="single" w:sz="6" w:space="0" w:color="auto"/>
              <w:bottom w:val="double" w:sz="6" w:space="0" w:color="auto"/>
            </w:tcBorders>
            <w:shd w:val="clear" w:color="auto" w:fill="60C03A"/>
          </w:tcPr>
          <w:p w14:paraId="6FFA2983" w14:textId="77777777" w:rsidR="007467C0" w:rsidRDefault="007467C0" w:rsidP="00170D7D">
            <w:pPr>
              <w:pStyle w:val="TableHeader"/>
            </w:pPr>
            <w:r>
              <w:t>Management Information Reports</w:t>
            </w:r>
          </w:p>
        </w:tc>
      </w:tr>
      <w:tr w:rsidR="007467C0" w14:paraId="4AD99EF5" w14:textId="77777777" w:rsidTr="006271D1">
        <w:trPr>
          <w:cantSplit/>
        </w:trPr>
        <w:tc>
          <w:tcPr>
            <w:tcW w:w="2592" w:type="dxa"/>
            <w:tcBorders>
              <w:top w:val="single" w:sz="6" w:space="0" w:color="auto"/>
              <w:bottom w:val="single" w:sz="6" w:space="0" w:color="auto"/>
              <w:right w:val="single" w:sz="6" w:space="0" w:color="auto"/>
            </w:tcBorders>
          </w:tcPr>
          <w:p w14:paraId="7ECF002E" w14:textId="77777777" w:rsidR="007467C0" w:rsidRPr="00FB292A" w:rsidRDefault="007467C0" w:rsidP="004061CA">
            <w:pPr>
              <w:pStyle w:val="TableBody"/>
              <w:rPr>
                <w:rFonts w:eastAsia="MS Mincho"/>
              </w:rPr>
            </w:pPr>
            <w:r w:rsidRPr="00FB292A">
              <w:rPr>
                <w:rFonts w:eastAsia="MS Mincho"/>
              </w:rPr>
              <w:t>Costs (Actuals vs. Projected)</w:t>
            </w:r>
          </w:p>
        </w:tc>
        <w:tc>
          <w:tcPr>
            <w:tcW w:w="5458" w:type="dxa"/>
            <w:tcBorders>
              <w:top w:val="single" w:sz="6" w:space="0" w:color="auto"/>
              <w:left w:val="single" w:sz="6" w:space="0" w:color="auto"/>
              <w:bottom w:val="single" w:sz="6" w:space="0" w:color="auto"/>
            </w:tcBorders>
          </w:tcPr>
          <w:p w14:paraId="6646F2B3" w14:textId="77777777" w:rsidR="007467C0" w:rsidRPr="00FB292A" w:rsidRDefault="007467C0" w:rsidP="004061CA">
            <w:pPr>
              <w:pStyle w:val="TableBody"/>
              <w:rPr>
                <w:rFonts w:eastAsia="MS Mincho"/>
              </w:rPr>
            </w:pPr>
            <w:r w:rsidRPr="00FB292A">
              <w:rPr>
                <w:rFonts w:eastAsia="MS Mincho"/>
              </w:rPr>
              <w:t>Reports the cost comparisons between the actual and projected costs.</w:t>
            </w:r>
          </w:p>
        </w:tc>
      </w:tr>
      <w:tr w:rsidR="007467C0" w14:paraId="6F7673D5" w14:textId="77777777" w:rsidTr="006271D1">
        <w:trPr>
          <w:cantSplit/>
        </w:trPr>
        <w:tc>
          <w:tcPr>
            <w:tcW w:w="2592" w:type="dxa"/>
            <w:tcBorders>
              <w:top w:val="nil"/>
              <w:bottom w:val="single" w:sz="6" w:space="0" w:color="auto"/>
              <w:right w:val="single" w:sz="6" w:space="0" w:color="auto"/>
            </w:tcBorders>
          </w:tcPr>
          <w:p w14:paraId="19B4065B" w14:textId="77777777" w:rsidR="007467C0" w:rsidRPr="00FB292A" w:rsidRDefault="007467C0" w:rsidP="004061CA">
            <w:pPr>
              <w:pStyle w:val="TableBody"/>
            </w:pPr>
            <w:r w:rsidRPr="00FB292A">
              <w:lastRenderedPageBreak/>
              <w:t>Costs (Actual)</w:t>
            </w:r>
          </w:p>
        </w:tc>
        <w:tc>
          <w:tcPr>
            <w:tcW w:w="5458" w:type="dxa"/>
            <w:tcBorders>
              <w:top w:val="nil"/>
              <w:left w:val="single" w:sz="6" w:space="0" w:color="auto"/>
              <w:bottom w:val="single" w:sz="6" w:space="0" w:color="auto"/>
            </w:tcBorders>
          </w:tcPr>
          <w:p w14:paraId="2A64935F" w14:textId="77777777" w:rsidR="007467C0" w:rsidRPr="00FB292A" w:rsidRDefault="007467C0" w:rsidP="004061CA">
            <w:pPr>
              <w:pStyle w:val="TableBody"/>
            </w:pPr>
            <w:r w:rsidRPr="00FB292A">
              <w:t>Reports the actual costs that were calculated on historical data</w:t>
            </w:r>
          </w:p>
        </w:tc>
      </w:tr>
      <w:tr w:rsidR="007467C0" w14:paraId="7BC11479" w14:textId="77777777" w:rsidTr="006271D1">
        <w:trPr>
          <w:cantSplit/>
        </w:trPr>
        <w:tc>
          <w:tcPr>
            <w:tcW w:w="2592" w:type="dxa"/>
            <w:tcBorders>
              <w:top w:val="single" w:sz="6" w:space="0" w:color="auto"/>
              <w:bottom w:val="single" w:sz="6" w:space="0" w:color="auto"/>
              <w:right w:val="single" w:sz="6" w:space="0" w:color="auto"/>
            </w:tcBorders>
          </w:tcPr>
          <w:p w14:paraId="2E46A7CB" w14:textId="77777777" w:rsidR="007467C0" w:rsidRPr="00FB292A" w:rsidRDefault="007467C0" w:rsidP="004061CA">
            <w:pPr>
              <w:pStyle w:val="TableBody"/>
              <w:rPr>
                <w:rFonts w:eastAsia="MS Mincho"/>
              </w:rPr>
            </w:pPr>
            <w:r w:rsidRPr="00FB292A">
              <w:rPr>
                <w:rFonts w:eastAsia="MS Mincho"/>
              </w:rPr>
              <w:t>Cross-Shipping Alerts</w:t>
            </w:r>
          </w:p>
        </w:tc>
        <w:tc>
          <w:tcPr>
            <w:tcW w:w="5458" w:type="dxa"/>
            <w:tcBorders>
              <w:top w:val="single" w:sz="6" w:space="0" w:color="auto"/>
              <w:left w:val="single" w:sz="6" w:space="0" w:color="auto"/>
              <w:bottom w:val="single" w:sz="6" w:space="0" w:color="auto"/>
            </w:tcBorders>
          </w:tcPr>
          <w:p w14:paraId="679FE27F" w14:textId="2CE9B197" w:rsidR="007467C0" w:rsidRPr="00FB292A" w:rsidRDefault="007467C0" w:rsidP="004061CA">
            <w:pPr>
              <w:pStyle w:val="TableBody"/>
              <w:rPr>
                <w:rFonts w:eastAsia="MS Mincho"/>
              </w:rPr>
            </w:pPr>
            <w:r w:rsidRPr="00FB292A">
              <w:rPr>
                <w:rFonts w:eastAsia="MS Mincho"/>
              </w:rPr>
              <w:t>Displays the Cross</w:t>
            </w:r>
            <w:r w:rsidR="00E85F3D">
              <w:rPr>
                <w:rFonts w:eastAsia="MS Mincho"/>
              </w:rPr>
              <w:t>-</w:t>
            </w:r>
            <w:r w:rsidRPr="00FB292A">
              <w:rPr>
                <w:rFonts w:eastAsia="MS Mincho"/>
              </w:rPr>
              <w:t>Shipping alerts for the selected vaults.</w:t>
            </w:r>
          </w:p>
        </w:tc>
      </w:tr>
      <w:tr w:rsidR="007467C0" w14:paraId="37D9387C" w14:textId="77777777" w:rsidTr="006271D1">
        <w:trPr>
          <w:cantSplit/>
        </w:trPr>
        <w:tc>
          <w:tcPr>
            <w:tcW w:w="8050" w:type="dxa"/>
            <w:gridSpan w:val="2"/>
            <w:tcBorders>
              <w:top w:val="single" w:sz="6" w:space="0" w:color="auto"/>
              <w:bottom w:val="double" w:sz="6" w:space="0" w:color="auto"/>
            </w:tcBorders>
            <w:shd w:val="clear" w:color="auto" w:fill="60C03A"/>
          </w:tcPr>
          <w:p w14:paraId="393B6D34" w14:textId="77777777" w:rsidR="007467C0" w:rsidRDefault="007467C0" w:rsidP="00170D7D">
            <w:pPr>
              <w:pStyle w:val="TableHeader"/>
            </w:pPr>
            <w:r>
              <w:t>Cashpoint Reports</w:t>
            </w:r>
          </w:p>
        </w:tc>
      </w:tr>
      <w:tr w:rsidR="007467C0" w14:paraId="63E89A0F" w14:textId="77777777" w:rsidTr="006271D1">
        <w:trPr>
          <w:cantSplit/>
        </w:trPr>
        <w:tc>
          <w:tcPr>
            <w:tcW w:w="2592" w:type="dxa"/>
            <w:tcBorders>
              <w:top w:val="single" w:sz="6" w:space="0" w:color="auto"/>
              <w:bottom w:val="single" w:sz="6" w:space="0" w:color="auto"/>
              <w:right w:val="single" w:sz="6" w:space="0" w:color="auto"/>
            </w:tcBorders>
          </w:tcPr>
          <w:p w14:paraId="2358C9A9" w14:textId="77777777" w:rsidR="007467C0" w:rsidRPr="00FB292A" w:rsidRDefault="007467C0" w:rsidP="004061CA">
            <w:pPr>
              <w:pStyle w:val="TableBody"/>
              <w:rPr>
                <w:rFonts w:eastAsia="MS Mincho"/>
              </w:rPr>
            </w:pPr>
            <w:r w:rsidRPr="00FB292A">
              <w:rPr>
                <w:rFonts w:eastAsia="MS Mincho"/>
              </w:rPr>
              <w:t>Vault Horizon Report</w:t>
            </w:r>
          </w:p>
        </w:tc>
        <w:tc>
          <w:tcPr>
            <w:tcW w:w="5458" w:type="dxa"/>
            <w:tcBorders>
              <w:top w:val="single" w:sz="6" w:space="0" w:color="auto"/>
              <w:left w:val="single" w:sz="6" w:space="0" w:color="auto"/>
              <w:bottom w:val="single" w:sz="6" w:space="0" w:color="auto"/>
            </w:tcBorders>
          </w:tcPr>
          <w:p w14:paraId="203D1F5B" w14:textId="77777777" w:rsidR="007467C0" w:rsidRPr="00FB292A" w:rsidRDefault="007467C0" w:rsidP="004061CA">
            <w:pPr>
              <w:pStyle w:val="TableBody"/>
              <w:rPr>
                <w:rFonts w:eastAsia="MS Mincho"/>
              </w:rPr>
            </w:pPr>
            <w:r w:rsidRPr="00FB292A">
              <w:rPr>
                <w:rFonts w:eastAsia="MS Mincho"/>
              </w:rPr>
              <w:t xml:space="preserve">Displays the horizon information for the selected vault </w:t>
            </w:r>
          </w:p>
        </w:tc>
      </w:tr>
      <w:tr w:rsidR="007467C0" w14:paraId="10AC74B3" w14:textId="77777777" w:rsidTr="006271D1">
        <w:trPr>
          <w:cantSplit/>
        </w:trPr>
        <w:tc>
          <w:tcPr>
            <w:tcW w:w="2592" w:type="dxa"/>
            <w:tcBorders>
              <w:top w:val="single" w:sz="6" w:space="0" w:color="auto"/>
              <w:bottom w:val="single" w:sz="6" w:space="0" w:color="auto"/>
              <w:right w:val="single" w:sz="6" w:space="0" w:color="auto"/>
            </w:tcBorders>
          </w:tcPr>
          <w:p w14:paraId="6D6B0D89" w14:textId="77777777" w:rsidR="007467C0" w:rsidRPr="00FB292A" w:rsidRDefault="007467C0" w:rsidP="004061CA">
            <w:pPr>
              <w:pStyle w:val="TableBody"/>
              <w:rPr>
                <w:rFonts w:eastAsia="MS Mincho"/>
              </w:rPr>
            </w:pPr>
            <w:r w:rsidRPr="00FB292A">
              <w:rPr>
                <w:rFonts w:eastAsia="MS Mincho"/>
              </w:rPr>
              <w:t>Vault History Report</w:t>
            </w:r>
          </w:p>
        </w:tc>
        <w:tc>
          <w:tcPr>
            <w:tcW w:w="5458" w:type="dxa"/>
            <w:tcBorders>
              <w:top w:val="single" w:sz="6" w:space="0" w:color="auto"/>
              <w:left w:val="single" w:sz="6" w:space="0" w:color="auto"/>
              <w:bottom w:val="single" w:sz="6" w:space="0" w:color="auto"/>
            </w:tcBorders>
          </w:tcPr>
          <w:p w14:paraId="3EF323AD" w14:textId="77777777" w:rsidR="007467C0" w:rsidRPr="00FB292A" w:rsidRDefault="007467C0" w:rsidP="004061CA">
            <w:pPr>
              <w:pStyle w:val="TableBody"/>
              <w:rPr>
                <w:rFonts w:eastAsia="MS Mincho"/>
              </w:rPr>
            </w:pPr>
            <w:r w:rsidRPr="00FB292A">
              <w:rPr>
                <w:rFonts w:eastAsia="MS Mincho"/>
              </w:rPr>
              <w:t>Displays the history report for the selected vault</w:t>
            </w:r>
          </w:p>
        </w:tc>
      </w:tr>
      <w:tr w:rsidR="007467C0" w14:paraId="380797B5" w14:textId="77777777" w:rsidTr="006271D1">
        <w:trPr>
          <w:cantSplit/>
        </w:trPr>
        <w:tc>
          <w:tcPr>
            <w:tcW w:w="2592" w:type="dxa"/>
            <w:tcBorders>
              <w:top w:val="single" w:sz="6" w:space="0" w:color="auto"/>
              <w:bottom w:val="single" w:sz="6" w:space="0" w:color="auto"/>
              <w:right w:val="single" w:sz="6" w:space="0" w:color="auto"/>
            </w:tcBorders>
          </w:tcPr>
          <w:p w14:paraId="4305AA21" w14:textId="77777777" w:rsidR="007467C0" w:rsidRPr="00FB292A" w:rsidRDefault="007467C0" w:rsidP="004061CA">
            <w:pPr>
              <w:pStyle w:val="TableBody"/>
              <w:rPr>
                <w:rFonts w:eastAsia="MS Mincho"/>
              </w:rPr>
            </w:pPr>
            <w:r w:rsidRPr="00FB292A">
              <w:rPr>
                <w:rFonts w:eastAsia="MS Mincho"/>
              </w:rPr>
              <w:t>Vault Forecast Report</w:t>
            </w:r>
          </w:p>
        </w:tc>
        <w:tc>
          <w:tcPr>
            <w:tcW w:w="5458" w:type="dxa"/>
            <w:tcBorders>
              <w:top w:val="single" w:sz="6" w:space="0" w:color="auto"/>
              <w:left w:val="single" w:sz="6" w:space="0" w:color="auto"/>
              <w:bottom w:val="single" w:sz="6" w:space="0" w:color="auto"/>
            </w:tcBorders>
          </w:tcPr>
          <w:p w14:paraId="4B5C892E" w14:textId="77777777" w:rsidR="007467C0" w:rsidRPr="00FB292A" w:rsidRDefault="007467C0" w:rsidP="004061CA">
            <w:pPr>
              <w:pStyle w:val="TableBody"/>
              <w:rPr>
                <w:rFonts w:eastAsia="MS Mincho"/>
              </w:rPr>
            </w:pPr>
            <w:r w:rsidRPr="00FB292A">
              <w:rPr>
                <w:rFonts w:eastAsia="MS Mincho"/>
              </w:rPr>
              <w:t>Displays the Forecast Report for the selected vault</w:t>
            </w:r>
          </w:p>
        </w:tc>
      </w:tr>
      <w:tr w:rsidR="007467C0" w14:paraId="4D803BE6" w14:textId="77777777" w:rsidTr="006271D1">
        <w:trPr>
          <w:cantSplit/>
        </w:trPr>
        <w:tc>
          <w:tcPr>
            <w:tcW w:w="2592" w:type="dxa"/>
            <w:tcBorders>
              <w:top w:val="single" w:sz="6" w:space="0" w:color="auto"/>
              <w:bottom w:val="single" w:sz="6" w:space="0" w:color="auto"/>
              <w:right w:val="single" w:sz="6" w:space="0" w:color="auto"/>
            </w:tcBorders>
          </w:tcPr>
          <w:p w14:paraId="1653C71C" w14:textId="77777777" w:rsidR="007467C0" w:rsidRPr="00FB292A" w:rsidRDefault="007467C0" w:rsidP="004061CA">
            <w:pPr>
              <w:pStyle w:val="TableBody"/>
              <w:rPr>
                <w:rFonts w:eastAsia="MS Mincho"/>
              </w:rPr>
            </w:pPr>
            <w:r w:rsidRPr="00FB292A">
              <w:rPr>
                <w:rFonts w:eastAsia="MS Mincho"/>
              </w:rPr>
              <w:t>Commercial History Report</w:t>
            </w:r>
          </w:p>
        </w:tc>
        <w:tc>
          <w:tcPr>
            <w:tcW w:w="5458" w:type="dxa"/>
            <w:tcBorders>
              <w:top w:val="single" w:sz="6" w:space="0" w:color="auto"/>
              <w:left w:val="single" w:sz="6" w:space="0" w:color="auto"/>
              <w:bottom w:val="single" w:sz="6" w:space="0" w:color="auto"/>
            </w:tcBorders>
          </w:tcPr>
          <w:p w14:paraId="270A342C" w14:textId="011E5FB6" w:rsidR="007467C0" w:rsidRPr="00FB292A" w:rsidRDefault="007467C0" w:rsidP="004061CA">
            <w:pPr>
              <w:pStyle w:val="TableBody"/>
              <w:rPr>
                <w:rFonts w:eastAsia="MS Mincho"/>
              </w:rPr>
            </w:pPr>
            <w:r w:rsidRPr="00FB292A">
              <w:rPr>
                <w:rFonts w:eastAsia="MS Mincho"/>
              </w:rPr>
              <w:t xml:space="preserve">Displays the commercial history </w:t>
            </w:r>
            <w:r w:rsidR="0041526A">
              <w:rPr>
                <w:rFonts w:eastAsia="MS Mincho"/>
              </w:rPr>
              <w:t>of</w:t>
            </w:r>
            <w:r w:rsidR="0041526A" w:rsidRPr="00FB292A">
              <w:rPr>
                <w:rFonts w:eastAsia="MS Mincho"/>
              </w:rPr>
              <w:t xml:space="preserve"> </w:t>
            </w:r>
            <w:r w:rsidRPr="00FB292A">
              <w:rPr>
                <w:rFonts w:eastAsia="MS Mincho"/>
              </w:rPr>
              <w:t>the selected Cashpoint</w:t>
            </w:r>
          </w:p>
        </w:tc>
      </w:tr>
      <w:tr w:rsidR="007467C0" w14:paraId="48805A90" w14:textId="77777777" w:rsidTr="006271D1">
        <w:trPr>
          <w:cantSplit/>
        </w:trPr>
        <w:tc>
          <w:tcPr>
            <w:tcW w:w="2592" w:type="dxa"/>
            <w:tcBorders>
              <w:top w:val="single" w:sz="6" w:space="0" w:color="auto"/>
              <w:bottom w:val="single" w:sz="6" w:space="0" w:color="auto"/>
              <w:right w:val="single" w:sz="6" w:space="0" w:color="auto"/>
            </w:tcBorders>
          </w:tcPr>
          <w:p w14:paraId="4B86BE12" w14:textId="77777777" w:rsidR="007467C0" w:rsidRPr="00FB292A" w:rsidRDefault="007467C0" w:rsidP="004061CA">
            <w:pPr>
              <w:pStyle w:val="TableBody"/>
              <w:rPr>
                <w:rFonts w:eastAsia="MS Mincho"/>
              </w:rPr>
            </w:pPr>
            <w:r w:rsidRPr="00FB292A">
              <w:rPr>
                <w:rFonts w:eastAsia="MS Mincho"/>
              </w:rPr>
              <w:t>Commercial Forecast Report</w:t>
            </w:r>
          </w:p>
        </w:tc>
        <w:tc>
          <w:tcPr>
            <w:tcW w:w="5458" w:type="dxa"/>
            <w:tcBorders>
              <w:top w:val="single" w:sz="6" w:space="0" w:color="auto"/>
              <w:left w:val="single" w:sz="6" w:space="0" w:color="auto"/>
              <w:bottom w:val="single" w:sz="6" w:space="0" w:color="auto"/>
            </w:tcBorders>
          </w:tcPr>
          <w:p w14:paraId="0B369860" w14:textId="77777777" w:rsidR="007467C0" w:rsidRPr="00FB292A" w:rsidRDefault="007467C0" w:rsidP="004061CA">
            <w:pPr>
              <w:pStyle w:val="TableBody"/>
              <w:rPr>
                <w:rFonts w:eastAsia="MS Mincho"/>
              </w:rPr>
            </w:pPr>
            <w:r w:rsidRPr="00FB292A">
              <w:rPr>
                <w:rFonts w:eastAsia="MS Mincho"/>
              </w:rPr>
              <w:t>Displays the commercial forecast for the selected Cashpoint.</w:t>
            </w:r>
          </w:p>
        </w:tc>
      </w:tr>
    </w:tbl>
    <w:p w14:paraId="6A65EFB7" w14:textId="7AB5E12E"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2E8CA476" w14:textId="77777777" w:rsidR="00E85F3D" w:rsidRDefault="00E85F3D" w:rsidP="007467C0">
      <w:pPr>
        <w:pStyle w:val="TopofSection"/>
      </w:pPr>
    </w:p>
    <w:p w14:paraId="63AA2468" w14:textId="77777777" w:rsidR="007467C0" w:rsidRDefault="007467C0" w:rsidP="007467C0">
      <w:pPr>
        <w:pStyle w:val="Heading3"/>
      </w:pPr>
      <w:bookmarkStart w:id="2083" w:name="_Ref245721690"/>
      <w:bookmarkStart w:id="2084" w:name="_Toc74556424"/>
      <w:bookmarkStart w:id="2085" w:name="_Toc127491614"/>
      <w:bookmarkStart w:id="2086" w:name="_Toc128021147"/>
      <w:r>
        <w:t>Report Basics</w:t>
      </w:r>
      <w:bookmarkEnd w:id="2083"/>
      <w:bookmarkEnd w:id="2084"/>
      <w:bookmarkEnd w:id="2085"/>
      <w:bookmarkEnd w:id="2086"/>
    </w:p>
    <w:p w14:paraId="11439D53" w14:textId="77777777" w:rsidR="007467C0" w:rsidRDefault="007467C0" w:rsidP="004061CA">
      <w:pPr>
        <w:pStyle w:val="BodyText"/>
      </w:pPr>
      <w:r>
        <w:t>All reports work in the same manner in OptiVault but provide different information for the user. In each case, the user has to select Cashpoints, Options, and Report Types and Submit the request to view the report. The basic report elements will be described in this section.</w:t>
      </w:r>
    </w:p>
    <w:p w14:paraId="69F73013" w14:textId="77777777" w:rsidR="007467C0" w:rsidRDefault="007467C0" w:rsidP="007467C0">
      <w:pPr>
        <w:pStyle w:val="Caption"/>
      </w:pPr>
      <w:bookmarkStart w:id="2087" w:name="_Toc74556500"/>
      <w:bookmarkStart w:id="2088" w:name="_Toc128022177"/>
      <w:r>
        <w:t xml:space="preserve">Figure </w:t>
      </w:r>
      <w:r>
        <w:fldChar w:fldCharType="begin"/>
      </w:r>
      <w:r>
        <w:instrText xml:space="preserve"> SEQ Figure \* ARABIC </w:instrText>
      </w:r>
      <w:r>
        <w:fldChar w:fldCharType="separate"/>
      </w:r>
      <w:r>
        <w:rPr>
          <w:noProof/>
        </w:rPr>
        <w:t>68</w:t>
      </w:r>
      <w:r>
        <w:fldChar w:fldCharType="end"/>
      </w:r>
      <w:r>
        <w:t>: Report Generation Page</w:t>
      </w:r>
      <w:bookmarkEnd w:id="2087"/>
      <w:bookmarkEnd w:id="2088"/>
    </w:p>
    <w:p w14:paraId="4AFC2836" w14:textId="189DE40F" w:rsidR="007467C0" w:rsidRPr="00282FD2" w:rsidRDefault="007467C0" w:rsidP="00465A27">
      <w:pPr>
        <w:jc w:val="center"/>
      </w:pPr>
      <w:del w:id="2089" w:author="Moses, Robbie" w:date="2023-02-23T05:17:00Z">
        <w:r w:rsidDel="007A7D7A">
          <w:rPr>
            <w:noProof/>
          </w:rPr>
          <w:drawing>
            <wp:inline distT="0" distB="0" distL="0" distR="0" wp14:anchorId="0706D26B" wp14:editId="215435FD">
              <wp:extent cx="4572000" cy="1219200"/>
              <wp:effectExtent l="76200" t="76200" r="133350" b="133350"/>
              <wp:docPr id="70931011" name="Picture 709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4572000" cy="121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090" w:author="Moses, Robbie" w:date="2023-02-23T05:17:00Z">
        <w:r w:rsidR="007A7D7A">
          <w:rPr>
            <w:noProof/>
          </w:rPr>
          <w:drawing>
            <wp:inline distT="0" distB="0" distL="0" distR="0" wp14:anchorId="7C42C353" wp14:editId="2436DFC0">
              <wp:extent cx="5971181" cy="1528021"/>
              <wp:effectExtent l="76200" t="76200" r="125095" b="129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73350" cy="1528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69F7B41" w14:textId="77777777" w:rsidR="007467C0" w:rsidRPr="00DD0754" w:rsidRDefault="007467C0" w:rsidP="007467C0">
      <w:pPr>
        <w:pStyle w:val="Caption"/>
      </w:pPr>
      <w:bookmarkStart w:id="2091" w:name="_Toc74556730"/>
      <w:r w:rsidRPr="00DD0754">
        <w:t xml:space="preserve">Table </w:t>
      </w:r>
      <w:r>
        <w:fldChar w:fldCharType="begin"/>
      </w:r>
      <w:r w:rsidRPr="00DD0754">
        <w:instrText xml:space="preserve"> SEQ Table \* ARABIC </w:instrText>
      </w:r>
      <w:r>
        <w:fldChar w:fldCharType="separate"/>
      </w:r>
      <w:r>
        <w:rPr>
          <w:noProof/>
        </w:rPr>
        <w:t>91</w:t>
      </w:r>
      <w:r>
        <w:fldChar w:fldCharType="end"/>
      </w:r>
      <w:r w:rsidRPr="00DD0754">
        <w:t>: Report Description</w:t>
      </w:r>
      <w:bookmarkEnd w:id="209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224"/>
        <w:gridCol w:w="1346"/>
        <w:gridCol w:w="5465"/>
        <w:gridCol w:w="15"/>
      </w:tblGrid>
      <w:tr w:rsidR="007467C0" w:rsidRPr="00A875AE" w14:paraId="34C487D4" w14:textId="77777777" w:rsidTr="006271D1">
        <w:trPr>
          <w:cantSplit/>
          <w:tblHeader/>
        </w:trPr>
        <w:tc>
          <w:tcPr>
            <w:tcW w:w="2570" w:type="dxa"/>
            <w:gridSpan w:val="2"/>
            <w:tcBorders>
              <w:top w:val="single" w:sz="6" w:space="0" w:color="auto"/>
              <w:bottom w:val="double" w:sz="6" w:space="0" w:color="auto"/>
              <w:right w:val="single" w:sz="6" w:space="0" w:color="auto"/>
            </w:tcBorders>
            <w:shd w:val="clear" w:color="auto" w:fill="60C03A"/>
          </w:tcPr>
          <w:p w14:paraId="6F484C12" w14:textId="77777777" w:rsidR="007467C0" w:rsidRPr="00A875AE" w:rsidRDefault="007467C0" w:rsidP="00170D7D">
            <w:pPr>
              <w:pStyle w:val="TableHeader"/>
            </w:pPr>
            <w:r>
              <w:t>Field</w:t>
            </w:r>
          </w:p>
        </w:tc>
        <w:tc>
          <w:tcPr>
            <w:tcW w:w="5480" w:type="dxa"/>
            <w:gridSpan w:val="2"/>
            <w:tcBorders>
              <w:top w:val="single" w:sz="6" w:space="0" w:color="auto"/>
              <w:left w:val="nil"/>
              <w:bottom w:val="double" w:sz="6" w:space="0" w:color="auto"/>
            </w:tcBorders>
            <w:shd w:val="clear" w:color="auto" w:fill="60C03A"/>
          </w:tcPr>
          <w:p w14:paraId="439B381D" w14:textId="77777777" w:rsidR="007467C0" w:rsidRPr="00A875AE" w:rsidRDefault="007467C0" w:rsidP="00170D7D">
            <w:pPr>
              <w:pStyle w:val="TableHeader"/>
            </w:pPr>
            <w:r>
              <w:t>Description</w:t>
            </w:r>
          </w:p>
        </w:tc>
      </w:tr>
      <w:tr w:rsidR="007467C0" w:rsidRPr="00A875AE" w14:paraId="4AE016F3" w14:textId="77777777" w:rsidTr="006271D1">
        <w:trPr>
          <w:cantSplit/>
          <w:trHeight w:val="135"/>
        </w:trPr>
        <w:tc>
          <w:tcPr>
            <w:tcW w:w="2570" w:type="dxa"/>
            <w:gridSpan w:val="2"/>
            <w:tcBorders>
              <w:top w:val="nil"/>
              <w:bottom w:val="single" w:sz="6" w:space="0" w:color="auto"/>
              <w:right w:val="single" w:sz="6" w:space="0" w:color="auto"/>
            </w:tcBorders>
          </w:tcPr>
          <w:p w14:paraId="729B9AF1" w14:textId="77777777" w:rsidR="007467C0" w:rsidRPr="00465A27" w:rsidRDefault="007467C0" w:rsidP="00465A27">
            <w:pPr>
              <w:pStyle w:val="TableBody"/>
              <w:rPr>
                <w:b/>
                <w:bCs/>
              </w:rPr>
            </w:pPr>
            <w:r w:rsidRPr="00465A27">
              <w:rPr>
                <w:b/>
                <w:bCs/>
              </w:rPr>
              <w:t>Select Button</w:t>
            </w:r>
          </w:p>
        </w:tc>
        <w:tc>
          <w:tcPr>
            <w:tcW w:w="5480" w:type="dxa"/>
            <w:gridSpan w:val="2"/>
            <w:tcBorders>
              <w:top w:val="nil"/>
              <w:left w:val="single" w:sz="6" w:space="0" w:color="auto"/>
              <w:bottom w:val="single" w:sz="6" w:space="0" w:color="auto"/>
            </w:tcBorders>
          </w:tcPr>
          <w:p w14:paraId="631C2C65" w14:textId="0505FCB7" w:rsidR="007467C0" w:rsidRPr="00FB292A" w:rsidRDefault="007467C0" w:rsidP="00B64CCF">
            <w:pPr>
              <w:pStyle w:val="TableBody"/>
            </w:pPr>
            <w:r w:rsidRPr="00FB292A">
              <w:t>Allows the user to choose Cashpoints to be included in the report. For more information on Cashpoint Selection, see:</w:t>
            </w:r>
            <w:r w:rsidRPr="00FB292A">
              <w:rPr>
                <w:rStyle w:val="TopicCrossReference"/>
                <w:rFonts w:cs="Arial"/>
                <w:lang w:val="en-US" w:bidi="en-US"/>
              </w:rPr>
              <w:t xml:space="preserve"> </w:t>
            </w:r>
            <w:r w:rsidRPr="007045DE">
              <w:rPr>
                <w:color w:val="4472C4" w:themeColor="accent1"/>
              </w:rPr>
              <w:fldChar w:fldCharType="begin"/>
            </w:r>
            <w:r w:rsidRPr="007045DE">
              <w:rPr>
                <w:color w:val="4472C4" w:themeColor="accent1"/>
              </w:rPr>
              <w:instrText xml:space="preserve"> REF _Ref236109174 \h  \* MERGEFORMAT </w:instrText>
            </w:r>
            <w:r w:rsidRPr="007045DE">
              <w:rPr>
                <w:color w:val="4472C4" w:themeColor="accent1"/>
              </w:rPr>
            </w:r>
            <w:r w:rsidRPr="007045DE">
              <w:rPr>
                <w:color w:val="4472C4" w:themeColor="accent1"/>
              </w:rPr>
              <w:fldChar w:fldCharType="separate"/>
            </w:r>
            <w:r w:rsidRPr="007045DE">
              <w:rPr>
                <w:color w:val="4472C4" w:themeColor="accent1"/>
              </w:rPr>
              <w:t>General OptiVault Pages</w:t>
            </w:r>
            <w:r w:rsidR="007A0690">
              <w:rPr>
                <w:color w:val="4472C4" w:themeColor="accent1"/>
              </w:rPr>
              <w:t xml:space="preserve"> </w:t>
            </w:r>
            <w:r w:rsidRPr="007045DE">
              <w:rPr>
                <w:color w:val="4472C4" w:themeColor="accent1"/>
              </w:rPr>
              <w:t>Cashpoint Selector</w:t>
            </w:r>
            <w:r w:rsidRPr="007045DE">
              <w:rPr>
                <w:color w:val="4472C4" w:themeColor="accent1"/>
              </w:rPr>
              <w:fldChar w:fldCharType="end"/>
            </w:r>
            <w:r w:rsidRPr="007045DE">
              <w:rPr>
                <w:color w:val="4472C4" w:themeColor="accent1"/>
              </w:rPr>
              <w:t xml:space="preserve"> </w:t>
            </w:r>
          </w:p>
        </w:tc>
      </w:tr>
      <w:tr w:rsidR="007467C0" w:rsidRPr="00A875AE" w14:paraId="39D68895" w14:textId="77777777" w:rsidTr="006271D1">
        <w:trPr>
          <w:cantSplit/>
        </w:trPr>
        <w:tc>
          <w:tcPr>
            <w:tcW w:w="2570" w:type="dxa"/>
            <w:gridSpan w:val="2"/>
            <w:tcBorders>
              <w:top w:val="single" w:sz="6" w:space="0" w:color="auto"/>
              <w:bottom w:val="single" w:sz="6" w:space="0" w:color="auto"/>
              <w:right w:val="single" w:sz="6" w:space="0" w:color="auto"/>
            </w:tcBorders>
          </w:tcPr>
          <w:p w14:paraId="11DD5693" w14:textId="77777777" w:rsidR="007467C0" w:rsidRPr="00465A27" w:rsidRDefault="007467C0" w:rsidP="00465A27">
            <w:pPr>
              <w:pStyle w:val="TableBody"/>
              <w:rPr>
                <w:b/>
                <w:bCs/>
              </w:rPr>
            </w:pPr>
            <w:r w:rsidRPr="00465A27">
              <w:rPr>
                <w:b/>
                <w:bCs/>
              </w:rPr>
              <w:lastRenderedPageBreak/>
              <w:t>Cashpoints Selected</w:t>
            </w:r>
          </w:p>
        </w:tc>
        <w:tc>
          <w:tcPr>
            <w:tcW w:w="5480" w:type="dxa"/>
            <w:gridSpan w:val="2"/>
            <w:tcBorders>
              <w:top w:val="single" w:sz="6" w:space="0" w:color="auto"/>
              <w:left w:val="nil"/>
              <w:bottom w:val="single" w:sz="6" w:space="0" w:color="auto"/>
            </w:tcBorders>
          </w:tcPr>
          <w:p w14:paraId="734F0743" w14:textId="090F21E7" w:rsidR="007467C0" w:rsidRPr="00FB292A" w:rsidRDefault="007467C0" w:rsidP="00465A27">
            <w:pPr>
              <w:pStyle w:val="TableBody"/>
            </w:pPr>
            <w:r w:rsidRPr="00FB292A">
              <w:t xml:space="preserve">A list of the Cashpoints that were selected for the specific report </w:t>
            </w:r>
            <w:r w:rsidR="0041526A">
              <w:t>is</w:t>
            </w:r>
            <w:r w:rsidR="0041526A" w:rsidRPr="00FB292A">
              <w:t xml:space="preserve"> </w:t>
            </w:r>
            <w:r w:rsidRPr="00FB292A">
              <w:t>listed in the box labe</w:t>
            </w:r>
            <w:r w:rsidR="0041526A">
              <w:t>l</w:t>
            </w:r>
            <w:r w:rsidRPr="00FB292A">
              <w:t xml:space="preserve">led </w:t>
            </w:r>
            <w:r w:rsidRPr="00E14B8E">
              <w:rPr>
                <w:b/>
                <w:bCs/>
              </w:rPr>
              <w:t>“Cashpoints Selected”</w:t>
            </w:r>
          </w:p>
        </w:tc>
      </w:tr>
      <w:tr w:rsidR="007467C0" w:rsidRPr="00A875AE" w14:paraId="03BE602C" w14:textId="77777777" w:rsidTr="006271D1">
        <w:trPr>
          <w:cantSplit/>
        </w:trPr>
        <w:tc>
          <w:tcPr>
            <w:tcW w:w="2570" w:type="dxa"/>
            <w:gridSpan w:val="2"/>
            <w:tcBorders>
              <w:top w:val="single" w:sz="6" w:space="0" w:color="auto"/>
              <w:bottom w:val="single" w:sz="6" w:space="0" w:color="auto"/>
              <w:right w:val="single" w:sz="6" w:space="0" w:color="auto"/>
            </w:tcBorders>
          </w:tcPr>
          <w:p w14:paraId="76427DB0" w14:textId="77777777" w:rsidR="007467C0" w:rsidRPr="00465A27" w:rsidRDefault="007467C0" w:rsidP="00465A27">
            <w:pPr>
              <w:pStyle w:val="TableBody"/>
              <w:rPr>
                <w:b/>
                <w:bCs/>
              </w:rPr>
            </w:pPr>
            <w:r w:rsidRPr="00465A27">
              <w:rPr>
                <w:b/>
                <w:bCs/>
              </w:rPr>
              <w:t>Submit Button</w:t>
            </w:r>
          </w:p>
        </w:tc>
        <w:tc>
          <w:tcPr>
            <w:tcW w:w="5480" w:type="dxa"/>
            <w:gridSpan w:val="2"/>
            <w:tcBorders>
              <w:top w:val="single" w:sz="6" w:space="0" w:color="auto"/>
              <w:left w:val="nil"/>
              <w:bottom w:val="single" w:sz="6" w:space="0" w:color="auto"/>
            </w:tcBorders>
          </w:tcPr>
          <w:p w14:paraId="6FDCC6AA" w14:textId="77777777" w:rsidR="007467C0" w:rsidRPr="00FB292A" w:rsidRDefault="007467C0" w:rsidP="00465A27">
            <w:pPr>
              <w:pStyle w:val="TableBody"/>
            </w:pPr>
            <w:r w:rsidRPr="00FB292A">
              <w:t>Processes the report request using the options and Cashpoints selected.</w:t>
            </w:r>
          </w:p>
        </w:tc>
      </w:tr>
      <w:tr w:rsidR="007467C0" w:rsidRPr="00A875AE" w14:paraId="79254834" w14:textId="77777777" w:rsidTr="006271D1">
        <w:trPr>
          <w:cantSplit/>
        </w:trPr>
        <w:tc>
          <w:tcPr>
            <w:tcW w:w="2570" w:type="dxa"/>
            <w:gridSpan w:val="2"/>
            <w:tcBorders>
              <w:top w:val="single" w:sz="6" w:space="0" w:color="auto"/>
              <w:bottom w:val="single" w:sz="6" w:space="0" w:color="auto"/>
              <w:right w:val="single" w:sz="6" w:space="0" w:color="auto"/>
            </w:tcBorders>
          </w:tcPr>
          <w:p w14:paraId="397C2791" w14:textId="77777777" w:rsidR="007467C0" w:rsidRPr="00465A27" w:rsidRDefault="007467C0" w:rsidP="00465A27">
            <w:pPr>
              <w:pStyle w:val="TableBody"/>
              <w:rPr>
                <w:b/>
                <w:bCs/>
              </w:rPr>
            </w:pPr>
            <w:r w:rsidRPr="00465A27">
              <w:rPr>
                <w:b/>
                <w:bCs/>
              </w:rPr>
              <w:t>HTML Button</w:t>
            </w:r>
          </w:p>
        </w:tc>
        <w:tc>
          <w:tcPr>
            <w:tcW w:w="5480" w:type="dxa"/>
            <w:gridSpan w:val="2"/>
            <w:tcBorders>
              <w:top w:val="single" w:sz="6" w:space="0" w:color="auto"/>
              <w:left w:val="nil"/>
              <w:bottom w:val="single" w:sz="6" w:space="0" w:color="auto"/>
            </w:tcBorders>
          </w:tcPr>
          <w:p w14:paraId="6B06A643" w14:textId="68D649E7" w:rsidR="007467C0" w:rsidRPr="00FB292A" w:rsidRDefault="007467C0" w:rsidP="00465A27">
            <w:pPr>
              <w:pStyle w:val="TableBody"/>
            </w:pPr>
            <w:r>
              <w:t>Processes the report into a</w:t>
            </w:r>
            <w:r w:rsidR="0041526A">
              <w:t>n</w:t>
            </w:r>
            <w:r>
              <w:t xml:space="preserve"> HTML report to be used in an external reporting tool</w:t>
            </w:r>
          </w:p>
        </w:tc>
      </w:tr>
      <w:tr w:rsidR="007467C0" w:rsidRPr="00A875AE" w14:paraId="7EF28BDF" w14:textId="77777777" w:rsidTr="006271D1">
        <w:trPr>
          <w:cantSplit/>
        </w:trPr>
        <w:tc>
          <w:tcPr>
            <w:tcW w:w="2570" w:type="dxa"/>
            <w:gridSpan w:val="2"/>
            <w:tcBorders>
              <w:top w:val="single" w:sz="6" w:space="0" w:color="auto"/>
              <w:bottom w:val="single" w:sz="6" w:space="0" w:color="auto"/>
              <w:right w:val="single" w:sz="6" w:space="0" w:color="auto"/>
            </w:tcBorders>
          </w:tcPr>
          <w:p w14:paraId="264FFA70" w14:textId="77777777" w:rsidR="007467C0" w:rsidRPr="00465A27" w:rsidRDefault="007467C0" w:rsidP="00465A27">
            <w:pPr>
              <w:pStyle w:val="TableBody"/>
              <w:rPr>
                <w:b/>
                <w:bCs/>
              </w:rPr>
            </w:pPr>
            <w:r w:rsidRPr="00465A27">
              <w:rPr>
                <w:b/>
                <w:bCs/>
              </w:rPr>
              <w:t>View Button</w:t>
            </w:r>
          </w:p>
        </w:tc>
        <w:tc>
          <w:tcPr>
            <w:tcW w:w="5480" w:type="dxa"/>
            <w:gridSpan w:val="2"/>
            <w:tcBorders>
              <w:top w:val="single" w:sz="6" w:space="0" w:color="auto"/>
              <w:left w:val="nil"/>
              <w:bottom w:val="single" w:sz="6" w:space="0" w:color="auto"/>
            </w:tcBorders>
          </w:tcPr>
          <w:p w14:paraId="654764CA" w14:textId="77777777" w:rsidR="007467C0" w:rsidRPr="00FB292A" w:rsidRDefault="007467C0" w:rsidP="00465A27">
            <w:pPr>
              <w:pStyle w:val="TableBody"/>
            </w:pPr>
            <w:r w:rsidRPr="00FB292A">
              <w:t xml:space="preserve">Processes the report request using the options and Cashpoints </w:t>
            </w:r>
          </w:p>
        </w:tc>
      </w:tr>
      <w:tr w:rsidR="007467C0" w:rsidRPr="00A875AE" w14:paraId="1BFEF64C" w14:textId="77777777" w:rsidTr="006271D1">
        <w:trPr>
          <w:cantSplit/>
        </w:trPr>
        <w:tc>
          <w:tcPr>
            <w:tcW w:w="2570" w:type="dxa"/>
            <w:gridSpan w:val="2"/>
            <w:tcBorders>
              <w:top w:val="single" w:sz="6" w:space="0" w:color="auto"/>
              <w:bottom w:val="single" w:sz="6" w:space="0" w:color="auto"/>
              <w:right w:val="single" w:sz="6" w:space="0" w:color="auto"/>
            </w:tcBorders>
          </w:tcPr>
          <w:p w14:paraId="39ECD8D5" w14:textId="77777777" w:rsidR="007467C0" w:rsidRPr="00465A27" w:rsidRDefault="007467C0" w:rsidP="00465A27">
            <w:pPr>
              <w:pStyle w:val="TableBody"/>
              <w:rPr>
                <w:b/>
                <w:bCs/>
              </w:rPr>
            </w:pPr>
            <w:r w:rsidRPr="00465A27">
              <w:rPr>
                <w:b/>
                <w:bCs/>
              </w:rPr>
              <w:t>Export Button</w:t>
            </w:r>
          </w:p>
        </w:tc>
        <w:tc>
          <w:tcPr>
            <w:tcW w:w="5480" w:type="dxa"/>
            <w:gridSpan w:val="2"/>
            <w:tcBorders>
              <w:top w:val="single" w:sz="6" w:space="0" w:color="auto"/>
              <w:left w:val="nil"/>
              <w:bottom w:val="single" w:sz="6" w:space="0" w:color="auto"/>
            </w:tcBorders>
          </w:tcPr>
          <w:p w14:paraId="4E472FBB" w14:textId="77777777" w:rsidR="007467C0" w:rsidRPr="00FB292A" w:rsidRDefault="007467C0" w:rsidP="00465A27">
            <w:pPr>
              <w:pStyle w:val="TableBody"/>
            </w:pPr>
            <w:r w:rsidRPr="00FB292A">
              <w:t>Exports the report into a CSV report to be used in an external reporting tool</w:t>
            </w:r>
          </w:p>
        </w:tc>
      </w:tr>
      <w:tr w:rsidR="007467C0" w14:paraId="0C076300" w14:textId="77777777" w:rsidTr="006271D1">
        <w:tblPrEx>
          <w:tblBorders>
            <w:insideV w:val="single" w:sz="6" w:space="0" w:color="auto"/>
          </w:tblBorders>
        </w:tblPrEx>
        <w:trPr>
          <w:gridAfter w:val="1"/>
          <w:wAfter w:w="15" w:type="dxa"/>
          <w:cantSplit/>
          <w:trHeight w:val="840"/>
        </w:trPr>
        <w:tc>
          <w:tcPr>
            <w:tcW w:w="1224" w:type="dxa"/>
          </w:tcPr>
          <w:p w14:paraId="1F3B8187" w14:textId="77777777" w:rsidR="007467C0" w:rsidRPr="00FB292A" w:rsidRDefault="007467C0" w:rsidP="00465A27">
            <w:pPr>
              <w:pStyle w:val="TableNote"/>
            </w:pPr>
            <w:r w:rsidRPr="00FB292A">
              <w:br w:type="page"/>
            </w:r>
            <w:r>
              <w:rPr>
                <w:noProof/>
              </w:rPr>
              <mc:AlternateContent>
                <mc:Choice Requires="wpc">
                  <w:drawing>
                    <wp:inline distT="0" distB="0" distL="0" distR="0" wp14:anchorId="75920216" wp14:editId="7D66F0E9">
                      <wp:extent cx="497205" cy="504825"/>
                      <wp:effectExtent l="9525" t="9525" r="7620" b="0"/>
                      <wp:docPr id="2192" name="Canvas 219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Freeform 219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219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78F755CC" id="Canvas 2192"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">
                      <v:shape id="_x0000_s1027" type="#_x0000_t75" style="position:absolute;width:497205;height:504825;visibility:visible;mso-wrap-style:square">
                        <v:fill o:detectmouseclick="t"/>
                        <v:path o:connecttype="none"/>
                      </v:shape>
                      <v:shape id="Freeform 2194"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195"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gridSpan w:val="2"/>
            <w:tcBorders>
              <w:top w:val="single" w:sz="6" w:space="0" w:color="auto"/>
              <w:bottom w:val="single" w:sz="6" w:space="0" w:color="auto"/>
              <w:right w:val="single" w:sz="6" w:space="0" w:color="auto"/>
            </w:tcBorders>
          </w:tcPr>
          <w:p w14:paraId="48E4C932" w14:textId="77777777" w:rsidR="007467C0" w:rsidRPr="00FB292A" w:rsidRDefault="007467C0" w:rsidP="00465A27">
            <w:pPr>
              <w:pStyle w:val="TableNote"/>
              <w:rPr>
                <w:rFonts w:cs="Arial"/>
                <w:lang w:val="en-US" w:bidi="en-US"/>
              </w:rPr>
            </w:pPr>
            <w:r w:rsidRPr="00FB292A">
              <w:rPr>
                <w:rFonts w:cs="Arial"/>
                <w:b/>
                <w:bCs/>
                <w:lang w:val="en-US" w:bidi="en-US"/>
              </w:rPr>
              <w:t>Note:</w:t>
            </w:r>
            <w:r w:rsidRPr="00FB292A">
              <w:rPr>
                <w:rFonts w:cs="Arial"/>
                <w:lang w:val="en-US" w:bidi="en-US"/>
              </w:rPr>
              <w:t xml:space="preserve"> If the CSV format is selected in the output options, by default the report will be saved in your ‘</w:t>
            </w:r>
            <w:r w:rsidRPr="00E14B8E">
              <w:rPr>
                <w:rFonts w:cs="Arial"/>
                <w:b/>
                <w:bCs/>
                <w:lang w:val="en-US" w:bidi="en-US"/>
              </w:rPr>
              <w:t>dynreports’</w:t>
            </w:r>
            <w:r w:rsidRPr="00FB292A">
              <w:rPr>
                <w:rFonts w:cs="Arial"/>
                <w:lang w:val="en-US" w:bidi="en-US"/>
              </w:rPr>
              <w:t xml:space="preserve"> folder (where the web application server is located). However, you can also click on the hyperlink ‘Save CSV (for import)’  to save the file to the desired location. </w:t>
            </w:r>
          </w:p>
        </w:tc>
      </w:tr>
    </w:tbl>
    <w:p w14:paraId="126DB6B1" w14:textId="77777777" w:rsidR="007467C0" w:rsidRDefault="007467C0" w:rsidP="007467C0"/>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9" w:type="dxa"/>
          <w:right w:w="79" w:type="dxa"/>
        </w:tblCellMar>
        <w:tblLook w:val="0000" w:firstRow="0" w:lastRow="0" w:firstColumn="0" w:lastColumn="0" w:noHBand="0" w:noVBand="0"/>
      </w:tblPr>
      <w:tblGrid>
        <w:gridCol w:w="1224"/>
        <w:gridCol w:w="6811"/>
      </w:tblGrid>
      <w:tr w:rsidR="007467C0" w14:paraId="001CB373" w14:textId="77777777" w:rsidTr="006271D1">
        <w:trPr>
          <w:cantSplit/>
          <w:trHeight w:val="840"/>
        </w:trPr>
        <w:tc>
          <w:tcPr>
            <w:tcW w:w="1224" w:type="dxa"/>
          </w:tcPr>
          <w:p w14:paraId="160666EA" w14:textId="77777777" w:rsidR="007467C0" w:rsidRPr="00FB292A" w:rsidRDefault="007467C0" w:rsidP="00465A27">
            <w:pPr>
              <w:pStyle w:val="TableNote"/>
              <w:rPr>
                <w:lang w:bidi="en-US"/>
              </w:rPr>
            </w:pPr>
            <w:r>
              <w:rPr>
                <w:noProof/>
              </w:rPr>
              <mc:AlternateContent>
                <mc:Choice Requires="wpc">
                  <w:drawing>
                    <wp:inline distT="0" distB="0" distL="0" distR="0" wp14:anchorId="713522A3" wp14:editId="1E7EBB22">
                      <wp:extent cx="497205" cy="504825"/>
                      <wp:effectExtent l="9525" t="9525" r="7620" b="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 name="Freeform 2190"/>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2191"/>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39BECB5D" id="Canvas 17"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">
                      <v:shape id="_x0000_s1027" type="#_x0000_t75" style="position:absolute;width:497205;height:504825;visibility:visible;mso-wrap-style:square">
                        <v:fill o:detectmouseclick="t"/>
                        <v:path o:connecttype="none"/>
                      </v:shape>
                      <v:shape id="Freeform 2190"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191"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sz="6" w:space="0" w:color="auto"/>
              <w:bottom w:val="single" w:sz="6" w:space="0" w:color="auto"/>
              <w:right w:val="single" w:sz="6" w:space="0" w:color="auto"/>
            </w:tcBorders>
          </w:tcPr>
          <w:p w14:paraId="33A5F109" w14:textId="573963E6" w:rsidR="007467C0" w:rsidRPr="00FB292A" w:rsidRDefault="007467C0" w:rsidP="008D6942">
            <w:pPr>
              <w:pStyle w:val="TableNote"/>
              <w:rPr>
                <w:lang w:bidi="en-US"/>
              </w:rPr>
            </w:pPr>
            <w:r w:rsidRPr="00FB292A">
              <w:rPr>
                <w:b/>
                <w:bCs/>
                <w:lang w:bidi="en-US"/>
              </w:rPr>
              <w:t>Note:</w:t>
            </w:r>
            <w:r w:rsidRPr="00FB292A">
              <w:rPr>
                <w:lang w:bidi="en-US"/>
              </w:rPr>
              <w:t xml:space="preserve"> When running a network level report that will return </w:t>
            </w:r>
            <w:r w:rsidR="00084C98">
              <w:rPr>
                <w:lang w:bidi="en-US"/>
              </w:rPr>
              <w:t xml:space="preserve">a </w:t>
            </w:r>
            <w:r w:rsidRPr="00FB292A">
              <w:rPr>
                <w:lang w:bidi="en-US"/>
              </w:rPr>
              <w:t xml:space="preserve">large amount of data, an error message may be received caused by memory shortage. In order to avoid this, reduce the selection of Cashpoints (for instance, if all active Cashpoints have been selected, try to select only half of the Cashpoints) or the time period (select 30 days instead of 90 days). If the error message is still displayed, the users who have administrative rights can change the Java settings in your web application server management console. Java settings must be changed by setting max heap size following specific web application instructions. After this, the server must be rebooted. </w:t>
            </w:r>
          </w:p>
        </w:tc>
      </w:tr>
    </w:tbl>
    <w:p w14:paraId="3AA42757"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4685F844" w14:textId="1A15F13B" w:rsidR="007467C0" w:rsidRPr="00FB0EA9" w:rsidRDefault="007467C0" w:rsidP="007467C0">
      <w:pPr>
        <w:rPr>
          <w:color w:val="76923C"/>
        </w:rPr>
      </w:pPr>
    </w:p>
    <w:p w14:paraId="61CDD7CE" w14:textId="77777777" w:rsidR="007467C0" w:rsidRDefault="007467C0" w:rsidP="007467C0">
      <w:pPr>
        <w:pStyle w:val="Heading3"/>
      </w:pPr>
      <w:bookmarkStart w:id="2092" w:name="_Ref245721693"/>
      <w:bookmarkStart w:id="2093" w:name="_Toc74556425"/>
      <w:bookmarkStart w:id="2094" w:name="_Toc127491615"/>
      <w:bookmarkStart w:id="2095" w:name="_Toc128021148"/>
      <w:r>
        <w:t>Processing Reports</w:t>
      </w:r>
      <w:bookmarkEnd w:id="2092"/>
      <w:bookmarkEnd w:id="2093"/>
      <w:bookmarkEnd w:id="2094"/>
      <w:bookmarkEnd w:id="2095"/>
    </w:p>
    <w:p w14:paraId="30DCF28C" w14:textId="77777777" w:rsidR="007467C0" w:rsidRDefault="007467C0" w:rsidP="00465A27">
      <w:pPr>
        <w:pStyle w:val="BodyText"/>
      </w:pPr>
      <w:r>
        <w:t>The processing reports are a summary of the Aggregation, Recommendation, and Commercial Consolidation processes.</w:t>
      </w:r>
    </w:p>
    <w:p w14:paraId="2751B03D" w14:textId="77777777" w:rsidR="007467C0" w:rsidRDefault="007467C0" w:rsidP="00465A27">
      <w:pPr>
        <w:pStyle w:val="BodyText"/>
      </w:pPr>
      <w:r>
        <w:t>The following is a summary of the information that will be covered along with hyperlinks to each topic:</w:t>
      </w:r>
    </w:p>
    <w:p w14:paraId="03E2E3AA" w14:textId="77777777" w:rsidR="007467C0" w:rsidRDefault="007467C0" w:rsidP="00465A27">
      <w:pPr>
        <w:pStyle w:val="ListBullet"/>
      </w:pPr>
      <w:r>
        <w:fldChar w:fldCharType="begin"/>
      </w:r>
      <w:r>
        <w:instrText xml:space="preserve"> REF _Ref245722620 \h  \* MERGEFORMAT </w:instrText>
      </w:r>
      <w:r>
        <w:fldChar w:fldCharType="separate"/>
      </w:r>
      <w:r>
        <w:t>Aggregation Results</w:t>
      </w:r>
      <w:r>
        <w:fldChar w:fldCharType="end"/>
      </w:r>
    </w:p>
    <w:p w14:paraId="32449985" w14:textId="7DAB5216" w:rsidR="007467C0" w:rsidRDefault="007467C0" w:rsidP="00465A27">
      <w:pPr>
        <w:pStyle w:val="ListBullet"/>
      </w:pPr>
      <w:r>
        <w:fldChar w:fldCharType="begin"/>
      </w:r>
      <w:r>
        <w:instrText xml:space="preserve"> REF _Ref249755501 \h </w:instrText>
      </w:r>
      <w:r w:rsidR="00465A27">
        <w:instrText xml:space="preserve"> \* MERGEFORMAT </w:instrText>
      </w:r>
      <w:r>
        <w:fldChar w:fldCharType="separate"/>
      </w:r>
      <w:r>
        <w:t>Aggregation Summary Results</w:t>
      </w:r>
      <w:r>
        <w:fldChar w:fldCharType="end"/>
      </w:r>
    </w:p>
    <w:p w14:paraId="0CC255F7" w14:textId="77777777" w:rsidR="007467C0" w:rsidRDefault="007467C0" w:rsidP="00465A27">
      <w:pPr>
        <w:pStyle w:val="ListBullet"/>
      </w:pPr>
      <w:r>
        <w:lastRenderedPageBreak/>
        <w:fldChar w:fldCharType="begin"/>
      </w:r>
      <w:r>
        <w:instrText xml:space="preserve"> REF _Ref245722627 \h  \* MERGEFORMAT </w:instrText>
      </w:r>
      <w:r>
        <w:fldChar w:fldCharType="separate"/>
      </w:r>
      <w:r>
        <w:t>Recommendation Results</w:t>
      </w:r>
      <w:r>
        <w:fldChar w:fldCharType="end"/>
      </w:r>
    </w:p>
    <w:p w14:paraId="1668A59F" w14:textId="30791812" w:rsidR="007467C0" w:rsidRDefault="007467C0" w:rsidP="00465A27">
      <w:pPr>
        <w:pStyle w:val="ListBullet"/>
      </w:pPr>
      <w:r>
        <w:fldChar w:fldCharType="begin"/>
      </w:r>
      <w:r>
        <w:instrText xml:space="preserve"> REF _Ref249755553 \h </w:instrText>
      </w:r>
      <w:r w:rsidR="00465A27">
        <w:instrText xml:space="preserve"> \* MERGEFORMAT </w:instrText>
      </w:r>
      <w:r>
        <w:fldChar w:fldCharType="separate"/>
      </w:r>
      <w:r>
        <w:t>Recommendation Validation Results</w:t>
      </w:r>
      <w:r>
        <w:fldChar w:fldCharType="end"/>
      </w:r>
    </w:p>
    <w:p w14:paraId="47A683C7" w14:textId="77777777" w:rsidR="007467C0" w:rsidRDefault="007467C0" w:rsidP="00465A27">
      <w:pPr>
        <w:pStyle w:val="ListBullet"/>
      </w:pPr>
      <w:r>
        <w:fldChar w:fldCharType="begin"/>
      </w:r>
      <w:r>
        <w:instrText xml:space="preserve"> REF _Ref245722630 \h  \* MERGEFORMAT </w:instrText>
      </w:r>
      <w:r>
        <w:fldChar w:fldCharType="separate"/>
      </w:r>
      <w:r>
        <w:t>Commercial Consolidation Results</w:t>
      </w:r>
      <w:r>
        <w:fldChar w:fldCharType="end"/>
      </w:r>
    </w:p>
    <w:p w14:paraId="5A1A39EA" w14:textId="309D2A9B" w:rsidR="007467C0" w:rsidRDefault="007467C0" w:rsidP="00465A27">
      <w:pPr>
        <w:pStyle w:val="ListBullet"/>
      </w:pPr>
      <w:r>
        <w:fldChar w:fldCharType="begin"/>
      </w:r>
      <w:r>
        <w:instrText xml:space="preserve"> REF _Ref270486330 \h </w:instrText>
      </w:r>
      <w:r w:rsidR="00465A27">
        <w:instrText xml:space="preserve"> \* MERGEFORMAT </w:instrText>
      </w:r>
      <w:r>
        <w:fldChar w:fldCharType="separate"/>
      </w:r>
      <w:r>
        <w:t>Vault Parameters</w:t>
      </w:r>
      <w:r>
        <w:fldChar w:fldCharType="end"/>
      </w:r>
      <w:r>
        <w:t xml:space="preserve"> </w:t>
      </w:r>
    </w:p>
    <w:p w14:paraId="3B2CB0EE" w14:textId="18783B67" w:rsidR="007467C0" w:rsidRDefault="007467C0" w:rsidP="00465A27">
      <w:pPr>
        <w:pStyle w:val="ListBullet"/>
      </w:pPr>
      <w:r>
        <w:fldChar w:fldCharType="begin"/>
      </w:r>
      <w:r>
        <w:instrText xml:space="preserve"> REF _Ref270486331 \h </w:instrText>
      </w:r>
      <w:r w:rsidR="00465A27">
        <w:instrText xml:space="preserve"> \* MERGEFORMAT </w:instrText>
      </w:r>
      <w:r>
        <w:fldChar w:fldCharType="separate"/>
      </w:r>
      <w:r>
        <w:t>Vault Service Days</w:t>
      </w:r>
      <w:r>
        <w:fldChar w:fldCharType="end"/>
      </w:r>
      <w:r>
        <w:t xml:space="preserve"> </w:t>
      </w:r>
    </w:p>
    <w:p w14:paraId="3C8C7C05" w14:textId="578B8FA5" w:rsidR="007467C0" w:rsidRDefault="007467C0" w:rsidP="00465A27">
      <w:pPr>
        <w:pStyle w:val="ListBullet"/>
      </w:pPr>
      <w:r>
        <w:fldChar w:fldCharType="begin"/>
      </w:r>
      <w:r>
        <w:instrText xml:space="preserve"> REF _Ref270486333 \h </w:instrText>
      </w:r>
      <w:r w:rsidR="00465A27">
        <w:instrText xml:space="preserve"> \* MERGEFORMAT </w:instrText>
      </w:r>
      <w:r>
        <w:fldChar w:fldCharType="separate"/>
      </w:r>
      <w:r>
        <w:t>Vault Service Schedule</w:t>
      </w:r>
      <w:r>
        <w:fldChar w:fldCharType="end"/>
      </w:r>
      <w:r>
        <w:t xml:space="preserve"> </w:t>
      </w:r>
    </w:p>
    <w:p w14:paraId="747E9252" w14:textId="201293BF" w:rsidR="007467C0" w:rsidRDefault="007467C0" w:rsidP="00465A27">
      <w:pPr>
        <w:pStyle w:val="ListBullet"/>
      </w:pPr>
      <w:r>
        <w:fldChar w:fldCharType="begin"/>
      </w:r>
      <w:r>
        <w:instrText xml:space="preserve"> REF _Ref270486334 \h </w:instrText>
      </w:r>
      <w:r w:rsidR="00465A27">
        <w:instrText xml:space="preserve"> \* MERGEFORMAT </w:instrText>
      </w:r>
      <w:r>
        <w:fldChar w:fldCharType="separate"/>
      </w:r>
      <w:r>
        <w:t>Vault Denominations</w:t>
      </w:r>
      <w:r>
        <w:fldChar w:fldCharType="end"/>
      </w:r>
      <w:r>
        <w:t xml:space="preserve"> </w:t>
      </w:r>
    </w:p>
    <w:p w14:paraId="36C05112" w14:textId="03BAC1F5" w:rsidR="007467C0" w:rsidRDefault="007467C0" w:rsidP="00465A27">
      <w:pPr>
        <w:pStyle w:val="ListBullet"/>
      </w:pPr>
      <w:r>
        <w:fldChar w:fldCharType="begin"/>
      </w:r>
      <w:r>
        <w:instrText xml:space="preserve"> REF _Ref270486336 \h </w:instrText>
      </w:r>
      <w:r w:rsidR="00465A27">
        <w:instrText xml:space="preserve"> \* MERGEFORMAT </w:instrText>
      </w:r>
      <w:r>
        <w:fldChar w:fldCharType="separate"/>
      </w:r>
      <w:r>
        <w:t>Vault Service Cost</w:t>
      </w:r>
      <w:r>
        <w:fldChar w:fldCharType="end"/>
      </w:r>
      <w:r>
        <w:t xml:space="preserve"> </w:t>
      </w:r>
    </w:p>
    <w:p w14:paraId="0AF2EDFE" w14:textId="2EAF96FE" w:rsidR="007467C0" w:rsidRDefault="007467C0" w:rsidP="00465A27">
      <w:pPr>
        <w:pStyle w:val="ListBullet"/>
      </w:pPr>
      <w:r>
        <w:fldChar w:fldCharType="begin"/>
      </w:r>
      <w:r>
        <w:instrText xml:space="preserve"> REF _Ref270486337 \h </w:instrText>
      </w:r>
      <w:r w:rsidR="00465A27">
        <w:instrText xml:space="preserve"> \* MERGEFORMAT </w:instrText>
      </w:r>
      <w:r>
        <w:fldChar w:fldCharType="separate"/>
      </w:r>
      <w:r>
        <w:t>Vault Requirements</w:t>
      </w:r>
      <w:r>
        <w:fldChar w:fldCharType="end"/>
      </w:r>
    </w:p>
    <w:p w14:paraId="24A0E392"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016343AE" w14:textId="77777777" w:rsidR="007467C0" w:rsidRDefault="007467C0" w:rsidP="007467C0">
      <w:pPr>
        <w:pStyle w:val="TopofSection"/>
      </w:pPr>
    </w:p>
    <w:p w14:paraId="58280DCD" w14:textId="77777777" w:rsidR="007467C0" w:rsidRDefault="007467C0" w:rsidP="007467C0">
      <w:pPr>
        <w:pStyle w:val="Heading4"/>
      </w:pPr>
      <w:bookmarkStart w:id="2096" w:name="_Ref245722620"/>
      <w:r>
        <w:t>Aggregation Results</w:t>
      </w:r>
      <w:bookmarkEnd w:id="2096"/>
    </w:p>
    <w:p w14:paraId="13A65608" w14:textId="77777777" w:rsidR="007467C0" w:rsidRDefault="007467C0" w:rsidP="00465A27">
      <w:pPr>
        <w:pStyle w:val="BodyText"/>
      </w:pPr>
      <w:r>
        <w:t>The Aggregation Results report is a summary of the results from each Cashpoint that aggregated data from OptiCash during the recommendation process.</w:t>
      </w:r>
    </w:p>
    <w:p w14:paraId="6F3F26B4" w14:textId="77777777" w:rsidR="007467C0" w:rsidRDefault="007467C0" w:rsidP="007467C0">
      <w:pPr>
        <w:pStyle w:val="Caption"/>
      </w:pPr>
      <w:bookmarkStart w:id="2097" w:name="_Toc74556731"/>
      <w:r>
        <w:t xml:space="preserve">Table </w:t>
      </w:r>
      <w:r>
        <w:fldChar w:fldCharType="begin"/>
      </w:r>
      <w:r>
        <w:instrText xml:space="preserve"> SEQ Table \* ARABIC </w:instrText>
      </w:r>
      <w:r>
        <w:fldChar w:fldCharType="separate"/>
      </w:r>
      <w:r>
        <w:rPr>
          <w:noProof/>
        </w:rPr>
        <w:t>92</w:t>
      </w:r>
      <w:r>
        <w:rPr>
          <w:noProof/>
        </w:rPr>
        <w:fldChar w:fldCharType="end"/>
      </w:r>
      <w:r>
        <w:t>: Aggregation Results Report Description</w:t>
      </w:r>
      <w:bookmarkEnd w:id="209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1DC17AB"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4BCB14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5E94A81" w14:textId="77777777" w:rsidR="007467C0" w:rsidRPr="00A875AE" w:rsidRDefault="007467C0" w:rsidP="00170D7D">
            <w:pPr>
              <w:pStyle w:val="TableHeader"/>
            </w:pPr>
            <w:r>
              <w:t>Description</w:t>
            </w:r>
          </w:p>
        </w:tc>
      </w:tr>
      <w:tr w:rsidR="007467C0" w:rsidRPr="00A875AE" w14:paraId="439B51F9" w14:textId="77777777" w:rsidTr="006271D1">
        <w:trPr>
          <w:cantSplit/>
        </w:trPr>
        <w:tc>
          <w:tcPr>
            <w:tcW w:w="2570" w:type="dxa"/>
            <w:tcBorders>
              <w:top w:val="nil"/>
              <w:bottom w:val="single" w:sz="6" w:space="0" w:color="auto"/>
              <w:right w:val="single" w:sz="6" w:space="0" w:color="auto"/>
            </w:tcBorders>
          </w:tcPr>
          <w:p w14:paraId="0384EF0A" w14:textId="77777777" w:rsidR="007467C0" w:rsidRPr="00333D38" w:rsidRDefault="007467C0" w:rsidP="00465A27">
            <w:pPr>
              <w:pStyle w:val="TableBody"/>
              <w:rPr>
                <w:b/>
                <w:bCs/>
              </w:rPr>
            </w:pPr>
            <w:r w:rsidRPr="00333D38">
              <w:rPr>
                <w:b/>
                <w:bCs/>
              </w:rPr>
              <w:t>Generate Start Date</w:t>
            </w:r>
          </w:p>
        </w:tc>
        <w:tc>
          <w:tcPr>
            <w:tcW w:w="5480" w:type="dxa"/>
            <w:tcBorders>
              <w:top w:val="nil"/>
              <w:left w:val="single" w:sz="6" w:space="0" w:color="auto"/>
              <w:bottom w:val="single" w:sz="6" w:space="0" w:color="auto"/>
            </w:tcBorders>
          </w:tcPr>
          <w:p w14:paraId="1DD30609" w14:textId="77777777" w:rsidR="007467C0" w:rsidRPr="00FB292A" w:rsidRDefault="007467C0" w:rsidP="00465A27">
            <w:pPr>
              <w:pStyle w:val="TableBody"/>
            </w:pPr>
            <w:r w:rsidRPr="00FB292A">
              <w:t>Beginning date of the report.</w:t>
            </w:r>
          </w:p>
        </w:tc>
      </w:tr>
      <w:tr w:rsidR="007467C0" w:rsidRPr="00A875AE" w14:paraId="4BF0B830" w14:textId="77777777" w:rsidTr="006271D1">
        <w:trPr>
          <w:cantSplit/>
        </w:trPr>
        <w:tc>
          <w:tcPr>
            <w:tcW w:w="2570" w:type="dxa"/>
            <w:tcBorders>
              <w:top w:val="single" w:sz="6" w:space="0" w:color="auto"/>
              <w:bottom w:val="single" w:sz="6" w:space="0" w:color="auto"/>
              <w:right w:val="single" w:sz="6" w:space="0" w:color="auto"/>
            </w:tcBorders>
          </w:tcPr>
          <w:p w14:paraId="38A49AF8" w14:textId="77777777" w:rsidR="007467C0" w:rsidRPr="00333D38" w:rsidRDefault="007467C0" w:rsidP="00465A27">
            <w:pPr>
              <w:pStyle w:val="TableBody"/>
              <w:rPr>
                <w:b/>
                <w:bCs/>
              </w:rPr>
            </w:pPr>
            <w:r w:rsidRPr="00333D38">
              <w:rPr>
                <w:b/>
                <w:bCs/>
              </w:rPr>
              <w:t>Generate End Date</w:t>
            </w:r>
          </w:p>
        </w:tc>
        <w:tc>
          <w:tcPr>
            <w:tcW w:w="5480" w:type="dxa"/>
            <w:tcBorders>
              <w:top w:val="single" w:sz="6" w:space="0" w:color="auto"/>
              <w:left w:val="single" w:sz="6" w:space="0" w:color="auto"/>
              <w:bottom w:val="single" w:sz="6" w:space="0" w:color="auto"/>
            </w:tcBorders>
          </w:tcPr>
          <w:p w14:paraId="1DD9E9F2" w14:textId="77777777" w:rsidR="007467C0" w:rsidRPr="00FB292A" w:rsidRDefault="007467C0" w:rsidP="00465A27">
            <w:pPr>
              <w:pStyle w:val="TableBody"/>
            </w:pPr>
            <w:r w:rsidRPr="00FB292A">
              <w:t>Ending Date of the report</w:t>
            </w:r>
          </w:p>
        </w:tc>
      </w:tr>
      <w:tr w:rsidR="007467C0" w:rsidRPr="00A875AE" w14:paraId="2A12A4C8" w14:textId="77777777" w:rsidTr="006271D1">
        <w:trPr>
          <w:cantSplit/>
        </w:trPr>
        <w:tc>
          <w:tcPr>
            <w:tcW w:w="2570" w:type="dxa"/>
            <w:tcBorders>
              <w:top w:val="nil"/>
              <w:bottom w:val="single" w:sz="6" w:space="0" w:color="auto"/>
              <w:right w:val="single" w:sz="6" w:space="0" w:color="auto"/>
            </w:tcBorders>
          </w:tcPr>
          <w:p w14:paraId="6CD6EA05" w14:textId="77777777" w:rsidR="007467C0" w:rsidRPr="00333D38" w:rsidRDefault="007467C0" w:rsidP="00465A27">
            <w:pPr>
              <w:pStyle w:val="TableBody"/>
              <w:rPr>
                <w:b/>
                <w:bCs/>
              </w:rPr>
            </w:pPr>
            <w:r w:rsidRPr="00333D38">
              <w:rPr>
                <w:b/>
                <w:bCs/>
              </w:rPr>
              <w:t>Vault ID</w:t>
            </w:r>
          </w:p>
        </w:tc>
        <w:tc>
          <w:tcPr>
            <w:tcW w:w="5480" w:type="dxa"/>
            <w:tcBorders>
              <w:top w:val="nil"/>
              <w:left w:val="nil"/>
              <w:bottom w:val="single" w:sz="6" w:space="0" w:color="auto"/>
            </w:tcBorders>
          </w:tcPr>
          <w:p w14:paraId="0BDCA0D4" w14:textId="1CCE281F" w:rsidR="007467C0" w:rsidRPr="00FB292A" w:rsidRDefault="007467C0" w:rsidP="00465A27">
            <w:pPr>
              <w:pStyle w:val="TableBody"/>
            </w:pPr>
            <w:r w:rsidRPr="00FB292A">
              <w:t>The unique identifier of the vault was processed for commercial consolidation.</w:t>
            </w:r>
          </w:p>
        </w:tc>
      </w:tr>
      <w:tr w:rsidR="007467C0" w:rsidRPr="00A875AE" w14:paraId="646A0750" w14:textId="77777777" w:rsidTr="006271D1">
        <w:trPr>
          <w:cantSplit/>
        </w:trPr>
        <w:tc>
          <w:tcPr>
            <w:tcW w:w="2570" w:type="dxa"/>
            <w:tcBorders>
              <w:top w:val="single" w:sz="6" w:space="0" w:color="auto"/>
              <w:bottom w:val="single" w:sz="6" w:space="0" w:color="auto"/>
              <w:right w:val="single" w:sz="6" w:space="0" w:color="auto"/>
            </w:tcBorders>
          </w:tcPr>
          <w:p w14:paraId="2848563D" w14:textId="77777777" w:rsidR="007467C0" w:rsidRPr="00333D38" w:rsidRDefault="007467C0" w:rsidP="00465A27">
            <w:pPr>
              <w:pStyle w:val="TableBody"/>
              <w:rPr>
                <w:b/>
                <w:bCs/>
              </w:rPr>
            </w:pPr>
            <w:r w:rsidRPr="00333D38">
              <w:rPr>
                <w:b/>
                <w:bCs/>
              </w:rPr>
              <w:t>Commercial ID</w:t>
            </w:r>
          </w:p>
        </w:tc>
        <w:tc>
          <w:tcPr>
            <w:tcW w:w="5480" w:type="dxa"/>
            <w:tcBorders>
              <w:top w:val="single" w:sz="6" w:space="0" w:color="auto"/>
              <w:left w:val="nil"/>
              <w:bottom w:val="single" w:sz="6" w:space="0" w:color="auto"/>
            </w:tcBorders>
          </w:tcPr>
          <w:p w14:paraId="7A2123DE" w14:textId="1A155843" w:rsidR="007467C0" w:rsidRPr="00FB292A" w:rsidRDefault="007467C0" w:rsidP="00465A27">
            <w:pPr>
              <w:pStyle w:val="TableBody"/>
            </w:pPr>
            <w:r w:rsidRPr="00FB292A">
              <w:t>The unique identifier of the Commercial Cashpoint was processed for commercial consolidation.</w:t>
            </w:r>
          </w:p>
        </w:tc>
      </w:tr>
      <w:tr w:rsidR="007467C0" w:rsidRPr="00A875AE" w14:paraId="5E4B65E1" w14:textId="77777777" w:rsidTr="006271D1">
        <w:trPr>
          <w:cantSplit/>
        </w:trPr>
        <w:tc>
          <w:tcPr>
            <w:tcW w:w="2570" w:type="dxa"/>
            <w:tcBorders>
              <w:top w:val="single" w:sz="6" w:space="0" w:color="auto"/>
              <w:bottom w:val="single" w:sz="6" w:space="0" w:color="auto"/>
              <w:right w:val="single" w:sz="6" w:space="0" w:color="auto"/>
            </w:tcBorders>
          </w:tcPr>
          <w:p w14:paraId="52A77814" w14:textId="77777777" w:rsidR="007467C0" w:rsidRPr="00333D38" w:rsidRDefault="007467C0" w:rsidP="00465A27">
            <w:pPr>
              <w:pStyle w:val="TableBody"/>
              <w:rPr>
                <w:b/>
                <w:bCs/>
              </w:rPr>
            </w:pPr>
            <w:r w:rsidRPr="00333D38">
              <w:rPr>
                <w:b/>
                <w:bCs/>
              </w:rPr>
              <w:t>Denomination</w:t>
            </w:r>
          </w:p>
        </w:tc>
        <w:tc>
          <w:tcPr>
            <w:tcW w:w="5480" w:type="dxa"/>
            <w:tcBorders>
              <w:top w:val="single" w:sz="6" w:space="0" w:color="auto"/>
              <w:left w:val="nil"/>
              <w:bottom w:val="single" w:sz="6" w:space="0" w:color="auto"/>
            </w:tcBorders>
          </w:tcPr>
          <w:p w14:paraId="7DB6864E" w14:textId="77777777" w:rsidR="007467C0" w:rsidRPr="00FB292A" w:rsidRDefault="007467C0" w:rsidP="00465A27">
            <w:pPr>
              <w:pStyle w:val="TableBody"/>
            </w:pPr>
            <w:r w:rsidRPr="00FB292A">
              <w:t>The Denomination Description of the vault that was processed for recommendation</w:t>
            </w:r>
          </w:p>
        </w:tc>
      </w:tr>
      <w:tr w:rsidR="007467C0" w:rsidRPr="00A875AE" w14:paraId="24BD020F" w14:textId="77777777" w:rsidTr="006271D1">
        <w:trPr>
          <w:cantSplit/>
        </w:trPr>
        <w:tc>
          <w:tcPr>
            <w:tcW w:w="2570" w:type="dxa"/>
            <w:tcBorders>
              <w:top w:val="single" w:sz="6" w:space="0" w:color="auto"/>
              <w:bottom w:val="single" w:sz="6" w:space="0" w:color="auto"/>
              <w:right w:val="single" w:sz="6" w:space="0" w:color="auto"/>
            </w:tcBorders>
          </w:tcPr>
          <w:p w14:paraId="0D905936" w14:textId="77777777" w:rsidR="007467C0" w:rsidRPr="00333D38" w:rsidRDefault="007467C0" w:rsidP="00465A27">
            <w:pPr>
              <w:pStyle w:val="TableBody"/>
              <w:rPr>
                <w:b/>
                <w:bCs/>
              </w:rPr>
            </w:pPr>
            <w:r w:rsidRPr="00333D38">
              <w:rPr>
                <w:b/>
                <w:bCs/>
              </w:rPr>
              <w:t>Quality</w:t>
            </w:r>
          </w:p>
        </w:tc>
        <w:tc>
          <w:tcPr>
            <w:tcW w:w="5480" w:type="dxa"/>
            <w:tcBorders>
              <w:top w:val="single" w:sz="6" w:space="0" w:color="auto"/>
              <w:left w:val="nil"/>
              <w:bottom w:val="single" w:sz="6" w:space="0" w:color="auto"/>
            </w:tcBorders>
          </w:tcPr>
          <w:p w14:paraId="75BB1261" w14:textId="77777777" w:rsidR="007467C0" w:rsidRPr="00FB292A" w:rsidRDefault="007467C0" w:rsidP="00465A27">
            <w:pPr>
              <w:pStyle w:val="TableBody"/>
            </w:pPr>
            <w:r w:rsidRPr="00FB292A">
              <w:t>The quality of the denomination that was processed for recommendation</w:t>
            </w:r>
          </w:p>
        </w:tc>
      </w:tr>
      <w:tr w:rsidR="007467C0" w:rsidRPr="00A875AE" w14:paraId="084F9FA9" w14:textId="77777777" w:rsidTr="006271D1">
        <w:trPr>
          <w:cantSplit/>
        </w:trPr>
        <w:tc>
          <w:tcPr>
            <w:tcW w:w="2570" w:type="dxa"/>
            <w:tcBorders>
              <w:top w:val="single" w:sz="6" w:space="0" w:color="auto"/>
              <w:bottom w:val="single" w:sz="6" w:space="0" w:color="auto"/>
              <w:right w:val="single" w:sz="6" w:space="0" w:color="auto"/>
            </w:tcBorders>
          </w:tcPr>
          <w:p w14:paraId="0204C5CE" w14:textId="77777777" w:rsidR="007467C0" w:rsidRPr="00333D38" w:rsidRDefault="007467C0" w:rsidP="00465A27">
            <w:pPr>
              <w:pStyle w:val="TableBody"/>
              <w:rPr>
                <w:b/>
                <w:bCs/>
              </w:rPr>
            </w:pPr>
            <w:r w:rsidRPr="00333D38">
              <w:rPr>
                <w:b/>
                <w:bCs/>
              </w:rPr>
              <w:t>Start Date</w:t>
            </w:r>
          </w:p>
        </w:tc>
        <w:tc>
          <w:tcPr>
            <w:tcW w:w="5480" w:type="dxa"/>
            <w:tcBorders>
              <w:top w:val="single" w:sz="6" w:space="0" w:color="auto"/>
              <w:left w:val="nil"/>
              <w:bottom w:val="single" w:sz="6" w:space="0" w:color="auto"/>
            </w:tcBorders>
          </w:tcPr>
          <w:p w14:paraId="0C2526D6" w14:textId="77777777" w:rsidR="007467C0" w:rsidRPr="00FB292A" w:rsidRDefault="007467C0" w:rsidP="00465A27">
            <w:pPr>
              <w:pStyle w:val="TableBody"/>
            </w:pPr>
            <w:r w:rsidRPr="00FB292A">
              <w:t>Beginning date of the report</w:t>
            </w:r>
          </w:p>
        </w:tc>
      </w:tr>
      <w:tr w:rsidR="007467C0" w:rsidRPr="00A875AE" w14:paraId="760B0CA2" w14:textId="77777777" w:rsidTr="006271D1">
        <w:trPr>
          <w:cantSplit/>
        </w:trPr>
        <w:tc>
          <w:tcPr>
            <w:tcW w:w="2570" w:type="dxa"/>
            <w:tcBorders>
              <w:top w:val="single" w:sz="6" w:space="0" w:color="auto"/>
              <w:bottom w:val="single" w:sz="6" w:space="0" w:color="auto"/>
              <w:right w:val="single" w:sz="6" w:space="0" w:color="auto"/>
            </w:tcBorders>
          </w:tcPr>
          <w:p w14:paraId="71ACDE8A" w14:textId="77777777" w:rsidR="007467C0" w:rsidRPr="00333D38" w:rsidRDefault="007467C0" w:rsidP="00465A27">
            <w:pPr>
              <w:pStyle w:val="TableBody"/>
              <w:rPr>
                <w:b/>
                <w:bCs/>
              </w:rPr>
            </w:pPr>
            <w:r w:rsidRPr="00333D38">
              <w:rPr>
                <w:b/>
                <w:bCs/>
              </w:rPr>
              <w:t>End Date</w:t>
            </w:r>
          </w:p>
        </w:tc>
        <w:tc>
          <w:tcPr>
            <w:tcW w:w="5480" w:type="dxa"/>
            <w:tcBorders>
              <w:top w:val="single" w:sz="6" w:space="0" w:color="auto"/>
              <w:left w:val="nil"/>
              <w:bottom w:val="single" w:sz="6" w:space="0" w:color="auto"/>
            </w:tcBorders>
          </w:tcPr>
          <w:p w14:paraId="0FE24202" w14:textId="77777777" w:rsidR="007467C0" w:rsidRPr="00FB292A" w:rsidRDefault="007467C0" w:rsidP="00465A27">
            <w:pPr>
              <w:pStyle w:val="TableBody"/>
            </w:pPr>
            <w:r w:rsidRPr="00FB292A">
              <w:t>Ending date of the report</w:t>
            </w:r>
          </w:p>
        </w:tc>
      </w:tr>
      <w:tr w:rsidR="007467C0" w:rsidRPr="00A875AE" w14:paraId="0C0DD080" w14:textId="77777777" w:rsidTr="006271D1">
        <w:trPr>
          <w:cantSplit/>
        </w:trPr>
        <w:tc>
          <w:tcPr>
            <w:tcW w:w="2570" w:type="dxa"/>
            <w:tcBorders>
              <w:top w:val="single" w:sz="6" w:space="0" w:color="auto"/>
              <w:bottom w:val="single" w:sz="6" w:space="0" w:color="auto"/>
              <w:right w:val="single" w:sz="6" w:space="0" w:color="auto"/>
            </w:tcBorders>
          </w:tcPr>
          <w:p w14:paraId="20F08EC0" w14:textId="77777777" w:rsidR="007467C0" w:rsidRPr="00333D38" w:rsidRDefault="007467C0" w:rsidP="00465A27">
            <w:pPr>
              <w:pStyle w:val="TableBody"/>
              <w:rPr>
                <w:b/>
                <w:bCs/>
              </w:rPr>
            </w:pPr>
            <w:r w:rsidRPr="00333D38">
              <w:rPr>
                <w:b/>
                <w:bCs/>
              </w:rPr>
              <w:t>Process Status</w:t>
            </w:r>
          </w:p>
        </w:tc>
        <w:tc>
          <w:tcPr>
            <w:tcW w:w="5480" w:type="dxa"/>
            <w:tcBorders>
              <w:top w:val="single" w:sz="6" w:space="0" w:color="auto"/>
              <w:left w:val="nil"/>
              <w:bottom w:val="single" w:sz="6" w:space="0" w:color="auto"/>
            </w:tcBorders>
          </w:tcPr>
          <w:p w14:paraId="47A124CE" w14:textId="77777777" w:rsidR="007467C0" w:rsidRPr="00FB292A" w:rsidRDefault="007467C0" w:rsidP="00465A27">
            <w:pPr>
              <w:pStyle w:val="TableBody"/>
            </w:pPr>
            <w:r w:rsidRPr="00FB292A">
              <w:t>Reports the success or failure of the consolidation process.</w:t>
            </w:r>
          </w:p>
        </w:tc>
      </w:tr>
    </w:tbl>
    <w:p w14:paraId="0AE01222"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51245D52" w14:textId="77777777" w:rsidR="007467C0" w:rsidRDefault="007467C0" w:rsidP="007467C0"/>
    <w:p w14:paraId="7B1CEAC0" w14:textId="77777777" w:rsidR="007467C0" w:rsidRDefault="007467C0" w:rsidP="007467C0">
      <w:pPr>
        <w:pStyle w:val="Heading4"/>
      </w:pPr>
      <w:bookmarkStart w:id="2098" w:name="_Ref249755501"/>
      <w:r>
        <w:lastRenderedPageBreak/>
        <w:t>Aggregation Summary Results</w:t>
      </w:r>
      <w:bookmarkEnd w:id="2098"/>
    </w:p>
    <w:p w14:paraId="1F66D165" w14:textId="77777777" w:rsidR="007467C0" w:rsidRDefault="007467C0" w:rsidP="006930AE">
      <w:pPr>
        <w:pStyle w:val="BodyText"/>
      </w:pPr>
      <w:r>
        <w:t>The Aggregation Results report is a summary of the results from each Cashpoint that aggregated data from OptiCash during the recommendation process. This report is displayed as PDF or optionally in CSV format.</w:t>
      </w:r>
    </w:p>
    <w:p w14:paraId="467BDD18" w14:textId="77777777" w:rsidR="007467C0" w:rsidRDefault="007467C0" w:rsidP="007467C0">
      <w:pPr>
        <w:pStyle w:val="Caption"/>
      </w:pPr>
      <w:bookmarkStart w:id="2099" w:name="_Toc74556732"/>
      <w:r>
        <w:t xml:space="preserve">Table </w:t>
      </w:r>
      <w:r>
        <w:fldChar w:fldCharType="begin"/>
      </w:r>
      <w:r>
        <w:instrText xml:space="preserve"> SEQ Table \* ARABIC </w:instrText>
      </w:r>
      <w:r>
        <w:fldChar w:fldCharType="separate"/>
      </w:r>
      <w:r>
        <w:rPr>
          <w:noProof/>
        </w:rPr>
        <w:t>93</w:t>
      </w:r>
      <w:r>
        <w:rPr>
          <w:noProof/>
        </w:rPr>
        <w:fldChar w:fldCharType="end"/>
      </w:r>
      <w:r>
        <w:t>: Aggregation Results Report Description</w:t>
      </w:r>
      <w:bookmarkEnd w:id="209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3CA70999"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8DDAD8D"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0B57A6CF" w14:textId="77777777" w:rsidR="007467C0" w:rsidRPr="00A875AE" w:rsidRDefault="007467C0" w:rsidP="00170D7D">
            <w:pPr>
              <w:pStyle w:val="TableHeader"/>
            </w:pPr>
            <w:r>
              <w:t>Description</w:t>
            </w:r>
          </w:p>
        </w:tc>
      </w:tr>
      <w:tr w:rsidR="007467C0" w:rsidRPr="00A875AE" w14:paraId="1FDEBCE4" w14:textId="77777777" w:rsidTr="006271D1">
        <w:trPr>
          <w:cantSplit/>
        </w:trPr>
        <w:tc>
          <w:tcPr>
            <w:tcW w:w="2570" w:type="dxa"/>
            <w:tcBorders>
              <w:top w:val="nil"/>
              <w:bottom w:val="single" w:sz="6" w:space="0" w:color="auto"/>
              <w:right w:val="single" w:sz="6" w:space="0" w:color="auto"/>
            </w:tcBorders>
          </w:tcPr>
          <w:p w14:paraId="6F280779" w14:textId="77777777" w:rsidR="007467C0" w:rsidRPr="00333D38" w:rsidRDefault="007467C0" w:rsidP="00465A27">
            <w:pPr>
              <w:pStyle w:val="TableBody"/>
              <w:rPr>
                <w:b/>
                <w:bCs/>
              </w:rPr>
            </w:pPr>
            <w:r w:rsidRPr="00333D38">
              <w:rPr>
                <w:b/>
                <w:bCs/>
              </w:rPr>
              <w:t>Vault</w:t>
            </w:r>
          </w:p>
        </w:tc>
        <w:tc>
          <w:tcPr>
            <w:tcW w:w="5480" w:type="dxa"/>
            <w:tcBorders>
              <w:top w:val="nil"/>
              <w:left w:val="nil"/>
              <w:bottom w:val="single" w:sz="6" w:space="0" w:color="auto"/>
            </w:tcBorders>
          </w:tcPr>
          <w:p w14:paraId="6DB3A570" w14:textId="20FD0FBC" w:rsidR="007467C0" w:rsidRPr="00FB292A" w:rsidRDefault="007467C0" w:rsidP="00465A27">
            <w:pPr>
              <w:pStyle w:val="TableBody"/>
            </w:pPr>
            <w:r w:rsidRPr="00FB292A">
              <w:t>The unique identifier of the vault was processed for commercial consolidation.</w:t>
            </w:r>
          </w:p>
        </w:tc>
      </w:tr>
      <w:tr w:rsidR="007467C0" w:rsidRPr="00A875AE" w14:paraId="4FDFEF0E" w14:textId="77777777" w:rsidTr="006271D1">
        <w:trPr>
          <w:cantSplit/>
        </w:trPr>
        <w:tc>
          <w:tcPr>
            <w:tcW w:w="2570" w:type="dxa"/>
            <w:tcBorders>
              <w:top w:val="single" w:sz="6" w:space="0" w:color="auto"/>
              <w:bottom w:val="single" w:sz="6" w:space="0" w:color="auto"/>
              <w:right w:val="single" w:sz="6" w:space="0" w:color="auto"/>
            </w:tcBorders>
          </w:tcPr>
          <w:p w14:paraId="3F012C67" w14:textId="77777777" w:rsidR="007467C0" w:rsidRPr="00333D38" w:rsidRDefault="007467C0" w:rsidP="00465A27">
            <w:pPr>
              <w:pStyle w:val="TableBody"/>
              <w:rPr>
                <w:b/>
                <w:bCs/>
              </w:rPr>
            </w:pPr>
            <w:r w:rsidRPr="00333D38">
              <w:rPr>
                <w:b/>
                <w:bCs/>
              </w:rPr>
              <w:t>Result</w:t>
            </w:r>
          </w:p>
        </w:tc>
        <w:tc>
          <w:tcPr>
            <w:tcW w:w="5480" w:type="dxa"/>
            <w:tcBorders>
              <w:top w:val="single" w:sz="6" w:space="0" w:color="auto"/>
              <w:left w:val="nil"/>
              <w:bottom w:val="single" w:sz="6" w:space="0" w:color="auto"/>
            </w:tcBorders>
          </w:tcPr>
          <w:p w14:paraId="2B114063" w14:textId="77777777" w:rsidR="007467C0" w:rsidRPr="00FB292A" w:rsidRDefault="007467C0" w:rsidP="00465A27">
            <w:pPr>
              <w:pStyle w:val="TableBody"/>
            </w:pPr>
            <w:r w:rsidRPr="00FB292A">
              <w:t>The summary result of the Vault Aggregation Process</w:t>
            </w:r>
          </w:p>
        </w:tc>
      </w:tr>
      <w:tr w:rsidR="007467C0" w:rsidRPr="00A875AE" w14:paraId="06B4B89A" w14:textId="77777777" w:rsidTr="006271D1">
        <w:trPr>
          <w:cantSplit/>
        </w:trPr>
        <w:tc>
          <w:tcPr>
            <w:tcW w:w="2570" w:type="dxa"/>
            <w:tcBorders>
              <w:top w:val="single" w:sz="6" w:space="0" w:color="auto"/>
              <w:bottom w:val="single" w:sz="6" w:space="0" w:color="auto"/>
              <w:right w:val="single" w:sz="6" w:space="0" w:color="auto"/>
            </w:tcBorders>
          </w:tcPr>
          <w:p w14:paraId="5CE2C4CD" w14:textId="77777777" w:rsidR="007467C0" w:rsidRPr="00333D38" w:rsidRDefault="007467C0" w:rsidP="00465A27">
            <w:pPr>
              <w:pStyle w:val="TableBody"/>
              <w:rPr>
                <w:b/>
                <w:bCs/>
              </w:rPr>
            </w:pPr>
            <w:r w:rsidRPr="00333D38">
              <w:rPr>
                <w:b/>
                <w:bCs/>
              </w:rPr>
              <w:t>Count</w:t>
            </w:r>
          </w:p>
        </w:tc>
        <w:tc>
          <w:tcPr>
            <w:tcW w:w="5480" w:type="dxa"/>
            <w:tcBorders>
              <w:top w:val="single" w:sz="6" w:space="0" w:color="auto"/>
              <w:left w:val="nil"/>
              <w:bottom w:val="single" w:sz="6" w:space="0" w:color="auto"/>
            </w:tcBorders>
          </w:tcPr>
          <w:p w14:paraId="02A4C8B7" w14:textId="77777777" w:rsidR="007467C0" w:rsidRPr="00FB292A" w:rsidRDefault="007467C0" w:rsidP="00465A27">
            <w:pPr>
              <w:pStyle w:val="TableBody"/>
            </w:pPr>
            <w:r w:rsidRPr="00FB292A">
              <w:t>The number of Cashpoints that relate to the results and Vault ID</w:t>
            </w:r>
          </w:p>
        </w:tc>
      </w:tr>
      <w:tr w:rsidR="007467C0" w:rsidRPr="00A875AE" w14:paraId="5E316E1A" w14:textId="77777777" w:rsidTr="006271D1">
        <w:trPr>
          <w:cantSplit/>
        </w:trPr>
        <w:tc>
          <w:tcPr>
            <w:tcW w:w="2570" w:type="dxa"/>
            <w:tcBorders>
              <w:top w:val="single" w:sz="6" w:space="0" w:color="auto"/>
              <w:bottom w:val="single" w:sz="6" w:space="0" w:color="auto"/>
              <w:right w:val="single" w:sz="6" w:space="0" w:color="auto"/>
            </w:tcBorders>
          </w:tcPr>
          <w:p w14:paraId="5E1A8E30" w14:textId="77777777" w:rsidR="007467C0" w:rsidRPr="00333D38" w:rsidRDefault="007467C0" w:rsidP="00465A27">
            <w:pPr>
              <w:pStyle w:val="TableBody"/>
              <w:rPr>
                <w:b/>
                <w:bCs/>
              </w:rPr>
            </w:pPr>
            <w:r w:rsidRPr="00333D38">
              <w:rPr>
                <w:b/>
                <w:bCs/>
              </w:rPr>
              <w:t>Open In New Window Link</w:t>
            </w:r>
          </w:p>
        </w:tc>
        <w:tc>
          <w:tcPr>
            <w:tcW w:w="5480" w:type="dxa"/>
            <w:tcBorders>
              <w:top w:val="single" w:sz="6" w:space="0" w:color="auto"/>
              <w:left w:val="nil"/>
              <w:bottom w:val="single" w:sz="6" w:space="0" w:color="auto"/>
            </w:tcBorders>
          </w:tcPr>
          <w:p w14:paraId="3BCDB8A5" w14:textId="77777777" w:rsidR="007467C0" w:rsidRPr="00FB292A" w:rsidRDefault="007467C0" w:rsidP="00465A27">
            <w:pPr>
              <w:pStyle w:val="TableBody"/>
            </w:pPr>
            <w:r w:rsidRPr="00FB292A">
              <w:t>Clicking on the link displays the report in a new window as opposed to in the OptiVault Report Window.</w:t>
            </w:r>
          </w:p>
        </w:tc>
      </w:tr>
    </w:tbl>
    <w:p w14:paraId="73F3A783"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656E4CCA" w14:textId="77777777" w:rsidR="007467C0" w:rsidRDefault="007467C0" w:rsidP="007467C0"/>
    <w:p w14:paraId="5384D97E" w14:textId="77777777" w:rsidR="007467C0" w:rsidRDefault="007467C0" w:rsidP="007467C0">
      <w:pPr>
        <w:pStyle w:val="Heading4"/>
      </w:pPr>
      <w:bookmarkStart w:id="2100" w:name="_Ref245722627"/>
      <w:r>
        <w:t>Recommendation Results</w:t>
      </w:r>
      <w:bookmarkEnd w:id="2100"/>
    </w:p>
    <w:p w14:paraId="2A989722" w14:textId="77777777" w:rsidR="007467C0" w:rsidRPr="00624328" w:rsidRDefault="007467C0" w:rsidP="00465A27">
      <w:pPr>
        <w:pStyle w:val="BodyText"/>
      </w:pPr>
      <w:r>
        <w:t>The Recommendation Results report is a summary of the results of each Cashpoint’s recommendation process run. There are no options that need to be selected prior to running this report. After the report has been displayed, the user will have the option to create a PDF or CSV report by clicking the option checkmarks at the bottom of the page. This report is displayed as PDF or optionally in CSV format.</w:t>
      </w:r>
    </w:p>
    <w:p w14:paraId="3AEABD75" w14:textId="77777777" w:rsidR="007467C0" w:rsidRDefault="007467C0" w:rsidP="007467C0">
      <w:pPr>
        <w:pStyle w:val="Caption"/>
      </w:pPr>
      <w:bookmarkStart w:id="2101" w:name="_Toc74556733"/>
      <w:r>
        <w:t xml:space="preserve">Table </w:t>
      </w:r>
      <w:r>
        <w:fldChar w:fldCharType="begin"/>
      </w:r>
      <w:r>
        <w:instrText xml:space="preserve"> SEQ Table \* ARABIC </w:instrText>
      </w:r>
      <w:r>
        <w:fldChar w:fldCharType="separate"/>
      </w:r>
      <w:r>
        <w:rPr>
          <w:noProof/>
        </w:rPr>
        <w:t>94</w:t>
      </w:r>
      <w:r>
        <w:rPr>
          <w:noProof/>
        </w:rPr>
        <w:fldChar w:fldCharType="end"/>
      </w:r>
      <w:r>
        <w:t>: Recommendation Results Report Description</w:t>
      </w:r>
      <w:bookmarkEnd w:id="2101"/>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878F850" w14:textId="77777777" w:rsidTr="006271D1">
        <w:trPr>
          <w:cantSplit/>
          <w:tblHeader/>
        </w:trPr>
        <w:tc>
          <w:tcPr>
            <w:tcW w:w="8050" w:type="dxa"/>
            <w:gridSpan w:val="2"/>
            <w:shd w:val="clear" w:color="auto" w:fill="60C03A"/>
          </w:tcPr>
          <w:p w14:paraId="5A72FDA1" w14:textId="77777777" w:rsidR="007467C0" w:rsidRDefault="007467C0" w:rsidP="00170D7D">
            <w:pPr>
              <w:pStyle w:val="TableHeader"/>
            </w:pPr>
            <w:r>
              <w:t>Recommendation Last Run Results</w:t>
            </w:r>
          </w:p>
        </w:tc>
      </w:tr>
      <w:tr w:rsidR="007467C0" w:rsidRPr="00A875AE" w14:paraId="5BD70504" w14:textId="77777777" w:rsidTr="006271D1">
        <w:trPr>
          <w:cantSplit/>
          <w:tblHeader/>
        </w:trPr>
        <w:tc>
          <w:tcPr>
            <w:tcW w:w="2570" w:type="dxa"/>
            <w:shd w:val="clear" w:color="auto" w:fill="60C03A"/>
          </w:tcPr>
          <w:p w14:paraId="23DABAFA" w14:textId="77777777" w:rsidR="007467C0" w:rsidRPr="00A875AE" w:rsidRDefault="007467C0" w:rsidP="00170D7D">
            <w:pPr>
              <w:pStyle w:val="TableHeader"/>
            </w:pPr>
            <w:r>
              <w:t>Field</w:t>
            </w:r>
          </w:p>
        </w:tc>
        <w:tc>
          <w:tcPr>
            <w:tcW w:w="5480" w:type="dxa"/>
            <w:shd w:val="clear" w:color="auto" w:fill="60C03A"/>
          </w:tcPr>
          <w:p w14:paraId="1943DF37" w14:textId="77777777" w:rsidR="007467C0" w:rsidRPr="00A875AE" w:rsidRDefault="007467C0" w:rsidP="00170D7D">
            <w:pPr>
              <w:pStyle w:val="TableHeader"/>
            </w:pPr>
            <w:r>
              <w:t>Description</w:t>
            </w:r>
          </w:p>
        </w:tc>
      </w:tr>
      <w:tr w:rsidR="007467C0" w:rsidRPr="00A875AE" w14:paraId="61ABA6B2" w14:textId="77777777" w:rsidTr="006271D1">
        <w:trPr>
          <w:cantSplit/>
          <w:trHeight w:val="135"/>
        </w:trPr>
        <w:tc>
          <w:tcPr>
            <w:tcW w:w="2570" w:type="dxa"/>
          </w:tcPr>
          <w:p w14:paraId="62E84198" w14:textId="77777777" w:rsidR="007467C0" w:rsidRPr="00333D38" w:rsidRDefault="007467C0" w:rsidP="00465A27">
            <w:pPr>
              <w:pStyle w:val="TableBody"/>
              <w:rPr>
                <w:b/>
                <w:bCs/>
              </w:rPr>
            </w:pPr>
            <w:r w:rsidRPr="00333D38">
              <w:rPr>
                <w:b/>
                <w:bCs/>
              </w:rPr>
              <w:t>Vault ID</w:t>
            </w:r>
          </w:p>
        </w:tc>
        <w:tc>
          <w:tcPr>
            <w:tcW w:w="5480" w:type="dxa"/>
          </w:tcPr>
          <w:p w14:paraId="03294794" w14:textId="77777777" w:rsidR="007467C0" w:rsidRPr="00FB292A" w:rsidRDefault="007467C0" w:rsidP="00465A27">
            <w:pPr>
              <w:pStyle w:val="TableBody"/>
              <w:rPr>
                <w:rFonts w:cs="Arial"/>
                <w:lang w:val="en-US" w:bidi="en-US"/>
              </w:rPr>
            </w:pPr>
            <w:r w:rsidRPr="00FB292A">
              <w:rPr>
                <w:rFonts w:cs="Arial"/>
                <w:lang w:val="en-US" w:bidi="en-US"/>
              </w:rPr>
              <w:t>The unique identifier of the vault that was processed for recommendation</w:t>
            </w:r>
          </w:p>
        </w:tc>
      </w:tr>
      <w:tr w:rsidR="007467C0" w:rsidRPr="00A875AE" w14:paraId="4B95521A" w14:textId="77777777" w:rsidTr="006271D1">
        <w:trPr>
          <w:cantSplit/>
          <w:trHeight w:val="135"/>
        </w:trPr>
        <w:tc>
          <w:tcPr>
            <w:tcW w:w="2570" w:type="dxa"/>
          </w:tcPr>
          <w:p w14:paraId="1126E1C5" w14:textId="77777777" w:rsidR="007467C0" w:rsidRPr="00333D38" w:rsidRDefault="007467C0" w:rsidP="00465A27">
            <w:pPr>
              <w:pStyle w:val="TableBody"/>
              <w:rPr>
                <w:b/>
                <w:bCs/>
              </w:rPr>
            </w:pPr>
            <w:r w:rsidRPr="00333D38">
              <w:rPr>
                <w:b/>
                <w:bCs/>
              </w:rPr>
              <w:t>Denomination</w:t>
            </w:r>
          </w:p>
        </w:tc>
        <w:tc>
          <w:tcPr>
            <w:tcW w:w="5480" w:type="dxa"/>
          </w:tcPr>
          <w:p w14:paraId="1BB00AA6" w14:textId="77777777" w:rsidR="007467C0" w:rsidRPr="00FB292A" w:rsidRDefault="007467C0" w:rsidP="00465A27">
            <w:pPr>
              <w:pStyle w:val="TableBody"/>
            </w:pPr>
            <w:r w:rsidRPr="00FB292A">
              <w:t>The Denomination Description of the vault that was processed for recommendation</w:t>
            </w:r>
          </w:p>
        </w:tc>
      </w:tr>
      <w:tr w:rsidR="007467C0" w:rsidRPr="00A875AE" w14:paraId="74A1F526" w14:textId="77777777" w:rsidTr="006271D1">
        <w:trPr>
          <w:cantSplit/>
          <w:trHeight w:val="135"/>
        </w:trPr>
        <w:tc>
          <w:tcPr>
            <w:tcW w:w="2570" w:type="dxa"/>
          </w:tcPr>
          <w:p w14:paraId="3A7B9A72" w14:textId="77777777" w:rsidR="007467C0" w:rsidRPr="00333D38" w:rsidRDefault="007467C0" w:rsidP="00465A27">
            <w:pPr>
              <w:pStyle w:val="TableBody"/>
              <w:rPr>
                <w:b/>
                <w:bCs/>
              </w:rPr>
            </w:pPr>
            <w:r w:rsidRPr="00333D38">
              <w:rPr>
                <w:b/>
                <w:bCs/>
              </w:rPr>
              <w:t>Quality</w:t>
            </w:r>
          </w:p>
        </w:tc>
        <w:tc>
          <w:tcPr>
            <w:tcW w:w="5480" w:type="dxa"/>
          </w:tcPr>
          <w:p w14:paraId="32E0C994" w14:textId="77777777" w:rsidR="007467C0" w:rsidRPr="00FB292A" w:rsidRDefault="007467C0" w:rsidP="00465A27">
            <w:pPr>
              <w:pStyle w:val="TableBody"/>
            </w:pPr>
            <w:r w:rsidRPr="00FB292A">
              <w:t>The quality of the denomination that was processed for recommendation</w:t>
            </w:r>
          </w:p>
        </w:tc>
      </w:tr>
      <w:tr w:rsidR="007467C0" w:rsidRPr="00A875AE" w14:paraId="56A66308" w14:textId="77777777" w:rsidTr="006271D1">
        <w:trPr>
          <w:cantSplit/>
          <w:trHeight w:val="135"/>
        </w:trPr>
        <w:tc>
          <w:tcPr>
            <w:tcW w:w="2570" w:type="dxa"/>
          </w:tcPr>
          <w:p w14:paraId="0446B077" w14:textId="77777777" w:rsidR="007467C0" w:rsidRPr="00333D38" w:rsidRDefault="007467C0" w:rsidP="00465A27">
            <w:pPr>
              <w:pStyle w:val="TableBody"/>
              <w:rPr>
                <w:b/>
                <w:bCs/>
              </w:rPr>
            </w:pPr>
            <w:r w:rsidRPr="00333D38">
              <w:rPr>
                <w:b/>
                <w:bCs/>
              </w:rPr>
              <w:t>Date Last Run</w:t>
            </w:r>
          </w:p>
        </w:tc>
        <w:tc>
          <w:tcPr>
            <w:tcW w:w="5480" w:type="dxa"/>
          </w:tcPr>
          <w:p w14:paraId="26EC69DF" w14:textId="108B67A0" w:rsidR="007467C0" w:rsidRPr="00FB292A" w:rsidRDefault="007467C0" w:rsidP="00465A27">
            <w:pPr>
              <w:pStyle w:val="TableBody"/>
            </w:pPr>
            <w:r w:rsidRPr="00FB292A">
              <w:t xml:space="preserve">The date that the recommendation process was </w:t>
            </w:r>
            <w:r w:rsidR="00234321">
              <w:t xml:space="preserve">the </w:t>
            </w:r>
            <w:r w:rsidRPr="00FB292A">
              <w:t>last run for the vault</w:t>
            </w:r>
          </w:p>
        </w:tc>
      </w:tr>
      <w:tr w:rsidR="007467C0" w:rsidRPr="00A875AE" w14:paraId="54AD1A68" w14:textId="77777777" w:rsidTr="006271D1">
        <w:trPr>
          <w:cantSplit/>
          <w:trHeight w:val="135"/>
        </w:trPr>
        <w:tc>
          <w:tcPr>
            <w:tcW w:w="2570" w:type="dxa"/>
          </w:tcPr>
          <w:p w14:paraId="48320DA3" w14:textId="77777777" w:rsidR="007467C0" w:rsidRPr="00333D38" w:rsidRDefault="007467C0" w:rsidP="00465A27">
            <w:pPr>
              <w:pStyle w:val="TableBody"/>
              <w:rPr>
                <w:b/>
                <w:bCs/>
              </w:rPr>
            </w:pPr>
            <w:r w:rsidRPr="00333D38">
              <w:rPr>
                <w:b/>
                <w:bCs/>
              </w:rPr>
              <w:t>Result</w:t>
            </w:r>
          </w:p>
        </w:tc>
        <w:tc>
          <w:tcPr>
            <w:tcW w:w="5480" w:type="dxa"/>
          </w:tcPr>
          <w:p w14:paraId="4341F6FD" w14:textId="77777777" w:rsidR="007467C0" w:rsidRPr="00FB292A" w:rsidRDefault="007467C0" w:rsidP="00465A27">
            <w:pPr>
              <w:pStyle w:val="TableBody"/>
            </w:pPr>
            <w:r w:rsidRPr="00FB292A">
              <w:t>The result of the last recommendation run.</w:t>
            </w:r>
          </w:p>
        </w:tc>
      </w:tr>
    </w:tbl>
    <w:p w14:paraId="5AFA4356"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4DF6307A" w14:textId="77777777" w:rsidR="007467C0" w:rsidRDefault="007467C0" w:rsidP="007467C0">
      <w:pPr>
        <w:pStyle w:val="Heading4"/>
      </w:pPr>
      <w:bookmarkStart w:id="2102" w:name="_Ref249755553"/>
      <w:r>
        <w:lastRenderedPageBreak/>
        <w:t>Recommendation Validation Results</w:t>
      </w:r>
      <w:bookmarkEnd w:id="2102"/>
    </w:p>
    <w:p w14:paraId="78AEAA48" w14:textId="77777777" w:rsidR="007467C0" w:rsidRPr="00624328" w:rsidRDefault="007467C0" w:rsidP="00465A27">
      <w:pPr>
        <w:pStyle w:val="BodyText"/>
      </w:pPr>
      <w:r>
        <w:t xml:space="preserve">This report shows the results of the validation process that is run before the recommendation process is run. </w:t>
      </w:r>
    </w:p>
    <w:p w14:paraId="5FC796EC" w14:textId="77777777" w:rsidR="007467C0" w:rsidRDefault="007467C0" w:rsidP="007467C0">
      <w:pPr>
        <w:pStyle w:val="Caption"/>
      </w:pPr>
      <w:bookmarkStart w:id="2103" w:name="_Toc74556734"/>
      <w:r>
        <w:t xml:space="preserve">Table </w:t>
      </w:r>
      <w:r>
        <w:fldChar w:fldCharType="begin"/>
      </w:r>
      <w:r>
        <w:instrText xml:space="preserve"> SEQ Table \* ARABIC </w:instrText>
      </w:r>
      <w:r>
        <w:fldChar w:fldCharType="separate"/>
      </w:r>
      <w:r>
        <w:rPr>
          <w:noProof/>
        </w:rPr>
        <w:t>95</w:t>
      </w:r>
      <w:r>
        <w:rPr>
          <w:noProof/>
        </w:rPr>
        <w:fldChar w:fldCharType="end"/>
      </w:r>
      <w:r>
        <w:t>: Recommendation Validation Results Report Description</w:t>
      </w:r>
      <w:bookmarkEnd w:id="2103"/>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D8DFFB2" w14:textId="77777777" w:rsidTr="006271D1">
        <w:trPr>
          <w:cantSplit/>
          <w:tblHeader/>
        </w:trPr>
        <w:tc>
          <w:tcPr>
            <w:tcW w:w="8050" w:type="dxa"/>
            <w:gridSpan w:val="2"/>
            <w:shd w:val="clear" w:color="auto" w:fill="60C03A"/>
          </w:tcPr>
          <w:p w14:paraId="06F5C4DD" w14:textId="77777777" w:rsidR="007467C0" w:rsidRPr="00465A27" w:rsidRDefault="007467C0" w:rsidP="00170D7D">
            <w:pPr>
              <w:pStyle w:val="TableHeader"/>
            </w:pPr>
            <w:r w:rsidRPr="00465A27">
              <w:t>Recommendation Last Run Results</w:t>
            </w:r>
          </w:p>
        </w:tc>
      </w:tr>
      <w:tr w:rsidR="007467C0" w:rsidRPr="00A875AE" w14:paraId="37074FFC" w14:textId="77777777" w:rsidTr="006271D1">
        <w:trPr>
          <w:cantSplit/>
          <w:tblHeader/>
        </w:trPr>
        <w:tc>
          <w:tcPr>
            <w:tcW w:w="2570" w:type="dxa"/>
            <w:shd w:val="clear" w:color="auto" w:fill="60C03A"/>
          </w:tcPr>
          <w:p w14:paraId="6B9705FC" w14:textId="77777777" w:rsidR="007467C0" w:rsidRPr="00465A27" w:rsidRDefault="007467C0" w:rsidP="00170D7D">
            <w:pPr>
              <w:pStyle w:val="TableHeader"/>
            </w:pPr>
            <w:r w:rsidRPr="00465A27">
              <w:t>Field</w:t>
            </w:r>
          </w:p>
        </w:tc>
        <w:tc>
          <w:tcPr>
            <w:tcW w:w="5480" w:type="dxa"/>
            <w:shd w:val="clear" w:color="auto" w:fill="60C03A"/>
          </w:tcPr>
          <w:p w14:paraId="1BCD88D7" w14:textId="77777777" w:rsidR="007467C0" w:rsidRPr="00465A27" w:rsidRDefault="007467C0" w:rsidP="00170D7D">
            <w:pPr>
              <w:pStyle w:val="TableHeader"/>
            </w:pPr>
            <w:r w:rsidRPr="00465A27">
              <w:t>Description</w:t>
            </w:r>
          </w:p>
        </w:tc>
      </w:tr>
      <w:tr w:rsidR="007467C0" w:rsidRPr="00A875AE" w14:paraId="641E3BC7" w14:textId="77777777" w:rsidTr="006271D1">
        <w:trPr>
          <w:cantSplit/>
          <w:trHeight w:val="135"/>
        </w:trPr>
        <w:tc>
          <w:tcPr>
            <w:tcW w:w="2570" w:type="dxa"/>
          </w:tcPr>
          <w:p w14:paraId="2E945303" w14:textId="77777777" w:rsidR="007467C0" w:rsidRPr="002544C5" w:rsidRDefault="007467C0" w:rsidP="00465A27">
            <w:pPr>
              <w:pStyle w:val="TableBody"/>
              <w:rPr>
                <w:b/>
                <w:bCs/>
              </w:rPr>
            </w:pPr>
            <w:r w:rsidRPr="002544C5">
              <w:rPr>
                <w:b/>
                <w:bCs/>
              </w:rPr>
              <w:t>Vault ID</w:t>
            </w:r>
          </w:p>
        </w:tc>
        <w:tc>
          <w:tcPr>
            <w:tcW w:w="5480" w:type="dxa"/>
          </w:tcPr>
          <w:p w14:paraId="0B41531D" w14:textId="77777777" w:rsidR="007467C0" w:rsidRPr="00FB292A" w:rsidRDefault="007467C0" w:rsidP="00465A27">
            <w:pPr>
              <w:pStyle w:val="TableBody"/>
            </w:pPr>
            <w:r w:rsidRPr="00FB292A">
              <w:t>The unique identifier of the vault that was processed for recommendation</w:t>
            </w:r>
          </w:p>
        </w:tc>
      </w:tr>
      <w:tr w:rsidR="007467C0" w:rsidRPr="00A875AE" w14:paraId="13F83A89" w14:textId="77777777" w:rsidTr="006271D1">
        <w:trPr>
          <w:cantSplit/>
          <w:trHeight w:val="135"/>
        </w:trPr>
        <w:tc>
          <w:tcPr>
            <w:tcW w:w="2570" w:type="dxa"/>
          </w:tcPr>
          <w:p w14:paraId="76E81CA1" w14:textId="77777777" w:rsidR="007467C0" w:rsidRPr="002544C5" w:rsidRDefault="007467C0" w:rsidP="00465A27">
            <w:pPr>
              <w:pStyle w:val="TableBody"/>
              <w:rPr>
                <w:b/>
                <w:bCs/>
              </w:rPr>
            </w:pPr>
            <w:r w:rsidRPr="002544C5">
              <w:rPr>
                <w:b/>
                <w:bCs/>
              </w:rPr>
              <w:t>Denomination</w:t>
            </w:r>
          </w:p>
        </w:tc>
        <w:tc>
          <w:tcPr>
            <w:tcW w:w="5480" w:type="dxa"/>
          </w:tcPr>
          <w:p w14:paraId="419F3670" w14:textId="77777777" w:rsidR="007467C0" w:rsidRPr="00FB292A" w:rsidRDefault="007467C0" w:rsidP="00465A27">
            <w:pPr>
              <w:pStyle w:val="TableBody"/>
            </w:pPr>
            <w:r w:rsidRPr="00FB292A">
              <w:t>The Denomination Description of the vault that was processed for recommendation</w:t>
            </w:r>
          </w:p>
        </w:tc>
      </w:tr>
      <w:tr w:rsidR="007467C0" w:rsidRPr="00A875AE" w14:paraId="27DBE604" w14:textId="77777777" w:rsidTr="006271D1">
        <w:trPr>
          <w:cantSplit/>
          <w:trHeight w:val="135"/>
        </w:trPr>
        <w:tc>
          <w:tcPr>
            <w:tcW w:w="2570" w:type="dxa"/>
          </w:tcPr>
          <w:p w14:paraId="34EA5710" w14:textId="77777777" w:rsidR="007467C0" w:rsidRPr="002544C5" w:rsidRDefault="007467C0" w:rsidP="00465A27">
            <w:pPr>
              <w:pStyle w:val="TableBody"/>
              <w:rPr>
                <w:b/>
                <w:bCs/>
              </w:rPr>
            </w:pPr>
            <w:r w:rsidRPr="002544C5">
              <w:rPr>
                <w:b/>
                <w:bCs/>
              </w:rPr>
              <w:t>Quality</w:t>
            </w:r>
          </w:p>
        </w:tc>
        <w:tc>
          <w:tcPr>
            <w:tcW w:w="5480" w:type="dxa"/>
          </w:tcPr>
          <w:p w14:paraId="1D1ACA9F" w14:textId="77777777" w:rsidR="007467C0" w:rsidRPr="00FB292A" w:rsidRDefault="007467C0" w:rsidP="00465A27">
            <w:pPr>
              <w:pStyle w:val="TableBody"/>
            </w:pPr>
            <w:r w:rsidRPr="00FB292A">
              <w:t>The quality of the denomination that was processed for recommendation</w:t>
            </w:r>
          </w:p>
        </w:tc>
      </w:tr>
      <w:tr w:rsidR="007467C0" w:rsidRPr="00A875AE" w14:paraId="7725F912" w14:textId="77777777" w:rsidTr="006271D1">
        <w:trPr>
          <w:cantSplit/>
          <w:trHeight w:val="135"/>
        </w:trPr>
        <w:tc>
          <w:tcPr>
            <w:tcW w:w="2570" w:type="dxa"/>
          </w:tcPr>
          <w:p w14:paraId="3A140065" w14:textId="77777777" w:rsidR="007467C0" w:rsidRPr="002544C5" w:rsidRDefault="007467C0" w:rsidP="00465A27">
            <w:pPr>
              <w:pStyle w:val="TableBody"/>
              <w:rPr>
                <w:b/>
                <w:bCs/>
              </w:rPr>
            </w:pPr>
            <w:r w:rsidRPr="002544C5">
              <w:rPr>
                <w:b/>
                <w:bCs/>
              </w:rPr>
              <w:t>Date</w:t>
            </w:r>
          </w:p>
        </w:tc>
        <w:tc>
          <w:tcPr>
            <w:tcW w:w="5480" w:type="dxa"/>
          </w:tcPr>
          <w:p w14:paraId="2C5FED79" w14:textId="60EEDA94" w:rsidR="007467C0" w:rsidRPr="00FB292A" w:rsidRDefault="007467C0" w:rsidP="00465A27">
            <w:pPr>
              <w:pStyle w:val="TableBody"/>
            </w:pPr>
            <w:r w:rsidRPr="00FB292A">
              <w:t xml:space="preserve">The date that the recommendation process was </w:t>
            </w:r>
            <w:r w:rsidR="00234321">
              <w:t xml:space="preserve">the </w:t>
            </w:r>
            <w:r w:rsidRPr="00FB292A">
              <w:t>last run for the vault</w:t>
            </w:r>
          </w:p>
        </w:tc>
      </w:tr>
      <w:tr w:rsidR="007467C0" w:rsidRPr="00A875AE" w14:paraId="5A03188F" w14:textId="77777777" w:rsidTr="006271D1">
        <w:trPr>
          <w:cantSplit/>
          <w:trHeight w:val="135"/>
        </w:trPr>
        <w:tc>
          <w:tcPr>
            <w:tcW w:w="2570" w:type="dxa"/>
          </w:tcPr>
          <w:p w14:paraId="06D117A3" w14:textId="77777777" w:rsidR="007467C0" w:rsidRPr="002544C5" w:rsidRDefault="007467C0" w:rsidP="00465A27">
            <w:pPr>
              <w:pStyle w:val="TableBody"/>
              <w:rPr>
                <w:b/>
                <w:bCs/>
              </w:rPr>
            </w:pPr>
            <w:r w:rsidRPr="002544C5">
              <w:rPr>
                <w:b/>
                <w:bCs/>
              </w:rPr>
              <w:t>Error</w:t>
            </w:r>
          </w:p>
        </w:tc>
        <w:tc>
          <w:tcPr>
            <w:tcW w:w="5480" w:type="dxa"/>
          </w:tcPr>
          <w:p w14:paraId="1E847181" w14:textId="77777777" w:rsidR="007467C0" w:rsidRPr="00FB292A" w:rsidRDefault="007467C0" w:rsidP="00465A27">
            <w:pPr>
              <w:pStyle w:val="TableBody"/>
            </w:pPr>
            <w:r w:rsidRPr="00FB292A">
              <w:t>The error that occurred during the validation process</w:t>
            </w:r>
          </w:p>
        </w:tc>
      </w:tr>
      <w:tr w:rsidR="007467C0" w:rsidRPr="00A875AE" w14:paraId="396F1705" w14:textId="77777777" w:rsidTr="006271D1">
        <w:trPr>
          <w:cantSplit/>
          <w:trHeight w:val="135"/>
        </w:trPr>
        <w:tc>
          <w:tcPr>
            <w:tcW w:w="2570" w:type="dxa"/>
          </w:tcPr>
          <w:p w14:paraId="43D216B7" w14:textId="77777777" w:rsidR="007467C0" w:rsidRPr="002544C5" w:rsidRDefault="007467C0" w:rsidP="00465A27">
            <w:pPr>
              <w:pStyle w:val="TableBody"/>
              <w:rPr>
                <w:b/>
                <w:bCs/>
              </w:rPr>
            </w:pPr>
            <w:r w:rsidRPr="002544C5">
              <w:rPr>
                <w:b/>
                <w:bCs/>
              </w:rPr>
              <w:t>Affected Date</w:t>
            </w:r>
          </w:p>
        </w:tc>
        <w:tc>
          <w:tcPr>
            <w:tcW w:w="5480" w:type="dxa"/>
          </w:tcPr>
          <w:p w14:paraId="6DBE527A" w14:textId="77777777" w:rsidR="007467C0" w:rsidRPr="00FB292A" w:rsidRDefault="007467C0" w:rsidP="00465A27">
            <w:pPr>
              <w:pStyle w:val="TableBody"/>
            </w:pPr>
            <w:r w:rsidRPr="00FB292A">
              <w:t>History day that relates to the error</w:t>
            </w:r>
          </w:p>
        </w:tc>
      </w:tr>
      <w:tr w:rsidR="007467C0" w:rsidRPr="00A875AE" w14:paraId="7C6C7E6C" w14:textId="77777777" w:rsidTr="006271D1">
        <w:trPr>
          <w:cantSplit/>
          <w:trHeight w:val="135"/>
        </w:trPr>
        <w:tc>
          <w:tcPr>
            <w:tcW w:w="2570" w:type="dxa"/>
          </w:tcPr>
          <w:p w14:paraId="75D2E8AA" w14:textId="77777777" w:rsidR="007467C0" w:rsidRPr="002544C5" w:rsidRDefault="007467C0" w:rsidP="00465A27">
            <w:pPr>
              <w:pStyle w:val="TableBody"/>
              <w:rPr>
                <w:b/>
                <w:bCs/>
              </w:rPr>
            </w:pPr>
            <w:r w:rsidRPr="002544C5">
              <w:rPr>
                <w:b/>
                <w:bCs/>
              </w:rPr>
              <w:t>Breach Amount</w:t>
            </w:r>
          </w:p>
        </w:tc>
        <w:tc>
          <w:tcPr>
            <w:tcW w:w="5480" w:type="dxa"/>
          </w:tcPr>
          <w:p w14:paraId="3734B765" w14:textId="77777777" w:rsidR="007467C0" w:rsidRPr="00FB292A" w:rsidRDefault="007467C0" w:rsidP="00465A27">
            <w:pPr>
              <w:pStyle w:val="TableBody"/>
            </w:pPr>
            <w:r w:rsidRPr="00FB292A">
              <w:t>When an amount is exceeded, such as maximum capacity, the Breach Amount shows the amount of the violation.</w:t>
            </w:r>
          </w:p>
        </w:tc>
      </w:tr>
    </w:tbl>
    <w:p w14:paraId="1303DCC0"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163863A8" w14:textId="77777777" w:rsidR="007467C0" w:rsidRDefault="007467C0" w:rsidP="007467C0"/>
    <w:p w14:paraId="0C53D676" w14:textId="77777777" w:rsidR="007467C0" w:rsidRDefault="007467C0" w:rsidP="007467C0">
      <w:pPr>
        <w:pStyle w:val="Heading4"/>
      </w:pPr>
      <w:bookmarkStart w:id="2104" w:name="_Ref245722630"/>
      <w:r>
        <w:t>Commercial Consolidation Results</w:t>
      </w:r>
      <w:bookmarkEnd w:id="2104"/>
    </w:p>
    <w:p w14:paraId="075729B6" w14:textId="77777777" w:rsidR="007467C0" w:rsidRDefault="007467C0" w:rsidP="00D30B22">
      <w:pPr>
        <w:pStyle w:val="BodyText"/>
      </w:pPr>
      <w:r>
        <w:t>This report summarizes the consolidation of Commercial Customer Cashpoints to see if any problems occurred in the consolidation process.  After the report has been displayed, the user will have the option to create a PDF or CSV report by clicking the option checkmarks at the bottom of the page.</w:t>
      </w:r>
    </w:p>
    <w:p w14:paraId="35E7F17A" w14:textId="77777777" w:rsidR="007467C0" w:rsidRDefault="007467C0" w:rsidP="007467C0">
      <w:pPr>
        <w:pStyle w:val="Caption"/>
      </w:pPr>
      <w:bookmarkStart w:id="2105" w:name="_Toc74556735"/>
      <w:r>
        <w:t xml:space="preserve">Table </w:t>
      </w:r>
      <w:r>
        <w:fldChar w:fldCharType="begin"/>
      </w:r>
      <w:r>
        <w:instrText xml:space="preserve"> SEQ Table \* ARABIC </w:instrText>
      </w:r>
      <w:r>
        <w:fldChar w:fldCharType="separate"/>
      </w:r>
      <w:r>
        <w:rPr>
          <w:noProof/>
        </w:rPr>
        <w:t>96</w:t>
      </w:r>
      <w:r>
        <w:rPr>
          <w:noProof/>
        </w:rPr>
        <w:fldChar w:fldCharType="end"/>
      </w:r>
      <w:r>
        <w:t>: Commercial Consolidation Results Description</w:t>
      </w:r>
      <w:bookmarkEnd w:id="210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00247AA"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E279E4E"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0F0C6A9" w14:textId="77777777" w:rsidR="007467C0" w:rsidRPr="00A875AE" w:rsidRDefault="007467C0" w:rsidP="00170D7D">
            <w:pPr>
              <w:pStyle w:val="TableHeader"/>
            </w:pPr>
            <w:r>
              <w:t>Description</w:t>
            </w:r>
          </w:p>
        </w:tc>
      </w:tr>
      <w:tr w:rsidR="007467C0" w:rsidRPr="00A875AE" w14:paraId="41B86C03" w14:textId="77777777" w:rsidTr="006271D1">
        <w:trPr>
          <w:cantSplit/>
        </w:trPr>
        <w:tc>
          <w:tcPr>
            <w:tcW w:w="2570" w:type="dxa"/>
            <w:tcBorders>
              <w:top w:val="single" w:sz="6" w:space="0" w:color="auto"/>
              <w:bottom w:val="single" w:sz="6" w:space="0" w:color="auto"/>
              <w:right w:val="single" w:sz="6" w:space="0" w:color="auto"/>
            </w:tcBorders>
          </w:tcPr>
          <w:p w14:paraId="528431C7" w14:textId="77777777" w:rsidR="007467C0" w:rsidRPr="00CD2A5C" w:rsidRDefault="007467C0" w:rsidP="00285AAB">
            <w:pPr>
              <w:pStyle w:val="TableBody"/>
              <w:rPr>
                <w:b/>
                <w:bCs/>
              </w:rPr>
            </w:pPr>
            <w:r w:rsidRPr="00CD2A5C">
              <w:rPr>
                <w:b/>
                <w:bCs/>
              </w:rPr>
              <w:t>Generate Date</w:t>
            </w:r>
          </w:p>
        </w:tc>
        <w:tc>
          <w:tcPr>
            <w:tcW w:w="5480" w:type="dxa"/>
            <w:tcBorders>
              <w:top w:val="single" w:sz="6" w:space="0" w:color="auto"/>
              <w:left w:val="single" w:sz="6" w:space="0" w:color="auto"/>
              <w:bottom w:val="single" w:sz="6" w:space="0" w:color="auto"/>
            </w:tcBorders>
          </w:tcPr>
          <w:p w14:paraId="34768426" w14:textId="77777777" w:rsidR="007467C0" w:rsidRPr="00FB292A" w:rsidRDefault="007467C0" w:rsidP="00285AAB">
            <w:pPr>
              <w:pStyle w:val="TableBody"/>
            </w:pPr>
            <w:r w:rsidRPr="00FB292A">
              <w:t>Date the report was generated.</w:t>
            </w:r>
          </w:p>
        </w:tc>
      </w:tr>
      <w:tr w:rsidR="007467C0" w:rsidRPr="00A875AE" w14:paraId="53658CB2" w14:textId="77777777" w:rsidTr="006271D1">
        <w:trPr>
          <w:cantSplit/>
        </w:trPr>
        <w:tc>
          <w:tcPr>
            <w:tcW w:w="2570" w:type="dxa"/>
            <w:tcBorders>
              <w:top w:val="single" w:sz="6" w:space="0" w:color="auto"/>
              <w:bottom w:val="single" w:sz="6" w:space="0" w:color="auto"/>
              <w:right w:val="single" w:sz="6" w:space="0" w:color="auto"/>
            </w:tcBorders>
          </w:tcPr>
          <w:p w14:paraId="5B14907F" w14:textId="77777777" w:rsidR="007467C0" w:rsidRPr="00CD2A5C" w:rsidRDefault="007467C0" w:rsidP="00285AAB">
            <w:pPr>
              <w:pStyle w:val="TableBody"/>
              <w:rPr>
                <w:b/>
                <w:bCs/>
              </w:rPr>
            </w:pPr>
            <w:r w:rsidRPr="00CD2A5C">
              <w:rPr>
                <w:b/>
                <w:bCs/>
              </w:rPr>
              <w:t>Vault ID</w:t>
            </w:r>
          </w:p>
        </w:tc>
        <w:tc>
          <w:tcPr>
            <w:tcW w:w="5480" w:type="dxa"/>
            <w:tcBorders>
              <w:top w:val="single" w:sz="6" w:space="0" w:color="auto"/>
              <w:left w:val="single" w:sz="6" w:space="0" w:color="auto"/>
              <w:bottom w:val="single" w:sz="6" w:space="0" w:color="auto"/>
            </w:tcBorders>
          </w:tcPr>
          <w:p w14:paraId="3EF83712" w14:textId="77777777" w:rsidR="007467C0" w:rsidRPr="00FB292A" w:rsidRDefault="007467C0" w:rsidP="00285AAB">
            <w:pPr>
              <w:pStyle w:val="TableBody"/>
            </w:pPr>
            <w:r w:rsidRPr="00FB292A">
              <w:t>The unique identifier of the vault that was processed for recommendation</w:t>
            </w:r>
          </w:p>
        </w:tc>
      </w:tr>
      <w:tr w:rsidR="007467C0" w:rsidRPr="00A875AE" w14:paraId="5409E6E4" w14:textId="77777777" w:rsidTr="006271D1">
        <w:trPr>
          <w:cantSplit/>
        </w:trPr>
        <w:tc>
          <w:tcPr>
            <w:tcW w:w="2570" w:type="dxa"/>
            <w:tcBorders>
              <w:top w:val="single" w:sz="6" w:space="0" w:color="auto"/>
              <w:bottom w:val="single" w:sz="6" w:space="0" w:color="auto"/>
              <w:right w:val="single" w:sz="6" w:space="0" w:color="auto"/>
            </w:tcBorders>
          </w:tcPr>
          <w:p w14:paraId="79D37CBA" w14:textId="77777777" w:rsidR="007467C0" w:rsidRPr="00CD2A5C" w:rsidRDefault="007467C0" w:rsidP="00285AAB">
            <w:pPr>
              <w:pStyle w:val="TableBody"/>
              <w:rPr>
                <w:b/>
                <w:bCs/>
              </w:rPr>
            </w:pPr>
            <w:r w:rsidRPr="00CD2A5C">
              <w:rPr>
                <w:b/>
                <w:bCs/>
              </w:rPr>
              <w:t>Commercial ID</w:t>
            </w:r>
          </w:p>
        </w:tc>
        <w:tc>
          <w:tcPr>
            <w:tcW w:w="5480" w:type="dxa"/>
            <w:tcBorders>
              <w:top w:val="single" w:sz="6" w:space="0" w:color="auto"/>
              <w:left w:val="nil"/>
              <w:bottom w:val="single" w:sz="6" w:space="0" w:color="auto"/>
            </w:tcBorders>
          </w:tcPr>
          <w:p w14:paraId="4164D345" w14:textId="77777777" w:rsidR="007467C0" w:rsidRPr="00FB292A" w:rsidRDefault="007467C0" w:rsidP="00285AAB">
            <w:pPr>
              <w:pStyle w:val="TableBody"/>
            </w:pPr>
            <w:r w:rsidRPr="00FB292A">
              <w:t>The Cashpoint ID of the commercial Cashpoint that relates to the report</w:t>
            </w:r>
          </w:p>
        </w:tc>
      </w:tr>
      <w:tr w:rsidR="007467C0" w:rsidRPr="00A875AE" w14:paraId="12E25BB0" w14:textId="77777777" w:rsidTr="006271D1">
        <w:trPr>
          <w:cantSplit/>
        </w:trPr>
        <w:tc>
          <w:tcPr>
            <w:tcW w:w="2570" w:type="dxa"/>
            <w:tcBorders>
              <w:top w:val="single" w:sz="6" w:space="0" w:color="auto"/>
              <w:bottom w:val="single" w:sz="6" w:space="0" w:color="auto"/>
              <w:right w:val="single" w:sz="6" w:space="0" w:color="auto"/>
            </w:tcBorders>
          </w:tcPr>
          <w:p w14:paraId="1AEB9717" w14:textId="77777777" w:rsidR="007467C0" w:rsidRPr="00CD2A5C" w:rsidRDefault="007467C0" w:rsidP="00285AAB">
            <w:pPr>
              <w:pStyle w:val="TableBody"/>
              <w:rPr>
                <w:b/>
                <w:bCs/>
              </w:rPr>
            </w:pPr>
            <w:r w:rsidRPr="00CD2A5C">
              <w:rPr>
                <w:b/>
                <w:bCs/>
              </w:rPr>
              <w:t>Denomination Short Name</w:t>
            </w:r>
          </w:p>
        </w:tc>
        <w:tc>
          <w:tcPr>
            <w:tcW w:w="5480" w:type="dxa"/>
            <w:tcBorders>
              <w:top w:val="single" w:sz="6" w:space="0" w:color="auto"/>
              <w:left w:val="nil"/>
              <w:bottom w:val="single" w:sz="6" w:space="0" w:color="auto"/>
            </w:tcBorders>
          </w:tcPr>
          <w:p w14:paraId="5B101429" w14:textId="77777777" w:rsidR="007467C0" w:rsidRPr="00FB292A" w:rsidRDefault="007467C0" w:rsidP="00285AAB">
            <w:pPr>
              <w:pStyle w:val="TableBody"/>
            </w:pPr>
            <w:r w:rsidRPr="00FB292A">
              <w:t>The denomination name being reported</w:t>
            </w:r>
          </w:p>
        </w:tc>
      </w:tr>
      <w:tr w:rsidR="007467C0" w:rsidRPr="00A875AE" w14:paraId="13F3BCCC" w14:textId="77777777" w:rsidTr="006271D1">
        <w:trPr>
          <w:cantSplit/>
        </w:trPr>
        <w:tc>
          <w:tcPr>
            <w:tcW w:w="2570" w:type="dxa"/>
            <w:tcBorders>
              <w:top w:val="single" w:sz="6" w:space="0" w:color="auto"/>
              <w:bottom w:val="single" w:sz="6" w:space="0" w:color="auto"/>
              <w:right w:val="single" w:sz="6" w:space="0" w:color="auto"/>
            </w:tcBorders>
          </w:tcPr>
          <w:p w14:paraId="10E42CE8" w14:textId="77777777" w:rsidR="007467C0" w:rsidRPr="00CD2A5C" w:rsidRDefault="007467C0" w:rsidP="00285AAB">
            <w:pPr>
              <w:pStyle w:val="TableBody"/>
              <w:rPr>
                <w:b/>
                <w:bCs/>
              </w:rPr>
            </w:pPr>
            <w:r w:rsidRPr="00CD2A5C">
              <w:rPr>
                <w:b/>
                <w:bCs/>
              </w:rPr>
              <w:lastRenderedPageBreak/>
              <w:t>Quality</w:t>
            </w:r>
          </w:p>
        </w:tc>
        <w:tc>
          <w:tcPr>
            <w:tcW w:w="5480" w:type="dxa"/>
            <w:tcBorders>
              <w:top w:val="single" w:sz="6" w:space="0" w:color="auto"/>
              <w:left w:val="nil"/>
              <w:bottom w:val="single" w:sz="6" w:space="0" w:color="auto"/>
            </w:tcBorders>
          </w:tcPr>
          <w:p w14:paraId="1C9B7C14" w14:textId="77777777" w:rsidR="007467C0" w:rsidRPr="00FB292A" w:rsidRDefault="007467C0" w:rsidP="00285AAB">
            <w:pPr>
              <w:pStyle w:val="TableBody"/>
            </w:pPr>
            <w:r w:rsidRPr="00FB292A">
              <w:t>The quality of the denomination being reported</w:t>
            </w:r>
          </w:p>
        </w:tc>
      </w:tr>
      <w:tr w:rsidR="007467C0" w:rsidRPr="00A875AE" w14:paraId="6FCE4009" w14:textId="77777777" w:rsidTr="006271D1">
        <w:trPr>
          <w:cantSplit/>
        </w:trPr>
        <w:tc>
          <w:tcPr>
            <w:tcW w:w="2570" w:type="dxa"/>
            <w:tcBorders>
              <w:top w:val="single" w:sz="6" w:space="0" w:color="auto"/>
              <w:bottom w:val="single" w:sz="6" w:space="0" w:color="auto"/>
              <w:right w:val="single" w:sz="6" w:space="0" w:color="auto"/>
            </w:tcBorders>
          </w:tcPr>
          <w:p w14:paraId="089E9410" w14:textId="77777777" w:rsidR="007467C0" w:rsidRPr="00CD2A5C" w:rsidRDefault="007467C0" w:rsidP="00285AAB">
            <w:pPr>
              <w:pStyle w:val="TableBody"/>
              <w:rPr>
                <w:b/>
                <w:bCs/>
              </w:rPr>
            </w:pPr>
            <w:r w:rsidRPr="00CD2A5C">
              <w:rPr>
                <w:b/>
                <w:bCs/>
              </w:rPr>
              <w:t>Start Date</w:t>
            </w:r>
          </w:p>
        </w:tc>
        <w:tc>
          <w:tcPr>
            <w:tcW w:w="5480" w:type="dxa"/>
            <w:tcBorders>
              <w:top w:val="single" w:sz="6" w:space="0" w:color="auto"/>
              <w:left w:val="nil"/>
              <w:bottom w:val="single" w:sz="6" w:space="0" w:color="auto"/>
            </w:tcBorders>
          </w:tcPr>
          <w:p w14:paraId="46A2D4E5" w14:textId="77777777" w:rsidR="007467C0" w:rsidRPr="00FB292A" w:rsidRDefault="007467C0" w:rsidP="00285AAB">
            <w:pPr>
              <w:pStyle w:val="TableBody"/>
            </w:pPr>
            <w:r w:rsidRPr="00FB292A">
              <w:t>The starting date of the consolidation process</w:t>
            </w:r>
          </w:p>
        </w:tc>
      </w:tr>
      <w:tr w:rsidR="007467C0" w:rsidRPr="00A875AE" w14:paraId="2A3864A8" w14:textId="77777777" w:rsidTr="006271D1">
        <w:trPr>
          <w:cantSplit/>
        </w:trPr>
        <w:tc>
          <w:tcPr>
            <w:tcW w:w="2570" w:type="dxa"/>
            <w:tcBorders>
              <w:top w:val="single" w:sz="6" w:space="0" w:color="auto"/>
              <w:bottom w:val="single" w:sz="6" w:space="0" w:color="auto"/>
              <w:right w:val="single" w:sz="6" w:space="0" w:color="auto"/>
            </w:tcBorders>
          </w:tcPr>
          <w:p w14:paraId="567B9A38" w14:textId="77777777" w:rsidR="007467C0" w:rsidRPr="00CD2A5C" w:rsidRDefault="007467C0" w:rsidP="00285AAB">
            <w:pPr>
              <w:pStyle w:val="TableBody"/>
              <w:rPr>
                <w:b/>
                <w:bCs/>
              </w:rPr>
            </w:pPr>
            <w:r w:rsidRPr="00CD2A5C">
              <w:rPr>
                <w:b/>
                <w:bCs/>
              </w:rPr>
              <w:t>End Date</w:t>
            </w:r>
          </w:p>
        </w:tc>
        <w:tc>
          <w:tcPr>
            <w:tcW w:w="5480" w:type="dxa"/>
            <w:tcBorders>
              <w:top w:val="single" w:sz="6" w:space="0" w:color="auto"/>
              <w:left w:val="nil"/>
              <w:bottom w:val="single" w:sz="6" w:space="0" w:color="auto"/>
            </w:tcBorders>
          </w:tcPr>
          <w:p w14:paraId="5ED84769" w14:textId="77777777" w:rsidR="007467C0" w:rsidRPr="00FB292A" w:rsidRDefault="007467C0" w:rsidP="00285AAB">
            <w:pPr>
              <w:pStyle w:val="TableBody"/>
            </w:pPr>
            <w:r w:rsidRPr="00FB292A">
              <w:t>The ending date of the consolidation process</w:t>
            </w:r>
          </w:p>
        </w:tc>
      </w:tr>
      <w:tr w:rsidR="007467C0" w:rsidRPr="00A875AE" w14:paraId="165B5A76" w14:textId="77777777" w:rsidTr="006271D1">
        <w:trPr>
          <w:cantSplit/>
        </w:trPr>
        <w:tc>
          <w:tcPr>
            <w:tcW w:w="2570" w:type="dxa"/>
            <w:tcBorders>
              <w:top w:val="single" w:sz="6" w:space="0" w:color="auto"/>
              <w:bottom w:val="single" w:sz="6" w:space="0" w:color="auto"/>
              <w:right w:val="single" w:sz="6" w:space="0" w:color="auto"/>
            </w:tcBorders>
          </w:tcPr>
          <w:p w14:paraId="507A4EE2" w14:textId="77777777" w:rsidR="007467C0" w:rsidRPr="00CD2A5C" w:rsidRDefault="007467C0" w:rsidP="00285AAB">
            <w:pPr>
              <w:pStyle w:val="TableBody"/>
              <w:rPr>
                <w:b/>
                <w:bCs/>
              </w:rPr>
            </w:pPr>
            <w:r w:rsidRPr="00CD2A5C">
              <w:rPr>
                <w:b/>
                <w:bCs/>
              </w:rPr>
              <w:t>Process Status</w:t>
            </w:r>
          </w:p>
        </w:tc>
        <w:tc>
          <w:tcPr>
            <w:tcW w:w="5480" w:type="dxa"/>
            <w:tcBorders>
              <w:top w:val="single" w:sz="6" w:space="0" w:color="auto"/>
              <w:left w:val="nil"/>
              <w:bottom w:val="single" w:sz="6" w:space="0" w:color="auto"/>
            </w:tcBorders>
          </w:tcPr>
          <w:p w14:paraId="7F31035F" w14:textId="77777777" w:rsidR="007467C0" w:rsidRPr="00FB292A" w:rsidRDefault="007467C0" w:rsidP="00285AAB">
            <w:pPr>
              <w:pStyle w:val="TableBody"/>
            </w:pPr>
            <w:r w:rsidRPr="00FB292A">
              <w:t>The results of the consolidation process.</w:t>
            </w:r>
          </w:p>
        </w:tc>
      </w:tr>
    </w:tbl>
    <w:p w14:paraId="1DA47C97"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4A4C7250" w14:textId="19D3E8FB" w:rsidR="007467C0" w:rsidRPr="00FB0EA9" w:rsidRDefault="007467C0" w:rsidP="007467C0">
      <w:pPr>
        <w:rPr>
          <w:color w:val="76923C"/>
        </w:rPr>
      </w:pPr>
    </w:p>
    <w:p w14:paraId="71CA4F83" w14:textId="77777777" w:rsidR="007467C0" w:rsidRDefault="007467C0" w:rsidP="007467C0">
      <w:pPr>
        <w:pStyle w:val="Heading4"/>
      </w:pPr>
      <w:bookmarkStart w:id="2106" w:name="_Ref270486330"/>
      <w:r>
        <w:t>Vault Parameters</w:t>
      </w:r>
      <w:bookmarkEnd w:id="2106"/>
    </w:p>
    <w:p w14:paraId="7959365E" w14:textId="77777777" w:rsidR="007467C0" w:rsidRPr="00EB1D59" w:rsidRDefault="007467C0" w:rsidP="00453A37">
      <w:pPr>
        <w:pStyle w:val="BodyText"/>
      </w:pPr>
      <w:r>
        <w:t>This Report details all parameters assigned to a vault.</w:t>
      </w:r>
    </w:p>
    <w:p w14:paraId="6E87B5FF" w14:textId="77777777" w:rsidR="007467C0" w:rsidRDefault="007467C0" w:rsidP="007467C0">
      <w:pPr>
        <w:pStyle w:val="Caption"/>
      </w:pPr>
      <w:bookmarkStart w:id="2107" w:name="_Toc74556736"/>
      <w:r>
        <w:t xml:space="preserve">Table </w:t>
      </w:r>
      <w:r>
        <w:fldChar w:fldCharType="begin"/>
      </w:r>
      <w:r>
        <w:instrText xml:space="preserve"> SEQ Table \* ARABIC </w:instrText>
      </w:r>
      <w:r>
        <w:fldChar w:fldCharType="separate"/>
      </w:r>
      <w:r>
        <w:rPr>
          <w:noProof/>
        </w:rPr>
        <w:t>97</w:t>
      </w:r>
      <w:r>
        <w:rPr>
          <w:noProof/>
        </w:rPr>
        <w:fldChar w:fldCharType="end"/>
      </w:r>
      <w:r>
        <w:t>: Vault Parameters Description</w:t>
      </w:r>
      <w:bookmarkEnd w:id="210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8C03F95"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75DEF98"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19BD9315" w14:textId="77777777" w:rsidR="007467C0" w:rsidRPr="00A875AE" w:rsidRDefault="007467C0" w:rsidP="00170D7D">
            <w:pPr>
              <w:pStyle w:val="TableHeader"/>
            </w:pPr>
            <w:r>
              <w:t>Description</w:t>
            </w:r>
          </w:p>
        </w:tc>
      </w:tr>
      <w:tr w:rsidR="007467C0" w:rsidRPr="00A875AE" w14:paraId="072E62B6" w14:textId="77777777" w:rsidTr="006271D1">
        <w:trPr>
          <w:cantSplit/>
        </w:trPr>
        <w:tc>
          <w:tcPr>
            <w:tcW w:w="2570" w:type="dxa"/>
            <w:tcBorders>
              <w:top w:val="single" w:sz="6" w:space="0" w:color="auto"/>
              <w:bottom w:val="single" w:sz="6" w:space="0" w:color="auto"/>
              <w:right w:val="single" w:sz="6" w:space="0" w:color="auto"/>
            </w:tcBorders>
          </w:tcPr>
          <w:p w14:paraId="2253FE63"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0B52EBD8" w14:textId="77777777" w:rsidR="007467C0" w:rsidRPr="004616BD" w:rsidRDefault="007467C0" w:rsidP="00453A37">
            <w:pPr>
              <w:pStyle w:val="TableBody"/>
            </w:pPr>
            <w:r w:rsidRPr="004616BD">
              <w:t>The Cashpoint ID for the Cashpoint for which parameters are being displayed.</w:t>
            </w:r>
          </w:p>
        </w:tc>
      </w:tr>
      <w:tr w:rsidR="007467C0" w:rsidRPr="00A875AE" w14:paraId="3F24F9CD" w14:textId="77777777" w:rsidTr="006271D1">
        <w:trPr>
          <w:cantSplit/>
        </w:trPr>
        <w:tc>
          <w:tcPr>
            <w:tcW w:w="2570" w:type="dxa"/>
            <w:tcBorders>
              <w:top w:val="single" w:sz="6" w:space="0" w:color="auto"/>
              <w:bottom w:val="single" w:sz="6" w:space="0" w:color="auto"/>
              <w:right w:val="single" w:sz="6" w:space="0" w:color="auto"/>
            </w:tcBorders>
          </w:tcPr>
          <w:p w14:paraId="198D9E29" w14:textId="77777777" w:rsidR="007467C0" w:rsidRPr="00CD2A5C" w:rsidRDefault="007467C0" w:rsidP="00453A37">
            <w:pPr>
              <w:pStyle w:val="TableBody"/>
              <w:rPr>
                <w:b/>
                <w:bCs/>
              </w:rPr>
            </w:pPr>
            <w:r w:rsidRPr="00CD2A5C">
              <w:rPr>
                <w:b/>
                <w:bCs/>
              </w:rPr>
              <w:t>Maximum Number of Pallets</w:t>
            </w:r>
          </w:p>
        </w:tc>
        <w:tc>
          <w:tcPr>
            <w:tcW w:w="5480" w:type="dxa"/>
            <w:tcBorders>
              <w:top w:val="single" w:sz="6" w:space="0" w:color="auto"/>
              <w:left w:val="nil"/>
              <w:bottom w:val="single" w:sz="6" w:space="0" w:color="auto"/>
            </w:tcBorders>
          </w:tcPr>
          <w:p w14:paraId="68F94DA7" w14:textId="77777777" w:rsidR="007467C0" w:rsidRPr="004616BD" w:rsidRDefault="007467C0" w:rsidP="00453A37">
            <w:pPr>
              <w:pStyle w:val="TableBody"/>
            </w:pPr>
            <w:r w:rsidRPr="004616BD">
              <w:t>The Maximum number of Pallets that can be held in the Cashpoint at any given time</w:t>
            </w:r>
          </w:p>
        </w:tc>
      </w:tr>
      <w:tr w:rsidR="007467C0" w:rsidRPr="00A875AE" w14:paraId="47741288" w14:textId="77777777" w:rsidTr="006271D1">
        <w:trPr>
          <w:cantSplit/>
        </w:trPr>
        <w:tc>
          <w:tcPr>
            <w:tcW w:w="2570" w:type="dxa"/>
            <w:tcBorders>
              <w:top w:val="single" w:sz="6" w:space="0" w:color="auto"/>
              <w:bottom w:val="single" w:sz="6" w:space="0" w:color="auto"/>
              <w:right w:val="single" w:sz="6" w:space="0" w:color="auto"/>
            </w:tcBorders>
          </w:tcPr>
          <w:p w14:paraId="08900A2A" w14:textId="77777777" w:rsidR="007467C0" w:rsidRPr="00CD2A5C" w:rsidRDefault="007467C0" w:rsidP="00453A37">
            <w:pPr>
              <w:pStyle w:val="TableBody"/>
              <w:rPr>
                <w:b/>
                <w:bCs/>
              </w:rPr>
            </w:pPr>
            <w:r w:rsidRPr="00CD2A5C">
              <w:rPr>
                <w:b/>
                <w:bCs/>
              </w:rPr>
              <w:t>Packaging Time</w:t>
            </w:r>
          </w:p>
        </w:tc>
        <w:tc>
          <w:tcPr>
            <w:tcW w:w="5480" w:type="dxa"/>
            <w:tcBorders>
              <w:top w:val="single" w:sz="6" w:space="0" w:color="auto"/>
              <w:left w:val="nil"/>
              <w:bottom w:val="single" w:sz="6" w:space="0" w:color="auto"/>
            </w:tcBorders>
          </w:tcPr>
          <w:p w14:paraId="18E294D3" w14:textId="77777777" w:rsidR="007467C0" w:rsidRPr="004616BD" w:rsidRDefault="007467C0" w:rsidP="00453A37">
            <w:pPr>
              <w:pStyle w:val="TableBody"/>
            </w:pPr>
            <w:r w:rsidRPr="004616BD">
              <w:t>The time (in days) that it takes for the orders to be packaged before they are sent to the Cashpoint.</w:t>
            </w:r>
          </w:p>
        </w:tc>
      </w:tr>
      <w:tr w:rsidR="007467C0" w:rsidRPr="00A875AE" w14:paraId="179F6884" w14:textId="77777777" w:rsidTr="006271D1">
        <w:trPr>
          <w:cantSplit/>
        </w:trPr>
        <w:tc>
          <w:tcPr>
            <w:tcW w:w="2570" w:type="dxa"/>
            <w:tcBorders>
              <w:top w:val="single" w:sz="6" w:space="0" w:color="auto"/>
              <w:bottom w:val="single" w:sz="6" w:space="0" w:color="auto"/>
              <w:right w:val="single" w:sz="6" w:space="0" w:color="auto"/>
            </w:tcBorders>
          </w:tcPr>
          <w:p w14:paraId="4AF7C7DE" w14:textId="77777777" w:rsidR="007467C0" w:rsidRPr="00CD2A5C" w:rsidRDefault="007467C0" w:rsidP="00453A37">
            <w:pPr>
              <w:pStyle w:val="TableBody"/>
              <w:rPr>
                <w:b/>
                <w:bCs/>
              </w:rPr>
            </w:pPr>
            <w:r w:rsidRPr="00CD2A5C">
              <w:rPr>
                <w:b/>
                <w:bCs/>
              </w:rPr>
              <w:t>Clearance Time</w:t>
            </w:r>
          </w:p>
        </w:tc>
        <w:tc>
          <w:tcPr>
            <w:tcW w:w="5480" w:type="dxa"/>
            <w:tcBorders>
              <w:top w:val="single" w:sz="6" w:space="0" w:color="auto"/>
              <w:left w:val="nil"/>
              <w:bottom w:val="single" w:sz="6" w:space="0" w:color="auto"/>
            </w:tcBorders>
          </w:tcPr>
          <w:p w14:paraId="1EBB6F09" w14:textId="5BD43709" w:rsidR="007467C0" w:rsidRPr="004616BD" w:rsidRDefault="007467C0" w:rsidP="00453A37">
            <w:pPr>
              <w:pStyle w:val="TableBody"/>
            </w:pPr>
            <w:r w:rsidRPr="004616BD">
              <w:t>The time (in days) that it takes for returns from child Cashpoints to be received at processed upcoming demand.</w:t>
            </w:r>
          </w:p>
        </w:tc>
      </w:tr>
      <w:tr w:rsidR="007467C0" w:rsidRPr="00A875AE" w14:paraId="2F64FA0E" w14:textId="77777777" w:rsidTr="006271D1">
        <w:trPr>
          <w:cantSplit/>
        </w:trPr>
        <w:tc>
          <w:tcPr>
            <w:tcW w:w="2570" w:type="dxa"/>
            <w:tcBorders>
              <w:top w:val="single" w:sz="6" w:space="0" w:color="auto"/>
              <w:bottom w:val="single" w:sz="6" w:space="0" w:color="auto"/>
              <w:right w:val="single" w:sz="6" w:space="0" w:color="auto"/>
            </w:tcBorders>
          </w:tcPr>
          <w:p w14:paraId="597944ED" w14:textId="77777777" w:rsidR="007467C0" w:rsidRPr="00CD2A5C" w:rsidRDefault="007467C0" w:rsidP="00453A37">
            <w:pPr>
              <w:pStyle w:val="TableBody"/>
              <w:rPr>
                <w:b/>
                <w:bCs/>
              </w:rPr>
            </w:pPr>
            <w:r w:rsidRPr="00CD2A5C">
              <w:rPr>
                <w:b/>
                <w:bCs/>
              </w:rPr>
              <w:t>Bulk Order Reduction</w:t>
            </w:r>
          </w:p>
        </w:tc>
        <w:tc>
          <w:tcPr>
            <w:tcW w:w="5480" w:type="dxa"/>
            <w:tcBorders>
              <w:top w:val="single" w:sz="6" w:space="0" w:color="auto"/>
              <w:left w:val="nil"/>
              <w:bottom w:val="single" w:sz="6" w:space="0" w:color="auto"/>
            </w:tcBorders>
          </w:tcPr>
          <w:p w14:paraId="1C56220C" w14:textId="77777777" w:rsidR="007467C0" w:rsidRPr="004616BD" w:rsidRDefault="007467C0" w:rsidP="00453A37">
            <w:pPr>
              <w:pStyle w:val="TableBody"/>
            </w:pPr>
            <w:r w:rsidRPr="004616BD">
              <w:t>The setting that determines when orders will be available to be used for child Cashpoint demand</w:t>
            </w:r>
          </w:p>
        </w:tc>
      </w:tr>
      <w:tr w:rsidR="007467C0" w:rsidRPr="00A875AE" w14:paraId="2AE563F9" w14:textId="77777777" w:rsidTr="006271D1">
        <w:trPr>
          <w:cantSplit/>
        </w:trPr>
        <w:tc>
          <w:tcPr>
            <w:tcW w:w="2570" w:type="dxa"/>
            <w:tcBorders>
              <w:top w:val="single" w:sz="6" w:space="0" w:color="auto"/>
              <w:bottom w:val="single" w:sz="6" w:space="0" w:color="auto"/>
              <w:right w:val="single" w:sz="6" w:space="0" w:color="auto"/>
            </w:tcBorders>
          </w:tcPr>
          <w:p w14:paraId="4FD9C0CE" w14:textId="77777777" w:rsidR="007467C0" w:rsidRPr="00CD2A5C" w:rsidRDefault="007467C0" w:rsidP="00453A37">
            <w:pPr>
              <w:pStyle w:val="TableBody"/>
              <w:rPr>
                <w:b/>
                <w:bCs/>
              </w:rPr>
            </w:pPr>
            <w:r w:rsidRPr="00CD2A5C">
              <w:rPr>
                <w:b/>
                <w:bCs/>
              </w:rPr>
              <w:t>Aggregate Emergencies Indicator</w:t>
            </w:r>
          </w:p>
        </w:tc>
        <w:tc>
          <w:tcPr>
            <w:tcW w:w="5480" w:type="dxa"/>
            <w:tcBorders>
              <w:top w:val="single" w:sz="6" w:space="0" w:color="auto"/>
              <w:left w:val="nil"/>
              <w:bottom w:val="single" w:sz="6" w:space="0" w:color="auto"/>
            </w:tcBorders>
          </w:tcPr>
          <w:p w14:paraId="6FC670E1" w14:textId="77777777" w:rsidR="007467C0" w:rsidRPr="004616BD" w:rsidRDefault="007467C0" w:rsidP="00453A37">
            <w:pPr>
              <w:pStyle w:val="TableBody"/>
            </w:pPr>
            <w:r w:rsidRPr="004616BD">
              <w:t xml:space="preserve">Indicates if Emergencies from child Cashpoints will be aggregated during the recommendation process. </w:t>
            </w:r>
          </w:p>
        </w:tc>
      </w:tr>
    </w:tbl>
    <w:p w14:paraId="4EF0E9A2" w14:textId="4B6C1061"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0BBD3C72" w14:textId="77777777" w:rsidR="00285AAB" w:rsidRDefault="00285AAB" w:rsidP="007467C0">
      <w:pPr>
        <w:pStyle w:val="TopofSection"/>
      </w:pPr>
    </w:p>
    <w:p w14:paraId="0B3FC458" w14:textId="77777777" w:rsidR="007467C0" w:rsidRDefault="007467C0" w:rsidP="007467C0">
      <w:pPr>
        <w:pStyle w:val="Heading4"/>
      </w:pPr>
      <w:bookmarkStart w:id="2108" w:name="_Ref270486331"/>
      <w:r>
        <w:t>Vault Service Days</w:t>
      </w:r>
      <w:bookmarkEnd w:id="2108"/>
    </w:p>
    <w:p w14:paraId="285C2B4D" w14:textId="77777777" w:rsidR="007467C0" w:rsidRDefault="007467C0" w:rsidP="00453A37">
      <w:pPr>
        <w:pStyle w:val="BodyText"/>
      </w:pPr>
      <w:r>
        <w:t>This report displays the service days that are assigned to Cashpoints and the parameters that affect deliveries and returns.</w:t>
      </w:r>
    </w:p>
    <w:p w14:paraId="72F5FFD0" w14:textId="77777777" w:rsidR="007467C0" w:rsidRDefault="007467C0" w:rsidP="007467C0">
      <w:pPr>
        <w:pStyle w:val="Caption"/>
      </w:pPr>
      <w:bookmarkStart w:id="2109" w:name="_Toc74556737"/>
      <w:r>
        <w:t xml:space="preserve">Table </w:t>
      </w:r>
      <w:r>
        <w:fldChar w:fldCharType="begin"/>
      </w:r>
      <w:r>
        <w:instrText xml:space="preserve"> SEQ Table \* ARABIC </w:instrText>
      </w:r>
      <w:r>
        <w:fldChar w:fldCharType="separate"/>
      </w:r>
      <w:r>
        <w:rPr>
          <w:noProof/>
        </w:rPr>
        <w:t>98</w:t>
      </w:r>
      <w:r>
        <w:rPr>
          <w:noProof/>
        </w:rPr>
        <w:fldChar w:fldCharType="end"/>
      </w:r>
      <w:r>
        <w:t>: Vault Service Days Description</w:t>
      </w:r>
      <w:bookmarkEnd w:id="210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4B7014B"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263BC68"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273FC6B6" w14:textId="77777777" w:rsidR="007467C0" w:rsidRPr="00A875AE" w:rsidRDefault="007467C0" w:rsidP="00170D7D">
            <w:pPr>
              <w:pStyle w:val="TableHeader"/>
            </w:pPr>
            <w:r>
              <w:t>Description</w:t>
            </w:r>
          </w:p>
        </w:tc>
      </w:tr>
      <w:tr w:rsidR="007467C0" w:rsidRPr="00A875AE" w14:paraId="5035F71E" w14:textId="77777777" w:rsidTr="006271D1">
        <w:trPr>
          <w:cantSplit/>
        </w:trPr>
        <w:tc>
          <w:tcPr>
            <w:tcW w:w="2570" w:type="dxa"/>
            <w:tcBorders>
              <w:top w:val="single" w:sz="6" w:space="0" w:color="auto"/>
              <w:bottom w:val="single" w:sz="6" w:space="0" w:color="auto"/>
              <w:right w:val="single" w:sz="6" w:space="0" w:color="auto"/>
            </w:tcBorders>
          </w:tcPr>
          <w:p w14:paraId="0BB97789"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652B7BB7" w14:textId="3A3363BB" w:rsidR="007467C0" w:rsidRPr="00FB292A" w:rsidRDefault="007467C0" w:rsidP="00453A37">
            <w:pPr>
              <w:pStyle w:val="TableBody"/>
            </w:pPr>
            <w:r w:rsidRPr="00FB292A">
              <w:t>The Cashpoint ID for Cashpoint for which Service days are being displayed</w:t>
            </w:r>
          </w:p>
        </w:tc>
      </w:tr>
      <w:tr w:rsidR="007467C0" w:rsidRPr="00A875AE" w14:paraId="68A09B11" w14:textId="77777777" w:rsidTr="006271D1">
        <w:trPr>
          <w:cantSplit/>
        </w:trPr>
        <w:tc>
          <w:tcPr>
            <w:tcW w:w="2570" w:type="dxa"/>
            <w:tcBorders>
              <w:top w:val="single" w:sz="6" w:space="0" w:color="auto"/>
              <w:bottom w:val="single" w:sz="6" w:space="0" w:color="auto"/>
              <w:right w:val="single" w:sz="6" w:space="0" w:color="auto"/>
            </w:tcBorders>
          </w:tcPr>
          <w:p w14:paraId="4156195B" w14:textId="77777777" w:rsidR="007467C0" w:rsidRPr="00CD2A5C" w:rsidRDefault="007467C0" w:rsidP="00453A37">
            <w:pPr>
              <w:pStyle w:val="TableBody"/>
              <w:rPr>
                <w:b/>
                <w:bCs/>
              </w:rPr>
            </w:pPr>
            <w:r w:rsidRPr="00CD2A5C">
              <w:rPr>
                <w:b/>
                <w:bCs/>
              </w:rPr>
              <w:lastRenderedPageBreak/>
              <w:t>Business Days</w:t>
            </w:r>
          </w:p>
        </w:tc>
        <w:tc>
          <w:tcPr>
            <w:tcW w:w="5480" w:type="dxa"/>
            <w:tcBorders>
              <w:top w:val="single" w:sz="6" w:space="0" w:color="auto"/>
              <w:left w:val="single" w:sz="6" w:space="0" w:color="auto"/>
              <w:bottom w:val="single" w:sz="6" w:space="0" w:color="auto"/>
            </w:tcBorders>
          </w:tcPr>
          <w:p w14:paraId="1F17A1A3" w14:textId="77777777" w:rsidR="007467C0" w:rsidRPr="00FB292A" w:rsidRDefault="007467C0" w:rsidP="00453A37">
            <w:pPr>
              <w:pStyle w:val="TableBody"/>
            </w:pPr>
            <w:r w:rsidRPr="00FB292A">
              <w:t>The days of the week that the Cashpoint is open for business</w:t>
            </w:r>
          </w:p>
        </w:tc>
      </w:tr>
      <w:tr w:rsidR="007467C0" w:rsidRPr="00A875AE" w14:paraId="2DF6A11D" w14:textId="77777777" w:rsidTr="006271D1">
        <w:trPr>
          <w:cantSplit/>
        </w:trPr>
        <w:tc>
          <w:tcPr>
            <w:tcW w:w="2570" w:type="dxa"/>
            <w:tcBorders>
              <w:top w:val="single" w:sz="6" w:space="0" w:color="auto"/>
              <w:bottom w:val="single" w:sz="6" w:space="0" w:color="auto"/>
              <w:right w:val="single" w:sz="6" w:space="0" w:color="auto"/>
            </w:tcBorders>
          </w:tcPr>
          <w:p w14:paraId="7469C57F" w14:textId="77777777" w:rsidR="007467C0" w:rsidRPr="00CD2A5C" w:rsidRDefault="007467C0" w:rsidP="00453A37">
            <w:pPr>
              <w:pStyle w:val="TableBody"/>
              <w:rPr>
                <w:b/>
                <w:bCs/>
              </w:rPr>
            </w:pPr>
            <w:r w:rsidRPr="00CD2A5C">
              <w:rPr>
                <w:b/>
                <w:bCs/>
              </w:rPr>
              <w:t>End of Day Return Time</w:t>
            </w:r>
          </w:p>
        </w:tc>
        <w:tc>
          <w:tcPr>
            <w:tcW w:w="5480" w:type="dxa"/>
            <w:tcBorders>
              <w:top w:val="single" w:sz="6" w:space="0" w:color="auto"/>
              <w:left w:val="nil"/>
              <w:bottom w:val="single" w:sz="6" w:space="0" w:color="auto"/>
            </w:tcBorders>
          </w:tcPr>
          <w:p w14:paraId="18CA8FAD" w14:textId="77777777" w:rsidR="007467C0" w:rsidRPr="00FB292A" w:rsidRDefault="007467C0" w:rsidP="00453A37">
            <w:pPr>
              <w:pStyle w:val="TableBody"/>
            </w:pPr>
            <w:r w:rsidRPr="00FB292A">
              <w:t xml:space="preserve">Indicates if returns are processed at the end of the day. </w:t>
            </w:r>
          </w:p>
        </w:tc>
      </w:tr>
      <w:tr w:rsidR="007467C0" w:rsidRPr="00A875AE" w14:paraId="0F599989" w14:textId="77777777" w:rsidTr="006271D1">
        <w:trPr>
          <w:cantSplit/>
        </w:trPr>
        <w:tc>
          <w:tcPr>
            <w:tcW w:w="2570" w:type="dxa"/>
            <w:tcBorders>
              <w:top w:val="single" w:sz="6" w:space="0" w:color="auto"/>
              <w:bottom w:val="single" w:sz="6" w:space="0" w:color="auto"/>
              <w:right w:val="single" w:sz="6" w:space="0" w:color="auto"/>
            </w:tcBorders>
          </w:tcPr>
          <w:p w14:paraId="698F9107" w14:textId="77777777" w:rsidR="007467C0" w:rsidRPr="00CD2A5C" w:rsidRDefault="007467C0" w:rsidP="00453A37">
            <w:pPr>
              <w:pStyle w:val="TableBody"/>
              <w:rPr>
                <w:b/>
                <w:bCs/>
              </w:rPr>
            </w:pPr>
            <w:r w:rsidRPr="00CD2A5C">
              <w:rPr>
                <w:b/>
                <w:bCs/>
              </w:rPr>
              <w:t>Required Service Days</w:t>
            </w:r>
          </w:p>
        </w:tc>
        <w:tc>
          <w:tcPr>
            <w:tcW w:w="5480" w:type="dxa"/>
            <w:tcBorders>
              <w:top w:val="single" w:sz="6" w:space="0" w:color="auto"/>
              <w:left w:val="nil"/>
              <w:bottom w:val="single" w:sz="6" w:space="0" w:color="auto"/>
            </w:tcBorders>
          </w:tcPr>
          <w:p w14:paraId="43BB9BED" w14:textId="77777777" w:rsidR="007467C0" w:rsidRPr="00FB292A" w:rsidRDefault="007467C0" w:rsidP="00453A37">
            <w:pPr>
              <w:pStyle w:val="TableBody"/>
            </w:pPr>
            <w:r w:rsidRPr="00FB292A">
              <w:t>Indicates days that service (Delivery or Return) is required</w:t>
            </w:r>
          </w:p>
        </w:tc>
      </w:tr>
      <w:tr w:rsidR="007467C0" w:rsidRPr="00A875AE" w14:paraId="25A3F7EC" w14:textId="77777777" w:rsidTr="006271D1">
        <w:trPr>
          <w:cantSplit/>
        </w:trPr>
        <w:tc>
          <w:tcPr>
            <w:tcW w:w="2570" w:type="dxa"/>
            <w:tcBorders>
              <w:top w:val="single" w:sz="6" w:space="0" w:color="auto"/>
              <w:bottom w:val="single" w:sz="6" w:space="0" w:color="auto"/>
              <w:right w:val="single" w:sz="6" w:space="0" w:color="auto"/>
            </w:tcBorders>
          </w:tcPr>
          <w:p w14:paraId="7B63C65A" w14:textId="77777777" w:rsidR="007467C0" w:rsidRPr="00CD2A5C" w:rsidRDefault="007467C0" w:rsidP="00453A37">
            <w:pPr>
              <w:pStyle w:val="TableBody"/>
              <w:rPr>
                <w:b/>
                <w:bCs/>
              </w:rPr>
            </w:pPr>
            <w:r w:rsidRPr="00CD2A5C">
              <w:rPr>
                <w:b/>
                <w:bCs/>
              </w:rPr>
              <w:t>Optional Service Days</w:t>
            </w:r>
          </w:p>
        </w:tc>
        <w:tc>
          <w:tcPr>
            <w:tcW w:w="5480" w:type="dxa"/>
            <w:tcBorders>
              <w:top w:val="single" w:sz="6" w:space="0" w:color="auto"/>
              <w:left w:val="nil"/>
              <w:bottom w:val="single" w:sz="6" w:space="0" w:color="auto"/>
            </w:tcBorders>
          </w:tcPr>
          <w:p w14:paraId="3DBD63A1" w14:textId="77777777" w:rsidR="007467C0" w:rsidRPr="00FB292A" w:rsidRDefault="007467C0" w:rsidP="00453A37">
            <w:pPr>
              <w:pStyle w:val="TableBody"/>
            </w:pPr>
            <w:r w:rsidRPr="00FB292A">
              <w:t>Indicates days that service (Delivery or Return) is optional</w:t>
            </w:r>
          </w:p>
        </w:tc>
      </w:tr>
      <w:tr w:rsidR="007467C0" w:rsidRPr="00A875AE" w14:paraId="21622416" w14:textId="77777777" w:rsidTr="006271D1">
        <w:trPr>
          <w:cantSplit/>
        </w:trPr>
        <w:tc>
          <w:tcPr>
            <w:tcW w:w="2570" w:type="dxa"/>
            <w:tcBorders>
              <w:top w:val="single" w:sz="6" w:space="0" w:color="auto"/>
              <w:bottom w:val="single" w:sz="6" w:space="0" w:color="auto"/>
              <w:right w:val="single" w:sz="6" w:space="0" w:color="auto"/>
            </w:tcBorders>
          </w:tcPr>
          <w:p w14:paraId="1E6AE9CF" w14:textId="77777777" w:rsidR="007467C0" w:rsidRPr="00CD2A5C" w:rsidRDefault="007467C0" w:rsidP="00453A37">
            <w:pPr>
              <w:pStyle w:val="TableBody"/>
              <w:rPr>
                <w:b/>
                <w:bCs/>
              </w:rPr>
            </w:pPr>
            <w:r w:rsidRPr="00CD2A5C">
              <w:rPr>
                <w:b/>
                <w:bCs/>
              </w:rPr>
              <w:t>Lead Time</w:t>
            </w:r>
          </w:p>
        </w:tc>
        <w:tc>
          <w:tcPr>
            <w:tcW w:w="5480" w:type="dxa"/>
            <w:tcBorders>
              <w:top w:val="single" w:sz="6" w:space="0" w:color="auto"/>
              <w:left w:val="nil"/>
              <w:bottom w:val="single" w:sz="6" w:space="0" w:color="auto"/>
            </w:tcBorders>
          </w:tcPr>
          <w:p w14:paraId="06987236" w14:textId="77777777" w:rsidR="007467C0" w:rsidRPr="00FB292A" w:rsidRDefault="007467C0" w:rsidP="00453A37">
            <w:pPr>
              <w:pStyle w:val="TableBody"/>
            </w:pPr>
            <w:r w:rsidRPr="00FB292A">
              <w:t>The days prior to delivery that the orders must be placed</w:t>
            </w:r>
          </w:p>
        </w:tc>
      </w:tr>
      <w:tr w:rsidR="007467C0" w:rsidRPr="00A875AE" w14:paraId="2CAFE70B" w14:textId="77777777" w:rsidTr="006271D1">
        <w:trPr>
          <w:cantSplit/>
        </w:trPr>
        <w:tc>
          <w:tcPr>
            <w:tcW w:w="2570" w:type="dxa"/>
            <w:tcBorders>
              <w:top w:val="single" w:sz="6" w:space="0" w:color="auto"/>
              <w:bottom w:val="single" w:sz="6" w:space="0" w:color="auto"/>
              <w:right w:val="single" w:sz="6" w:space="0" w:color="auto"/>
            </w:tcBorders>
          </w:tcPr>
          <w:p w14:paraId="4D0F28BF" w14:textId="77777777" w:rsidR="007467C0" w:rsidRPr="00CD2A5C" w:rsidRDefault="007467C0" w:rsidP="00453A37">
            <w:pPr>
              <w:pStyle w:val="TableBody"/>
              <w:rPr>
                <w:b/>
                <w:bCs/>
              </w:rPr>
            </w:pPr>
            <w:r w:rsidRPr="00CD2A5C">
              <w:rPr>
                <w:b/>
                <w:bCs/>
              </w:rPr>
              <w:t>Cycle</w:t>
            </w:r>
          </w:p>
        </w:tc>
        <w:tc>
          <w:tcPr>
            <w:tcW w:w="5480" w:type="dxa"/>
            <w:tcBorders>
              <w:top w:val="single" w:sz="6" w:space="0" w:color="auto"/>
              <w:left w:val="nil"/>
              <w:bottom w:val="single" w:sz="6" w:space="0" w:color="auto"/>
            </w:tcBorders>
          </w:tcPr>
          <w:p w14:paraId="599B0F89" w14:textId="77777777" w:rsidR="007467C0" w:rsidRPr="00FB292A" w:rsidRDefault="007467C0" w:rsidP="00453A37">
            <w:pPr>
              <w:pStyle w:val="TableBody"/>
            </w:pPr>
            <w:r w:rsidRPr="00FB292A">
              <w:t>Indicates the frequency of visits to the Cashpoint.</w:t>
            </w:r>
          </w:p>
        </w:tc>
      </w:tr>
      <w:tr w:rsidR="007467C0" w:rsidRPr="00A875AE" w14:paraId="4B9F549A" w14:textId="77777777" w:rsidTr="006271D1">
        <w:trPr>
          <w:cantSplit/>
        </w:trPr>
        <w:tc>
          <w:tcPr>
            <w:tcW w:w="2570" w:type="dxa"/>
            <w:tcBorders>
              <w:top w:val="single" w:sz="6" w:space="0" w:color="auto"/>
              <w:bottom w:val="single" w:sz="6" w:space="0" w:color="auto"/>
              <w:right w:val="single" w:sz="6" w:space="0" w:color="auto"/>
            </w:tcBorders>
          </w:tcPr>
          <w:p w14:paraId="733F5687" w14:textId="77777777" w:rsidR="007467C0" w:rsidRPr="00CD2A5C" w:rsidRDefault="007467C0" w:rsidP="00453A37">
            <w:pPr>
              <w:pStyle w:val="TableBody"/>
              <w:rPr>
                <w:b/>
                <w:bCs/>
              </w:rPr>
            </w:pPr>
            <w:r w:rsidRPr="00CD2A5C">
              <w:rPr>
                <w:b/>
                <w:bCs/>
              </w:rPr>
              <w:t>Start Date</w:t>
            </w:r>
          </w:p>
        </w:tc>
        <w:tc>
          <w:tcPr>
            <w:tcW w:w="5480" w:type="dxa"/>
            <w:tcBorders>
              <w:top w:val="single" w:sz="6" w:space="0" w:color="auto"/>
              <w:left w:val="nil"/>
              <w:bottom w:val="single" w:sz="6" w:space="0" w:color="auto"/>
            </w:tcBorders>
          </w:tcPr>
          <w:p w14:paraId="5FE76876" w14:textId="77777777" w:rsidR="007467C0" w:rsidRPr="00FB292A" w:rsidRDefault="007467C0" w:rsidP="00453A37">
            <w:pPr>
              <w:pStyle w:val="TableBody"/>
            </w:pPr>
            <w:r w:rsidRPr="00FB292A">
              <w:t xml:space="preserve">Indicates the starting date for cycles that are not based on a weekly basis. </w:t>
            </w:r>
          </w:p>
        </w:tc>
      </w:tr>
    </w:tbl>
    <w:p w14:paraId="7AD90E4C" w14:textId="2384FFF0"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405B68B6" w14:textId="77777777" w:rsidR="003C1070" w:rsidRDefault="003C1070" w:rsidP="007467C0">
      <w:pPr>
        <w:pStyle w:val="TopofSection"/>
      </w:pPr>
    </w:p>
    <w:p w14:paraId="740681AD" w14:textId="77777777" w:rsidR="007467C0" w:rsidRDefault="007467C0" w:rsidP="007467C0">
      <w:pPr>
        <w:pStyle w:val="Heading4"/>
      </w:pPr>
      <w:bookmarkStart w:id="2110" w:name="_Ref270486333"/>
      <w:r>
        <w:t>Vault Service Schedule</w:t>
      </w:r>
      <w:bookmarkEnd w:id="2110"/>
    </w:p>
    <w:p w14:paraId="38A9C4A8" w14:textId="77777777" w:rsidR="007467C0" w:rsidRDefault="007467C0" w:rsidP="00453A37">
      <w:pPr>
        <w:pStyle w:val="BodyText"/>
      </w:pPr>
      <w:r>
        <w:t>This report displays the current service schedule based on the last recommendation process. The recommendation process runs on a daily basis and as a result, the service days are determined based on the Service Days parameters and any holiday or service shifts.</w:t>
      </w:r>
    </w:p>
    <w:p w14:paraId="63EA2FC7" w14:textId="77777777" w:rsidR="007467C0" w:rsidRPr="00264FCB" w:rsidRDefault="007467C0" w:rsidP="007467C0">
      <w:pPr>
        <w:pStyle w:val="Caption"/>
        <w:rPr>
          <w:lang w:val="en-US"/>
        </w:rPr>
      </w:pPr>
      <w:bookmarkStart w:id="2111" w:name="_Toc74556738"/>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99</w:t>
      </w:r>
      <w:r>
        <w:rPr>
          <w:noProof/>
        </w:rPr>
        <w:fldChar w:fldCharType="end"/>
      </w:r>
      <w:r w:rsidRPr="00264FCB">
        <w:rPr>
          <w:lang w:val="en-US"/>
        </w:rPr>
        <w:t>: Vault Service Schedule Description</w:t>
      </w:r>
      <w:bookmarkEnd w:id="211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96D3BF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A37E1D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CDF3125" w14:textId="77777777" w:rsidR="007467C0" w:rsidRPr="00A875AE" w:rsidRDefault="007467C0" w:rsidP="00170D7D">
            <w:pPr>
              <w:pStyle w:val="TableHeader"/>
            </w:pPr>
            <w:r>
              <w:t>Description</w:t>
            </w:r>
          </w:p>
        </w:tc>
      </w:tr>
      <w:tr w:rsidR="007467C0" w14:paraId="5F63E129" w14:textId="77777777" w:rsidTr="006271D1">
        <w:trPr>
          <w:cantSplit/>
        </w:trPr>
        <w:tc>
          <w:tcPr>
            <w:tcW w:w="2570" w:type="dxa"/>
            <w:tcBorders>
              <w:top w:val="single" w:sz="6" w:space="0" w:color="auto"/>
              <w:bottom w:val="single" w:sz="6" w:space="0" w:color="auto"/>
              <w:right w:val="single" w:sz="6" w:space="0" w:color="auto"/>
            </w:tcBorders>
          </w:tcPr>
          <w:p w14:paraId="4EA19525" w14:textId="77777777" w:rsidR="007467C0" w:rsidRPr="00CD2A5C" w:rsidRDefault="007467C0" w:rsidP="00453A37">
            <w:pPr>
              <w:pStyle w:val="TableBody"/>
              <w:rPr>
                <w:b/>
                <w:bCs/>
              </w:rPr>
            </w:pPr>
            <w:r w:rsidRPr="00CD2A5C">
              <w:rPr>
                <w:b/>
                <w:bCs/>
              </w:rPr>
              <w:t>Start Date</w:t>
            </w:r>
          </w:p>
        </w:tc>
        <w:tc>
          <w:tcPr>
            <w:tcW w:w="5480" w:type="dxa"/>
            <w:tcBorders>
              <w:top w:val="single" w:sz="6" w:space="0" w:color="auto"/>
              <w:left w:val="single" w:sz="6" w:space="0" w:color="auto"/>
              <w:bottom w:val="single" w:sz="6" w:space="0" w:color="auto"/>
            </w:tcBorders>
          </w:tcPr>
          <w:p w14:paraId="27E38B4D" w14:textId="77777777" w:rsidR="007467C0" w:rsidRPr="00FB292A" w:rsidRDefault="007467C0" w:rsidP="00453A37">
            <w:pPr>
              <w:pStyle w:val="TableBody"/>
            </w:pPr>
            <w:r w:rsidRPr="00FB292A">
              <w:t>The starting date of the report</w:t>
            </w:r>
          </w:p>
        </w:tc>
      </w:tr>
      <w:tr w:rsidR="007467C0" w14:paraId="25344534" w14:textId="77777777" w:rsidTr="006271D1">
        <w:trPr>
          <w:cantSplit/>
        </w:trPr>
        <w:tc>
          <w:tcPr>
            <w:tcW w:w="2570" w:type="dxa"/>
            <w:tcBorders>
              <w:top w:val="single" w:sz="6" w:space="0" w:color="auto"/>
              <w:bottom w:val="single" w:sz="6" w:space="0" w:color="auto"/>
              <w:right w:val="single" w:sz="6" w:space="0" w:color="auto"/>
            </w:tcBorders>
          </w:tcPr>
          <w:p w14:paraId="15C1DA15" w14:textId="77777777" w:rsidR="007467C0" w:rsidRPr="00CD2A5C" w:rsidRDefault="007467C0" w:rsidP="00453A37">
            <w:pPr>
              <w:pStyle w:val="TableBody"/>
              <w:rPr>
                <w:b/>
                <w:bCs/>
              </w:rPr>
            </w:pPr>
            <w:r w:rsidRPr="00CD2A5C">
              <w:rPr>
                <w:b/>
                <w:bCs/>
              </w:rPr>
              <w:t>End Date</w:t>
            </w:r>
          </w:p>
        </w:tc>
        <w:tc>
          <w:tcPr>
            <w:tcW w:w="5480" w:type="dxa"/>
            <w:tcBorders>
              <w:top w:val="single" w:sz="6" w:space="0" w:color="auto"/>
              <w:left w:val="single" w:sz="6" w:space="0" w:color="auto"/>
              <w:bottom w:val="single" w:sz="6" w:space="0" w:color="auto"/>
            </w:tcBorders>
          </w:tcPr>
          <w:p w14:paraId="48D81897" w14:textId="77777777" w:rsidR="007467C0" w:rsidRPr="00FB292A" w:rsidRDefault="007467C0" w:rsidP="00453A37">
            <w:pPr>
              <w:pStyle w:val="TableBody"/>
            </w:pPr>
            <w:r w:rsidRPr="00FB292A">
              <w:t>The ending date of the report</w:t>
            </w:r>
          </w:p>
        </w:tc>
      </w:tr>
      <w:tr w:rsidR="007467C0" w:rsidRPr="00A875AE" w14:paraId="2724AB29" w14:textId="77777777" w:rsidTr="006271D1">
        <w:trPr>
          <w:cantSplit/>
        </w:trPr>
        <w:tc>
          <w:tcPr>
            <w:tcW w:w="2570" w:type="dxa"/>
            <w:tcBorders>
              <w:top w:val="single" w:sz="6" w:space="0" w:color="auto"/>
              <w:bottom w:val="single" w:sz="6" w:space="0" w:color="auto"/>
              <w:right w:val="single" w:sz="6" w:space="0" w:color="auto"/>
            </w:tcBorders>
          </w:tcPr>
          <w:p w14:paraId="614FA864"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47FBEFA0" w14:textId="77777777" w:rsidR="007467C0" w:rsidRPr="00FB292A" w:rsidRDefault="007467C0" w:rsidP="00453A37">
            <w:pPr>
              <w:pStyle w:val="TableBody"/>
            </w:pPr>
            <w:r w:rsidRPr="00FB292A">
              <w:t>The Cashpoint ID for which Service Schedules will be displayed</w:t>
            </w:r>
          </w:p>
        </w:tc>
      </w:tr>
      <w:tr w:rsidR="007467C0" w:rsidRPr="00A875AE" w14:paraId="269C01C8" w14:textId="77777777" w:rsidTr="006271D1">
        <w:trPr>
          <w:cantSplit/>
        </w:trPr>
        <w:tc>
          <w:tcPr>
            <w:tcW w:w="2570" w:type="dxa"/>
            <w:tcBorders>
              <w:top w:val="single" w:sz="6" w:space="0" w:color="auto"/>
              <w:bottom w:val="single" w:sz="6" w:space="0" w:color="auto"/>
              <w:right w:val="single" w:sz="6" w:space="0" w:color="auto"/>
            </w:tcBorders>
          </w:tcPr>
          <w:p w14:paraId="44C71C29" w14:textId="77777777" w:rsidR="007467C0" w:rsidRPr="00CD2A5C" w:rsidRDefault="007467C0" w:rsidP="00453A37">
            <w:pPr>
              <w:pStyle w:val="TableBody"/>
              <w:rPr>
                <w:b/>
                <w:bCs/>
              </w:rPr>
            </w:pPr>
            <w:r w:rsidRPr="00CD2A5C">
              <w:rPr>
                <w:b/>
                <w:bCs/>
              </w:rPr>
              <w:t>Vault Type</w:t>
            </w:r>
          </w:p>
        </w:tc>
        <w:tc>
          <w:tcPr>
            <w:tcW w:w="5480" w:type="dxa"/>
            <w:tcBorders>
              <w:top w:val="single" w:sz="6" w:space="0" w:color="auto"/>
              <w:left w:val="single" w:sz="6" w:space="0" w:color="auto"/>
              <w:bottom w:val="single" w:sz="6" w:space="0" w:color="auto"/>
            </w:tcBorders>
          </w:tcPr>
          <w:p w14:paraId="259029B0" w14:textId="77777777" w:rsidR="007467C0" w:rsidRPr="00FB292A" w:rsidRDefault="007467C0" w:rsidP="00453A37">
            <w:pPr>
              <w:pStyle w:val="TableBody"/>
            </w:pPr>
            <w:r w:rsidRPr="00FB292A">
              <w:t xml:space="preserve">The Cashpoint type that relates to the Vault </w:t>
            </w:r>
          </w:p>
        </w:tc>
      </w:tr>
      <w:tr w:rsidR="007467C0" w:rsidRPr="00A875AE" w14:paraId="44ED0F04" w14:textId="77777777" w:rsidTr="006271D1">
        <w:trPr>
          <w:cantSplit/>
        </w:trPr>
        <w:tc>
          <w:tcPr>
            <w:tcW w:w="2570" w:type="dxa"/>
            <w:tcBorders>
              <w:top w:val="single" w:sz="6" w:space="0" w:color="auto"/>
              <w:bottom w:val="single" w:sz="6" w:space="0" w:color="auto"/>
              <w:right w:val="single" w:sz="6" w:space="0" w:color="auto"/>
            </w:tcBorders>
          </w:tcPr>
          <w:p w14:paraId="49FD1C03" w14:textId="77777777" w:rsidR="007467C0" w:rsidRPr="00CD2A5C" w:rsidRDefault="007467C0" w:rsidP="00453A37">
            <w:pPr>
              <w:pStyle w:val="TableBody"/>
              <w:rPr>
                <w:b/>
                <w:bCs/>
              </w:rPr>
            </w:pPr>
            <w:r w:rsidRPr="00CD2A5C">
              <w:rPr>
                <w:b/>
                <w:bCs/>
              </w:rPr>
              <w:t>Service Day</w:t>
            </w:r>
          </w:p>
        </w:tc>
        <w:tc>
          <w:tcPr>
            <w:tcW w:w="5480" w:type="dxa"/>
            <w:tcBorders>
              <w:top w:val="single" w:sz="6" w:space="0" w:color="auto"/>
              <w:left w:val="nil"/>
              <w:bottom w:val="single" w:sz="6" w:space="0" w:color="auto"/>
            </w:tcBorders>
          </w:tcPr>
          <w:p w14:paraId="0E288E70" w14:textId="77777777" w:rsidR="007467C0" w:rsidRPr="00FB292A" w:rsidRDefault="007467C0" w:rsidP="00453A37">
            <w:pPr>
              <w:pStyle w:val="TableBody"/>
            </w:pPr>
            <w:r w:rsidRPr="00FB292A">
              <w:t>Indicates the date for which details are being provided</w:t>
            </w:r>
          </w:p>
        </w:tc>
      </w:tr>
      <w:tr w:rsidR="007467C0" w:rsidRPr="00A875AE" w14:paraId="4B183DE7" w14:textId="77777777" w:rsidTr="006271D1">
        <w:trPr>
          <w:cantSplit/>
        </w:trPr>
        <w:tc>
          <w:tcPr>
            <w:tcW w:w="2570" w:type="dxa"/>
            <w:tcBorders>
              <w:top w:val="single" w:sz="6" w:space="0" w:color="auto"/>
              <w:bottom w:val="single" w:sz="6" w:space="0" w:color="auto"/>
              <w:right w:val="single" w:sz="6" w:space="0" w:color="auto"/>
            </w:tcBorders>
          </w:tcPr>
          <w:p w14:paraId="5565EC5C" w14:textId="77777777" w:rsidR="007467C0" w:rsidRPr="00CD2A5C" w:rsidRDefault="007467C0" w:rsidP="00453A37">
            <w:pPr>
              <w:pStyle w:val="TableBody"/>
              <w:rPr>
                <w:b/>
                <w:bCs/>
              </w:rPr>
            </w:pPr>
            <w:r w:rsidRPr="00CD2A5C">
              <w:rPr>
                <w:b/>
                <w:bCs/>
              </w:rPr>
              <w:t>Delivery Order Day</w:t>
            </w:r>
          </w:p>
        </w:tc>
        <w:tc>
          <w:tcPr>
            <w:tcW w:w="5480" w:type="dxa"/>
            <w:tcBorders>
              <w:top w:val="single" w:sz="6" w:space="0" w:color="auto"/>
              <w:left w:val="nil"/>
              <w:bottom w:val="single" w:sz="6" w:space="0" w:color="auto"/>
            </w:tcBorders>
          </w:tcPr>
          <w:p w14:paraId="42297271" w14:textId="77777777" w:rsidR="007467C0" w:rsidRPr="00FB292A" w:rsidRDefault="007467C0" w:rsidP="00453A37">
            <w:pPr>
              <w:pStyle w:val="TableBody"/>
            </w:pPr>
            <w:r w:rsidRPr="00FB292A">
              <w:t>Indicates if the date is a delivery order day</w:t>
            </w:r>
          </w:p>
        </w:tc>
      </w:tr>
      <w:tr w:rsidR="007467C0" w:rsidRPr="00A875AE" w14:paraId="3C2667DC" w14:textId="77777777" w:rsidTr="006271D1">
        <w:trPr>
          <w:cantSplit/>
        </w:trPr>
        <w:tc>
          <w:tcPr>
            <w:tcW w:w="2570" w:type="dxa"/>
            <w:tcBorders>
              <w:top w:val="single" w:sz="6" w:space="0" w:color="auto"/>
              <w:bottom w:val="single" w:sz="6" w:space="0" w:color="auto"/>
              <w:right w:val="single" w:sz="6" w:space="0" w:color="auto"/>
            </w:tcBorders>
          </w:tcPr>
          <w:p w14:paraId="7C0BB37C" w14:textId="77777777" w:rsidR="007467C0" w:rsidRPr="00CD2A5C" w:rsidRDefault="007467C0" w:rsidP="00453A37">
            <w:pPr>
              <w:pStyle w:val="TableBody"/>
              <w:rPr>
                <w:b/>
                <w:bCs/>
              </w:rPr>
            </w:pPr>
            <w:r w:rsidRPr="00CD2A5C">
              <w:rPr>
                <w:b/>
                <w:bCs/>
              </w:rPr>
              <w:t>Return Order Day</w:t>
            </w:r>
          </w:p>
        </w:tc>
        <w:tc>
          <w:tcPr>
            <w:tcW w:w="5480" w:type="dxa"/>
            <w:tcBorders>
              <w:top w:val="single" w:sz="6" w:space="0" w:color="auto"/>
              <w:left w:val="nil"/>
              <w:bottom w:val="single" w:sz="6" w:space="0" w:color="auto"/>
            </w:tcBorders>
          </w:tcPr>
          <w:p w14:paraId="67F1A3D1" w14:textId="77777777" w:rsidR="007467C0" w:rsidRPr="00FB292A" w:rsidRDefault="007467C0" w:rsidP="00453A37">
            <w:pPr>
              <w:pStyle w:val="TableBody"/>
            </w:pPr>
            <w:r w:rsidRPr="00FB292A">
              <w:t>Indicates if the date is a return order day</w:t>
            </w:r>
          </w:p>
        </w:tc>
      </w:tr>
      <w:tr w:rsidR="007467C0" w:rsidRPr="00A875AE" w14:paraId="77E79737" w14:textId="77777777" w:rsidTr="006271D1">
        <w:trPr>
          <w:cantSplit/>
        </w:trPr>
        <w:tc>
          <w:tcPr>
            <w:tcW w:w="2570" w:type="dxa"/>
            <w:tcBorders>
              <w:top w:val="single" w:sz="6" w:space="0" w:color="auto"/>
              <w:bottom w:val="single" w:sz="6" w:space="0" w:color="auto"/>
              <w:right w:val="single" w:sz="6" w:space="0" w:color="auto"/>
            </w:tcBorders>
          </w:tcPr>
          <w:p w14:paraId="286B4215" w14:textId="77777777" w:rsidR="007467C0" w:rsidRPr="00CD2A5C" w:rsidRDefault="007467C0" w:rsidP="00453A37">
            <w:pPr>
              <w:pStyle w:val="TableBody"/>
              <w:rPr>
                <w:b/>
                <w:bCs/>
              </w:rPr>
            </w:pPr>
            <w:r w:rsidRPr="00CD2A5C">
              <w:rPr>
                <w:b/>
                <w:bCs/>
              </w:rPr>
              <w:t>Delivery Order Date</w:t>
            </w:r>
          </w:p>
        </w:tc>
        <w:tc>
          <w:tcPr>
            <w:tcW w:w="5480" w:type="dxa"/>
            <w:tcBorders>
              <w:top w:val="single" w:sz="6" w:space="0" w:color="auto"/>
              <w:left w:val="nil"/>
              <w:bottom w:val="single" w:sz="6" w:space="0" w:color="auto"/>
            </w:tcBorders>
          </w:tcPr>
          <w:p w14:paraId="35D2ED55" w14:textId="77777777" w:rsidR="007467C0" w:rsidRPr="00FB292A" w:rsidRDefault="007467C0" w:rsidP="00453A37">
            <w:pPr>
              <w:pStyle w:val="TableBody"/>
            </w:pPr>
            <w:r w:rsidRPr="00FB292A">
              <w:t>Indicates the date that orders must be placed to be delivered on the Delivery Day</w:t>
            </w:r>
          </w:p>
        </w:tc>
      </w:tr>
      <w:tr w:rsidR="007467C0" w:rsidRPr="00A875AE" w14:paraId="6D2BD7C2" w14:textId="77777777" w:rsidTr="006271D1">
        <w:trPr>
          <w:cantSplit/>
        </w:trPr>
        <w:tc>
          <w:tcPr>
            <w:tcW w:w="2570" w:type="dxa"/>
            <w:tcBorders>
              <w:top w:val="single" w:sz="6" w:space="0" w:color="auto"/>
              <w:bottom w:val="single" w:sz="6" w:space="0" w:color="auto"/>
              <w:right w:val="single" w:sz="6" w:space="0" w:color="auto"/>
            </w:tcBorders>
          </w:tcPr>
          <w:p w14:paraId="0AA101CF" w14:textId="77777777" w:rsidR="007467C0" w:rsidRPr="00CD2A5C" w:rsidRDefault="007467C0" w:rsidP="00453A37">
            <w:pPr>
              <w:pStyle w:val="TableBody"/>
              <w:rPr>
                <w:b/>
                <w:bCs/>
              </w:rPr>
            </w:pPr>
            <w:r w:rsidRPr="00CD2A5C">
              <w:rPr>
                <w:b/>
                <w:bCs/>
              </w:rPr>
              <w:t>Return Order Date</w:t>
            </w:r>
          </w:p>
        </w:tc>
        <w:tc>
          <w:tcPr>
            <w:tcW w:w="5480" w:type="dxa"/>
            <w:tcBorders>
              <w:top w:val="single" w:sz="6" w:space="0" w:color="auto"/>
              <w:left w:val="nil"/>
              <w:bottom w:val="single" w:sz="6" w:space="0" w:color="auto"/>
            </w:tcBorders>
          </w:tcPr>
          <w:p w14:paraId="5DCF1A2B" w14:textId="77777777" w:rsidR="007467C0" w:rsidRPr="00FB292A" w:rsidRDefault="007467C0" w:rsidP="00453A37">
            <w:pPr>
              <w:pStyle w:val="TableBody"/>
            </w:pPr>
            <w:r w:rsidRPr="00FB292A">
              <w:t>Indicates the date that orders must be placed to be returned on the Return Day</w:t>
            </w:r>
          </w:p>
        </w:tc>
      </w:tr>
      <w:tr w:rsidR="007467C0" w:rsidRPr="00A875AE" w14:paraId="59F2F5F2" w14:textId="77777777" w:rsidTr="006271D1">
        <w:trPr>
          <w:cantSplit/>
        </w:trPr>
        <w:tc>
          <w:tcPr>
            <w:tcW w:w="2570" w:type="dxa"/>
            <w:tcBorders>
              <w:top w:val="single" w:sz="6" w:space="0" w:color="auto"/>
              <w:bottom w:val="single" w:sz="6" w:space="0" w:color="auto"/>
              <w:right w:val="single" w:sz="6" w:space="0" w:color="auto"/>
            </w:tcBorders>
          </w:tcPr>
          <w:p w14:paraId="46011C25" w14:textId="77777777" w:rsidR="007467C0" w:rsidRPr="00CD2A5C" w:rsidRDefault="007467C0" w:rsidP="00453A37">
            <w:pPr>
              <w:pStyle w:val="TableBody"/>
              <w:rPr>
                <w:b/>
                <w:bCs/>
              </w:rPr>
            </w:pPr>
            <w:r w:rsidRPr="00CD2A5C">
              <w:rPr>
                <w:b/>
                <w:bCs/>
              </w:rPr>
              <w:t>Unplanned Order Day</w:t>
            </w:r>
          </w:p>
        </w:tc>
        <w:tc>
          <w:tcPr>
            <w:tcW w:w="5480" w:type="dxa"/>
            <w:tcBorders>
              <w:top w:val="single" w:sz="6" w:space="0" w:color="auto"/>
              <w:left w:val="nil"/>
              <w:bottom w:val="single" w:sz="6" w:space="0" w:color="auto"/>
            </w:tcBorders>
          </w:tcPr>
          <w:p w14:paraId="33A19C39" w14:textId="77777777" w:rsidR="007467C0" w:rsidRPr="00FB292A" w:rsidRDefault="007467C0" w:rsidP="00453A37">
            <w:pPr>
              <w:pStyle w:val="TableBody"/>
            </w:pPr>
            <w:r w:rsidRPr="00FB292A">
              <w:t>Indicates if the date is an unplanned delivery day</w:t>
            </w:r>
          </w:p>
        </w:tc>
      </w:tr>
      <w:tr w:rsidR="007467C0" w:rsidRPr="00A875AE" w14:paraId="1D6AB65B" w14:textId="77777777" w:rsidTr="006271D1">
        <w:trPr>
          <w:cantSplit/>
        </w:trPr>
        <w:tc>
          <w:tcPr>
            <w:tcW w:w="2570" w:type="dxa"/>
            <w:tcBorders>
              <w:top w:val="single" w:sz="6" w:space="0" w:color="auto"/>
              <w:bottom w:val="single" w:sz="6" w:space="0" w:color="auto"/>
              <w:right w:val="single" w:sz="6" w:space="0" w:color="auto"/>
            </w:tcBorders>
          </w:tcPr>
          <w:p w14:paraId="58D22A71" w14:textId="77777777" w:rsidR="007467C0" w:rsidRPr="00CD2A5C" w:rsidRDefault="007467C0" w:rsidP="00453A37">
            <w:pPr>
              <w:pStyle w:val="TableBody"/>
              <w:rPr>
                <w:b/>
                <w:bCs/>
              </w:rPr>
            </w:pPr>
            <w:r w:rsidRPr="00CD2A5C">
              <w:rPr>
                <w:b/>
                <w:bCs/>
              </w:rPr>
              <w:lastRenderedPageBreak/>
              <w:t>Unplanned Order Date</w:t>
            </w:r>
          </w:p>
        </w:tc>
        <w:tc>
          <w:tcPr>
            <w:tcW w:w="5480" w:type="dxa"/>
            <w:tcBorders>
              <w:top w:val="single" w:sz="6" w:space="0" w:color="auto"/>
              <w:left w:val="nil"/>
              <w:bottom w:val="single" w:sz="6" w:space="0" w:color="auto"/>
            </w:tcBorders>
          </w:tcPr>
          <w:p w14:paraId="11B30F9D" w14:textId="77777777" w:rsidR="007467C0" w:rsidRPr="00FB292A" w:rsidRDefault="007467C0" w:rsidP="00453A37">
            <w:pPr>
              <w:pStyle w:val="TableBody"/>
            </w:pPr>
            <w:r w:rsidRPr="00FB292A">
              <w:t>Indicates the date that unplanned orders must be placed to be delivered on the Unplanned Delivery Day</w:t>
            </w:r>
          </w:p>
        </w:tc>
      </w:tr>
      <w:tr w:rsidR="007467C0" w:rsidRPr="00A875AE" w14:paraId="6CF6EF15" w14:textId="77777777" w:rsidTr="006271D1">
        <w:trPr>
          <w:cantSplit/>
        </w:trPr>
        <w:tc>
          <w:tcPr>
            <w:tcW w:w="2570" w:type="dxa"/>
            <w:tcBorders>
              <w:top w:val="single" w:sz="6" w:space="0" w:color="auto"/>
              <w:bottom w:val="single" w:sz="6" w:space="0" w:color="auto"/>
              <w:right w:val="single" w:sz="6" w:space="0" w:color="auto"/>
            </w:tcBorders>
          </w:tcPr>
          <w:p w14:paraId="21E27D01" w14:textId="77777777" w:rsidR="007467C0" w:rsidRPr="00CD2A5C" w:rsidRDefault="007467C0" w:rsidP="00453A37">
            <w:pPr>
              <w:pStyle w:val="TableBody"/>
              <w:rPr>
                <w:b/>
                <w:bCs/>
              </w:rPr>
            </w:pPr>
            <w:r w:rsidRPr="00CD2A5C">
              <w:rPr>
                <w:b/>
                <w:bCs/>
              </w:rPr>
              <w:t xml:space="preserve">Delivery </w:t>
            </w:r>
          </w:p>
        </w:tc>
        <w:tc>
          <w:tcPr>
            <w:tcW w:w="5480" w:type="dxa"/>
            <w:tcBorders>
              <w:top w:val="single" w:sz="6" w:space="0" w:color="auto"/>
              <w:left w:val="nil"/>
              <w:bottom w:val="single" w:sz="6" w:space="0" w:color="auto"/>
            </w:tcBorders>
          </w:tcPr>
          <w:p w14:paraId="08E24ED5" w14:textId="77777777" w:rsidR="007467C0" w:rsidRPr="00FB292A" w:rsidRDefault="007467C0" w:rsidP="00453A37">
            <w:pPr>
              <w:pStyle w:val="TableBody"/>
            </w:pPr>
            <w:r w:rsidRPr="00FB292A">
              <w:t>Indicates if Delivery is Optional or Mandatory on this date.</w:t>
            </w:r>
          </w:p>
        </w:tc>
      </w:tr>
      <w:tr w:rsidR="007467C0" w:rsidRPr="00A875AE" w14:paraId="7CDADC22" w14:textId="77777777" w:rsidTr="006271D1">
        <w:trPr>
          <w:cantSplit/>
        </w:trPr>
        <w:tc>
          <w:tcPr>
            <w:tcW w:w="2570" w:type="dxa"/>
            <w:tcBorders>
              <w:top w:val="single" w:sz="6" w:space="0" w:color="auto"/>
              <w:bottom w:val="single" w:sz="6" w:space="0" w:color="auto"/>
              <w:right w:val="single" w:sz="6" w:space="0" w:color="auto"/>
            </w:tcBorders>
          </w:tcPr>
          <w:p w14:paraId="583EF130" w14:textId="77777777" w:rsidR="007467C0" w:rsidRPr="00CD2A5C" w:rsidRDefault="007467C0" w:rsidP="00453A37">
            <w:pPr>
              <w:pStyle w:val="TableBody"/>
              <w:rPr>
                <w:b/>
                <w:bCs/>
              </w:rPr>
            </w:pPr>
            <w:r w:rsidRPr="00CD2A5C">
              <w:rPr>
                <w:b/>
                <w:bCs/>
              </w:rPr>
              <w:t>Return</w:t>
            </w:r>
          </w:p>
        </w:tc>
        <w:tc>
          <w:tcPr>
            <w:tcW w:w="5480" w:type="dxa"/>
            <w:tcBorders>
              <w:top w:val="single" w:sz="6" w:space="0" w:color="auto"/>
              <w:left w:val="nil"/>
              <w:bottom w:val="single" w:sz="6" w:space="0" w:color="auto"/>
            </w:tcBorders>
          </w:tcPr>
          <w:p w14:paraId="01B7A252" w14:textId="77777777" w:rsidR="007467C0" w:rsidRPr="00FB292A" w:rsidRDefault="007467C0" w:rsidP="00453A37">
            <w:pPr>
              <w:pStyle w:val="TableBody"/>
            </w:pPr>
            <w:r w:rsidRPr="00FB292A">
              <w:t>Indicates if Returns are Optional or Mandatory on this date</w:t>
            </w:r>
          </w:p>
        </w:tc>
      </w:tr>
      <w:tr w:rsidR="007467C0" w:rsidRPr="00A875AE" w14:paraId="357F657B" w14:textId="77777777" w:rsidTr="006271D1">
        <w:trPr>
          <w:cantSplit/>
        </w:trPr>
        <w:tc>
          <w:tcPr>
            <w:tcW w:w="2570" w:type="dxa"/>
            <w:tcBorders>
              <w:top w:val="single" w:sz="6" w:space="0" w:color="auto"/>
              <w:bottom w:val="single" w:sz="6" w:space="0" w:color="auto"/>
              <w:right w:val="single" w:sz="6" w:space="0" w:color="auto"/>
            </w:tcBorders>
          </w:tcPr>
          <w:p w14:paraId="733BF4F8" w14:textId="77777777" w:rsidR="007467C0" w:rsidRPr="00CD2A5C" w:rsidRDefault="007467C0" w:rsidP="00453A37">
            <w:pPr>
              <w:pStyle w:val="TableBody"/>
              <w:rPr>
                <w:b/>
                <w:bCs/>
              </w:rPr>
            </w:pPr>
            <w:r w:rsidRPr="00CD2A5C">
              <w:rPr>
                <w:b/>
                <w:bCs/>
              </w:rPr>
              <w:t>Business Day</w:t>
            </w:r>
          </w:p>
        </w:tc>
        <w:tc>
          <w:tcPr>
            <w:tcW w:w="5480" w:type="dxa"/>
            <w:tcBorders>
              <w:top w:val="single" w:sz="6" w:space="0" w:color="auto"/>
              <w:left w:val="nil"/>
              <w:bottom w:val="single" w:sz="6" w:space="0" w:color="auto"/>
            </w:tcBorders>
          </w:tcPr>
          <w:p w14:paraId="5E31BF29" w14:textId="77777777" w:rsidR="007467C0" w:rsidRPr="00FB292A" w:rsidRDefault="007467C0" w:rsidP="00453A37">
            <w:pPr>
              <w:pStyle w:val="TableBody"/>
            </w:pPr>
            <w:r w:rsidRPr="00FB292A">
              <w:t>Indicates if the date is a Business Day</w:t>
            </w:r>
          </w:p>
        </w:tc>
      </w:tr>
      <w:tr w:rsidR="007467C0" w:rsidRPr="00A875AE" w14:paraId="68E0AE7C" w14:textId="77777777" w:rsidTr="006271D1">
        <w:trPr>
          <w:cantSplit/>
        </w:trPr>
        <w:tc>
          <w:tcPr>
            <w:tcW w:w="2570" w:type="dxa"/>
            <w:tcBorders>
              <w:top w:val="single" w:sz="6" w:space="0" w:color="auto"/>
              <w:bottom w:val="single" w:sz="6" w:space="0" w:color="auto"/>
              <w:right w:val="single" w:sz="6" w:space="0" w:color="auto"/>
            </w:tcBorders>
          </w:tcPr>
          <w:p w14:paraId="7364F480" w14:textId="77777777" w:rsidR="007467C0" w:rsidRPr="00CD2A5C" w:rsidRDefault="007467C0" w:rsidP="00453A37">
            <w:pPr>
              <w:pStyle w:val="TableBody"/>
              <w:rPr>
                <w:b/>
                <w:bCs/>
              </w:rPr>
            </w:pPr>
            <w:r w:rsidRPr="00CD2A5C">
              <w:rPr>
                <w:b/>
                <w:bCs/>
              </w:rPr>
              <w:t>Holiday</w:t>
            </w:r>
          </w:p>
        </w:tc>
        <w:tc>
          <w:tcPr>
            <w:tcW w:w="5480" w:type="dxa"/>
            <w:tcBorders>
              <w:top w:val="single" w:sz="6" w:space="0" w:color="auto"/>
              <w:left w:val="nil"/>
              <w:bottom w:val="single" w:sz="6" w:space="0" w:color="auto"/>
            </w:tcBorders>
          </w:tcPr>
          <w:p w14:paraId="0304C405" w14:textId="77777777" w:rsidR="007467C0" w:rsidRPr="00FB292A" w:rsidRDefault="007467C0" w:rsidP="00453A37">
            <w:pPr>
              <w:pStyle w:val="TableBody"/>
            </w:pPr>
            <w:r w:rsidRPr="00FB292A">
              <w:t>Indicates if the date is a holiday</w:t>
            </w:r>
          </w:p>
        </w:tc>
      </w:tr>
      <w:tr w:rsidR="007467C0" w:rsidRPr="00A875AE" w14:paraId="0C24A3D5" w14:textId="77777777" w:rsidTr="006271D1">
        <w:trPr>
          <w:cantSplit/>
        </w:trPr>
        <w:tc>
          <w:tcPr>
            <w:tcW w:w="2570" w:type="dxa"/>
            <w:tcBorders>
              <w:top w:val="single" w:sz="6" w:space="0" w:color="auto"/>
              <w:bottom w:val="single" w:sz="6" w:space="0" w:color="auto"/>
              <w:right w:val="single" w:sz="6" w:space="0" w:color="auto"/>
            </w:tcBorders>
          </w:tcPr>
          <w:p w14:paraId="0E92AD82" w14:textId="77777777" w:rsidR="007467C0" w:rsidRPr="00CD2A5C" w:rsidRDefault="007467C0" w:rsidP="00453A37">
            <w:pPr>
              <w:pStyle w:val="TableBody"/>
              <w:rPr>
                <w:b/>
                <w:bCs/>
              </w:rPr>
            </w:pPr>
            <w:r w:rsidRPr="00CD2A5C">
              <w:rPr>
                <w:b/>
                <w:bCs/>
              </w:rPr>
              <w:t>Exception</w:t>
            </w:r>
          </w:p>
        </w:tc>
        <w:tc>
          <w:tcPr>
            <w:tcW w:w="5480" w:type="dxa"/>
            <w:tcBorders>
              <w:top w:val="single" w:sz="6" w:space="0" w:color="auto"/>
              <w:left w:val="nil"/>
              <w:bottom w:val="single" w:sz="6" w:space="0" w:color="auto"/>
            </w:tcBorders>
          </w:tcPr>
          <w:p w14:paraId="2C171245" w14:textId="77777777" w:rsidR="007467C0" w:rsidRPr="00FB292A" w:rsidRDefault="007467C0" w:rsidP="00453A37">
            <w:pPr>
              <w:pStyle w:val="TableBody"/>
            </w:pPr>
            <w:r w:rsidRPr="00FB292A">
              <w:t>Indicates if there is a service exception on this date.</w:t>
            </w:r>
          </w:p>
        </w:tc>
      </w:tr>
    </w:tbl>
    <w:p w14:paraId="4B092EB5" w14:textId="02847F2E"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300FAC21" w14:textId="77777777" w:rsidR="008A1041" w:rsidRDefault="008A1041" w:rsidP="007467C0">
      <w:pPr>
        <w:pStyle w:val="TopofSection"/>
      </w:pPr>
    </w:p>
    <w:p w14:paraId="3A51A3C1" w14:textId="77777777" w:rsidR="007467C0" w:rsidRDefault="007467C0" w:rsidP="007467C0">
      <w:pPr>
        <w:pStyle w:val="Heading4"/>
      </w:pPr>
      <w:bookmarkStart w:id="2112" w:name="_Ref270486334"/>
      <w:r>
        <w:t>Vault Denominations</w:t>
      </w:r>
      <w:bookmarkEnd w:id="2112"/>
    </w:p>
    <w:p w14:paraId="69040052" w14:textId="77777777" w:rsidR="007467C0" w:rsidRDefault="007467C0" w:rsidP="00453A37">
      <w:pPr>
        <w:pStyle w:val="BodyText"/>
      </w:pPr>
      <w:r>
        <w:t xml:space="preserve">This report displays all the details on the denominations assigned to Cashpoints. </w:t>
      </w:r>
    </w:p>
    <w:p w14:paraId="598D487E" w14:textId="77777777" w:rsidR="007467C0" w:rsidRPr="00883A15" w:rsidRDefault="007467C0" w:rsidP="007467C0">
      <w:pPr>
        <w:pStyle w:val="Caption"/>
        <w:rPr>
          <w:lang w:val="en-US"/>
        </w:rPr>
      </w:pPr>
      <w:bookmarkStart w:id="2113" w:name="_Toc74556739"/>
      <w:r w:rsidRPr="00883A15">
        <w:rPr>
          <w:lang w:val="en-US"/>
        </w:rPr>
        <w:t xml:space="preserve">Table </w:t>
      </w:r>
      <w:r>
        <w:fldChar w:fldCharType="begin"/>
      </w:r>
      <w:r w:rsidRPr="00883A15">
        <w:rPr>
          <w:lang w:val="en-US"/>
        </w:rPr>
        <w:instrText xml:space="preserve"> SEQ Table \* ARABIC </w:instrText>
      </w:r>
      <w:r>
        <w:fldChar w:fldCharType="separate"/>
      </w:r>
      <w:r>
        <w:rPr>
          <w:noProof/>
          <w:lang w:val="en-US"/>
        </w:rPr>
        <w:t>100</w:t>
      </w:r>
      <w:r>
        <w:rPr>
          <w:noProof/>
        </w:rPr>
        <w:fldChar w:fldCharType="end"/>
      </w:r>
      <w:r w:rsidRPr="00883A15">
        <w:rPr>
          <w:lang w:val="en-US"/>
        </w:rPr>
        <w:t>: Vault Denominations Description</w:t>
      </w:r>
      <w:bookmarkEnd w:id="211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A21D98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C22E989"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0265E57F" w14:textId="77777777" w:rsidR="007467C0" w:rsidRPr="00A875AE" w:rsidRDefault="007467C0" w:rsidP="00170D7D">
            <w:pPr>
              <w:pStyle w:val="TableHeader"/>
            </w:pPr>
            <w:r>
              <w:t>Description</w:t>
            </w:r>
          </w:p>
        </w:tc>
      </w:tr>
      <w:tr w:rsidR="007467C0" w:rsidRPr="00A875AE" w14:paraId="75871741" w14:textId="77777777" w:rsidTr="006271D1">
        <w:trPr>
          <w:cantSplit/>
        </w:trPr>
        <w:tc>
          <w:tcPr>
            <w:tcW w:w="2570" w:type="dxa"/>
            <w:tcBorders>
              <w:top w:val="single" w:sz="6" w:space="0" w:color="auto"/>
              <w:bottom w:val="single" w:sz="6" w:space="0" w:color="auto"/>
              <w:right w:val="single" w:sz="6" w:space="0" w:color="auto"/>
            </w:tcBorders>
          </w:tcPr>
          <w:p w14:paraId="1FA215B1" w14:textId="77777777" w:rsidR="007467C0" w:rsidRPr="00CD2A5C" w:rsidRDefault="007467C0" w:rsidP="00453A37">
            <w:pPr>
              <w:pStyle w:val="TableBody"/>
              <w:rPr>
                <w:b/>
                <w:bCs/>
              </w:rPr>
            </w:pPr>
            <w:r w:rsidRPr="00CD2A5C">
              <w:rPr>
                <w:b/>
                <w:bCs/>
              </w:rPr>
              <w:t>Cashpoint</w:t>
            </w:r>
          </w:p>
        </w:tc>
        <w:tc>
          <w:tcPr>
            <w:tcW w:w="5480" w:type="dxa"/>
            <w:tcBorders>
              <w:top w:val="single" w:sz="6" w:space="0" w:color="auto"/>
              <w:left w:val="single" w:sz="6" w:space="0" w:color="auto"/>
              <w:bottom w:val="single" w:sz="6" w:space="0" w:color="auto"/>
            </w:tcBorders>
          </w:tcPr>
          <w:p w14:paraId="2826DA07" w14:textId="77777777" w:rsidR="007467C0" w:rsidRPr="00FB292A" w:rsidRDefault="007467C0" w:rsidP="00453A37">
            <w:pPr>
              <w:pStyle w:val="TableBody"/>
            </w:pPr>
            <w:r w:rsidRPr="00FB292A">
              <w:t>The Cashpoint ID for which denomination details are being provided</w:t>
            </w:r>
          </w:p>
        </w:tc>
      </w:tr>
      <w:tr w:rsidR="007467C0" w:rsidRPr="00A875AE" w14:paraId="2C2D7258" w14:textId="77777777" w:rsidTr="006271D1">
        <w:trPr>
          <w:cantSplit/>
        </w:trPr>
        <w:tc>
          <w:tcPr>
            <w:tcW w:w="2570" w:type="dxa"/>
            <w:tcBorders>
              <w:top w:val="single" w:sz="6" w:space="0" w:color="auto"/>
              <w:bottom w:val="single" w:sz="6" w:space="0" w:color="auto"/>
              <w:right w:val="single" w:sz="6" w:space="0" w:color="auto"/>
            </w:tcBorders>
          </w:tcPr>
          <w:p w14:paraId="5A941B36" w14:textId="77777777" w:rsidR="007467C0" w:rsidRPr="00CD2A5C" w:rsidRDefault="007467C0" w:rsidP="00453A37">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7EE4D788" w14:textId="77777777" w:rsidR="007467C0" w:rsidRPr="00FB292A" w:rsidRDefault="007467C0" w:rsidP="00453A37">
            <w:pPr>
              <w:pStyle w:val="TableBody"/>
            </w:pPr>
            <w:r w:rsidRPr="00FB292A">
              <w:t xml:space="preserve">The Denomination ID </w:t>
            </w:r>
          </w:p>
        </w:tc>
      </w:tr>
      <w:tr w:rsidR="007467C0" w:rsidRPr="00A875AE" w14:paraId="59B472A6" w14:textId="77777777" w:rsidTr="006271D1">
        <w:trPr>
          <w:cantSplit/>
        </w:trPr>
        <w:tc>
          <w:tcPr>
            <w:tcW w:w="2570" w:type="dxa"/>
            <w:tcBorders>
              <w:top w:val="single" w:sz="6" w:space="0" w:color="auto"/>
              <w:bottom w:val="single" w:sz="6" w:space="0" w:color="auto"/>
              <w:right w:val="single" w:sz="6" w:space="0" w:color="auto"/>
            </w:tcBorders>
          </w:tcPr>
          <w:p w14:paraId="66887036" w14:textId="77777777" w:rsidR="007467C0" w:rsidRPr="00CD2A5C" w:rsidRDefault="007467C0" w:rsidP="00453A37">
            <w:pPr>
              <w:pStyle w:val="TableBody"/>
              <w:rPr>
                <w:b/>
                <w:bCs/>
              </w:rPr>
            </w:pPr>
            <w:r w:rsidRPr="00CD2A5C">
              <w:rPr>
                <w:b/>
                <w:bCs/>
              </w:rPr>
              <w:t>Quality</w:t>
            </w:r>
          </w:p>
        </w:tc>
        <w:tc>
          <w:tcPr>
            <w:tcW w:w="5480" w:type="dxa"/>
            <w:tcBorders>
              <w:top w:val="single" w:sz="6" w:space="0" w:color="auto"/>
              <w:left w:val="nil"/>
              <w:bottom w:val="single" w:sz="6" w:space="0" w:color="auto"/>
            </w:tcBorders>
          </w:tcPr>
          <w:p w14:paraId="1B45A415" w14:textId="77777777" w:rsidR="007467C0" w:rsidRPr="00FB292A" w:rsidRDefault="007467C0" w:rsidP="00453A37">
            <w:pPr>
              <w:pStyle w:val="TableBody"/>
            </w:pPr>
            <w:r w:rsidRPr="00FB292A">
              <w:t>The Quality ID that relates to the Denomination ID</w:t>
            </w:r>
          </w:p>
        </w:tc>
      </w:tr>
      <w:tr w:rsidR="007467C0" w:rsidRPr="00A875AE" w14:paraId="3140A435" w14:textId="77777777" w:rsidTr="006271D1">
        <w:trPr>
          <w:cantSplit/>
        </w:trPr>
        <w:tc>
          <w:tcPr>
            <w:tcW w:w="2570" w:type="dxa"/>
            <w:tcBorders>
              <w:top w:val="single" w:sz="6" w:space="0" w:color="auto"/>
              <w:bottom w:val="single" w:sz="6" w:space="0" w:color="auto"/>
              <w:right w:val="single" w:sz="6" w:space="0" w:color="auto"/>
            </w:tcBorders>
          </w:tcPr>
          <w:p w14:paraId="7A9F2CE8" w14:textId="77777777" w:rsidR="007467C0" w:rsidRPr="00CD2A5C" w:rsidRDefault="007467C0" w:rsidP="00453A37">
            <w:pPr>
              <w:pStyle w:val="TableBody"/>
              <w:rPr>
                <w:b/>
                <w:bCs/>
              </w:rPr>
            </w:pPr>
            <w:r w:rsidRPr="00CD2A5C">
              <w:rPr>
                <w:b/>
                <w:bCs/>
              </w:rPr>
              <w:t>Denomination Description</w:t>
            </w:r>
          </w:p>
        </w:tc>
        <w:tc>
          <w:tcPr>
            <w:tcW w:w="5480" w:type="dxa"/>
            <w:tcBorders>
              <w:top w:val="single" w:sz="6" w:space="0" w:color="auto"/>
              <w:left w:val="nil"/>
              <w:bottom w:val="single" w:sz="6" w:space="0" w:color="auto"/>
            </w:tcBorders>
          </w:tcPr>
          <w:p w14:paraId="478AC1FB" w14:textId="77777777" w:rsidR="007467C0" w:rsidRPr="00FB292A" w:rsidRDefault="007467C0" w:rsidP="00453A37">
            <w:pPr>
              <w:pStyle w:val="TableBody"/>
            </w:pPr>
            <w:r w:rsidRPr="00FB292A">
              <w:t xml:space="preserve">The description of the denomination </w:t>
            </w:r>
          </w:p>
        </w:tc>
      </w:tr>
      <w:tr w:rsidR="007467C0" w:rsidRPr="00A875AE" w14:paraId="516A7B84" w14:textId="77777777" w:rsidTr="006271D1">
        <w:trPr>
          <w:cantSplit/>
        </w:trPr>
        <w:tc>
          <w:tcPr>
            <w:tcW w:w="2570" w:type="dxa"/>
            <w:tcBorders>
              <w:top w:val="single" w:sz="6" w:space="0" w:color="auto"/>
              <w:bottom w:val="single" w:sz="6" w:space="0" w:color="auto"/>
              <w:right w:val="single" w:sz="6" w:space="0" w:color="auto"/>
            </w:tcBorders>
          </w:tcPr>
          <w:p w14:paraId="17E85FEB" w14:textId="77777777" w:rsidR="007467C0" w:rsidRPr="00CD2A5C" w:rsidRDefault="007467C0" w:rsidP="00453A37">
            <w:pPr>
              <w:pStyle w:val="TableBody"/>
              <w:rPr>
                <w:b/>
                <w:bCs/>
              </w:rPr>
            </w:pPr>
            <w:r w:rsidRPr="00CD2A5C">
              <w:rPr>
                <w:b/>
                <w:bCs/>
              </w:rPr>
              <w:t>Maximum Balance</w:t>
            </w:r>
          </w:p>
        </w:tc>
        <w:tc>
          <w:tcPr>
            <w:tcW w:w="5480" w:type="dxa"/>
            <w:tcBorders>
              <w:top w:val="single" w:sz="6" w:space="0" w:color="auto"/>
              <w:left w:val="nil"/>
              <w:bottom w:val="single" w:sz="6" w:space="0" w:color="auto"/>
            </w:tcBorders>
          </w:tcPr>
          <w:p w14:paraId="48B48BF8" w14:textId="77777777" w:rsidR="007467C0" w:rsidRPr="00FB292A" w:rsidRDefault="007467C0" w:rsidP="00453A37">
            <w:pPr>
              <w:pStyle w:val="TableBody"/>
            </w:pPr>
            <w:r w:rsidRPr="00FB292A">
              <w:t xml:space="preserve">The maximum balance that can be held for the denomination </w:t>
            </w:r>
          </w:p>
        </w:tc>
      </w:tr>
      <w:tr w:rsidR="007467C0" w:rsidRPr="00A875AE" w14:paraId="7C067E57" w14:textId="77777777" w:rsidTr="006271D1">
        <w:trPr>
          <w:cantSplit/>
        </w:trPr>
        <w:tc>
          <w:tcPr>
            <w:tcW w:w="2570" w:type="dxa"/>
            <w:tcBorders>
              <w:top w:val="single" w:sz="6" w:space="0" w:color="auto"/>
              <w:bottom w:val="single" w:sz="6" w:space="0" w:color="auto"/>
              <w:right w:val="single" w:sz="6" w:space="0" w:color="auto"/>
            </w:tcBorders>
          </w:tcPr>
          <w:p w14:paraId="7D11494C" w14:textId="77777777" w:rsidR="007467C0" w:rsidRPr="00CD2A5C" w:rsidRDefault="007467C0" w:rsidP="00453A37">
            <w:pPr>
              <w:pStyle w:val="TableBody"/>
              <w:rPr>
                <w:b/>
                <w:bCs/>
              </w:rPr>
            </w:pPr>
            <w:r w:rsidRPr="00CD2A5C">
              <w:rPr>
                <w:b/>
                <w:bCs/>
              </w:rPr>
              <w:t>Min Delivery</w:t>
            </w:r>
          </w:p>
        </w:tc>
        <w:tc>
          <w:tcPr>
            <w:tcW w:w="5480" w:type="dxa"/>
            <w:tcBorders>
              <w:top w:val="single" w:sz="6" w:space="0" w:color="auto"/>
              <w:left w:val="nil"/>
              <w:bottom w:val="single" w:sz="6" w:space="0" w:color="auto"/>
            </w:tcBorders>
          </w:tcPr>
          <w:p w14:paraId="1B35DA5A" w14:textId="77777777" w:rsidR="007467C0" w:rsidRPr="00FB292A" w:rsidRDefault="007467C0" w:rsidP="00453A37">
            <w:pPr>
              <w:pStyle w:val="TableBody"/>
            </w:pPr>
            <w:r w:rsidRPr="00FB292A">
              <w:t>The minimum amount that can be delivered to the Cashpoint</w:t>
            </w:r>
          </w:p>
        </w:tc>
      </w:tr>
      <w:tr w:rsidR="007467C0" w:rsidRPr="00A875AE" w14:paraId="115F1272" w14:textId="77777777" w:rsidTr="006271D1">
        <w:trPr>
          <w:cantSplit/>
        </w:trPr>
        <w:tc>
          <w:tcPr>
            <w:tcW w:w="2570" w:type="dxa"/>
            <w:tcBorders>
              <w:top w:val="single" w:sz="6" w:space="0" w:color="auto"/>
              <w:bottom w:val="single" w:sz="6" w:space="0" w:color="auto"/>
              <w:right w:val="single" w:sz="6" w:space="0" w:color="auto"/>
            </w:tcBorders>
          </w:tcPr>
          <w:p w14:paraId="2029D308" w14:textId="77777777" w:rsidR="007467C0" w:rsidRPr="00CD2A5C" w:rsidRDefault="007467C0" w:rsidP="00453A37">
            <w:pPr>
              <w:pStyle w:val="TableBody"/>
              <w:rPr>
                <w:b/>
                <w:bCs/>
              </w:rPr>
            </w:pPr>
            <w:r w:rsidRPr="00CD2A5C">
              <w:rPr>
                <w:b/>
                <w:bCs/>
              </w:rPr>
              <w:t>Min Returns</w:t>
            </w:r>
          </w:p>
        </w:tc>
        <w:tc>
          <w:tcPr>
            <w:tcW w:w="5480" w:type="dxa"/>
            <w:tcBorders>
              <w:top w:val="single" w:sz="6" w:space="0" w:color="auto"/>
              <w:left w:val="nil"/>
              <w:bottom w:val="single" w:sz="6" w:space="0" w:color="auto"/>
            </w:tcBorders>
          </w:tcPr>
          <w:p w14:paraId="7F91A475" w14:textId="77777777" w:rsidR="007467C0" w:rsidRPr="00FB292A" w:rsidRDefault="007467C0" w:rsidP="00453A37">
            <w:pPr>
              <w:pStyle w:val="TableBody"/>
            </w:pPr>
            <w:r>
              <w:t>The minimum amount that can be returned from the cashpoint</w:t>
            </w:r>
          </w:p>
        </w:tc>
      </w:tr>
      <w:tr w:rsidR="007467C0" w:rsidRPr="00A875AE" w14:paraId="395B1B23" w14:textId="77777777" w:rsidTr="006271D1">
        <w:trPr>
          <w:cantSplit/>
        </w:trPr>
        <w:tc>
          <w:tcPr>
            <w:tcW w:w="2570" w:type="dxa"/>
            <w:tcBorders>
              <w:top w:val="single" w:sz="6" w:space="0" w:color="auto"/>
              <w:bottom w:val="single" w:sz="6" w:space="0" w:color="auto"/>
              <w:right w:val="single" w:sz="6" w:space="0" w:color="auto"/>
            </w:tcBorders>
          </w:tcPr>
          <w:p w14:paraId="07534F4C" w14:textId="77777777" w:rsidR="007467C0" w:rsidRPr="00CD2A5C" w:rsidRDefault="007467C0" w:rsidP="00453A37">
            <w:pPr>
              <w:pStyle w:val="TableBody"/>
              <w:rPr>
                <w:b/>
                <w:bCs/>
              </w:rPr>
            </w:pPr>
            <w:r w:rsidRPr="00CD2A5C">
              <w:rPr>
                <w:b/>
                <w:bCs/>
              </w:rPr>
              <w:t>Min Unplanned Delivery</w:t>
            </w:r>
          </w:p>
        </w:tc>
        <w:tc>
          <w:tcPr>
            <w:tcW w:w="5480" w:type="dxa"/>
            <w:tcBorders>
              <w:top w:val="single" w:sz="6" w:space="0" w:color="auto"/>
              <w:left w:val="nil"/>
              <w:bottom w:val="single" w:sz="6" w:space="0" w:color="auto"/>
            </w:tcBorders>
          </w:tcPr>
          <w:p w14:paraId="2215CCB6" w14:textId="77777777" w:rsidR="007467C0" w:rsidRPr="00FB292A" w:rsidRDefault="007467C0" w:rsidP="00453A37">
            <w:pPr>
              <w:pStyle w:val="TableBody"/>
            </w:pPr>
            <w:r w:rsidRPr="00FB292A">
              <w:t xml:space="preserve">The Minimum amount of unplanned deliveries that can be delivered to the </w:t>
            </w:r>
            <w:r w:rsidRPr="00FB292A">
              <w:br/>
              <w:t>Cashpoint</w:t>
            </w:r>
          </w:p>
        </w:tc>
      </w:tr>
      <w:tr w:rsidR="007467C0" w:rsidRPr="00A875AE" w14:paraId="7E2A96A5" w14:textId="77777777" w:rsidTr="006271D1">
        <w:trPr>
          <w:cantSplit/>
        </w:trPr>
        <w:tc>
          <w:tcPr>
            <w:tcW w:w="2570" w:type="dxa"/>
            <w:tcBorders>
              <w:top w:val="single" w:sz="6" w:space="0" w:color="auto"/>
              <w:bottom w:val="single" w:sz="6" w:space="0" w:color="auto"/>
              <w:right w:val="single" w:sz="6" w:space="0" w:color="auto"/>
            </w:tcBorders>
          </w:tcPr>
          <w:p w14:paraId="772CF051" w14:textId="77777777" w:rsidR="007467C0" w:rsidRPr="00CD2A5C" w:rsidRDefault="007467C0" w:rsidP="00453A37">
            <w:pPr>
              <w:pStyle w:val="TableBody"/>
              <w:rPr>
                <w:b/>
                <w:bCs/>
              </w:rPr>
            </w:pPr>
            <w:r w:rsidRPr="00CD2A5C">
              <w:rPr>
                <w:b/>
                <w:bCs/>
              </w:rPr>
              <w:t>Order Unit</w:t>
            </w:r>
          </w:p>
        </w:tc>
        <w:tc>
          <w:tcPr>
            <w:tcW w:w="5480" w:type="dxa"/>
            <w:tcBorders>
              <w:top w:val="single" w:sz="6" w:space="0" w:color="auto"/>
              <w:left w:val="nil"/>
              <w:bottom w:val="single" w:sz="6" w:space="0" w:color="auto"/>
            </w:tcBorders>
          </w:tcPr>
          <w:p w14:paraId="120C5521" w14:textId="77777777" w:rsidR="007467C0" w:rsidRPr="00FB292A" w:rsidRDefault="007467C0" w:rsidP="00453A37">
            <w:pPr>
              <w:pStyle w:val="TableBody"/>
            </w:pPr>
            <w:r w:rsidRPr="00FB292A">
              <w:t xml:space="preserve">The bundle size of the order for the denomination </w:t>
            </w:r>
          </w:p>
        </w:tc>
      </w:tr>
      <w:tr w:rsidR="007467C0" w:rsidRPr="00A875AE" w14:paraId="368D3F77" w14:textId="77777777" w:rsidTr="006271D1">
        <w:trPr>
          <w:cantSplit/>
        </w:trPr>
        <w:tc>
          <w:tcPr>
            <w:tcW w:w="2570" w:type="dxa"/>
            <w:tcBorders>
              <w:top w:val="single" w:sz="6" w:space="0" w:color="auto"/>
              <w:bottom w:val="single" w:sz="6" w:space="0" w:color="auto"/>
              <w:right w:val="single" w:sz="6" w:space="0" w:color="auto"/>
            </w:tcBorders>
          </w:tcPr>
          <w:p w14:paraId="42E238F8" w14:textId="77777777" w:rsidR="007467C0" w:rsidRPr="00CD2A5C" w:rsidRDefault="007467C0" w:rsidP="00453A37">
            <w:pPr>
              <w:pStyle w:val="TableBody"/>
              <w:rPr>
                <w:b/>
                <w:bCs/>
              </w:rPr>
            </w:pPr>
            <w:r w:rsidRPr="00CD2A5C">
              <w:rPr>
                <w:b/>
                <w:bCs/>
              </w:rPr>
              <w:t>Recommend?</w:t>
            </w:r>
          </w:p>
        </w:tc>
        <w:tc>
          <w:tcPr>
            <w:tcW w:w="5480" w:type="dxa"/>
            <w:tcBorders>
              <w:top w:val="single" w:sz="6" w:space="0" w:color="auto"/>
              <w:left w:val="nil"/>
              <w:bottom w:val="single" w:sz="6" w:space="0" w:color="auto"/>
            </w:tcBorders>
          </w:tcPr>
          <w:p w14:paraId="7BB053D6" w14:textId="77777777" w:rsidR="007467C0" w:rsidRPr="00FB292A" w:rsidRDefault="007467C0" w:rsidP="00453A37">
            <w:pPr>
              <w:pStyle w:val="TableBody"/>
            </w:pPr>
            <w:r w:rsidRPr="00FB292A">
              <w:t>Indications if the denomination should be Recommended for ordering during the Recommendation Process</w:t>
            </w:r>
          </w:p>
        </w:tc>
      </w:tr>
      <w:tr w:rsidR="007467C0" w:rsidRPr="00A875AE" w14:paraId="7E5E7DBF" w14:textId="77777777" w:rsidTr="006271D1">
        <w:trPr>
          <w:cantSplit/>
        </w:trPr>
        <w:tc>
          <w:tcPr>
            <w:tcW w:w="2570" w:type="dxa"/>
            <w:tcBorders>
              <w:top w:val="single" w:sz="6" w:space="0" w:color="auto"/>
              <w:bottom w:val="single" w:sz="6" w:space="0" w:color="auto"/>
              <w:right w:val="single" w:sz="6" w:space="0" w:color="auto"/>
            </w:tcBorders>
          </w:tcPr>
          <w:p w14:paraId="63C8827C" w14:textId="77777777" w:rsidR="007467C0" w:rsidRPr="00CD2A5C" w:rsidRDefault="007467C0" w:rsidP="00453A37">
            <w:pPr>
              <w:pStyle w:val="TableBody"/>
              <w:rPr>
                <w:b/>
                <w:bCs/>
              </w:rPr>
            </w:pPr>
            <w:r w:rsidRPr="00CD2A5C">
              <w:rPr>
                <w:b/>
                <w:bCs/>
              </w:rPr>
              <w:lastRenderedPageBreak/>
              <w:t>Cross Shipping?</w:t>
            </w:r>
          </w:p>
        </w:tc>
        <w:tc>
          <w:tcPr>
            <w:tcW w:w="5480" w:type="dxa"/>
            <w:tcBorders>
              <w:top w:val="single" w:sz="6" w:space="0" w:color="auto"/>
              <w:left w:val="nil"/>
              <w:bottom w:val="single" w:sz="6" w:space="0" w:color="auto"/>
            </w:tcBorders>
          </w:tcPr>
          <w:p w14:paraId="1E42A91D" w14:textId="77777777" w:rsidR="007467C0" w:rsidRPr="00FB292A" w:rsidRDefault="007467C0" w:rsidP="00453A37">
            <w:pPr>
              <w:pStyle w:val="TableBody"/>
            </w:pPr>
            <w:r w:rsidRPr="00FB292A">
              <w:t xml:space="preserve">Indicates if Cross-Shipping penalties apply to the denomination and quality </w:t>
            </w:r>
          </w:p>
        </w:tc>
      </w:tr>
      <w:tr w:rsidR="007467C0" w:rsidRPr="00A875AE" w14:paraId="10760B22" w14:textId="77777777" w:rsidTr="006271D1">
        <w:trPr>
          <w:cantSplit/>
        </w:trPr>
        <w:tc>
          <w:tcPr>
            <w:tcW w:w="2570" w:type="dxa"/>
            <w:tcBorders>
              <w:top w:val="single" w:sz="6" w:space="0" w:color="auto"/>
              <w:bottom w:val="single" w:sz="6" w:space="0" w:color="auto"/>
              <w:right w:val="single" w:sz="6" w:space="0" w:color="auto"/>
            </w:tcBorders>
          </w:tcPr>
          <w:p w14:paraId="0A0AFBC8" w14:textId="77777777" w:rsidR="007467C0" w:rsidRPr="00CD2A5C" w:rsidRDefault="007467C0" w:rsidP="00453A37">
            <w:pPr>
              <w:pStyle w:val="TableBody"/>
              <w:rPr>
                <w:b/>
                <w:bCs/>
              </w:rPr>
            </w:pPr>
            <w:r w:rsidRPr="00CD2A5C">
              <w:rPr>
                <w:b/>
                <w:bCs/>
              </w:rPr>
              <w:t>Include in Sorting?</w:t>
            </w:r>
          </w:p>
        </w:tc>
        <w:tc>
          <w:tcPr>
            <w:tcW w:w="5480" w:type="dxa"/>
            <w:tcBorders>
              <w:top w:val="single" w:sz="6" w:space="0" w:color="auto"/>
              <w:left w:val="nil"/>
              <w:bottom w:val="single" w:sz="6" w:space="0" w:color="auto"/>
            </w:tcBorders>
          </w:tcPr>
          <w:p w14:paraId="6269D0A4" w14:textId="77777777" w:rsidR="007467C0" w:rsidRPr="00FB292A" w:rsidRDefault="007467C0" w:rsidP="00453A37">
            <w:pPr>
              <w:pStyle w:val="TableBody"/>
            </w:pPr>
            <w:r w:rsidRPr="00FB292A">
              <w:t>Indicates if the denomination is included in the sorting process.</w:t>
            </w:r>
          </w:p>
        </w:tc>
      </w:tr>
    </w:tbl>
    <w:p w14:paraId="5CBB36E0" w14:textId="77C027EA"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21C83AE7" w14:textId="77777777" w:rsidR="00CF63FA" w:rsidRDefault="00CF63FA" w:rsidP="007467C0">
      <w:pPr>
        <w:pStyle w:val="TopofSection"/>
      </w:pPr>
    </w:p>
    <w:p w14:paraId="15351BCD" w14:textId="77777777" w:rsidR="007467C0" w:rsidRDefault="007467C0" w:rsidP="007467C0">
      <w:pPr>
        <w:pStyle w:val="Heading4"/>
      </w:pPr>
      <w:bookmarkStart w:id="2114" w:name="_Ref270486336"/>
      <w:r>
        <w:t>Vault Service Cost</w:t>
      </w:r>
      <w:bookmarkEnd w:id="2114"/>
    </w:p>
    <w:p w14:paraId="31783495" w14:textId="77777777" w:rsidR="007467C0" w:rsidRPr="00453A37" w:rsidRDefault="007467C0" w:rsidP="00453A37">
      <w:pPr>
        <w:pStyle w:val="BodyText"/>
      </w:pPr>
      <w:r w:rsidRPr="00453A37">
        <w:rPr>
          <w:rStyle w:val="BodyTextChar"/>
        </w:rPr>
        <w:t>This report displays the service costs assigned to Cashpoints</w:t>
      </w:r>
      <w:r w:rsidRPr="00453A37">
        <w:t xml:space="preserve">. </w:t>
      </w:r>
    </w:p>
    <w:p w14:paraId="6B85F8F1" w14:textId="77777777" w:rsidR="007467C0" w:rsidRDefault="007467C0" w:rsidP="007467C0">
      <w:pPr>
        <w:pStyle w:val="Caption"/>
      </w:pPr>
      <w:bookmarkStart w:id="2115" w:name="_Toc74556740"/>
      <w:r>
        <w:t xml:space="preserve">Table </w:t>
      </w:r>
      <w:r>
        <w:fldChar w:fldCharType="begin"/>
      </w:r>
      <w:r>
        <w:instrText xml:space="preserve"> SEQ Table \* ARABIC </w:instrText>
      </w:r>
      <w:r>
        <w:fldChar w:fldCharType="separate"/>
      </w:r>
      <w:r>
        <w:rPr>
          <w:noProof/>
        </w:rPr>
        <w:t>101</w:t>
      </w:r>
      <w:r>
        <w:rPr>
          <w:noProof/>
        </w:rPr>
        <w:fldChar w:fldCharType="end"/>
      </w:r>
      <w:r>
        <w:t>: Vault Service Cost Description</w:t>
      </w:r>
      <w:bookmarkEnd w:id="211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FACB1B8"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DAC13F7"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1D86991D" w14:textId="77777777" w:rsidR="007467C0" w:rsidRPr="00A875AE" w:rsidRDefault="007467C0" w:rsidP="00170D7D">
            <w:pPr>
              <w:pStyle w:val="TableHeader"/>
            </w:pPr>
            <w:r>
              <w:t>Description</w:t>
            </w:r>
          </w:p>
        </w:tc>
      </w:tr>
      <w:tr w:rsidR="007467C0" w:rsidRPr="00A875AE" w14:paraId="7B4995DF" w14:textId="77777777" w:rsidTr="006271D1">
        <w:trPr>
          <w:cantSplit/>
        </w:trPr>
        <w:tc>
          <w:tcPr>
            <w:tcW w:w="2570" w:type="dxa"/>
            <w:tcBorders>
              <w:top w:val="single" w:sz="6" w:space="0" w:color="auto"/>
              <w:bottom w:val="single" w:sz="6" w:space="0" w:color="auto"/>
              <w:right w:val="single" w:sz="6" w:space="0" w:color="auto"/>
            </w:tcBorders>
          </w:tcPr>
          <w:p w14:paraId="2F2AC4EC"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16D16CDA" w14:textId="77777777" w:rsidR="007467C0" w:rsidRPr="00FB292A" w:rsidRDefault="007467C0" w:rsidP="00453A37">
            <w:pPr>
              <w:pStyle w:val="TableBody"/>
            </w:pPr>
            <w:r w:rsidRPr="00FB292A">
              <w:t>The Cashpoint ID for which Service Cost details are being displayed</w:t>
            </w:r>
          </w:p>
        </w:tc>
      </w:tr>
      <w:tr w:rsidR="007467C0" w:rsidRPr="00A875AE" w14:paraId="782953B9" w14:textId="77777777" w:rsidTr="006271D1">
        <w:trPr>
          <w:cantSplit/>
        </w:trPr>
        <w:tc>
          <w:tcPr>
            <w:tcW w:w="2570" w:type="dxa"/>
            <w:tcBorders>
              <w:top w:val="single" w:sz="6" w:space="0" w:color="auto"/>
              <w:bottom w:val="single" w:sz="6" w:space="0" w:color="auto"/>
              <w:right w:val="single" w:sz="6" w:space="0" w:color="auto"/>
            </w:tcBorders>
          </w:tcPr>
          <w:p w14:paraId="5107926F" w14:textId="77777777" w:rsidR="007467C0" w:rsidRPr="00CD2A5C" w:rsidRDefault="007467C0" w:rsidP="00453A37">
            <w:pPr>
              <w:pStyle w:val="TableBody"/>
              <w:rPr>
                <w:b/>
                <w:bCs/>
              </w:rPr>
            </w:pPr>
            <w:r w:rsidRPr="00CD2A5C">
              <w:rPr>
                <w:b/>
                <w:bCs/>
              </w:rPr>
              <w:t>Cashpoint Type</w:t>
            </w:r>
          </w:p>
        </w:tc>
        <w:tc>
          <w:tcPr>
            <w:tcW w:w="5480" w:type="dxa"/>
            <w:tcBorders>
              <w:top w:val="single" w:sz="6" w:space="0" w:color="auto"/>
              <w:left w:val="single" w:sz="6" w:space="0" w:color="auto"/>
              <w:bottom w:val="single" w:sz="6" w:space="0" w:color="auto"/>
            </w:tcBorders>
          </w:tcPr>
          <w:p w14:paraId="2A898112" w14:textId="77777777" w:rsidR="007467C0" w:rsidRPr="00FB292A" w:rsidRDefault="007467C0" w:rsidP="00453A37">
            <w:pPr>
              <w:pStyle w:val="TableBody"/>
            </w:pPr>
            <w:r w:rsidRPr="00FB292A">
              <w:t>The type of Cashpoint being reported</w:t>
            </w:r>
          </w:p>
        </w:tc>
      </w:tr>
      <w:tr w:rsidR="007467C0" w:rsidRPr="00A875AE" w14:paraId="371F67C4" w14:textId="77777777" w:rsidTr="006271D1">
        <w:trPr>
          <w:cantSplit/>
        </w:trPr>
        <w:tc>
          <w:tcPr>
            <w:tcW w:w="2570" w:type="dxa"/>
            <w:tcBorders>
              <w:top w:val="single" w:sz="6" w:space="0" w:color="auto"/>
              <w:bottom w:val="single" w:sz="6" w:space="0" w:color="auto"/>
              <w:right w:val="single" w:sz="6" w:space="0" w:color="auto"/>
            </w:tcBorders>
          </w:tcPr>
          <w:p w14:paraId="647DC549" w14:textId="77777777" w:rsidR="007467C0" w:rsidRPr="00CD2A5C" w:rsidRDefault="007467C0" w:rsidP="00453A37">
            <w:pPr>
              <w:pStyle w:val="TableBody"/>
              <w:rPr>
                <w:b/>
                <w:bCs/>
              </w:rPr>
            </w:pPr>
            <w:r w:rsidRPr="00CD2A5C">
              <w:rPr>
                <w:b/>
                <w:bCs/>
              </w:rPr>
              <w:t>Cashpoint Name</w:t>
            </w:r>
          </w:p>
        </w:tc>
        <w:tc>
          <w:tcPr>
            <w:tcW w:w="5480" w:type="dxa"/>
            <w:tcBorders>
              <w:top w:val="single" w:sz="6" w:space="0" w:color="auto"/>
              <w:left w:val="nil"/>
              <w:bottom w:val="single" w:sz="6" w:space="0" w:color="auto"/>
            </w:tcBorders>
          </w:tcPr>
          <w:p w14:paraId="48065CB5" w14:textId="77777777" w:rsidR="007467C0" w:rsidRPr="00FB292A" w:rsidRDefault="007467C0" w:rsidP="00453A37">
            <w:pPr>
              <w:pStyle w:val="TableBody"/>
            </w:pPr>
            <w:r w:rsidRPr="00FB292A">
              <w:t xml:space="preserve">The name of the Cashpoint </w:t>
            </w:r>
          </w:p>
        </w:tc>
      </w:tr>
      <w:tr w:rsidR="007467C0" w:rsidRPr="00A875AE" w14:paraId="2D160D73" w14:textId="77777777" w:rsidTr="006271D1">
        <w:trPr>
          <w:cantSplit/>
        </w:trPr>
        <w:tc>
          <w:tcPr>
            <w:tcW w:w="2570" w:type="dxa"/>
            <w:tcBorders>
              <w:top w:val="single" w:sz="6" w:space="0" w:color="auto"/>
              <w:bottom w:val="single" w:sz="6" w:space="0" w:color="auto"/>
              <w:right w:val="single" w:sz="6" w:space="0" w:color="auto"/>
            </w:tcBorders>
          </w:tcPr>
          <w:p w14:paraId="4ADCA624" w14:textId="77777777" w:rsidR="007467C0" w:rsidRPr="00CD2A5C" w:rsidRDefault="007467C0" w:rsidP="00453A37">
            <w:pPr>
              <w:pStyle w:val="TableBody"/>
              <w:rPr>
                <w:b/>
                <w:bCs/>
              </w:rPr>
            </w:pPr>
            <w:r w:rsidRPr="00CD2A5C">
              <w:rPr>
                <w:b/>
                <w:bCs/>
              </w:rPr>
              <w:t>Carrier</w:t>
            </w:r>
          </w:p>
        </w:tc>
        <w:tc>
          <w:tcPr>
            <w:tcW w:w="5480" w:type="dxa"/>
            <w:tcBorders>
              <w:top w:val="single" w:sz="6" w:space="0" w:color="auto"/>
              <w:left w:val="nil"/>
              <w:bottom w:val="single" w:sz="6" w:space="0" w:color="auto"/>
            </w:tcBorders>
          </w:tcPr>
          <w:p w14:paraId="0DDE880D" w14:textId="77777777" w:rsidR="007467C0" w:rsidRPr="00FB292A" w:rsidRDefault="007467C0" w:rsidP="00453A37">
            <w:pPr>
              <w:pStyle w:val="TableBody"/>
            </w:pPr>
            <w:r w:rsidRPr="00FB292A">
              <w:t xml:space="preserve">The Name of the Default Carrier that provides service to the cashpoint </w:t>
            </w:r>
          </w:p>
        </w:tc>
      </w:tr>
      <w:tr w:rsidR="007467C0" w:rsidRPr="00A875AE" w14:paraId="69C13891" w14:textId="77777777" w:rsidTr="006271D1">
        <w:trPr>
          <w:cantSplit/>
        </w:trPr>
        <w:tc>
          <w:tcPr>
            <w:tcW w:w="2570" w:type="dxa"/>
            <w:tcBorders>
              <w:top w:val="single" w:sz="6" w:space="0" w:color="auto"/>
              <w:bottom w:val="single" w:sz="6" w:space="0" w:color="auto"/>
              <w:right w:val="single" w:sz="6" w:space="0" w:color="auto"/>
            </w:tcBorders>
          </w:tcPr>
          <w:p w14:paraId="420ECD7E" w14:textId="77777777" w:rsidR="007467C0" w:rsidRPr="00CD2A5C" w:rsidRDefault="007467C0" w:rsidP="00453A37">
            <w:pPr>
              <w:pStyle w:val="TableBody"/>
              <w:rPr>
                <w:b/>
                <w:bCs/>
              </w:rPr>
            </w:pPr>
            <w:r w:rsidRPr="00CD2A5C">
              <w:rPr>
                <w:b/>
                <w:bCs/>
              </w:rPr>
              <w:t>Services</w:t>
            </w:r>
          </w:p>
        </w:tc>
        <w:tc>
          <w:tcPr>
            <w:tcW w:w="5480" w:type="dxa"/>
            <w:tcBorders>
              <w:top w:val="single" w:sz="6" w:space="0" w:color="auto"/>
              <w:left w:val="nil"/>
              <w:bottom w:val="single" w:sz="6" w:space="0" w:color="auto"/>
            </w:tcBorders>
          </w:tcPr>
          <w:p w14:paraId="4CEE3702" w14:textId="77777777" w:rsidR="007467C0" w:rsidRPr="00FB292A" w:rsidRDefault="007467C0" w:rsidP="00453A37">
            <w:pPr>
              <w:pStyle w:val="TableBody"/>
            </w:pPr>
            <w:r w:rsidRPr="00FB292A">
              <w:t>The Types of services that are being reported</w:t>
            </w:r>
          </w:p>
        </w:tc>
      </w:tr>
      <w:tr w:rsidR="007467C0" w:rsidRPr="00A875AE" w14:paraId="343359AF" w14:textId="77777777" w:rsidTr="006271D1">
        <w:trPr>
          <w:cantSplit/>
        </w:trPr>
        <w:tc>
          <w:tcPr>
            <w:tcW w:w="2570" w:type="dxa"/>
            <w:tcBorders>
              <w:top w:val="single" w:sz="6" w:space="0" w:color="auto"/>
              <w:bottom w:val="single" w:sz="6" w:space="0" w:color="auto"/>
              <w:right w:val="single" w:sz="6" w:space="0" w:color="auto"/>
            </w:tcBorders>
          </w:tcPr>
          <w:p w14:paraId="34A401A5" w14:textId="77777777" w:rsidR="007467C0" w:rsidRPr="00CD2A5C" w:rsidRDefault="007467C0" w:rsidP="00453A37">
            <w:pPr>
              <w:pStyle w:val="TableBody"/>
              <w:rPr>
                <w:b/>
                <w:bCs/>
              </w:rPr>
            </w:pPr>
            <w:r w:rsidRPr="00CD2A5C">
              <w:rPr>
                <w:b/>
                <w:bCs/>
              </w:rPr>
              <w:t>Currency</w:t>
            </w:r>
          </w:p>
        </w:tc>
        <w:tc>
          <w:tcPr>
            <w:tcW w:w="5480" w:type="dxa"/>
            <w:tcBorders>
              <w:top w:val="single" w:sz="6" w:space="0" w:color="auto"/>
              <w:left w:val="nil"/>
              <w:bottom w:val="single" w:sz="6" w:space="0" w:color="auto"/>
            </w:tcBorders>
          </w:tcPr>
          <w:p w14:paraId="12DFF128" w14:textId="77777777" w:rsidR="007467C0" w:rsidRPr="00FB292A" w:rsidRDefault="007467C0" w:rsidP="00453A37">
            <w:pPr>
              <w:pStyle w:val="TableBody"/>
            </w:pPr>
            <w:r>
              <w:t>Currency that the delivery/service costs are associated with</w:t>
            </w:r>
          </w:p>
        </w:tc>
      </w:tr>
      <w:tr w:rsidR="007467C0" w:rsidRPr="00A875AE" w14:paraId="012C8ED4" w14:textId="77777777" w:rsidTr="006271D1">
        <w:trPr>
          <w:cantSplit/>
        </w:trPr>
        <w:tc>
          <w:tcPr>
            <w:tcW w:w="2570" w:type="dxa"/>
            <w:tcBorders>
              <w:top w:val="single" w:sz="6" w:space="0" w:color="auto"/>
              <w:bottom w:val="single" w:sz="6" w:space="0" w:color="auto"/>
              <w:right w:val="single" w:sz="6" w:space="0" w:color="auto"/>
            </w:tcBorders>
          </w:tcPr>
          <w:p w14:paraId="3104535C" w14:textId="77777777" w:rsidR="007467C0" w:rsidRPr="00CD2A5C" w:rsidRDefault="007467C0" w:rsidP="00453A37">
            <w:pPr>
              <w:pStyle w:val="TableBody"/>
              <w:rPr>
                <w:b/>
                <w:bCs/>
              </w:rPr>
            </w:pPr>
            <w:r w:rsidRPr="00CD2A5C">
              <w:rPr>
                <w:b/>
                <w:bCs/>
              </w:rPr>
              <w:t>Max Holding Amt</w:t>
            </w:r>
          </w:p>
        </w:tc>
        <w:tc>
          <w:tcPr>
            <w:tcW w:w="5480" w:type="dxa"/>
            <w:tcBorders>
              <w:top w:val="single" w:sz="6" w:space="0" w:color="auto"/>
              <w:left w:val="nil"/>
              <w:bottom w:val="single" w:sz="6" w:space="0" w:color="auto"/>
            </w:tcBorders>
          </w:tcPr>
          <w:p w14:paraId="0DFEC086" w14:textId="77777777" w:rsidR="007467C0" w:rsidRPr="00FB292A" w:rsidRDefault="007467C0" w:rsidP="00453A37">
            <w:pPr>
              <w:pStyle w:val="TableBody"/>
            </w:pPr>
            <w:r w:rsidRPr="00FB292A">
              <w:t>The Maximum Holding Amount for the entire Cashpoint. This is not to be confused with the holding amount for each denomination. The Maximum Holding Amount is the amount that can be held at any given time regardless of the maximum capacity of the individual denominations</w:t>
            </w:r>
          </w:p>
        </w:tc>
      </w:tr>
      <w:tr w:rsidR="007467C0" w:rsidRPr="00A875AE" w14:paraId="64EB11ED" w14:textId="77777777" w:rsidTr="006271D1">
        <w:trPr>
          <w:cantSplit/>
        </w:trPr>
        <w:tc>
          <w:tcPr>
            <w:tcW w:w="2570" w:type="dxa"/>
            <w:tcBorders>
              <w:top w:val="single" w:sz="6" w:space="0" w:color="auto"/>
              <w:bottom w:val="single" w:sz="6" w:space="0" w:color="auto"/>
              <w:right w:val="single" w:sz="6" w:space="0" w:color="auto"/>
            </w:tcBorders>
          </w:tcPr>
          <w:p w14:paraId="25700CB2" w14:textId="77777777" w:rsidR="007467C0" w:rsidRPr="00CD2A5C" w:rsidRDefault="007467C0" w:rsidP="00453A37">
            <w:pPr>
              <w:pStyle w:val="TableBody"/>
              <w:rPr>
                <w:b/>
                <w:bCs/>
              </w:rPr>
            </w:pPr>
            <w:r w:rsidRPr="00CD2A5C">
              <w:rPr>
                <w:b/>
                <w:bCs/>
              </w:rPr>
              <w:t>Currency Insurance Rate</w:t>
            </w:r>
          </w:p>
        </w:tc>
        <w:tc>
          <w:tcPr>
            <w:tcW w:w="5480" w:type="dxa"/>
            <w:tcBorders>
              <w:top w:val="single" w:sz="6" w:space="0" w:color="auto"/>
              <w:left w:val="nil"/>
              <w:bottom w:val="single" w:sz="6" w:space="0" w:color="auto"/>
            </w:tcBorders>
          </w:tcPr>
          <w:p w14:paraId="56A3CC8D" w14:textId="77777777" w:rsidR="007467C0" w:rsidRPr="00FB292A" w:rsidRDefault="007467C0" w:rsidP="00453A37">
            <w:pPr>
              <w:pStyle w:val="TableBody"/>
            </w:pPr>
            <w:r w:rsidRPr="00FB292A">
              <w:t>The Currency Insurance Rate Assigned to the Cashpoint</w:t>
            </w:r>
          </w:p>
        </w:tc>
      </w:tr>
      <w:tr w:rsidR="007467C0" w:rsidRPr="00A875AE" w14:paraId="5030EDF8" w14:textId="77777777" w:rsidTr="006271D1">
        <w:trPr>
          <w:cantSplit/>
        </w:trPr>
        <w:tc>
          <w:tcPr>
            <w:tcW w:w="2570" w:type="dxa"/>
            <w:tcBorders>
              <w:top w:val="single" w:sz="6" w:space="0" w:color="auto"/>
              <w:bottom w:val="single" w:sz="6" w:space="0" w:color="auto"/>
              <w:right w:val="single" w:sz="6" w:space="0" w:color="auto"/>
            </w:tcBorders>
          </w:tcPr>
          <w:p w14:paraId="291BAB62" w14:textId="77777777" w:rsidR="007467C0" w:rsidRPr="00CD2A5C" w:rsidRDefault="007467C0" w:rsidP="00453A37">
            <w:pPr>
              <w:pStyle w:val="TableBody"/>
              <w:rPr>
                <w:b/>
                <w:bCs/>
              </w:rPr>
            </w:pPr>
            <w:r w:rsidRPr="00CD2A5C">
              <w:rPr>
                <w:b/>
                <w:bCs/>
              </w:rPr>
              <w:t>Handling Cost</w:t>
            </w:r>
          </w:p>
        </w:tc>
        <w:tc>
          <w:tcPr>
            <w:tcW w:w="5480" w:type="dxa"/>
            <w:tcBorders>
              <w:top w:val="single" w:sz="6" w:space="0" w:color="auto"/>
              <w:left w:val="nil"/>
              <w:bottom w:val="single" w:sz="6" w:space="0" w:color="auto"/>
            </w:tcBorders>
          </w:tcPr>
          <w:p w14:paraId="258A92DD" w14:textId="77777777" w:rsidR="007467C0" w:rsidRPr="00FB292A" w:rsidRDefault="007467C0" w:rsidP="00453A37">
            <w:pPr>
              <w:pStyle w:val="TableBody"/>
            </w:pPr>
            <w:r w:rsidRPr="00FB292A">
              <w:t xml:space="preserve">Displays the Handling Cost  </w:t>
            </w:r>
          </w:p>
        </w:tc>
      </w:tr>
      <w:tr w:rsidR="007467C0" w:rsidRPr="00A875AE" w14:paraId="79FAFFAE" w14:textId="77777777" w:rsidTr="006271D1">
        <w:trPr>
          <w:cantSplit/>
        </w:trPr>
        <w:tc>
          <w:tcPr>
            <w:tcW w:w="2570" w:type="dxa"/>
            <w:tcBorders>
              <w:top w:val="single" w:sz="6" w:space="0" w:color="auto"/>
              <w:bottom w:val="single" w:sz="6" w:space="0" w:color="auto"/>
              <w:right w:val="single" w:sz="6" w:space="0" w:color="auto"/>
            </w:tcBorders>
          </w:tcPr>
          <w:p w14:paraId="00261A17" w14:textId="77777777" w:rsidR="007467C0" w:rsidRPr="00CD2A5C" w:rsidRDefault="007467C0" w:rsidP="00453A37">
            <w:pPr>
              <w:pStyle w:val="TableBody"/>
              <w:rPr>
                <w:b/>
                <w:bCs/>
              </w:rPr>
            </w:pPr>
            <w:r w:rsidRPr="00CD2A5C">
              <w:rPr>
                <w:b/>
                <w:bCs/>
              </w:rPr>
              <w:t>Fixed Cost</w:t>
            </w:r>
          </w:p>
        </w:tc>
        <w:tc>
          <w:tcPr>
            <w:tcW w:w="5480" w:type="dxa"/>
            <w:tcBorders>
              <w:top w:val="single" w:sz="6" w:space="0" w:color="auto"/>
              <w:left w:val="nil"/>
              <w:bottom w:val="single" w:sz="6" w:space="0" w:color="auto"/>
            </w:tcBorders>
          </w:tcPr>
          <w:p w14:paraId="50C39369" w14:textId="77777777" w:rsidR="007467C0" w:rsidRPr="00FB292A" w:rsidRDefault="007467C0" w:rsidP="00453A37">
            <w:pPr>
              <w:pStyle w:val="TableBody"/>
            </w:pPr>
            <w:r w:rsidRPr="00FB292A">
              <w:t>Displays the Fixed Cost that is charged for the specified service</w:t>
            </w:r>
          </w:p>
        </w:tc>
      </w:tr>
      <w:tr w:rsidR="007467C0" w:rsidRPr="00A875AE" w14:paraId="4CFD7E92" w14:textId="77777777" w:rsidTr="006271D1">
        <w:trPr>
          <w:cantSplit/>
        </w:trPr>
        <w:tc>
          <w:tcPr>
            <w:tcW w:w="2570" w:type="dxa"/>
            <w:tcBorders>
              <w:top w:val="single" w:sz="6" w:space="0" w:color="auto"/>
              <w:bottom w:val="single" w:sz="6" w:space="0" w:color="auto"/>
              <w:right w:val="single" w:sz="6" w:space="0" w:color="auto"/>
            </w:tcBorders>
          </w:tcPr>
          <w:p w14:paraId="2D2FAAF3" w14:textId="77777777" w:rsidR="007467C0" w:rsidRPr="00CD2A5C" w:rsidRDefault="007467C0" w:rsidP="00453A37">
            <w:pPr>
              <w:pStyle w:val="TableBody"/>
              <w:rPr>
                <w:b/>
                <w:bCs/>
              </w:rPr>
            </w:pPr>
            <w:r w:rsidRPr="00CD2A5C">
              <w:rPr>
                <w:b/>
                <w:bCs/>
              </w:rPr>
              <w:t>Per Defined Unit</w:t>
            </w:r>
          </w:p>
        </w:tc>
        <w:tc>
          <w:tcPr>
            <w:tcW w:w="5480" w:type="dxa"/>
            <w:tcBorders>
              <w:top w:val="single" w:sz="6" w:space="0" w:color="auto"/>
              <w:left w:val="nil"/>
              <w:bottom w:val="single" w:sz="6" w:space="0" w:color="auto"/>
            </w:tcBorders>
          </w:tcPr>
          <w:p w14:paraId="18BE061E" w14:textId="77777777" w:rsidR="007467C0" w:rsidRPr="00FB292A" w:rsidRDefault="007467C0" w:rsidP="00453A37">
            <w:pPr>
              <w:pStyle w:val="TableBody"/>
            </w:pPr>
            <w:r w:rsidRPr="00FB292A">
              <w:t>Displays the amount charged per unit of currency</w:t>
            </w:r>
          </w:p>
        </w:tc>
      </w:tr>
      <w:tr w:rsidR="007467C0" w:rsidRPr="00A875AE" w14:paraId="6AAD5F30" w14:textId="77777777" w:rsidTr="006271D1">
        <w:trPr>
          <w:cantSplit/>
        </w:trPr>
        <w:tc>
          <w:tcPr>
            <w:tcW w:w="2570" w:type="dxa"/>
            <w:tcBorders>
              <w:top w:val="single" w:sz="6" w:space="0" w:color="auto"/>
              <w:bottom w:val="single" w:sz="6" w:space="0" w:color="auto"/>
              <w:right w:val="single" w:sz="6" w:space="0" w:color="auto"/>
            </w:tcBorders>
          </w:tcPr>
          <w:p w14:paraId="33ED806E" w14:textId="77777777" w:rsidR="007467C0" w:rsidRPr="00CD2A5C" w:rsidRDefault="007467C0" w:rsidP="00453A37">
            <w:pPr>
              <w:pStyle w:val="TableBody"/>
              <w:rPr>
                <w:b/>
                <w:bCs/>
              </w:rPr>
            </w:pPr>
            <w:r w:rsidRPr="00CD2A5C">
              <w:rPr>
                <w:b/>
                <w:bCs/>
              </w:rPr>
              <w:t>Unit Size</w:t>
            </w:r>
          </w:p>
        </w:tc>
        <w:tc>
          <w:tcPr>
            <w:tcW w:w="5480" w:type="dxa"/>
            <w:tcBorders>
              <w:top w:val="single" w:sz="6" w:space="0" w:color="auto"/>
              <w:left w:val="nil"/>
              <w:bottom w:val="single" w:sz="6" w:space="0" w:color="auto"/>
            </w:tcBorders>
          </w:tcPr>
          <w:p w14:paraId="3964CA30" w14:textId="77777777" w:rsidR="007467C0" w:rsidRPr="00FB292A" w:rsidRDefault="007467C0" w:rsidP="00453A37">
            <w:pPr>
              <w:pStyle w:val="TableBody"/>
            </w:pPr>
            <w:r w:rsidRPr="00FB292A">
              <w:t>Displays the unit size that relates to the Per Defined Unit</w:t>
            </w:r>
          </w:p>
        </w:tc>
      </w:tr>
      <w:tr w:rsidR="007467C0" w:rsidRPr="00A875AE" w14:paraId="6269EFDD" w14:textId="77777777" w:rsidTr="006271D1">
        <w:trPr>
          <w:cantSplit/>
        </w:trPr>
        <w:tc>
          <w:tcPr>
            <w:tcW w:w="2570" w:type="dxa"/>
            <w:tcBorders>
              <w:top w:val="single" w:sz="6" w:space="0" w:color="auto"/>
              <w:bottom w:val="single" w:sz="6" w:space="0" w:color="auto"/>
              <w:right w:val="single" w:sz="6" w:space="0" w:color="auto"/>
            </w:tcBorders>
          </w:tcPr>
          <w:p w14:paraId="1829A6C8" w14:textId="77777777" w:rsidR="007467C0" w:rsidRPr="00CD2A5C" w:rsidRDefault="007467C0" w:rsidP="00453A37">
            <w:pPr>
              <w:pStyle w:val="TableBody"/>
              <w:rPr>
                <w:b/>
                <w:bCs/>
              </w:rPr>
            </w:pPr>
            <w:r w:rsidRPr="00CD2A5C">
              <w:rPr>
                <w:b/>
                <w:bCs/>
              </w:rPr>
              <w:t>Per Unit of Currency</w:t>
            </w:r>
          </w:p>
        </w:tc>
        <w:tc>
          <w:tcPr>
            <w:tcW w:w="5480" w:type="dxa"/>
            <w:tcBorders>
              <w:top w:val="single" w:sz="6" w:space="0" w:color="auto"/>
              <w:left w:val="nil"/>
              <w:bottom w:val="single" w:sz="6" w:space="0" w:color="auto"/>
            </w:tcBorders>
          </w:tcPr>
          <w:p w14:paraId="10F0012E" w14:textId="77777777" w:rsidR="007467C0" w:rsidRPr="00FB292A" w:rsidRDefault="007467C0" w:rsidP="00453A37">
            <w:pPr>
              <w:pStyle w:val="TableBody"/>
            </w:pPr>
            <w:r w:rsidRPr="00FB292A">
              <w:t>Displays the amount that is charged for each 1 unit of currency</w:t>
            </w:r>
          </w:p>
        </w:tc>
      </w:tr>
      <w:tr w:rsidR="007467C0" w:rsidRPr="00A875AE" w14:paraId="76324723" w14:textId="77777777" w:rsidTr="006271D1">
        <w:trPr>
          <w:cantSplit/>
        </w:trPr>
        <w:tc>
          <w:tcPr>
            <w:tcW w:w="2570" w:type="dxa"/>
            <w:tcBorders>
              <w:top w:val="single" w:sz="6" w:space="0" w:color="auto"/>
              <w:bottom w:val="single" w:sz="6" w:space="0" w:color="auto"/>
              <w:right w:val="single" w:sz="6" w:space="0" w:color="auto"/>
            </w:tcBorders>
          </w:tcPr>
          <w:p w14:paraId="1523ED4B" w14:textId="77777777" w:rsidR="007467C0" w:rsidRPr="00CD2A5C" w:rsidRDefault="007467C0" w:rsidP="00453A37">
            <w:pPr>
              <w:pStyle w:val="TableBody"/>
              <w:rPr>
                <w:b/>
                <w:bCs/>
              </w:rPr>
            </w:pPr>
            <w:r w:rsidRPr="00CD2A5C">
              <w:rPr>
                <w:b/>
                <w:bCs/>
              </w:rPr>
              <w:lastRenderedPageBreak/>
              <w:t>Amount Range</w:t>
            </w:r>
          </w:p>
        </w:tc>
        <w:tc>
          <w:tcPr>
            <w:tcW w:w="5480" w:type="dxa"/>
            <w:tcBorders>
              <w:top w:val="single" w:sz="6" w:space="0" w:color="auto"/>
              <w:left w:val="nil"/>
              <w:bottom w:val="single" w:sz="6" w:space="0" w:color="auto"/>
            </w:tcBorders>
          </w:tcPr>
          <w:p w14:paraId="1E532154" w14:textId="3785BA70" w:rsidR="007467C0" w:rsidRPr="00FB292A" w:rsidRDefault="007467C0" w:rsidP="00453A37">
            <w:pPr>
              <w:pStyle w:val="TableBody"/>
            </w:pPr>
            <w:r w:rsidRPr="00FB292A">
              <w:t xml:space="preserve">Displays the range for which </w:t>
            </w:r>
            <w:r w:rsidR="004F71E2">
              <w:t xml:space="preserve">the </w:t>
            </w:r>
            <w:r w:rsidRPr="00FB292A">
              <w:t>amount that is charged Per Unit of Currency applies</w:t>
            </w:r>
          </w:p>
        </w:tc>
      </w:tr>
    </w:tbl>
    <w:p w14:paraId="0BC6A417" w14:textId="140A5AAF"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6C45A45E" w14:textId="77777777" w:rsidR="00A62310" w:rsidRDefault="00A62310" w:rsidP="007467C0">
      <w:pPr>
        <w:pStyle w:val="TopofSection"/>
      </w:pPr>
    </w:p>
    <w:p w14:paraId="5E91AEF8" w14:textId="77777777" w:rsidR="007467C0" w:rsidRDefault="007467C0" w:rsidP="007467C0">
      <w:pPr>
        <w:pStyle w:val="Heading4"/>
      </w:pPr>
      <w:bookmarkStart w:id="2116" w:name="_Ref270486337"/>
      <w:r>
        <w:t>Vault Requirements</w:t>
      </w:r>
      <w:bookmarkEnd w:id="2116"/>
    </w:p>
    <w:p w14:paraId="15F23BCD" w14:textId="77777777" w:rsidR="007467C0" w:rsidRDefault="007467C0" w:rsidP="00453A37">
      <w:pPr>
        <w:pStyle w:val="BodyText"/>
      </w:pPr>
      <w:r>
        <w:t>This report displays the Vault Requirements assigned to Cashpoints for each denomination, quality, and day of the week.</w:t>
      </w:r>
      <w:r>
        <w:tab/>
      </w:r>
      <w:r>
        <w:tab/>
      </w:r>
    </w:p>
    <w:p w14:paraId="08ECD841" w14:textId="77777777" w:rsidR="007467C0" w:rsidRDefault="007467C0" w:rsidP="007467C0">
      <w:pPr>
        <w:pStyle w:val="Caption"/>
      </w:pPr>
      <w:bookmarkStart w:id="2117" w:name="_Toc74556741"/>
      <w:r>
        <w:t xml:space="preserve">Table </w:t>
      </w:r>
      <w:r>
        <w:fldChar w:fldCharType="begin"/>
      </w:r>
      <w:r>
        <w:instrText xml:space="preserve"> SEQ Table \* ARABIC </w:instrText>
      </w:r>
      <w:r>
        <w:fldChar w:fldCharType="separate"/>
      </w:r>
      <w:r>
        <w:rPr>
          <w:noProof/>
        </w:rPr>
        <w:t>102</w:t>
      </w:r>
      <w:r>
        <w:rPr>
          <w:noProof/>
        </w:rPr>
        <w:fldChar w:fldCharType="end"/>
      </w:r>
      <w:r>
        <w:t>: Vault Requirements Description</w:t>
      </w:r>
      <w:bookmarkEnd w:id="211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169130C"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130F29C"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DD7F89A" w14:textId="77777777" w:rsidR="007467C0" w:rsidRPr="00A875AE" w:rsidRDefault="007467C0" w:rsidP="00170D7D">
            <w:pPr>
              <w:pStyle w:val="TableHeader"/>
            </w:pPr>
            <w:r>
              <w:t>Description</w:t>
            </w:r>
          </w:p>
        </w:tc>
      </w:tr>
      <w:tr w:rsidR="007467C0" w:rsidRPr="00A875AE" w14:paraId="7A431DAF" w14:textId="77777777" w:rsidTr="006271D1">
        <w:trPr>
          <w:cantSplit/>
        </w:trPr>
        <w:tc>
          <w:tcPr>
            <w:tcW w:w="2570" w:type="dxa"/>
            <w:tcBorders>
              <w:top w:val="single" w:sz="6" w:space="0" w:color="auto"/>
              <w:bottom w:val="single" w:sz="6" w:space="0" w:color="auto"/>
              <w:right w:val="single" w:sz="6" w:space="0" w:color="auto"/>
            </w:tcBorders>
          </w:tcPr>
          <w:p w14:paraId="670C9643" w14:textId="77777777" w:rsidR="007467C0" w:rsidRPr="00CD2A5C" w:rsidRDefault="007467C0" w:rsidP="00453A37">
            <w:pPr>
              <w:pStyle w:val="TableBody"/>
              <w:rPr>
                <w:b/>
                <w:bCs/>
              </w:rPr>
            </w:pPr>
            <w:r w:rsidRPr="00CD2A5C">
              <w:rPr>
                <w:b/>
                <w:bCs/>
              </w:rPr>
              <w:t>Day</w:t>
            </w:r>
          </w:p>
        </w:tc>
        <w:tc>
          <w:tcPr>
            <w:tcW w:w="5480" w:type="dxa"/>
            <w:tcBorders>
              <w:top w:val="single" w:sz="6" w:space="0" w:color="auto"/>
              <w:left w:val="single" w:sz="6" w:space="0" w:color="auto"/>
              <w:bottom w:val="single" w:sz="6" w:space="0" w:color="auto"/>
            </w:tcBorders>
          </w:tcPr>
          <w:p w14:paraId="68ED7F8C" w14:textId="77777777" w:rsidR="007467C0" w:rsidRPr="00FB292A" w:rsidRDefault="007467C0" w:rsidP="00453A37">
            <w:pPr>
              <w:pStyle w:val="TableBody"/>
            </w:pPr>
            <w:r w:rsidRPr="00FB292A">
              <w:t xml:space="preserve">Displays the day of the week for which requirements apply. This will display All Day for standard parameters or the particular day of the week for specific requirements. </w:t>
            </w:r>
          </w:p>
        </w:tc>
      </w:tr>
      <w:tr w:rsidR="007467C0" w14:paraId="1FAEA0D9" w14:textId="77777777" w:rsidTr="006271D1">
        <w:trPr>
          <w:cantSplit/>
        </w:trPr>
        <w:tc>
          <w:tcPr>
            <w:tcW w:w="2570" w:type="dxa"/>
            <w:tcBorders>
              <w:top w:val="single" w:sz="6" w:space="0" w:color="auto"/>
              <w:bottom w:val="single" w:sz="6" w:space="0" w:color="auto"/>
              <w:right w:val="single" w:sz="6" w:space="0" w:color="auto"/>
            </w:tcBorders>
          </w:tcPr>
          <w:p w14:paraId="7BD6BE21" w14:textId="77777777" w:rsidR="007467C0" w:rsidRPr="00CD2A5C" w:rsidRDefault="007467C0" w:rsidP="00453A37">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7848E60E" w14:textId="77777777" w:rsidR="007467C0" w:rsidRPr="00FB292A" w:rsidRDefault="007467C0" w:rsidP="00453A37">
            <w:pPr>
              <w:pStyle w:val="TableBody"/>
            </w:pPr>
            <w:r w:rsidRPr="00FB292A">
              <w:t>The denomination ID being reported</w:t>
            </w:r>
          </w:p>
        </w:tc>
      </w:tr>
      <w:tr w:rsidR="007467C0" w14:paraId="13E9C880" w14:textId="77777777" w:rsidTr="006271D1">
        <w:trPr>
          <w:cantSplit/>
        </w:trPr>
        <w:tc>
          <w:tcPr>
            <w:tcW w:w="2570" w:type="dxa"/>
            <w:tcBorders>
              <w:top w:val="single" w:sz="6" w:space="0" w:color="auto"/>
              <w:bottom w:val="single" w:sz="6" w:space="0" w:color="auto"/>
              <w:right w:val="single" w:sz="6" w:space="0" w:color="auto"/>
            </w:tcBorders>
          </w:tcPr>
          <w:p w14:paraId="095D5EC1" w14:textId="77777777" w:rsidR="007467C0" w:rsidRPr="00CD2A5C" w:rsidRDefault="007467C0" w:rsidP="00453A37">
            <w:pPr>
              <w:pStyle w:val="TableBody"/>
              <w:rPr>
                <w:b/>
                <w:bCs/>
              </w:rPr>
            </w:pPr>
            <w:r w:rsidRPr="00CD2A5C">
              <w:rPr>
                <w:b/>
                <w:bCs/>
              </w:rPr>
              <w:t>Quality</w:t>
            </w:r>
          </w:p>
        </w:tc>
        <w:tc>
          <w:tcPr>
            <w:tcW w:w="5480" w:type="dxa"/>
            <w:tcBorders>
              <w:top w:val="single" w:sz="6" w:space="0" w:color="auto"/>
              <w:left w:val="single" w:sz="6" w:space="0" w:color="auto"/>
              <w:bottom w:val="single" w:sz="6" w:space="0" w:color="auto"/>
            </w:tcBorders>
          </w:tcPr>
          <w:p w14:paraId="5E08D53F" w14:textId="77777777" w:rsidR="007467C0" w:rsidRPr="00FB292A" w:rsidRDefault="007467C0" w:rsidP="00453A37">
            <w:pPr>
              <w:pStyle w:val="TableBody"/>
            </w:pPr>
            <w:r w:rsidRPr="00FB292A">
              <w:t>The quality of the note relating to the denomination ID</w:t>
            </w:r>
          </w:p>
        </w:tc>
      </w:tr>
      <w:tr w:rsidR="007467C0" w:rsidRPr="00A875AE" w14:paraId="7CAD3418" w14:textId="77777777" w:rsidTr="006271D1">
        <w:trPr>
          <w:cantSplit/>
        </w:trPr>
        <w:tc>
          <w:tcPr>
            <w:tcW w:w="2570" w:type="dxa"/>
            <w:tcBorders>
              <w:top w:val="single" w:sz="6" w:space="0" w:color="auto"/>
              <w:bottom w:val="single" w:sz="6" w:space="0" w:color="auto"/>
              <w:right w:val="single" w:sz="6" w:space="0" w:color="auto"/>
            </w:tcBorders>
          </w:tcPr>
          <w:p w14:paraId="0ABD9E96" w14:textId="77777777" w:rsidR="007467C0" w:rsidRPr="00CD2A5C" w:rsidRDefault="007467C0" w:rsidP="00453A37">
            <w:pPr>
              <w:pStyle w:val="TableBody"/>
              <w:rPr>
                <w:b/>
                <w:bCs/>
              </w:rPr>
            </w:pPr>
            <w:r w:rsidRPr="00CD2A5C">
              <w:rPr>
                <w:b/>
                <w:bCs/>
              </w:rPr>
              <w:t>Cycle</w:t>
            </w:r>
          </w:p>
        </w:tc>
        <w:tc>
          <w:tcPr>
            <w:tcW w:w="5480" w:type="dxa"/>
            <w:tcBorders>
              <w:top w:val="single" w:sz="6" w:space="0" w:color="auto"/>
              <w:left w:val="single" w:sz="6" w:space="0" w:color="auto"/>
              <w:bottom w:val="single" w:sz="6" w:space="0" w:color="auto"/>
            </w:tcBorders>
          </w:tcPr>
          <w:p w14:paraId="277989EE" w14:textId="77777777" w:rsidR="007467C0" w:rsidRPr="00FB292A" w:rsidRDefault="007467C0" w:rsidP="00453A37">
            <w:pPr>
              <w:pStyle w:val="TableBody"/>
            </w:pPr>
            <w:r w:rsidRPr="00FB292A">
              <w:t>The delivery cycle that applies to the denomination ID</w:t>
            </w:r>
          </w:p>
        </w:tc>
      </w:tr>
      <w:tr w:rsidR="007467C0" w:rsidRPr="00A875AE" w14:paraId="07F10898" w14:textId="77777777" w:rsidTr="006271D1">
        <w:trPr>
          <w:cantSplit/>
        </w:trPr>
        <w:tc>
          <w:tcPr>
            <w:tcW w:w="2570" w:type="dxa"/>
            <w:tcBorders>
              <w:top w:val="single" w:sz="6" w:space="0" w:color="auto"/>
              <w:bottom w:val="single" w:sz="6" w:space="0" w:color="auto"/>
              <w:right w:val="single" w:sz="6" w:space="0" w:color="auto"/>
            </w:tcBorders>
          </w:tcPr>
          <w:p w14:paraId="1BB4653F" w14:textId="77777777" w:rsidR="007467C0" w:rsidRPr="00CD2A5C" w:rsidRDefault="007467C0" w:rsidP="00453A37">
            <w:pPr>
              <w:pStyle w:val="TableBody"/>
              <w:rPr>
                <w:b/>
                <w:bCs/>
              </w:rPr>
            </w:pPr>
            <w:r w:rsidRPr="00CD2A5C">
              <w:rPr>
                <w:b/>
                <w:bCs/>
              </w:rPr>
              <w:t>Specific Date</w:t>
            </w:r>
          </w:p>
        </w:tc>
        <w:tc>
          <w:tcPr>
            <w:tcW w:w="5480" w:type="dxa"/>
            <w:tcBorders>
              <w:top w:val="single" w:sz="6" w:space="0" w:color="auto"/>
              <w:left w:val="nil"/>
              <w:bottom w:val="single" w:sz="6" w:space="0" w:color="auto"/>
            </w:tcBorders>
          </w:tcPr>
          <w:p w14:paraId="729CE458" w14:textId="77777777" w:rsidR="007467C0" w:rsidRPr="00FB292A" w:rsidRDefault="007467C0" w:rsidP="00453A37">
            <w:pPr>
              <w:pStyle w:val="TableBody"/>
            </w:pPr>
            <w:r w:rsidRPr="00FB292A">
              <w:t xml:space="preserve">Indicates a specific date (if applicable) for which the requirements apply. </w:t>
            </w:r>
          </w:p>
        </w:tc>
      </w:tr>
      <w:tr w:rsidR="007467C0" w:rsidRPr="00A875AE" w14:paraId="688C0034" w14:textId="77777777" w:rsidTr="006271D1">
        <w:trPr>
          <w:cantSplit/>
        </w:trPr>
        <w:tc>
          <w:tcPr>
            <w:tcW w:w="2570" w:type="dxa"/>
            <w:tcBorders>
              <w:top w:val="single" w:sz="6" w:space="0" w:color="auto"/>
              <w:bottom w:val="single" w:sz="6" w:space="0" w:color="auto"/>
              <w:right w:val="single" w:sz="6" w:space="0" w:color="auto"/>
            </w:tcBorders>
          </w:tcPr>
          <w:p w14:paraId="44E3762D" w14:textId="77777777" w:rsidR="007467C0" w:rsidRPr="00CD2A5C" w:rsidRDefault="007467C0" w:rsidP="00453A37">
            <w:pPr>
              <w:pStyle w:val="TableBody"/>
              <w:rPr>
                <w:b/>
                <w:bCs/>
              </w:rPr>
            </w:pPr>
            <w:r w:rsidRPr="00CD2A5C">
              <w:rPr>
                <w:b/>
                <w:bCs/>
              </w:rPr>
              <w:t>Minimum Operating Balance</w:t>
            </w:r>
          </w:p>
        </w:tc>
        <w:tc>
          <w:tcPr>
            <w:tcW w:w="5480" w:type="dxa"/>
            <w:tcBorders>
              <w:top w:val="single" w:sz="6" w:space="0" w:color="auto"/>
              <w:left w:val="nil"/>
              <w:bottom w:val="single" w:sz="6" w:space="0" w:color="auto"/>
            </w:tcBorders>
          </w:tcPr>
          <w:p w14:paraId="653976B6" w14:textId="77777777" w:rsidR="007467C0" w:rsidRPr="00FB292A" w:rsidRDefault="007467C0" w:rsidP="00453A37">
            <w:pPr>
              <w:pStyle w:val="TableBody"/>
            </w:pPr>
            <w:r w:rsidRPr="00FB292A">
              <w:t>Indicates the Minimum Holding Amount that should always be held for the denomination and quality</w:t>
            </w:r>
          </w:p>
        </w:tc>
      </w:tr>
      <w:tr w:rsidR="007467C0" w:rsidRPr="00A875AE" w14:paraId="6F30FF77" w14:textId="77777777" w:rsidTr="006271D1">
        <w:trPr>
          <w:cantSplit/>
        </w:trPr>
        <w:tc>
          <w:tcPr>
            <w:tcW w:w="2570" w:type="dxa"/>
            <w:tcBorders>
              <w:top w:val="single" w:sz="6" w:space="0" w:color="auto"/>
              <w:bottom w:val="single" w:sz="6" w:space="0" w:color="auto"/>
              <w:right w:val="single" w:sz="6" w:space="0" w:color="auto"/>
            </w:tcBorders>
          </w:tcPr>
          <w:p w14:paraId="5DF0ADCB" w14:textId="77777777" w:rsidR="007467C0" w:rsidRPr="00CD2A5C" w:rsidRDefault="007467C0" w:rsidP="00453A37">
            <w:pPr>
              <w:pStyle w:val="TableBody"/>
              <w:rPr>
                <w:b/>
                <w:bCs/>
              </w:rPr>
            </w:pPr>
            <w:r w:rsidRPr="00CD2A5C">
              <w:rPr>
                <w:b/>
                <w:bCs/>
              </w:rPr>
              <w:t>E-Cash Holding Amount</w:t>
            </w:r>
          </w:p>
        </w:tc>
        <w:tc>
          <w:tcPr>
            <w:tcW w:w="5480" w:type="dxa"/>
            <w:tcBorders>
              <w:top w:val="single" w:sz="6" w:space="0" w:color="auto"/>
              <w:left w:val="nil"/>
              <w:bottom w:val="single" w:sz="6" w:space="0" w:color="auto"/>
            </w:tcBorders>
          </w:tcPr>
          <w:p w14:paraId="75483BF4" w14:textId="77777777" w:rsidR="007467C0" w:rsidRPr="00FB292A" w:rsidRDefault="007467C0" w:rsidP="00453A37">
            <w:pPr>
              <w:pStyle w:val="TableBody"/>
            </w:pPr>
            <w:r w:rsidRPr="00FB292A">
              <w:t xml:space="preserve">Indicates the amount of Emergency cash that should always be held for the denomination and quality. </w:t>
            </w:r>
          </w:p>
        </w:tc>
      </w:tr>
      <w:tr w:rsidR="007467C0" w:rsidRPr="00A875AE" w14:paraId="151D1D76" w14:textId="77777777" w:rsidTr="006271D1">
        <w:trPr>
          <w:cantSplit/>
        </w:trPr>
        <w:tc>
          <w:tcPr>
            <w:tcW w:w="2570" w:type="dxa"/>
            <w:tcBorders>
              <w:top w:val="single" w:sz="6" w:space="0" w:color="auto"/>
              <w:bottom w:val="single" w:sz="6" w:space="0" w:color="auto"/>
              <w:right w:val="single" w:sz="6" w:space="0" w:color="auto"/>
            </w:tcBorders>
          </w:tcPr>
          <w:p w14:paraId="45C573F0" w14:textId="77777777" w:rsidR="007467C0" w:rsidRPr="00CD2A5C" w:rsidRDefault="007467C0" w:rsidP="00453A37">
            <w:pPr>
              <w:pStyle w:val="TableBody"/>
              <w:rPr>
                <w:b/>
                <w:bCs/>
              </w:rPr>
            </w:pPr>
            <w:r w:rsidRPr="00CD2A5C">
              <w:rPr>
                <w:b/>
                <w:bCs/>
              </w:rPr>
              <w:t>% of Withdrawals to Cover</w:t>
            </w:r>
          </w:p>
        </w:tc>
        <w:tc>
          <w:tcPr>
            <w:tcW w:w="5480" w:type="dxa"/>
            <w:tcBorders>
              <w:top w:val="single" w:sz="6" w:space="0" w:color="auto"/>
              <w:left w:val="nil"/>
              <w:bottom w:val="single" w:sz="6" w:space="0" w:color="auto"/>
            </w:tcBorders>
          </w:tcPr>
          <w:p w14:paraId="42FD93D5" w14:textId="025C4CD6" w:rsidR="007467C0" w:rsidRPr="00FB292A" w:rsidRDefault="007467C0" w:rsidP="00453A37">
            <w:pPr>
              <w:pStyle w:val="TableBody"/>
            </w:pPr>
            <w:r w:rsidRPr="00FB292A">
              <w:t>Indicates the percentage of withdrawals to cover the denomination and quality</w:t>
            </w:r>
          </w:p>
        </w:tc>
      </w:tr>
      <w:tr w:rsidR="007467C0" w:rsidRPr="00A875AE" w14:paraId="12B920C1" w14:textId="77777777" w:rsidTr="006271D1">
        <w:trPr>
          <w:cantSplit/>
        </w:trPr>
        <w:tc>
          <w:tcPr>
            <w:tcW w:w="2570" w:type="dxa"/>
            <w:tcBorders>
              <w:top w:val="single" w:sz="6" w:space="0" w:color="auto"/>
              <w:bottom w:val="single" w:sz="6" w:space="0" w:color="auto"/>
              <w:right w:val="single" w:sz="6" w:space="0" w:color="auto"/>
            </w:tcBorders>
          </w:tcPr>
          <w:p w14:paraId="18FFEB7F" w14:textId="77777777" w:rsidR="007467C0" w:rsidRPr="00CD2A5C" w:rsidRDefault="007467C0" w:rsidP="00453A37">
            <w:pPr>
              <w:pStyle w:val="TableBody"/>
              <w:rPr>
                <w:b/>
                <w:bCs/>
              </w:rPr>
            </w:pPr>
            <w:r w:rsidRPr="00CD2A5C">
              <w:rPr>
                <w:b/>
                <w:bCs/>
              </w:rPr>
              <w:t>% of Deposits Available for Withdrawal</w:t>
            </w:r>
          </w:p>
        </w:tc>
        <w:tc>
          <w:tcPr>
            <w:tcW w:w="5480" w:type="dxa"/>
            <w:tcBorders>
              <w:top w:val="single" w:sz="6" w:space="0" w:color="auto"/>
              <w:left w:val="nil"/>
              <w:bottom w:val="single" w:sz="6" w:space="0" w:color="auto"/>
            </w:tcBorders>
          </w:tcPr>
          <w:p w14:paraId="2CFA2062" w14:textId="77777777" w:rsidR="007467C0" w:rsidRPr="00FB292A" w:rsidRDefault="007467C0" w:rsidP="00453A37">
            <w:pPr>
              <w:pStyle w:val="TableBody"/>
            </w:pPr>
            <w:r w:rsidRPr="00FB292A">
              <w:t>Indicates the percentage of deposits available for withdrawal for the denomination and quality</w:t>
            </w:r>
          </w:p>
        </w:tc>
      </w:tr>
      <w:tr w:rsidR="007467C0" w:rsidRPr="00A875AE" w14:paraId="51B9FB49" w14:textId="77777777" w:rsidTr="006271D1">
        <w:trPr>
          <w:cantSplit/>
        </w:trPr>
        <w:tc>
          <w:tcPr>
            <w:tcW w:w="2570" w:type="dxa"/>
            <w:tcBorders>
              <w:top w:val="single" w:sz="6" w:space="0" w:color="auto"/>
              <w:bottom w:val="single" w:sz="6" w:space="0" w:color="auto"/>
              <w:right w:val="single" w:sz="6" w:space="0" w:color="auto"/>
            </w:tcBorders>
          </w:tcPr>
          <w:p w14:paraId="632A34B9" w14:textId="77777777" w:rsidR="007467C0" w:rsidRPr="00CD2A5C" w:rsidRDefault="007467C0" w:rsidP="00453A37">
            <w:pPr>
              <w:pStyle w:val="TableBody"/>
              <w:rPr>
                <w:b/>
                <w:bCs/>
              </w:rPr>
            </w:pPr>
            <w:r w:rsidRPr="00CD2A5C">
              <w:rPr>
                <w:b/>
                <w:bCs/>
              </w:rPr>
              <w:t>% of Deposits Held Until the End of the Day</w:t>
            </w:r>
          </w:p>
        </w:tc>
        <w:tc>
          <w:tcPr>
            <w:tcW w:w="5480" w:type="dxa"/>
            <w:tcBorders>
              <w:top w:val="single" w:sz="6" w:space="0" w:color="auto"/>
              <w:left w:val="nil"/>
              <w:bottom w:val="single" w:sz="6" w:space="0" w:color="auto"/>
            </w:tcBorders>
          </w:tcPr>
          <w:p w14:paraId="65358847" w14:textId="77777777" w:rsidR="007467C0" w:rsidRPr="00FB292A" w:rsidRDefault="007467C0" w:rsidP="00453A37">
            <w:pPr>
              <w:pStyle w:val="TableBody"/>
            </w:pPr>
            <w:r w:rsidRPr="00FB292A">
              <w:t>Indicates the percentage of deposits held until the end of the day for the denomination and quality</w:t>
            </w:r>
          </w:p>
        </w:tc>
      </w:tr>
      <w:tr w:rsidR="007467C0" w:rsidRPr="00A875AE" w14:paraId="3FE1D25D" w14:textId="77777777" w:rsidTr="006271D1">
        <w:trPr>
          <w:cantSplit/>
        </w:trPr>
        <w:tc>
          <w:tcPr>
            <w:tcW w:w="2570" w:type="dxa"/>
            <w:tcBorders>
              <w:top w:val="single" w:sz="6" w:space="0" w:color="auto"/>
              <w:bottom w:val="single" w:sz="6" w:space="0" w:color="auto"/>
              <w:right w:val="single" w:sz="6" w:space="0" w:color="auto"/>
            </w:tcBorders>
          </w:tcPr>
          <w:p w14:paraId="66EA0425" w14:textId="77777777" w:rsidR="007467C0" w:rsidRPr="00CD2A5C" w:rsidRDefault="007467C0" w:rsidP="00453A37">
            <w:pPr>
              <w:pStyle w:val="TableBody"/>
              <w:rPr>
                <w:b/>
                <w:bCs/>
              </w:rPr>
            </w:pPr>
            <w:r w:rsidRPr="00CD2A5C">
              <w:rPr>
                <w:b/>
                <w:bCs/>
              </w:rPr>
              <w:t>% Adjustment to Forecasted Demand</w:t>
            </w:r>
          </w:p>
        </w:tc>
        <w:tc>
          <w:tcPr>
            <w:tcW w:w="5480" w:type="dxa"/>
            <w:tcBorders>
              <w:top w:val="single" w:sz="6" w:space="0" w:color="auto"/>
              <w:left w:val="nil"/>
              <w:bottom w:val="single" w:sz="6" w:space="0" w:color="auto"/>
            </w:tcBorders>
          </w:tcPr>
          <w:p w14:paraId="3AADFD79" w14:textId="77777777" w:rsidR="007467C0" w:rsidRPr="00FB292A" w:rsidRDefault="007467C0" w:rsidP="00453A37">
            <w:pPr>
              <w:pStyle w:val="TableBody"/>
            </w:pPr>
            <w:r w:rsidRPr="00FB292A">
              <w:t>Indicates the adjustment to the forecasted demand for the denomination and quality</w:t>
            </w:r>
          </w:p>
        </w:tc>
      </w:tr>
      <w:tr w:rsidR="007467C0" w:rsidRPr="00A875AE" w14:paraId="092501B5" w14:textId="77777777" w:rsidTr="006271D1">
        <w:trPr>
          <w:cantSplit/>
        </w:trPr>
        <w:tc>
          <w:tcPr>
            <w:tcW w:w="2570" w:type="dxa"/>
            <w:tcBorders>
              <w:top w:val="single" w:sz="6" w:space="0" w:color="auto"/>
              <w:bottom w:val="single" w:sz="6" w:space="0" w:color="auto"/>
              <w:right w:val="single" w:sz="6" w:space="0" w:color="auto"/>
            </w:tcBorders>
          </w:tcPr>
          <w:p w14:paraId="55501798" w14:textId="77777777" w:rsidR="007467C0" w:rsidRPr="00CD2A5C" w:rsidRDefault="007467C0" w:rsidP="00453A37">
            <w:pPr>
              <w:pStyle w:val="TableBody"/>
              <w:rPr>
                <w:b/>
                <w:bCs/>
              </w:rPr>
            </w:pPr>
            <w:r w:rsidRPr="00CD2A5C">
              <w:rPr>
                <w:b/>
                <w:bCs/>
              </w:rPr>
              <w:t>% Adjustment to Forecasted Deposits</w:t>
            </w:r>
          </w:p>
        </w:tc>
        <w:tc>
          <w:tcPr>
            <w:tcW w:w="5480" w:type="dxa"/>
            <w:tcBorders>
              <w:top w:val="single" w:sz="6" w:space="0" w:color="auto"/>
              <w:left w:val="nil"/>
              <w:bottom w:val="single" w:sz="6" w:space="0" w:color="auto"/>
            </w:tcBorders>
          </w:tcPr>
          <w:p w14:paraId="7CA60BF0" w14:textId="77777777" w:rsidR="007467C0" w:rsidRPr="00FB292A" w:rsidRDefault="007467C0" w:rsidP="00453A37">
            <w:pPr>
              <w:pStyle w:val="TableBody"/>
            </w:pPr>
            <w:r w:rsidRPr="00FB292A">
              <w:t>Indicates the adjustment to the forecasted deposits for the denomination and quality</w:t>
            </w:r>
          </w:p>
        </w:tc>
      </w:tr>
      <w:tr w:rsidR="007467C0" w:rsidRPr="00A875AE" w14:paraId="77604E19" w14:textId="77777777" w:rsidTr="006271D1">
        <w:trPr>
          <w:cantSplit/>
        </w:trPr>
        <w:tc>
          <w:tcPr>
            <w:tcW w:w="2570" w:type="dxa"/>
            <w:tcBorders>
              <w:top w:val="single" w:sz="6" w:space="0" w:color="auto"/>
              <w:bottom w:val="single" w:sz="6" w:space="0" w:color="auto"/>
              <w:right w:val="single" w:sz="6" w:space="0" w:color="auto"/>
            </w:tcBorders>
          </w:tcPr>
          <w:p w14:paraId="6BBF389F" w14:textId="77777777" w:rsidR="007467C0" w:rsidRPr="00CD2A5C" w:rsidRDefault="007467C0" w:rsidP="00453A37">
            <w:pPr>
              <w:pStyle w:val="TableBody"/>
              <w:rPr>
                <w:b/>
                <w:bCs/>
              </w:rPr>
            </w:pPr>
            <w:r w:rsidRPr="00CD2A5C">
              <w:rPr>
                <w:b/>
                <w:bCs/>
              </w:rPr>
              <w:t>% Adjustment to Total Requirements</w:t>
            </w:r>
          </w:p>
        </w:tc>
        <w:tc>
          <w:tcPr>
            <w:tcW w:w="5480" w:type="dxa"/>
            <w:tcBorders>
              <w:top w:val="single" w:sz="6" w:space="0" w:color="auto"/>
              <w:left w:val="nil"/>
              <w:bottom w:val="single" w:sz="6" w:space="0" w:color="auto"/>
            </w:tcBorders>
          </w:tcPr>
          <w:p w14:paraId="21EC0AA0" w14:textId="77777777" w:rsidR="007467C0" w:rsidRPr="00FB292A" w:rsidRDefault="007467C0" w:rsidP="00453A37">
            <w:pPr>
              <w:pStyle w:val="TableBody"/>
            </w:pPr>
            <w:r w:rsidRPr="00FB292A">
              <w:t>Indicates the adjustment to total requirements for the denomination and quality</w:t>
            </w:r>
          </w:p>
        </w:tc>
      </w:tr>
      <w:tr w:rsidR="007467C0" w:rsidRPr="00A875AE" w14:paraId="7B3C954A" w14:textId="77777777" w:rsidTr="006271D1">
        <w:trPr>
          <w:cantSplit/>
        </w:trPr>
        <w:tc>
          <w:tcPr>
            <w:tcW w:w="2570" w:type="dxa"/>
            <w:tcBorders>
              <w:top w:val="single" w:sz="6" w:space="0" w:color="auto"/>
              <w:bottom w:val="single" w:sz="6" w:space="0" w:color="auto"/>
              <w:right w:val="single" w:sz="6" w:space="0" w:color="auto"/>
            </w:tcBorders>
          </w:tcPr>
          <w:p w14:paraId="44A11B34" w14:textId="77777777" w:rsidR="007467C0" w:rsidRPr="00CD2A5C" w:rsidRDefault="007467C0" w:rsidP="00453A37">
            <w:pPr>
              <w:pStyle w:val="TableBody"/>
              <w:rPr>
                <w:b/>
                <w:bCs/>
              </w:rPr>
            </w:pPr>
            <w:r w:rsidRPr="00CD2A5C">
              <w:rPr>
                <w:b/>
                <w:bCs/>
              </w:rPr>
              <w:lastRenderedPageBreak/>
              <w:t>Exception Threshold /Balance Buffer Amount</w:t>
            </w:r>
          </w:p>
        </w:tc>
        <w:tc>
          <w:tcPr>
            <w:tcW w:w="5480" w:type="dxa"/>
            <w:tcBorders>
              <w:top w:val="single" w:sz="6" w:space="0" w:color="auto"/>
              <w:left w:val="nil"/>
              <w:bottom w:val="single" w:sz="6" w:space="0" w:color="auto"/>
            </w:tcBorders>
          </w:tcPr>
          <w:p w14:paraId="739D791F" w14:textId="77777777" w:rsidR="007467C0" w:rsidRPr="00FB292A" w:rsidRDefault="007467C0" w:rsidP="00453A37">
            <w:pPr>
              <w:pStyle w:val="TableBody"/>
            </w:pPr>
            <w:r w:rsidRPr="00FB292A">
              <w:t>Indicates the amount of the Exception Threshold. If no amount is indicated, then a percentage is used.</w:t>
            </w:r>
          </w:p>
        </w:tc>
      </w:tr>
      <w:tr w:rsidR="007467C0" w:rsidRPr="00A875AE" w14:paraId="741C4D95" w14:textId="77777777" w:rsidTr="006271D1">
        <w:trPr>
          <w:cantSplit/>
        </w:trPr>
        <w:tc>
          <w:tcPr>
            <w:tcW w:w="2570" w:type="dxa"/>
            <w:tcBorders>
              <w:top w:val="single" w:sz="6" w:space="0" w:color="auto"/>
              <w:bottom w:val="single" w:sz="6" w:space="0" w:color="auto"/>
              <w:right w:val="single" w:sz="6" w:space="0" w:color="auto"/>
            </w:tcBorders>
          </w:tcPr>
          <w:p w14:paraId="5E3841F9" w14:textId="77777777" w:rsidR="007467C0" w:rsidRPr="00CD2A5C" w:rsidRDefault="007467C0" w:rsidP="00453A37">
            <w:pPr>
              <w:pStyle w:val="TableBody"/>
              <w:rPr>
                <w:b/>
                <w:bCs/>
              </w:rPr>
            </w:pPr>
            <w:r w:rsidRPr="00CD2A5C">
              <w:rPr>
                <w:b/>
                <w:bCs/>
              </w:rPr>
              <w:t>Exception Threshold / Balance Buffer Percentage</w:t>
            </w:r>
          </w:p>
        </w:tc>
        <w:tc>
          <w:tcPr>
            <w:tcW w:w="5480" w:type="dxa"/>
            <w:tcBorders>
              <w:top w:val="single" w:sz="6" w:space="0" w:color="auto"/>
              <w:left w:val="nil"/>
              <w:bottom w:val="single" w:sz="6" w:space="0" w:color="auto"/>
            </w:tcBorders>
          </w:tcPr>
          <w:p w14:paraId="2F47E4AB" w14:textId="77777777" w:rsidR="007467C0" w:rsidRPr="00FB292A" w:rsidRDefault="007467C0" w:rsidP="00453A37">
            <w:pPr>
              <w:pStyle w:val="TableBody"/>
            </w:pPr>
            <w:r w:rsidRPr="00FB292A">
              <w:t xml:space="preserve">Indicates the percentage of holdings that is applicable as the Exception Threshold. If no percentage is indicated, then an Exception Amount is applicable. </w:t>
            </w:r>
          </w:p>
        </w:tc>
      </w:tr>
    </w:tbl>
    <w:p w14:paraId="36C64FA5"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70EA4055" w14:textId="77777777" w:rsidR="007467C0" w:rsidRDefault="007467C0" w:rsidP="007467C0">
      <w:pPr>
        <w:pStyle w:val="TopofSection"/>
      </w:pPr>
    </w:p>
    <w:p w14:paraId="2D41EC12" w14:textId="77777777" w:rsidR="007467C0" w:rsidRDefault="007467C0" w:rsidP="007467C0">
      <w:pPr>
        <w:pStyle w:val="Heading3"/>
      </w:pPr>
      <w:bookmarkStart w:id="2118" w:name="_Ref245721699"/>
      <w:bookmarkStart w:id="2119" w:name="_Toc74556426"/>
      <w:bookmarkStart w:id="2120" w:name="_Toc127491616"/>
      <w:bookmarkStart w:id="2121" w:name="_Toc128021149"/>
      <w:r>
        <w:t>History Reports</w:t>
      </w:r>
      <w:bookmarkEnd w:id="2118"/>
      <w:bookmarkEnd w:id="2119"/>
      <w:bookmarkEnd w:id="2120"/>
      <w:bookmarkEnd w:id="2121"/>
    </w:p>
    <w:p w14:paraId="550A363F" w14:textId="77777777" w:rsidR="007467C0" w:rsidRDefault="007467C0" w:rsidP="0014174A">
      <w:pPr>
        <w:pStyle w:val="BodyText"/>
      </w:pPr>
      <w:r>
        <w:t>The following is a summary of the information that will be covered along with hyperlinks to each topic:</w:t>
      </w:r>
    </w:p>
    <w:p w14:paraId="03CFE236" w14:textId="1D0E6FD9" w:rsidR="007467C0" w:rsidRPr="00BE3A28" w:rsidRDefault="007467C0" w:rsidP="0014174A">
      <w:pPr>
        <w:pStyle w:val="ListBullet"/>
      </w:pPr>
      <w:r>
        <w:fldChar w:fldCharType="begin"/>
      </w:r>
      <w:r>
        <w:instrText xml:space="preserve"> REF _Ref270485869 \h </w:instrText>
      </w:r>
      <w:r w:rsidR="0014174A">
        <w:instrText xml:space="preserve"> \* MERGEFORMAT </w:instrText>
      </w:r>
      <w:r>
        <w:fldChar w:fldCharType="separate"/>
      </w:r>
      <w:r>
        <w:t>Vault History</w:t>
      </w:r>
      <w:r>
        <w:fldChar w:fldCharType="end"/>
      </w:r>
    </w:p>
    <w:p w14:paraId="5925E47E" w14:textId="77777777" w:rsidR="007467C0" w:rsidRPr="00CD2A5C" w:rsidRDefault="007467C0" w:rsidP="0014174A">
      <w:pPr>
        <w:pStyle w:val="ListBullet"/>
      </w:pPr>
      <w:r>
        <w:fldChar w:fldCharType="begin"/>
      </w:r>
      <w:r>
        <w:instrText xml:space="preserve"> REF _Ref249755748 \h  \* MERGEFORMAT </w:instrText>
      </w:r>
      <w:r>
        <w:fldChar w:fldCharType="separate"/>
      </w:r>
      <w:r w:rsidRPr="00CD2A5C">
        <w:t>Commercial</w:t>
      </w:r>
      <w:r>
        <w:t xml:space="preserve"> History</w:t>
      </w:r>
      <w:r>
        <w:fldChar w:fldCharType="end"/>
      </w:r>
    </w:p>
    <w:p w14:paraId="1DBB9C6D" w14:textId="77777777" w:rsidR="007467C0" w:rsidRPr="00CD2A5C" w:rsidRDefault="007467C0" w:rsidP="0014174A">
      <w:pPr>
        <w:pStyle w:val="ListBullet"/>
      </w:pPr>
      <w:r>
        <w:fldChar w:fldCharType="begin"/>
      </w:r>
      <w:r>
        <w:instrText xml:space="preserve"> REF _Ref249809936 \h  \* MERGEFORMAT </w:instrText>
      </w:r>
      <w:r>
        <w:fldChar w:fldCharType="separate"/>
      </w:r>
      <w:r w:rsidRPr="00CD2A5C">
        <w:t>Custodial</w:t>
      </w:r>
      <w:r>
        <w:t xml:space="preserve"> Inventory History</w:t>
      </w:r>
      <w:r>
        <w:fldChar w:fldCharType="end"/>
      </w:r>
    </w:p>
    <w:p w14:paraId="416CD598" w14:textId="77777777" w:rsidR="007467C0" w:rsidRPr="00CD2A5C" w:rsidRDefault="007467C0" w:rsidP="0014174A">
      <w:pPr>
        <w:pStyle w:val="ListBullet"/>
      </w:pPr>
      <w:r>
        <w:fldChar w:fldCharType="begin"/>
      </w:r>
      <w:r>
        <w:instrText xml:space="preserve"> REF _Ref245722651 \h  \* MERGEFORMAT </w:instrText>
      </w:r>
      <w:r>
        <w:fldChar w:fldCharType="separate"/>
      </w:r>
      <w:r w:rsidRPr="00CD2A5C">
        <w:t>Vault Orders</w:t>
      </w:r>
      <w:r>
        <w:fldChar w:fldCharType="end"/>
      </w:r>
    </w:p>
    <w:p w14:paraId="074AF373" w14:textId="77777777" w:rsidR="007467C0" w:rsidRPr="00CD2A5C" w:rsidRDefault="007467C0" w:rsidP="0014174A">
      <w:pPr>
        <w:pStyle w:val="ListBullet"/>
      </w:pPr>
      <w:r>
        <w:fldChar w:fldCharType="begin"/>
      </w:r>
      <w:r>
        <w:instrText xml:space="preserve"> REF _Ref245722654 \h  \* MERGEFORMAT </w:instrText>
      </w:r>
      <w:r>
        <w:fldChar w:fldCharType="separate"/>
      </w:r>
      <w:r w:rsidRPr="00CD2A5C">
        <w:t>Vault Recommendations</w:t>
      </w:r>
      <w:r>
        <w:fldChar w:fldCharType="end"/>
      </w:r>
    </w:p>
    <w:p w14:paraId="616A4456" w14:textId="77777777" w:rsidR="007467C0" w:rsidRPr="00CD2A5C" w:rsidRDefault="007467C0" w:rsidP="0014174A">
      <w:pPr>
        <w:pStyle w:val="ListBullet"/>
      </w:pPr>
      <w:r>
        <w:fldChar w:fldCharType="begin"/>
      </w:r>
      <w:r>
        <w:instrText xml:space="preserve"> REF _Ref245722658 \h  \* MERGEFORMAT </w:instrText>
      </w:r>
      <w:r>
        <w:fldChar w:fldCharType="separate"/>
      </w:r>
      <w:r w:rsidRPr="00CD2A5C">
        <w:t>Vault Variance</w:t>
      </w:r>
      <w:r>
        <w:fldChar w:fldCharType="end"/>
      </w:r>
    </w:p>
    <w:p w14:paraId="44CC94F9" w14:textId="77777777" w:rsidR="007467C0" w:rsidRPr="00CD2A5C" w:rsidRDefault="007467C0" w:rsidP="0014174A">
      <w:pPr>
        <w:pStyle w:val="ListBullet"/>
      </w:pPr>
      <w:r>
        <w:fldChar w:fldCharType="begin"/>
      </w:r>
      <w:r>
        <w:instrText xml:space="preserve"> REF _Ref245722668 \h  \* MERGEFORMAT </w:instrText>
      </w:r>
      <w:r>
        <w:fldChar w:fldCharType="separate"/>
      </w:r>
      <w:r w:rsidRPr="00CD2A5C">
        <w:t>Custodial Inventory (CI) Position (History)</w:t>
      </w:r>
      <w:r>
        <w:fldChar w:fldCharType="end"/>
      </w:r>
    </w:p>
    <w:p w14:paraId="777BE65A" w14:textId="77777777" w:rsidR="007467C0" w:rsidRPr="00BE3A28" w:rsidRDefault="007467C0" w:rsidP="0014174A">
      <w:pPr>
        <w:pStyle w:val="ListBullet"/>
      </w:pPr>
      <w:r>
        <w:fldChar w:fldCharType="begin"/>
      </w:r>
      <w:r>
        <w:instrText xml:space="preserve"> REF _Ref245722734 \h  \* MERGEFORMAT </w:instrText>
      </w:r>
      <w:r>
        <w:fldChar w:fldCharType="separate"/>
      </w:r>
      <w:r w:rsidRPr="00CD2A5C">
        <w:t>Provisional Credit Report</w:t>
      </w:r>
      <w:r>
        <w:fldChar w:fldCharType="end"/>
      </w:r>
    </w:p>
    <w:p w14:paraId="6740F8FD" w14:textId="4DE59D71" w:rsidR="007467C0" w:rsidRPr="00BE3A28" w:rsidRDefault="007467C0" w:rsidP="0014174A">
      <w:pPr>
        <w:pStyle w:val="ListBullet"/>
      </w:pPr>
      <w:r>
        <w:fldChar w:fldCharType="begin"/>
      </w:r>
      <w:r w:rsidRPr="00CD2A5C">
        <w:instrText xml:space="preserve"> REF _Ref270485885 \h </w:instrText>
      </w:r>
      <w:r w:rsidR="0014174A">
        <w:instrText xml:space="preserve"> \* MERGEFORMAT </w:instrText>
      </w:r>
      <w:r>
        <w:fldChar w:fldCharType="separate"/>
      </w:r>
      <w:r>
        <w:t>Vault Transaction History</w:t>
      </w:r>
      <w:r>
        <w:fldChar w:fldCharType="end"/>
      </w:r>
    </w:p>
    <w:p w14:paraId="429CEA23" w14:textId="7CD5C812" w:rsidR="007467C0" w:rsidRPr="00BE3A28" w:rsidRDefault="007467C0" w:rsidP="0014174A">
      <w:pPr>
        <w:pStyle w:val="ListBullet"/>
      </w:pPr>
      <w:r>
        <w:fldChar w:fldCharType="begin"/>
      </w:r>
      <w:r>
        <w:rPr>
          <w:rStyle w:val="TopicCrossReference"/>
        </w:rPr>
        <w:instrText xml:space="preserve"> REF _Ref270485896 \h </w:instrText>
      </w:r>
      <w:r w:rsidR="0014174A">
        <w:instrText xml:space="preserve"> \* MERGEFORMAT </w:instrText>
      </w:r>
      <w:r>
        <w:fldChar w:fldCharType="separate"/>
      </w:r>
      <w:r>
        <w:t>Vault Transaction Summary - Averages</w:t>
      </w:r>
      <w:r>
        <w:fldChar w:fldCharType="end"/>
      </w:r>
    </w:p>
    <w:p w14:paraId="18CF0D98" w14:textId="30695A71" w:rsidR="007467C0" w:rsidRPr="00BE3A28" w:rsidRDefault="007467C0" w:rsidP="0014174A">
      <w:pPr>
        <w:pStyle w:val="ListBullet"/>
      </w:pPr>
      <w:r>
        <w:fldChar w:fldCharType="begin"/>
      </w:r>
      <w:r>
        <w:rPr>
          <w:rStyle w:val="TopicCrossReference"/>
        </w:rPr>
        <w:instrText xml:space="preserve"> REF _Ref270485901 \h </w:instrText>
      </w:r>
      <w:r w:rsidR="0014174A">
        <w:instrText xml:space="preserve"> \* MERGEFORMAT </w:instrText>
      </w:r>
      <w:r>
        <w:fldChar w:fldCharType="separate"/>
      </w:r>
      <w:r>
        <w:t>Vault Recommendations, Orders, and Shipments</w:t>
      </w:r>
      <w:r>
        <w:fldChar w:fldCharType="end"/>
      </w:r>
    </w:p>
    <w:p w14:paraId="4767AD48"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6F6F7D4B" w14:textId="77777777" w:rsidR="007467C0" w:rsidRDefault="007467C0" w:rsidP="007467C0"/>
    <w:p w14:paraId="232693CB" w14:textId="77777777" w:rsidR="007467C0" w:rsidRDefault="007467C0" w:rsidP="007467C0">
      <w:pPr>
        <w:pStyle w:val="Heading4"/>
      </w:pPr>
      <w:bookmarkStart w:id="2122" w:name="_Ref270485869"/>
      <w:r>
        <w:t>Vault History</w:t>
      </w:r>
      <w:bookmarkEnd w:id="2122"/>
    </w:p>
    <w:p w14:paraId="1A009BCE" w14:textId="77777777" w:rsidR="007467C0" w:rsidRPr="00D6760E" w:rsidRDefault="007467C0" w:rsidP="0014174A">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14:paraId="2465E523" w14:textId="77777777" w:rsidR="007467C0" w:rsidRDefault="007467C0" w:rsidP="007467C0">
      <w:pPr>
        <w:pStyle w:val="Caption"/>
      </w:pPr>
      <w:bookmarkStart w:id="2123" w:name="_Toc74556742"/>
      <w:r>
        <w:lastRenderedPageBreak/>
        <w:t xml:space="preserve">Table </w:t>
      </w:r>
      <w:r>
        <w:fldChar w:fldCharType="begin"/>
      </w:r>
      <w:r>
        <w:instrText xml:space="preserve"> SEQ Table \* ARABIC </w:instrText>
      </w:r>
      <w:r>
        <w:fldChar w:fldCharType="separate"/>
      </w:r>
      <w:r>
        <w:rPr>
          <w:noProof/>
        </w:rPr>
        <w:t>103</w:t>
      </w:r>
      <w:r>
        <w:rPr>
          <w:noProof/>
        </w:rPr>
        <w:fldChar w:fldCharType="end"/>
      </w:r>
      <w:r>
        <w:t>: Commercial History Description</w:t>
      </w:r>
      <w:bookmarkEnd w:id="212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1551C8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414252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3E19D1C" w14:textId="77777777" w:rsidR="007467C0" w:rsidRPr="00A875AE" w:rsidRDefault="007467C0" w:rsidP="00170D7D">
            <w:pPr>
              <w:pStyle w:val="TableHeader"/>
            </w:pPr>
            <w:r>
              <w:t>Description</w:t>
            </w:r>
          </w:p>
        </w:tc>
      </w:tr>
      <w:tr w:rsidR="007467C0" w:rsidRPr="00A875AE" w14:paraId="54895102" w14:textId="77777777" w:rsidTr="006271D1">
        <w:trPr>
          <w:cantSplit/>
          <w:trHeight w:val="135"/>
        </w:trPr>
        <w:tc>
          <w:tcPr>
            <w:tcW w:w="2570" w:type="dxa"/>
            <w:tcBorders>
              <w:top w:val="nil"/>
              <w:bottom w:val="single" w:sz="6" w:space="0" w:color="auto"/>
              <w:right w:val="single" w:sz="6" w:space="0" w:color="auto"/>
            </w:tcBorders>
          </w:tcPr>
          <w:p w14:paraId="793358D3" w14:textId="77777777" w:rsidR="007467C0" w:rsidRPr="00CD2A5C" w:rsidRDefault="007467C0" w:rsidP="005810B0">
            <w:pPr>
              <w:pStyle w:val="TableBody"/>
              <w:rPr>
                <w:b/>
                <w:bCs/>
              </w:rPr>
            </w:pPr>
            <w:r w:rsidRPr="00CD2A5C">
              <w:rPr>
                <w:b/>
                <w:bCs/>
              </w:rPr>
              <w:t>Denom.</w:t>
            </w:r>
          </w:p>
        </w:tc>
        <w:tc>
          <w:tcPr>
            <w:tcW w:w="5480" w:type="dxa"/>
            <w:tcBorders>
              <w:top w:val="nil"/>
              <w:left w:val="single" w:sz="6" w:space="0" w:color="auto"/>
              <w:bottom w:val="single" w:sz="6" w:space="0" w:color="auto"/>
            </w:tcBorders>
          </w:tcPr>
          <w:p w14:paraId="41E3A04C" w14:textId="77777777" w:rsidR="007467C0" w:rsidRPr="00FB292A" w:rsidRDefault="007467C0" w:rsidP="005810B0">
            <w:pPr>
              <w:pStyle w:val="TableBody"/>
            </w:pPr>
            <w:r w:rsidRPr="00FB292A">
              <w:t>Allows the analyst to select the denomination(s) that will be shown in the report</w:t>
            </w:r>
          </w:p>
        </w:tc>
      </w:tr>
      <w:tr w:rsidR="007467C0" w:rsidRPr="00A875AE" w14:paraId="142AE531" w14:textId="77777777" w:rsidTr="006271D1">
        <w:trPr>
          <w:cantSplit/>
          <w:trHeight w:val="135"/>
        </w:trPr>
        <w:tc>
          <w:tcPr>
            <w:tcW w:w="2570" w:type="dxa"/>
            <w:tcBorders>
              <w:top w:val="nil"/>
              <w:bottom w:val="single" w:sz="6" w:space="0" w:color="auto"/>
              <w:right w:val="single" w:sz="6" w:space="0" w:color="auto"/>
            </w:tcBorders>
          </w:tcPr>
          <w:p w14:paraId="32F5ABEB" w14:textId="77777777" w:rsidR="007467C0" w:rsidRPr="00CD2A5C" w:rsidRDefault="007467C0" w:rsidP="005810B0">
            <w:pPr>
              <w:pStyle w:val="TableBody"/>
              <w:rPr>
                <w:b/>
                <w:bCs/>
              </w:rPr>
            </w:pPr>
            <w:r w:rsidRPr="00CD2A5C">
              <w:rPr>
                <w:b/>
                <w:bCs/>
              </w:rPr>
              <w:t>Qual.</w:t>
            </w:r>
          </w:p>
        </w:tc>
        <w:tc>
          <w:tcPr>
            <w:tcW w:w="5480" w:type="dxa"/>
            <w:tcBorders>
              <w:top w:val="nil"/>
              <w:left w:val="single" w:sz="6" w:space="0" w:color="auto"/>
              <w:bottom w:val="single" w:sz="6" w:space="0" w:color="auto"/>
            </w:tcBorders>
          </w:tcPr>
          <w:p w14:paraId="15D12952" w14:textId="77777777" w:rsidR="007467C0" w:rsidRPr="00FB292A" w:rsidRDefault="007467C0" w:rsidP="005810B0">
            <w:pPr>
              <w:pStyle w:val="TableBody"/>
            </w:pPr>
            <w:r w:rsidRPr="00FB292A">
              <w:t>Quality of the denomination(s) that will be shown in the report.</w:t>
            </w:r>
          </w:p>
        </w:tc>
      </w:tr>
      <w:tr w:rsidR="007467C0" w:rsidRPr="00A875AE" w14:paraId="6A74FED5" w14:textId="77777777" w:rsidTr="006271D1">
        <w:trPr>
          <w:cantSplit/>
          <w:trHeight w:val="135"/>
        </w:trPr>
        <w:tc>
          <w:tcPr>
            <w:tcW w:w="2570" w:type="dxa"/>
            <w:tcBorders>
              <w:top w:val="nil"/>
              <w:bottom w:val="single" w:sz="6" w:space="0" w:color="auto"/>
              <w:right w:val="single" w:sz="6" w:space="0" w:color="auto"/>
            </w:tcBorders>
          </w:tcPr>
          <w:p w14:paraId="4CA73755" w14:textId="77777777" w:rsidR="007467C0" w:rsidRPr="00CD2A5C" w:rsidRDefault="007467C0" w:rsidP="005810B0">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46028A00" w14:textId="77777777" w:rsidR="007467C0" w:rsidRPr="00FB292A" w:rsidRDefault="007467C0" w:rsidP="005810B0">
            <w:pPr>
              <w:pStyle w:val="TableBody"/>
            </w:pPr>
            <w:r w:rsidRPr="00FB292A">
              <w:t>Starting date of the report</w:t>
            </w:r>
          </w:p>
        </w:tc>
      </w:tr>
      <w:tr w:rsidR="007467C0" w:rsidRPr="00A875AE" w14:paraId="7957A6E8" w14:textId="77777777" w:rsidTr="006271D1">
        <w:trPr>
          <w:cantSplit/>
          <w:trHeight w:val="135"/>
        </w:trPr>
        <w:tc>
          <w:tcPr>
            <w:tcW w:w="2570" w:type="dxa"/>
            <w:tcBorders>
              <w:top w:val="nil"/>
              <w:bottom w:val="single" w:sz="6" w:space="0" w:color="auto"/>
              <w:right w:val="single" w:sz="6" w:space="0" w:color="auto"/>
            </w:tcBorders>
          </w:tcPr>
          <w:p w14:paraId="2561339B" w14:textId="77777777" w:rsidR="007467C0" w:rsidRPr="00CD2A5C" w:rsidRDefault="007467C0" w:rsidP="005810B0">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1D058F50" w14:textId="77777777" w:rsidR="007467C0" w:rsidRPr="00FB292A" w:rsidRDefault="007467C0" w:rsidP="005810B0">
            <w:pPr>
              <w:pStyle w:val="TableBody"/>
            </w:pPr>
            <w:r w:rsidRPr="00FB292A">
              <w:t>Ending date of the report</w:t>
            </w:r>
          </w:p>
        </w:tc>
      </w:tr>
      <w:tr w:rsidR="007467C0" w:rsidRPr="00A875AE" w14:paraId="03D2364B" w14:textId="77777777" w:rsidTr="006271D1">
        <w:trPr>
          <w:cantSplit/>
        </w:trPr>
        <w:tc>
          <w:tcPr>
            <w:tcW w:w="2570" w:type="dxa"/>
            <w:tcBorders>
              <w:top w:val="nil"/>
              <w:bottom w:val="single" w:sz="6" w:space="0" w:color="auto"/>
              <w:right w:val="single" w:sz="6" w:space="0" w:color="auto"/>
            </w:tcBorders>
          </w:tcPr>
          <w:p w14:paraId="32AB10FC" w14:textId="77777777" w:rsidR="007467C0" w:rsidRPr="00CD2A5C" w:rsidRDefault="007467C0" w:rsidP="005810B0">
            <w:pPr>
              <w:pStyle w:val="TableBody"/>
              <w:rPr>
                <w:b/>
                <w:bCs/>
              </w:rPr>
            </w:pPr>
            <w:r w:rsidRPr="00CD2A5C">
              <w:rPr>
                <w:b/>
                <w:bCs/>
              </w:rPr>
              <w:t>Date</w:t>
            </w:r>
          </w:p>
        </w:tc>
        <w:tc>
          <w:tcPr>
            <w:tcW w:w="5480" w:type="dxa"/>
            <w:tcBorders>
              <w:top w:val="nil"/>
              <w:left w:val="single" w:sz="6" w:space="0" w:color="auto"/>
              <w:bottom w:val="single" w:sz="6" w:space="0" w:color="auto"/>
            </w:tcBorders>
          </w:tcPr>
          <w:p w14:paraId="67B77361" w14:textId="77777777" w:rsidR="007467C0" w:rsidRPr="00FB292A" w:rsidRDefault="007467C0" w:rsidP="005810B0">
            <w:pPr>
              <w:pStyle w:val="TableBody"/>
            </w:pPr>
            <w:r w:rsidRPr="00FB292A">
              <w:t>Date of the reporting day</w:t>
            </w:r>
          </w:p>
        </w:tc>
      </w:tr>
      <w:tr w:rsidR="007467C0" w:rsidRPr="00A875AE" w14:paraId="523ABF0A" w14:textId="77777777" w:rsidTr="006271D1">
        <w:trPr>
          <w:cantSplit/>
        </w:trPr>
        <w:tc>
          <w:tcPr>
            <w:tcW w:w="2570" w:type="dxa"/>
            <w:tcBorders>
              <w:top w:val="single" w:sz="6" w:space="0" w:color="auto"/>
              <w:bottom w:val="single" w:sz="6" w:space="0" w:color="auto"/>
              <w:right w:val="single" w:sz="6" w:space="0" w:color="auto"/>
            </w:tcBorders>
            <w:vAlign w:val="center"/>
          </w:tcPr>
          <w:p w14:paraId="32799DDC" w14:textId="77777777" w:rsidR="007467C0" w:rsidRPr="00CD2A5C" w:rsidRDefault="007467C0" w:rsidP="005810B0">
            <w:pPr>
              <w:pStyle w:val="TableBody"/>
              <w:rPr>
                <w:b/>
                <w:bCs/>
              </w:rPr>
            </w:pPr>
            <w:r w:rsidRPr="00CD2A5C">
              <w:rPr>
                <w:b/>
                <w:bCs/>
              </w:rPr>
              <w:t>Currency</w:t>
            </w:r>
          </w:p>
        </w:tc>
        <w:tc>
          <w:tcPr>
            <w:tcW w:w="5480" w:type="dxa"/>
            <w:tcBorders>
              <w:top w:val="single" w:sz="6" w:space="0" w:color="auto"/>
              <w:left w:val="single" w:sz="6" w:space="0" w:color="auto"/>
              <w:bottom w:val="single" w:sz="6" w:space="0" w:color="auto"/>
            </w:tcBorders>
            <w:vAlign w:val="center"/>
          </w:tcPr>
          <w:p w14:paraId="7EA9C6C0" w14:textId="77777777" w:rsidR="007467C0" w:rsidRPr="00D93B3F" w:rsidRDefault="007467C0" w:rsidP="005810B0">
            <w:pPr>
              <w:pStyle w:val="TableBody"/>
              <w:rPr>
                <w:szCs w:val="16"/>
              </w:rPr>
            </w:pPr>
            <w:r w:rsidRPr="00D93B3F">
              <w:rPr>
                <w:szCs w:val="16"/>
              </w:rPr>
              <w:t>OptiVault short name of the currency to which the reported denominations are a part of</w:t>
            </w:r>
          </w:p>
        </w:tc>
      </w:tr>
      <w:tr w:rsidR="007467C0" w:rsidRPr="00A875AE" w14:paraId="666A2744" w14:textId="77777777" w:rsidTr="006271D1">
        <w:trPr>
          <w:cantSplit/>
        </w:trPr>
        <w:tc>
          <w:tcPr>
            <w:tcW w:w="2570" w:type="dxa"/>
            <w:tcBorders>
              <w:top w:val="single" w:sz="6" w:space="0" w:color="auto"/>
              <w:bottom w:val="single" w:sz="6" w:space="0" w:color="auto"/>
              <w:right w:val="single" w:sz="6" w:space="0" w:color="auto"/>
            </w:tcBorders>
          </w:tcPr>
          <w:p w14:paraId="32BFD640" w14:textId="77777777" w:rsidR="007467C0" w:rsidRPr="00CD2A5C" w:rsidRDefault="007467C0" w:rsidP="005810B0">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048B1325" w14:textId="77777777" w:rsidR="007467C0" w:rsidRPr="00FB292A" w:rsidRDefault="007467C0" w:rsidP="005810B0">
            <w:pPr>
              <w:pStyle w:val="TableBody"/>
            </w:pPr>
            <w:r w:rsidRPr="00FB292A">
              <w:t>Denomination and quality relating to the date of the report</w:t>
            </w:r>
          </w:p>
        </w:tc>
      </w:tr>
      <w:tr w:rsidR="007467C0" w:rsidRPr="00A875AE" w14:paraId="43EE34D7" w14:textId="77777777" w:rsidTr="006271D1">
        <w:trPr>
          <w:cantSplit/>
        </w:trPr>
        <w:tc>
          <w:tcPr>
            <w:tcW w:w="2570" w:type="dxa"/>
            <w:tcBorders>
              <w:top w:val="single" w:sz="6" w:space="0" w:color="auto"/>
              <w:bottom w:val="single" w:sz="6" w:space="0" w:color="auto"/>
              <w:right w:val="single" w:sz="6" w:space="0" w:color="auto"/>
            </w:tcBorders>
          </w:tcPr>
          <w:p w14:paraId="117137B8" w14:textId="77777777" w:rsidR="007467C0" w:rsidRPr="00CD2A5C" w:rsidRDefault="007467C0" w:rsidP="005810B0">
            <w:pPr>
              <w:pStyle w:val="TableBody"/>
              <w:rPr>
                <w:b/>
                <w:bCs/>
              </w:rPr>
            </w:pPr>
            <w:r w:rsidRPr="00CD2A5C">
              <w:rPr>
                <w:b/>
                <w:bCs/>
              </w:rPr>
              <w:t>Deposits</w:t>
            </w:r>
          </w:p>
        </w:tc>
        <w:tc>
          <w:tcPr>
            <w:tcW w:w="5480" w:type="dxa"/>
            <w:tcBorders>
              <w:top w:val="single" w:sz="6" w:space="0" w:color="auto"/>
              <w:left w:val="nil"/>
              <w:bottom w:val="single" w:sz="6" w:space="0" w:color="auto"/>
            </w:tcBorders>
          </w:tcPr>
          <w:p w14:paraId="3F73436B" w14:textId="77777777" w:rsidR="007467C0" w:rsidRPr="00FB292A" w:rsidRDefault="007467C0" w:rsidP="005810B0">
            <w:pPr>
              <w:pStyle w:val="TableBody"/>
            </w:pPr>
            <w:r w:rsidRPr="00FB292A">
              <w:t>Deposits into the Vault for the quality and denomination of the report</w:t>
            </w:r>
          </w:p>
        </w:tc>
      </w:tr>
      <w:tr w:rsidR="007467C0" w:rsidRPr="00A875AE" w14:paraId="098C2EFB" w14:textId="77777777" w:rsidTr="006271D1">
        <w:trPr>
          <w:cantSplit/>
        </w:trPr>
        <w:tc>
          <w:tcPr>
            <w:tcW w:w="2570" w:type="dxa"/>
            <w:tcBorders>
              <w:top w:val="single" w:sz="6" w:space="0" w:color="auto"/>
              <w:bottom w:val="single" w:sz="6" w:space="0" w:color="auto"/>
              <w:right w:val="single" w:sz="6" w:space="0" w:color="auto"/>
            </w:tcBorders>
          </w:tcPr>
          <w:p w14:paraId="246DF532" w14:textId="77777777" w:rsidR="007467C0" w:rsidRPr="00CD2A5C" w:rsidRDefault="007467C0" w:rsidP="005810B0">
            <w:pPr>
              <w:pStyle w:val="TableBody"/>
              <w:rPr>
                <w:b/>
                <w:bCs/>
              </w:rPr>
            </w:pPr>
            <w:r w:rsidRPr="00CD2A5C">
              <w:rPr>
                <w:b/>
                <w:bCs/>
              </w:rPr>
              <w:t>Withdrawals</w:t>
            </w:r>
          </w:p>
        </w:tc>
        <w:tc>
          <w:tcPr>
            <w:tcW w:w="5480" w:type="dxa"/>
            <w:tcBorders>
              <w:top w:val="single" w:sz="6" w:space="0" w:color="auto"/>
              <w:left w:val="nil"/>
              <w:bottom w:val="single" w:sz="6" w:space="0" w:color="auto"/>
            </w:tcBorders>
          </w:tcPr>
          <w:p w14:paraId="296457E2" w14:textId="77777777" w:rsidR="007467C0" w:rsidRPr="00FB292A" w:rsidRDefault="007467C0" w:rsidP="005810B0">
            <w:pPr>
              <w:pStyle w:val="TableBody"/>
            </w:pPr>
            <w:r w:rsidRPr="00FB292A">
              <w:t>Withdrawals from the Vault for the quality and denomination of the report</w:t>
            </w:r>
          </w:p>
        </w:tc>
      </w:tr>
      <w:tr w:rsidR="007467C0" w:rsidRPr="00A875AE" w14:paraId="2043C0FB" w14:textId="77777777" w:rsidTr="006271D1">
        <w:trPr>
          <w:cantSplit/>
        </w:trPr>
        <w:tc>
          <w:tcPr>
            <w:tcW w:w="2570" w:type="dxa"/>
            <w:tcBorders>
              <w:top w:val="single" w:sz="6" w:space="0" w:color="auto"/>
              <w:bottom w:val="single" w:sz="6" w:space="0" w:color="auto"/>
              <w:right w:val="single" w:sz="6" w:space="0" w:color="auto"/>
            </w:tcBorders>
          </w:tcPr>
          <w:p w14:paraId="61F2F74C" w14:textId="77777777" w:rsidR="007467C0" w:rsidRPr="00CD2A5C" w:rsidRDefault="007467C0" w:rsidP="005810B0">
            <w:pPr>
              <w:pStyle w:val="TableBody"/>
              <w:rPr>
                <w:b/>
                <w:bCs/>
              </w:rPr>
            </w:pPr>
            <w:r w:rsidRPr="00CD2A5C">
              <w:rPr>
                <w:b/>
                <w:bCs/>
              </w:rPr>
              <w:t>Exclude Flag</w:t>
            </w:r>
          </w:p>
        </w:tc>
        <w:tc>
          <w:tcPr>
            <w:tcW w:w="5480" w:type="dxa"/>
            <w:tcBorders>
              <w:top w:val="single" w:sz="6" w:space="0" w:color="auto"/>
              <w:left w:val="nil"/>
              <w:bottom w:val="single" w:sz="6" w:space="0" w:color="auto"/>
            </w:tcBorders>
          </w:tcPr>
          <w:p w14:paraId="41060D94" w14:textId="77777777" w:rsidR="007467C0" w:rsidRPr="00FB292A" w:rsidRDefault="007467C0" w:rsidP="005810B0">
            <w:pPr>
              <w:pStyle w:val="TableBody"/>
            </w:pPr>
            <w:r w:rsidRPr="00FB292A">
              <w:t>Indicates that the record is excluded from the history.</w:t>
            </w:r>
          </w:p>
        </w:tc>
      </w:tr>
    </w:tbl>
    <w:p w14:paraId="123E4708" w14:textId="01F23178"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436072EE" w14:textId="77777777" w:rsidR="00706358" w:rsidRDefault="00706358" w:rsidP="007467C0">
      <w:pPr>
        <w:pStyle w:val="TopofSection"/>
      </w:pPr>
    </w:p>
    <w:p w14:paraId="7A37A7A3" w14:textId="77777777" w:rsidR="007467C0" w:rsidRDefault="007467C0" w:rsidP="007467C0">
      <w:pPr>
        <w:pStyle w:val="Heading4"/>
      </w:pPr>
      <w:bookmarkStart w:id="2124" w:name="_Ref249755748"/>
      <w:bookmarkStart w:id="2125" w:name="_Ref245722647"/>
      <w:r>
        <w:t>Commercial History</w:t>
      </w:r>
      <w:bookmarkEnd w:id="2124"/>
    </w:p>
    <w:p w14:paraId="44271F16" w14:textId="77777777" w:rsidR="007467C0" w:rsidRPr="00D6760E" w:rsidRDefault="007467C0" w:rsidP="005810B0">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14:paraId="2BE06709" w14:textId="1D0C0485" w:rsidR="007467C0" w:rsidRDefault="007467C0" w:rsidP="007467C0">
      <w:pPr>
        <w:pStyle w:val="Caption"/>
      </w:pPr>
      <w:bookmarkStart w:id="2126" w:name="_Toc74556743"/>
      <w:r>
        <w:t xml:space="preserve">Table </w:t>
      </w:r>
      <w:r>
        <w:fldChar w:fldCharType="begin"/>
      </w:r>
      <w:r>
        <w:instrText xml:space="preserve"> SEQ Table \* ARABIC </w:instrText>
      </w:r>
      <w:r>
        <w:fldChar w:fldCharType="separate"/>
      </w:r>
      <w:r>
        <w:rPr>
          <w:noProof/>
        </w:rPr>
        <w:t>104</w:t>
      </w:r>
      <w:r>
        <w:rPr>
          <w:noProof/>
        </w:rPr>
        <w:fldChar w:fldCharType="end"/>
      </w:r>
      <w:r w:rsidR="00A108B9">
        <w:rPr>
          <w:noProof/>
        </w:rPr>
        <w:t> </w:t>
      </w:r>
      <w:r>
        <w:t>: Commercial History Description</w:t>
      </w:r>
      <w:bookmarkEnd w:id="212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7DD2AE6"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ADD8827"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FBD2FBC" w14:textId="77777777" w:rsidR="007467C0" w:rsidRPr="00A875AE" w:rsidRDefault="007467C0" w:rsidP="00170D7D">
            <w:pPr>
              <w:pStyle w:val="TableHeader"/>
            </w:pPr>
            <w:r>
              <w:t>Description</w:t>
            </w:r>
          </w:p>
        </w:tc>
      </w:tr>
      <w:tr w:rsidR="007467C0" w:rsidRPr="00A875AE" w14:paraId="72A15156" w14:textId="77777777" w:rsidTr="006271D1">
        <w:trPr>
          <w:cantSplit/>
          <w:trHeight w:val="135"/>
        </w:trPr>
        <w:tc>
          <w:tcPr>
            <w:tcW w:w="2570" w:type="dxa"/>
            <w:tcBorders>
              <w:top w:val="nil"/>
              <w:bottom w:val="single" w:sz="6" w:space="0" w:color="auto"/>
              <w:right w:val="single" w:sz="6" w:space="0" w:color="auto"/>
            </w:tcBorders>
          </w:tcPr>
          <w:p w14:paraId="1AC366BD" w14:textId="77777777" w:rsidR="007467C0" w:rsidRPr="00CD2A5C" w:rsidRDefault="007467C0" w:rsidP="005810B0">
            <w:pPr>
              <w:pStyle w:val="TableBody"/>
              <w:rPr>
                <w:b/>
                <w:bCs/>
              </w:rPr>
            </w:pPr>
            <w:r w:rsidRPr="00CD2A5C">
              <w:rPr>
                <w:b/>
                <w:bCs/>
              </w:rPr>
              <w:t>Denom.</w:t>
            </w:r>
          </w:p>
        </w:tc>
        <w:tc>
          <w:tcPr>
            <w:tcW w:w="5480" w:type="dxa"/>
            <w:tcBorders>
              <w:top w:val="nil"/>
              <w:left w:val="single" w:sz="6" w:space="0" w:color="auto"/>
              <w:bottom w:val="single" w:sz="6" w:space="0" w:color="auto"/>
            </w:tcBorders>
          </w:tcPr>
          <w:p w14:paraId="55492871" w14:textId="77777777" w:rsidR="007467C0" w:rsidRPr="00FB292A" w:rsidRDefault="007467C0" w:rsidP="005810B0">
            <w:pPr>
              <w:pStyle w:val="TableBody"/>
            </w:pPr>
            <w:r w:rsidRPr="00FB292A">
              <w:t>Allows the analyst to select the denomination(s) that will be shown in the report</w:t>
            </w:r>
          </w:p>
        </w:tc>
      </w:tr>
      <w:tr w:rsidR="007467C0" w:rsidRPr="00A875AE" w14:paraId="0A3BD146" w14:textId="77777777" w:rsidTr="006271D1">
        <w:trPr>
          <w:cantSplit/>
          <w:trHeight w:val="135"/>
        </w:trPr>
        <w:tc>
          <w:tcPr>
            <w:tcW w:w="2570" w:type="dxa"/>
            <w:tcBorders>
              <w:top w:val="nil"/>
              <w:bottom w:val="single" w:sz="6" w:space="0" w:color="auto"/>
              <w:right w:val="single" w:sz="6" w:space="0" w:color="auto"/>
            </w:tcBorders>
          </w:tcPr>
          <w:p w14:paraId="31BA4BBA" w14:textId="77777777" w:rsidR="007467C0" w:rsidRPr="00CD2A5C" w:rsidRDefault="007467C0" w:rsidP="005810B0">
            <w:pPr>
              <w:pStyle w:val="TableBody"/>
              <w:rPr>
                <w:b/>
                <w:bCs/>
              </w:rPr>
            </w:pPr>
            <w:r w:rsidRPr="00CD2A5C">
              <w:rPr>
                <w:b/>
                <w:bCs/>
              </w:rPr>
              <w:t>Qual.</w:t>
            </w:r>
          </w:p>
        </w:tc>
        <w:tc>
          <w:tcPr>
            <w:tcW w:w="5480" w:type="dxa"/>
            <w:tcBorders>
              <w:top w:val="nil"/>
              <w:left w:val="single" w:sz="6" w:space="0" w:color="auto"/>
              <w:bottom w:val="single" w:sz="6" w:space="0" w:color="auto"/>
            </w:tcBorders>
          </w:tcPr>
          <w:p w14:paraId="52F7DF3C" w14:textId="77777777" w:rsidR="007467C0" w:rsidRPr="00FB292A" w:rsidRDefault="007467C0" w:rsidP="005810B0">
            <w:pPr>
              <w:pStyle w:val="TableBody"/>
            </w:pPr>
            <w:r w:rsidRPr="00FB292A">
              <w:t>Quality of the denomination(s) that will be shown in the report.</w:t>
            </w:r>
          </w:p>
        </w:tc>
      </w:tr>
      <w:tr w:rsidR="007467C0" w:rsidRPr="00A875AE" w14:paraId="083DAF71" w14:textId="77777777" w:rsidTr="006271D1">
        <w:trPr>
          <w:cantSplit/>
          <w:trHeight w:val="135"/>
        </w:trPr>
        <w:tc>
          <w:tcPr>
            <w:tcW w:w="2570" w:type="dxa"/>
            <w:tcBorders>
              <w:top w:val="nil"/>
              <w:bottom w:val="single" w:sz="6" w:space="0" w:color="auto"/>
              <w:right w:val="single" w:sz="6" w:space="0" w:color="auto"/>
            </w:tcBorders>
          </w:tcPr>
          <w:p w14:paraId="33D8210E" w14:textId="77777777" w:rsidR="007467C0" w:rsidRPr="00CD2A5C" w:rsidRDefault="007467C0" w:rsidP="005810B0">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0578D986" w14:textId="77777777" w:rsidR="007467C0" w:rsidRPr="00FB292A" w:rsidRDefault="007467C0" w:rsidP="005810B0">
            <w:pPr>
              <w:pStyle w:val="TableBody"/>
            </w:pPr>
            <w:r w:rsidRPr="00FB292A">
              <w:t>Starting date of the report</w:t>
            </w:r>
          </w:p>
        </w:tc>
      </w:tr>
      <w:tr w:rsidR="007467C0" w:rsidRPr="00A875AE" w14:paraId="2EDCFEDC" w14:textId="77777777" w:rsidTr="006271D1">
        <w:trPr>
          <w:cantSplit/>
          <w:trHeight w:val="135"/>
        </w:trPr>
        <w:tc>
          <w:tcPr>
            <w:tcW w:w="2570" w:type="dxa"/>
            <w:tcBorders>
              <w:top w:val="nil"/>
              <w:bottom w:val="single" w:sz="6" w:space="0" w:color="auto"/>
              <w:right w:val="single" w:sz="6" w:space="0" w:color="auto"/>
            </w:tcBorders>
          </w:tcPr>
          <w:p w14:paraId="418039A6" w14:textId="77777777" w:rsidR="007467C0" w:rsidRPr="00CD2A5C" w:rsidRDefault="007467C0" w:rsidP="005810B0">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6F306699" w14:textId="77777777" w:rsidR="007467C0" w:rsidRPr="00FB292A" w:rsidRDefault="007467C0" w:rsidP="005810B0">
            <w:pPr>
              <w:pStyle w:val="TableBody"/>
            </w:pPr>
            <w:r w:rsidRPr="00FB292A">
              <w:t>Ending date of the report</w:t>
            </w:r>
          </w:p>
        </w:tc>
      </w:tr>
      <w:tr w:rsidR="007467C0" w:rsidRPr="00A875AE" w14:paraId="5F1706FD" w14:textId="77777777" w:rsidTr="006271D1">
        <w:trPr>
          <w:cantSplit/>
        </w:trPr>
        <w:tc>
          <w:tcPr>
            <w:tcW w:w="2570" w:type="dxa"/>
            <w:tcBorders>
              <w:top w:val="nil"/>
              <w:bottom w:val="single" w:sz="6" w:space="0" w:color="auto"/>
              <w:right w:val="single" w:sz="6" w:space="0" w:color="auto"/>
            </w:tcBorders>
          </w:tcPr>
          <w:p w14:paraId="6F29FA63" w14:textId="77777777" w:rsidR="007467C0" w:rsidRPr="00CD2A5C" w:rsidRDefault="007467C0" w:rsidP="005810B0">
            <w:pPr>
              <w:pStyle w:val="TableBody"/>
              <w:rPr>
                <w:b/>
                <w:bCs/>
              </w:rPr>
            </w:pPr>
            <w:r w:rsidRPr="00CD2A5C">
              <w:rPr>
                <w:b/>
                <w:bCs/>
              </w:rPr>
              <w:t>Date</w:t>
            </w:r>
          </w:p>
        </w:tc>
        <w:tc>
          <w:tcPr>
            <w:tcW w:w="5480" w:type="dxa"/>
            <w:tcBorders>
              <w:top w:val="nil"/>
              <w:left w:val="single" w:sz="6" w:space="0" w:color="auto"/>
              <w:bottom w:val="single" w:sz="6" w:space="0" w:color="auto"/>
            </w:tcBorders>
          </w:tcPr>
          <w:p w14:paraId="38779835" w14:textId="77777777" w:rsidR="007467C0" w:rsidRPr="00FB292A" w:rsidRDefault="007467C0" w:rsidP="005810B0">
            <w:pPr>
              <w:pStyle w:val="TableBody"/>
            </w:pPr>
            <w:r w:rsidRPr="00FB292A">
              <w:t>Date of the reporting day</w:t>
            </w:r>
          </w:p>
        </w:tc>
      </w:tr>
      <w:tr w:rsidR="007467C0" w:rsidRPr="00A875AE" w14:paraId="0453559E" w14:textId="77777777" w:rsidTr="006271D1">
        <w:trPr>
          <w:cantSplit/>
        </w:trPr>
        <w:tc>
          <w:tcPr>
            <w:tcW w:w="2570" w:type="dxa"/>
            <w:tcBorders>
              <w:top w:val="single" w:sz="6" w:space="0" w:color="auto"/>
              <w:bottom w:val="single" w:sz="6" w:space="0" w:color="auto"/>
              <w:right w:val="single" w:sz="6" w:space="0" w:color="auto"/>
            </w:tcBorders>
            <w:vAlign w:val="center"/>
          </w:tcPr>
          <w:p w14:paraId="1173FAAB" w14:textId="77777777" w:rsidR="007467C0" w:rsidRPr="00CD2A5C" w:rsidRDefault="007467C0" w:rsidP="005810B0">
            <w:pPr>
              <w:pStyle w:val="TableBody"/>
              <w:rPr>
                <w:b/>
                <w:bCs/>
              </w:rPr>
            </w:pPr>
            <w:r w:rsidRPr="00CD2A5C">
              <w:rPr>
                <w:b/>
                <w:bCs/>
              </w:rPr>
              <w:t>Currency</w:t>
            </w:r>
          </w:p>
        </w:tc>
        <w:tc>
          <w:tcPr>
            <w:tcW w:w="5480" w:type="dxa"/>
            <w:tcBorders>
              <w:top w:val="single" w:sz="6" w:space="0" w:color="auto"/>
              <w:left w:val="single" w:sz="6" w:space="0" w:color="auto"/>
              <w:bottom w:val="single" w:sz="6" w:space="0" w:color="auto"/>
            </w:tcBorders>
            <w:vAlign w:val="center"/>
          </w:tcPr>
          <w:p w14:paraId="29643509" w14:textId="77777777" w:rsidR="007467C0" w:rsidRPr="00D93B3F" w:rsidRDefault="007467C0" w:rsidP="005810B0">
            <w:pPr>
              <w:pStyle w:val="TableBody"/>
              <w:rPr>
                <w:szCs w:val="16"/>
              </w:rPr>
            </w:pPr>
            <w:r w:rsidRPr="00D93B3F">
              <w:rPr>
                <w:szCs w:val="16"/>
              </w:rPr>
              <w:t>OptiVault short name of the currency to which the reported denominations are a part of</w:t>
            </w:r>
          </w:p>
        </w:tc>
      </w:tr>
      <w:tr w:rsidR="007467C0" w:rsidRPr="00A875AE" w14:paraId="6344DD9F" w14:textId="77777777" w:rsidTr="006271D1">
        <w:trPr>
          <w:cantSplit/>
        </w:trPr>
        <w:tc>
          <w:tcPr>
            <w:tcW w:w="2570" w:type="dxa"/>
            <w:tcBorders>
              <w:top w:val="single" w:sz="6" w:space="0" w:color="auto"/>
              <w:bottom w:val="single" w:sz="6" w:space="0" w:color="auto"/>
              <w:right w:val="single" w:sz="6" w:space="0" w:color="auto"/>
            </w:tcBorders>
          </w:tcPr>
          <w:p w14:paraId="0C083C7C" w14:textId="77777777" w:rsidR="007467C0" w:rsidRPr="00CD2A5C" w:rsidRDefault="007467C0" w:rsidP="005810B0">
            <w:pPr>
              <w:pStyle w:val="TableBody"/>
              <w:rPr>
                <w:b/>
                <w:bCs/>
              </w:rPr>
            </w:pPr>
            <w:r w:rsidRPr="00CD2A5C">
              <w:rPr>
                <w:b/>
                <w:bCs/>
              </w:rPr>
              <w:lastRenderedPageBreak/>
              <w:t>Denomination</w:t>
            </w:r>
          </w:p>
        </w:tc>
        <w:tc>
          <w:tcPr>
            <w:tcW w:w="5480" w:type="dxa"/>
            <w:tcBorders>
              <w:top w:val="single" w:sz="6" w:space="0" w:color="auto"/>
              <w:left w:val="single" w:sz="6" w:space="0" w:color="auto"/>
              <w:bottom w:val="single" w:sz="6" w:space="0" w:color="auto"/>
            </w:tcBorders>
          </w:tcPr>
          <w:p w14:paraId="3305095C" w14:textId="77777777" w:rsidR="007467C0" w:rsidRPr="00FB292A" w:rsidRDefault="007467C0" w:rsidP="005810B0">
            <w:pPr>
              <w:pStyle w:val="TableBody"/>
            </w:pPr>
            <w:r w:rsidRPr="00FB292A">
              <w:t>Denomination and quality relating to the date of the report</w:t>
            </w:r>
          </w:p>
        </w:tc>
      </w:tr>
      <w:tr w:rsidR="007467C0" w:rsidRPr="00A875AE" w14:paraId="5ADEA01D" w14:textId="77777777" w:rsidTr="006271D1">
        <w:trPr>
          <w:cantSplit/>
        </w:trPr>
        <w:tc>
          <w:tcPr>
            <w:tcW w:w="2570" w:type="dxa"/>
            <w:tcBorders>
              <w:top w:val="single" w:sz="6" w:space="0" w:color="auto"/>
              <w:bottom w:val="single" w:sz="6" w:space="0" w:color="auto"/>
              <w:right w:val="single" w:sz="6" w:space="0" w:color="auto"/>
            </w:tcBorders>
          </w:tcPr>
          <w:p w14:paraId="63F6F660" w14:textId="77777777" w:rsidR="007467C0" w:rsidRPr="00CD2A5C" w:rsidRDefault="007467C0" w:rsidP="005810B0">
            <w:pPr>
              <w:pStyle w:val="TableBody"/>
              <w:rPr>
                <w:b/>
                <w:bCs/>
              </w:rPr>
            </w:pPr>
            <w:r w:rsidRPr="00CD2A5C">
              <w:rPr>
                <w:b/>
                <w:bCs/>
              </w:rPr>
              <w:t>Deposits</w:t>
            </w:r>
          </w:p>
        </w:tc>
        <w:tc>
          <w:tcPr>
            <w:tcW w:w="5480" w:type="dxa"/>
            <w:tcBorders>
              <w:top w:val="single" w:sz="6" w:space="0" w:color="auto"/>
              <w:left w:val="nil"/>
              <w:bottom w:val="single" w:sz="6" w:space="0" w:color="auto"/>
            </w:tcBorders>
          </w:tcPr>
          <w:p w14:paraId="1456A402" w14:textId="77777777" w:rsidR="007467C0" w:rsidRPr="00FB292A" w:rsidRDefault="007467C0" w:rsidP="005810B0">
            <w:pPr>
              <w:pStyle w:val="TableBody"/>
            </w:pPr>
            <w:r w:rsidRPr="00FB292A">
              <w:t>Deposits into the Vault for the quality and denomination of the report</w:t>
            </w:r>
          </w:p>
        </w:tc>
      </w:tr>
      <w:tr w:rsidR="007467C0" w:rsidRPr="00A875AE" w14:paraId="239090DC" w14:textId="77777777" w:rsidTr="006271D1">
        <w:trPr>
          <w:cantSplit/>
        </w:trPr>
        <w:tc>
          <w:tcPr>
            <w:tcW w:w="2570" w:type="dxa"/>
            <w:tcBorders>
              <w:top w:val="single" w:sz="6" w:space="0" w:color="auto"/>
              <w:bottom w:val="single" w:sz="6" w:space="0" w:color="auto"/>
              <w:right w:val="single" w:sz="6" w:space="0" w:color="auto"/>
            </w:tcBorders>
          </w:tcPr>
          <w:p w14:paraId="29B16C00" w14:textId="77777777" w:rsidR="007467C0" w:rsidRPr="00CD2A5C" w:rsidRDefault="007467C0" w:rsidP="005810B0">
            <w:pPr>
              <w:pStyle w:val="TableBody"/>
              <w:rPr>
                <w:b/>
                <w:bCs/>
              </w:rPr>
            </w:pPr>
            <w:r w:rsidRPr="00CD2A5C">
              <w:rPr>
                <w:b/>
                <w:bCs/>
              </w:rPr>
              <w:t>Withdrawals</w:t>
            </w:r>
          </w:p>
        </w:tc>
        <w:tc>
          <w:tcPr>
            <w:tcW w:w="5480" w:type="dxa"/>
            <w:tcBorders>
              <w:top w:val="single" w:sz="6" w:space="0" w:color="auto"/>
              <w:left w:val="nil"/>
              <w:bottom w:val="single" w:sz="6" w:space="0" w:color="auto"/>
            </w:tcBorders>
          </w:tcPr>
          <w:p w14:paraId="16891252" w14:textId="77777777" w:rsidR="007467C0" w:rsidRPr="00FB292A" w:rsidRDefault="007467C0" w:rsidP="005810B0">
            <w:pPr>
              <w:pStyle w:val="TableBody"/>
            </w:pPr>
            <w:r w:rsidRPr="00FB292A">
              <w:t>Withdrawals from the Vault for the quality and denomination of the report</w:t>
            </w:r>
          </w:p>
        </w:tc>
      </w:tr>
      <w:tr w:rsidR="007467C0" w:rsidRPr="00A875AE" w14:paraId="44E119F5" w14:textId="77777777" w:rsidTr="006271D1">
        <w:trPr>
          <w:cantSplit/>
        </w:trPr>
        <w:tc>
          <w:tcPr>
            <w:tcW w:w="2570" w:type="dxa"/>
            <w:tcBorders>
              <w:top w:val="single" w:sz="6" w:space="0" w:color="auto"/>
              <w:bottom w:val="single" w:sz="6" w:space="0" w:color="auto"/>
              <w:right w:val="single" w:sz="6" w:space="0" w:color="auto"/>
            </w:tcBorders>
          </w:tcPr>
          <w:p w14:paraId="7C11FCD1" w14:textId="77777777" w:rsidR="007467C0" w:rsidRPr="00CD2A5C" w:rsidRDefault="007467C0" w:rsidP="005810B0">
            <w:pPr>
              <w:pStyle w:val="TableBody"/>
              <w:rPr>
                <w:b/>
                <w:bCs/>
              </w:rPr>
            </w:pPr>
            <w:r w:rsidRPr="00CD2A5C">
              <w:rPr>
                <w:b/>
                <w:bCs/>
              </w:rPr>
              <w:t>Exclude Flag</w:t>
            </w:r>
          </w:p>
        </w:tc>
        <w:tc>
          <w:tcPr>
            <w:tcW w:w="5480" w:type="dxa"/>
            <w:tcBorders>
              <w:top w:val="single" w:sz="6" w:space="0" w:color="auto"/>
              <w:left w:val="nil"/>
              <w:bottom w:val="single" w:sz="6" w:space="0" w:color="auto"/>
            </w:tcBorders>
          </w:tcPr>
          <w:p w14:paraId="591CE745" w14:textId="77777777" w:rsidR="007467C0" w:rsidRPr="00FB292A" w:rsidRDefault="007467C0" w:rsidP="005810B0">
            <w:pPr>
              <w:pStyle w:val="TableBody"/>
            </w:pPr>
            <w:r w:rsidRPr="00FB292A">
              <w:t>Indicates that the record is excluded from the history.</w:t>
            </w:r>
          </w:p>
        </w:tc>
      </w:tr>
    </w:tbl>
    <w:p w14:paraId="0D9A176A" w14:textId="77777777" w:rsidR="00A108B9" w:rsidRDefault="00A108B9" w:rsidP="00CD2A5C">
      <w:pPr>
        <w:pStyle w:val="BodyText"/>
      </w:pPr>
      <w:bookmarkStart w:id="2127" w:name="_Ref249809936"/>
    </w:p>
    <w:p w14:paraId="0AADA852" w14:textId="2DF0E551" w:rsidR="007467C0" w:rsidRDefault="007467C0" w:rsidP="007467C0">
      <w:pPr>
        <w:pStyle w:val="Heading4"/>
      </w:pPr>
      <w:r>
        <w:t>Custodial Inventory History</w:t>
      </w:r>
      <w:bookmarkEnd w:id="2125"/>
      <w:bookmarkEnd w:id="2127"/>
    </w:p>
    <w:p w14:paraId="431EFCDF" w14:textId="77777777" w:rsidR="007467C0" w:rsidRDefault="007467C0" w:rsidP="005810B0">
      <w:pPr>
        <w:pStyle w:val="BodyText"/>
      </w:pPr>
      <w:r>
        <w:t>This report shows the Custodial Inventory History for a single Custodial Inventory Cashpoint. The user must first select the Cashpoint for which the report will be run, then the user can select the options and run the report.</w:t>
      </w:r>
    </w:p>
    <w:p w14:paraId="16D7E1DD" w14:textId="77777777" w:rsidR="007467C0" w:rsidRDefault="007467C0" w:rsidP="007467C0">
      <w:pPr>
        <w:pStyle w:val="Caption"/>
      </w:pPr>
      <w:bookmarkStart w:id="2128" w:name="_Toc74556744"/>
      <w:r>
        <w:t xml:space="preserve">Table </w:t>
      </w:r>
      <w:r>
        <w:fldChar w:fldCharType="begin"/>
      </w:r>
      <w:r>
        <w:instrText xml:space="preserve"> SEQ Table \* ARABIC </w:instrText>
      </w:r>
      <w:r>
        <w:fldChar w:fldCharType="separate"/>
      </w:r>
      <w:r>
        <w:rPr>
          <w:noProof/>
        </w:rPr>
        <w:t>105</w:t>
      </w:r>
      <w:r>
        <w:rPr>
          <w:noProof/>
        </w:rPr>
        <w:fldChar w:fldCharType="end"/>
      </w:r>
      <w:r>
        <w:t>: Custodial Inventory Report Description</w:t>
      </w:r>
      <w:bookmarkEnd w:id="212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BE7BDE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3008F82"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78E5F37" w14:textId="77777777" w:rsidR="007467C0" w:rsidRPr="00A875AE" w:rsidRDefault="007467C0" w:rsidP="00170D7D">
            <w:pPr>
              <w:pStyle w:val="TableHeader"/>
            </w:pPr>
            <w:r>
              <w:t>Description</w:t>
            </w:r>
          </w:p>
        </w:tc>
      </w:tr>
      <w:tr w:rsidR="007467C0" w:rsidRPr="00A875AE" w14:paraId="0B865AA4" w14:textId="77777777" w:rsidTr="006271D1">
        <w:trPr>
          <w:cantSplit/>
        </w:trPr>
        <w:tc>
          <w:tcPr>
            <w:tcW w:w="2570" w:type="dxa"/>
            <w:tcBorders>
              <w:top w:val="nil"/>
              <w:bottom w:val="single" w:sz="6" w:space="0" w:color="auto"/>
              <w:right w:val="single" w:sz="6" w:space="0" w:color="auto"/>
            </w:tcBorders>
          </w:tcPr>
          <w:p w14:paraId="746C7F82" w14:textId="77777777" w:rsidR="007467C0" w:rsidRPr="00CD2A5C" w:rsidRDefault="007467C0" w:rsidP="005810B0">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01649A76" w14:textId="77777777" w:rsidR="007467C0" w:rsidRPr="00FB292A" w:rsidRDefault="007467C0" w:rsidP="005810B0">
            <w:pPr>
              <w:pStyle w:val="TableBody"/>
            </w:pPr>
            <w:r w:rsidRPr="00FB292A">
              <w:t>Starting date of the report</w:t>
            </w:r>
          </w:p>
        </w:tc>
      </w:tr>
      <w:tr w:rsidR="007467C0" w:rsidRPr="00A875AE" w14:paraId="3CFD2E8A" w14:textId="77777777" w:rsidTr="006271D1">
        <w:trPr>
          <w:cantSplit/>
        </w:trPr>
        <w:tc>
          <w:tcPr>
            <w:tcW w:w="2570" w:type="dxa"/>
            <w:tcBorders>
              <w:top w:val="single" w:sz="6" w:space="0" w:color="auto"/>
              <w:bottom w:val="single" w:sz="6" w:space="0" w:color="auto"/>
              <w:right w:val="single" w:sz="6" w:space="0" w:color="auto"/>
            </w:tcBorders>
          </w:tcPr>
          <w:p w14:paraId="3C4FFAC7" w14:textId="77777777" w:rsidR="007467C0" w:rsidRPr="00CD2A5C" w:rsidRDefault="007467C0" w:rsidP="005810B0">
            <w:pPr>
              <w:pStyle w:val="TableBody"/>
              <w:rPr>
                <w:b/>
                <w:bCs/>
              </w:rPr>
            </w:pPr>
            <w:r w:rsidRPr="00CD2A5C">
              <w:rPr>
                <w:b/>
                <w:bCs/>
              </w:rPr>
              <w:t>End Date</w:t>
            </w:r>
          </w:p>
        </w:tc>
        <w:tc>
          <w:tcPr>
            <w:tcW w:w="5480" w:type="dxa"/>
            <w:tcBorders>
              <w:top w:val="single" w:sz="6" w:space="0" w:color="auto"/>
              <w:left w:val="single" w:sz="6" w:space="0" w:color="auto"/>
              <w:bottom w:val="single" w:sz="6" w:space="0" w:color="auto"/>
            </w:tcBorders>
          </w:tcPr>
          <w:p w14:paraId="63548848" w14:textId="77777777" w:rsidR="007467C0" w:rsidRPr="00FB292A" w:rsidRDefault="007467C0" w:rsidP="005810B0">
            <w:pPr>
              <w:pStyle w:val="TableBody"/>
            </w:pPr>
            <w:r w:rsidRPr="00FB292A">
              <w:t>Ending date of the report</w:t>
            </w:r>
          </w:p>
        </w:tc>
      </w:tr>
      <w:tr w:rsidR="007467C0" w:rsidRPr="00A875AE" w14:paraId="00171D0F" w14:textId="77777777" w:rsidTr="006271D1">
        <w:trPr>
          <w:cantSplit/>
        </w:trPr>
        <w:tc>
          <w:tcPr>
            <w:tcW w:w="2570" w:type="dxa"/>
            <w:tcBorders>
              <w:top w:val="single" w:sz="6" w:space="0" w:color="auto"/>
              <w:bottom w:val="single" w:sz="6" w:space="0" w:color="auto"/>
              <w:right w:val="single" w:sz="6" w:space="0" w:color="auto"/>
            </w:tcBorders>
          </w:tcPr>
          <w:p w14:paraId="57EF2BB0" w14:textId="77777777" w:rsidR="007467C0" w:rsidRPr="00CD2A5C" w:rsidRDefault="007467C0" w:rsidP="005810B0">
            <w:pPr>
              <w:pStyle w:val="TableBody"/>
              <w:rPr>
                <w:b/>
                <w:bCs/>
              </w:rPr>
            </w:pPr>
            <w:r w:rsidRPr="00CD2A5C">
              <w:rPr>
                <w:b/>
                <w:bCs/>
              </w:rPr>
              <w:t>Denom.</w:t>
            </w:r>
          </w:p>
        </w:tc>
        <w:tc>
          <w:tcPr>
            <w:tcW w:w="5480" w:type="dxa"/>
            <w:tcBorders>
              <w:top w:val="single" w:sz="6" w:space="0" w:color="auto"/>
              <w:left w:val="nil"/>
              <w:bottom w:val="single" w:sz="6" w:space="0" w:color="auto"/>
            </w:tcBorders>
          </w:tcPr>
          <w:p w14:paraId="0D6BEAB0" w14:textId="77777777" w:rsidR="007467C0" w:rsidRPr="00FB292A" w:rsidRDefault="007467C0" w:rsidP="005810B0">
            <w:pPr>
              <w:pStyle w:val="TableBody"/>
            </w:pPr>
            <w:r w:rsidRPr="00FB292A">
              <w:t>Denomination to be included in the report. The user can select all denominations or a single denomination with this option.</w:t>
            </w:r>
          </w:p>
        </w:tc>
      </w:tr>
      <w:tr w:rsidR="007467C0" w:rsidRPr="00A875AE" w14:paraId="4E217902" w14:textId="77777777" w:rsidTr="006271D1">
        <w:trPr>
          <w:cantSplit/>
        </w:trPr>
        <w:tc>
          <w:tcPr>
            <w:tcW w:w="2570" w:type="dxa"/>
            <w:tcBorders>
              <w:top w:val="single" w:sz="6" w:space="0" w:color="auto"/>
              <w:bottom w:val="single" w:sz="6" w:space="0" w:color="auto"/>
              <w:right w:val="single" w:sz="6" w:space="0" w:color="auto"/>
            </w:tcBorders>
          </w:tcPr>
          <w:p w14:paraId="11C287FE" w14:textId="77777777" w:rsidR="007467C0" w:rsidRPr="00CD2A5C" w:rsidRDefault="007467C0" w:rsidP="005810B0">
            <w:pPr>
              <w:pStyle w:val="TableBody"/>
              <w:rPr>
                <w:b/>
                <w:bCs/>
              </w:rPr>
            </w:pPr>
            <w:r w:rsidRPr="00CD2A5C">
              <w:rPr>
                <w:b/>
                <w:bCs/>
              </w:rPr>
              <w:t xml:space="preserve">Qual </w:t>
            </w:r>
          </w:p>
        </w:tc>
        <w:tc>
          <w:tcPr>
            <w:tcW w:w="5480" w:type="dxa"/>
            <w:tcBorders>
              <w:top w:val="single" w:sz="6" w:space="0" w:color="auto"/>
              <w:left w:val="nil"/>
              <w:bottom w:val="single" w:sz="6" w:space="0" w:color="auto"/>
            </w:tcBorders>
          </w:tcPr>
          <w:p w14:paraId="6EE7CFF2" w14:textId="77777777" w:rsidR="007467C0" w:rsidRPr="00FB292A" w:rsidRDefault="007467C0" w:rsidP="005810B0">
            <w:pPr>
              <w:pStyle w:val="TableBody"/>
            </w:pPr>
            <w:r w:rsidRPr="00FB292A">
              <w:t>Quality of the denomination(s) that will be shown in the report.</w:t>
            </w:r>
          </w:p>
        </w:tc>
      </w:tr>
      <w:tr w:rsidR="007467C0" w:rsidRPr="00A875AE" w14:paraId="5D99B7DF" w14:textId="77777777" w:rsidTr="006271D1">
        <w:trPr>
          <w:cantSplit/>
        </w:trPr>
        <w:tc>
          <w:tcPr>
            <w:tcW w:w="2570" w:type="dxa"/>
            <w:tcBorders>
              <w:top w:val="single" w:sz="6" w:space="0" w:color="auto"/>
              <w:bottom w:val="single" w:sz="6" w:space="0" w:color="auto"/>
              <w:right w:val="single" w:sz="6" w:space="0" w:color="auto"/>
            </w:tcBorders>
          </w:tcPr>
          <w:p w14:paraId="752C205C" w14:textId="77777777" w:rsidR="007467C0" w:rsidRPr="00CD2A5C" w:rsidRDefault="007467C0" w:rsidP="005810B0">
            <w:pPr>
              <w:pStyle w:val="TableBody"/>
              <w:rPr>
                <w:b/>
                <w:bCs/>
              </w:rPr>
            </w:pPr>
            <w:r w:rsidRPr="00CD2A5C">
              <w:rPr>
                <w:b/>
                <w:bCs/>
              </w:rPr>
              <w:t>Denomination</w:t>
            </w:r>
          </w:p>
        </w:tc>
        <w:tc>
          <w:tcPr>
            <w:tcW w:w="5480" w:type="dxa"/>
            <w:tcBorders>
              <w:top w:val="single" w:sz="6" w:space="0" w:color="auto"/>
              <w:left w:val="nil"/>
              <w:bottom w:val="single" w:sz="6" w:space="0" w:color="auto"/>
            </w:tcBorders>
          </w:tcPr>
          <w:p w14:paraId="38E25312" w14:textId="77777777" w:rsidR="007467C0" w:rsidRPr="00FB292A" w:rsidRDefault="007467C0" w:rsidP="005810B0">
            <w:pPr>
              <w:pStyle w:val="TableBody"/>
            </w:pPr>
            <w:r w:rsidRPr="00FB292A">
              <w:t>The description of the denomination in the Custodial Inventory Cashpoint</w:t>
            </w:r>
          </w:p>
        </w:tc>
      </w:tr>
      <w:tr w:rsidR="007467C0" w:rsidRPr="00A875AE" w14:paraId="692750BC" w14:textId="77777777" w:rsidTr="006271D1">
        <w:trPr>
          <w:cantSplit/>
        </w:trPr>
        <w:tc>
          <w:tcPr>
            <w:tcW w:w="2570" w:type="dxa"/>
            <w:tcBorders>
              <w:top w:val="single" w:sz="6" w:space="0" w:color="auto"/>
              <w:bottom w:val="single" w:sz="6" w:space="0" w:color="auto"/>
              <w:right w:val="single" w:sz="6" w:space="0" w:color="auto"/>
            </w:tcBorders>
          </w:tcPr>
          <w:p w14:paraId="6D2FDA26" w14:textId="77777777" w:rsidR="007467C0" w:rsidRPr="00CD2A5C" w:rsidRDefault="007467C0" w:rsidP="005810B0">
            <w:pPr>
              <w:pStyle w:val="TableBody"/>
              <w:rPr>
                <w:b/>
                <w:bCs/>
              </w:rPr>
            </w:pPr>
            <w:r w:rsidRPr="00CD2A5C">
              <w:rPr>
                <w:b/>
                <w:bCs/>
              </w:rPr>
              <w:t>Opening Balance</w:t>
            </w:r>
          </w:p>
        </w:tc>
        <w:tc>
          <w:tcPr>
            <w:tcW w:w="5480" w:type="dxa"/>
            <w:tcBorders>
              <w:top w:val="single" w:sz="6" w:space="0" w:color="auto"/>
              <w:left w:val="nil"/>
              <w:bottom w:val="single" w:sz="6" w:space="0" w:color="auto"/>
            </w:tcBorders>
          </w:tcPr>
          <w:p w14:paraId="5FD0D279" w14:textId="77777777" w:rsidR="007467C0" w:rsidRPr="00FB292A" w:rsidRDefault="007467C0" w:rsidP="005810B0">
            <w:pPr>
              <w:pStyle w:val="TableBody"/>
            </w:pPr>
            <w:r w:rsidRPr="00FB292A">
              <w:t>The Opening Balance of the Custodial Inventory Cashpoint</w:t>
            </w:r>
          </w:p>
        </w:tc>
      </w:tr>
      <w:tr w:rsidR="007467C0" w:rsidRPr="00A875AE" w14:paraId="0B22B631" w14:textId="77777777" w:rsidTr="006271D1">
        <w:trPr>
          <w:cantSplit/>
        </w:trPr>
        <w:tc>
          <w:tcPr>
            <w:tcW w:w="2570" w:type="dxa"/>
            <w:tcBorders>
              <w:top w:val="single" w:sz="6" w:space="0" w:color="auto"/>
              <w:bottom w:val="single" w:sz="6" w:space="0" w:color="auto"/>
              <w:right w:val="single" w:sz="6" w:space="0" w:color="auto"/>
            </w:tcBorders>
          </w:tcPr>
          <w:p w14:paraId="245121E7" w14:textId="77777777" w:rsidR="007467C0" w:rsidRPr="00CD2A5C" w:rsidRDefault="007467C0" w:rsidP="005810B0">
            <w:pPr>
              <w:pStyle w:val="TableBody"/>
              <w:rPr>
                <w:b/>
                <w:bCs/>
              </w:rPr>
            </w:pPr>
            <w:r w:rsidRPr="00CD2A5C">
              <w:rPr>
                <w:b/>
                <w:bCs/>
              </w:rPr>
              <w:t>Cash In</w:t>
            </w:r>
          </w:p>
        </w:tc>
        <w:tc>
          <w:tcPr>
            <w:tcW w:w="5480" w:type="dxa"/>
            <w:tcBorders>
              <w:top w:val="single" w:sz="6" w:space="0" w:color="auto"/>
              <w:left w:val="nil"/>
              <w:bottom w:val="single" w:sz="6" w:space="0" w:color="auto"/>
            </w:tcBorders>
          </w:tcPr>
          <w:p w14:paraId="578E5A15" w14:textId="77777777" w:rsidR="007467C0" w:rsidRPr="00FB292A" w:rsidRDefault="007467C0" w:rsidP="005810B0">
            <w:pPr>
              <w:pStyle w:val="TableBody"/>
            </w:pPr>
            <w:r w:rsidRPr="00FB292A">
              <w:t xml:space="preserve">Cash Transferred into the Custodial Inventory Cashpoint. </w:t>
            </w:r>
          </w:p>
        </w:tc>
      </w:tr>
      <w:tr w:rsidR="007467C0" w:rsidRPr="00A875AE" w14:paraId="5E302FB7" w14:textId="77777777" w:rsidTr="006271D1">
        <w:trPr>
          <w:cantSplit/>
        </w:trPr>
        <w:tc>
          <w:tcPr>
            <w:tcW w:w="2570" w:type="dxa"/>
            <w:tcBorders>
              <w:top w:val="single" w:sz="6" w:space="0" w:color="auto"/>
              <w:bottom w:val="single" w:sz="6" w:space="0" w:color="auto"/>
              <w:right w:val="single" w:sz="6" w:space="0" w:color="auto"/>
            </w:tcBorders>
          </w:tcPr>
          <w:p w14:paraId="4DB4321E" w14:textId="77777777" w:rsidR="007467C0" w:rsidRPr="00CD2A5C" w:rsidRDefault="007467C0" w:rsidP="005810B0">
            <w:pPr>
              <w:pStyle w:val="TableBody"/>
              <w:rPr>
                <w:b/>
                <w:bCs/>
              </w:rPr>
            </w:pPr>
            <w:r w:rsidRPr="00CD2A5C">
              <w:rPr>
                <w:b/>
                <w:bCs/>
              </w:rPr>
              <w:t>Cash out</w:t>
            </w:r>
          </w:p>
        </w:tc>
        <w:tc>
          <w:tcPr>
            <w:tcW w:w="5480" w:type="dxa"/>
            <w:tcBorders>
              <w:top w:val="single" w:sz="6" w:space="0" w:color="auto"/>
              <w:left w:val="nil"/>
              <w:bottom w:val="single" w:sz="6" w:space="0" w:color="auto"/>
            </w:tcBorders>
          </w:tcPr>
          <w:p w14:paraId="14F38B35" w14:textId="77777777" w:rsidR="007467C0" w:rsidRPr="00FB292A" w:rsidRDefault="007467C0" w:rsidP="005810B0">
            <w:pPr>
              <w:pStyle w:val="TableBody"/>
            </w:pPr>
            <w:r w:rsidRPr="00FB292A">
              <w:t>Cash Transferred out of the Custodial Inventory Cashpoint</w:t>
            </w:r>
          </w:p>
        </w:tc>
      </w:tr>
      <w:tr w:rsidR="007467C0" w:rsidRPr="00A875AE" w14:paraId="0FDB26C6" w14:textId="77777777" w:rsidTr="006271D1">
        <w:trPr>
          <w:cantSplit/>
        </w:trPr>
        <w:tc>
          <w:tcPr>
            <w:tcW w:w="2570" w:type="dxa"/>
            <w:tcBorders>
              <w:top w:val="single" w:sz="6" w:space="0" w:color="auto"/>
              <w:bottom w:val="single" w:sz="6" w:space="0" w:color="auto"/>
              <w:right w:val="single" w:sz="6" w:space="0" w:color="auto"/>
            </w:tcBorders>
          </w:tcPr>
          <w:p w14:paraId="79A379E9" w14:textId="77777777" w:rsidR="007467C0" w:rsidRPr="00CD2A5C" w:rsidRDefault="007467C0" w:rsidP="005810B0">
            <w:pPr>
              <w:pStyle w:val="TableBody"/>
              <w:rPr>
                <w:b/>
                <w:bCs/>
              </w:rPr>
            </w:pPr>
            <w:r w:rsidRPr="00CD2A5C">
              <w:rPr>
                <w:b/>
                <w:bCs/>
              </w:rPr>
              <w:t>Closing Balance</w:t>
            </w:r>
          </w:p>
        </w:tc>
        <w:tc>
          <w:tcPr>
            <w:tcW w:w="5480" w:type="dxa"/>
            <w:tcBorders>
              <w:top w:val="single" w:sz="6" w:space="0" w:color="auto"/>
              <w:left w:val="nil"/>
              <w:bottom w:val="single" w:sz="6" w:space="0" w:color="auto"/>
            </w:tcBorders>
          </w:tcPr>
          <w:p w14:paraId="0F88D835" w14:textId="77777777" w:rsidR="007467C0" w:rsidRPr="00FB292A" w:rsidRDefault="007467C0" w:rsidP="005810B0">
            <w:pPr>
              <w:pStyle w:val="TableBody"/>
            </w:pPr>
            <w:r w:rsidRPr="00FB292A">
              <w:t>The Closing Balance of the Custodial Inventory Cashpoint</w:t>
            </w:r>
          </w:p>
        </w:tc>
      </w:tr>
    </w:tbl>
    <w:p w14:paraId="5C74980C"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7FF9DE6B" w14:textId="77777777" w:rsidR="007467C0" w:rsidRDefault="007467C0" w:rsidP="007467C0"/>
    <w:p w14:paraId="2FD6BBD0" w14:textId="77777777" w:rsidR="007467C0" w:rsidRDefault="007467C0" w:rsidP="007467C0">
      <w:pPr>
        <w:pStyle w:val="Heading4"/>
      </w:pPr>
      <w:bookmarkStart w:id="2129" w:name="_Ref245722651"/>
      <w:r>
        <w:lastRenderedPageBreak/>
        <w:t>Vault Orders</w:t>
      </w:r>
      <w:bookmarkEnd w:id="2129"/>
    </w:p>
    <w:p w14:paraId="5BEFE7AA" w14:textId="77777777" w:rsidR="007467C0" w:rsidRDefault="007467C0" w:rsidP="005810B0">
      <w:pPr>
        <w:pStyle w:val="BodyText"/>
      </w:pPr>
      <w:r>
        <w:t>The Vault Order report allows the OptiVault analyst to list all orders that have been generated for a specific vault or all the vaults assigned to a user. Fields in this report are automatically populated from committed recommendations or manual orders placed by the analyst.</w:t>
      </w:r>
    </w:p>
    <w:p w14:paraId="4DC22B55" w14:textId="77777777" w:rsidR="007467C0" w:rsidRDefault="007467C0" w:rsidP="007467C0">
      <w:pPr>
        <w:pStyle w:val="Caption"/>
      </w:pPr>
      <w:bookmarkStart w:id="2130" w:name="_Toc74556745"/>
      <w:r>
        <w:t xml:space="preserve">Table </w:t>
      </w:r>
      <w:r>
        <w:fldChar w:fldCharType="begin"/>
      </w:r>
      <w:r>
        <w:instrText xml:space="preserve"> SEQ Table \* ARABIC </w:instrText>
      </w:r>
      <w:r>
        <w:fldChar w:fldCharType="separate"/>
      </w:r>
      <w:r>
        <w:rPr>
          <w:noProof/>
        </w:rPr>
        <w:t>106</w:t>
      </w:r>
      <w:r>
        <w:rPr>
          <w:noProof/>
        </w:rPr>
        <w:fldChar w:fldCharType="end"/>
      </w:r>
      <w:r>
        <w:t>: Vault Orders Report Description</w:t>
      </w:r>
      <w:bookmarkEnd w:id="213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3166E4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D053725"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C21430F" w14:textId="77777777" w:rsidR="007467C0" w:rsidRPr="00A875AE" w:rsidRDefault="007467C0" w:rsidP="00170D7D">
            <w:pPr>
              <w:pStyle w:val="TableHeader"/>
            </w:pPr>
            <w:r>
              <w:t>Description</w:t>
            </w:r>
          </w:p>
        </w:tc>
      </w:tr>
      <w:tr w:rsidR="007467C0" w:rsidRPr="00A875AE" w14:paraId="7948C7B8" w14:textId="77777777" w:rsidTr="006271D1">
        <w:trPr>
          <w:cantSplit/>
          <w:trHeight w:val="135"/>
        </w:trPr>
        <w:tc>
          <w:tcPr>
            <w:tcW w:w="2570" w:type="dxa"/>
            <w:tcBorders>
              <w:top w:val="nil"/>
              <w:bottom w:val="single" w:sz="6" w:space="0" w:color="auto"/>
              <w:right w:val="single" w:sz="6" w:space="0" w:color="auto"/>
            </w:tcBorders>
          </w:tcPr>
          <w:p w14:paraId="6E90FC0B" w14:textId="77777777" w:rsidR="007467C0" w:rsidRPr="00CD2A5C" w:rsidRDefault="007467C0" w:rsidP="00A05EAB">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4B222DED" w14:textId="77777777" w:rsidR="007467C0" w:rsidRPr="00FB292A" w:rsidRDefault="007467C0" w:rsidP="00A05EAB">
            <w:pPr>
              <w:pStyle w:val="TableBody"/>
            </w:pPr>
            <w:r w:rsidRPr="00FB292A">
              <w:t>The unique identifier for the Cashpoint</w:t>
            </w:r>
          </w:p>
        </w:tc>
      </w:tr>
      <w:tr w:rsidR="007467C0" w:rsidRPr="00A875AE" w14:paraId="6E203B85" w14:textId="77777777" w:rsidTr="006271D1">
        <w:trPr>
          <w:cantSplit/>
          <w:trHeight w:val="135"/>
        </w:trPr>
        <w:tc>
          <w:tcPr>
            <w:tcW w:w="2570" w:type="dxa"/>
            <w:tcBorders>
              <w:top w:val="nil"/>
              <w:bottom w:val="single" w:sz="6" w:space="0" w:color="auto"/>
              <w:right w:val="single" w:sz="6" w:space="0" w:color="auto"/>
            </w:tcBorders>
          </w:tcPr>
          <w:p w14:paraId="7822C9E3" w14:textId="77777777" w:rsidR="007467C0" w:rsidRPr="00CD2A5C" w:rsidRDefault="007467C0" w:rsidP="00A05EAB">
            <w:pPr>
              <w:pStyle w:val="TableBody"/>
              <w:rPr>
                <w:b/>
                <w:bCs/>
              </w:rPr>
            </w:pPr>
            <w:r w:rsidRPr="00CD2A5C">
              <w:rPr>
                <w:b/>
                <w:bCs/>
              </w:rPr>
              <w:t>Funding Source</w:t>
            </w:r>
          </w:p>
        </w:tc>
        <w:tc>
          <w:tcPr>
            <w:tcW w:w="5480" w:type="dxa"/>
            <w:tcBorders>
              <w:top w:val="nil"/>
              <w:left w:val="single" w:sz="6" w:space="0" w:color="auto"/>
              <w:bottom w:val="single" w:sz="6" w:space="0" w:color="auto"/>
            </w:tcBorders>
          </w:tcPr>
          <w:p w14:paraId="69A806F8" w14:textId="77777777" w:rsidR="007467C0" w:rsidRPr="00FB292A" w:rsidRDefault="007467C0" w:rsidP="00A05EAB">
            <w:pPr>
              <w:pStyle w:val="TableBody"/>
            </w:pPr>
            <w:r w:rsidRPr="00FB292A">
              <w:t>The Cashpoint ID of the vault that will supply the cash to the vault</w:t>
            </w:r>
          </w:p>
        </w:tc>
      </w:tr>
      <w:tr w:rsidR="007467C0" w:rsidRPr="00A875AE" w14:paraId="1256DB19" w14:textId="77777777" w:rsidTr="006271D1">
        <w:trPr>
          <w:cantSplit/>
        </w:trPr>
        <w:tc>
          <w:tcPr>
            <w:tcW w:w="2570" w:type="dxa"/>
            <w:tcBorders>
              <w:top w:val="nil"/>
              <w:bottom w:val="single" w:sz="6" w:space="0" w:color="auto"/>
              <w:right w:val="single" w:sz="6" w:space="0" w:color="auto"/>
            </w:tcBorders>
          </w:tcPr>
          <w:p w14:paraId="65985EF1" w14:textId="77777777" w:rsidR="007467C0" w:rsidRPr="00CD2A5C" w:rsidRDefault="007467C0" w:rsidP="00A05EAB">
            <w:pPr>
              <w:pStyle w:val="TableBody"/>
              <w:rPr>
                <w:b/>
                <w:bCs/>
              </w:rPr>
            </w:pPr>
            <w:r w:rsidRPr="00CD2A5C">
              <w:rPr>
                <w:b/>
                <w:bCs/>
              </w:rPr>
              <w:t>Report Sorted by</w:t>
            </w:r>
          </w:p>
        </w:tc>
        <w:tc>
          <w:tcPr>
            <w:tcW w:w="5480" w:type="dxa"/>
            <w:tcBorders>
              <w:top w:val="nil"/>
              <w:left w:val="single" w:sz="6" w:space="0" w:color="auto"/>
              <w:bottom w:val="single" w:sz="6" w:space="0" w:color="auto"/>
            </w:tcBorders>
          </w:tcPr>
          <w:p w14:paraId="217F26AF" w14:textId="77777777" w:rsidR="007467C0" w:rsidRPr="00FB292A" w:rsidRDefault="007467C0" w:rsidP="00A05EAB">
            <w:pPr>
              <w:pStyle w:val="TableBody"/>
            </w:pPr>
            <w:r w:rsidRPr="00FB292A">
              <w:t xml:space="preserve">Determines the way the report is displayed. </w:t>
            </w:r>
          </w:p>
          <w:p w14:paraId="25FBC6F7" w14:textId="77777777" w:rsidR="007467C0" w:rsidRPr="00FB292A" w:rsidRDefault="007467C0" w:rsidP="00A05EAB">
            <w:pPr>
              <w:pStyle w:val="TableBody"/>
            </w:pPr>
            <w:r w:rsidRPr="00FB292A">
              <w:t>The available options are:</w:t>
            </w:r>
          </w:p>
          <w:p w14:paraId="470CBED5" w14:textId="77777777" w:rsidR="007467C0" w:rsidRPr="00FB292A" w:rsidRDefault="007467C0" w:rsidP="00A05EAB">
            <w:pPr>
              <w:pStyle w:val="TableListBullet"/>
            </w:pPr>
            <w:r w:rsidRPr="00FB292A">
              <w:t>Due Date</w:t>
            </w:r>
          </w:p>
          <w:p w14:paraId="4F01C7B2" w14:textId="77777777" w:rsidR="007467C0" w:rsidRPr="00FB292A" w:rsidRDefault="007467C0" w:rsidP="00A05EAB">
            <w:pPr>
              <w:pStyle w:val="TableListBullet"/>
            </w:pPr>
            <w:r w:rsidRPr="00FB292A">
              <w:t>Order Date</w:t>
            </w:r>
          </w:p>
        </w:tc>
      </w:tr>
      <w:tr w:rsidR="007467C0" w:rsidRPr="00A875AE" w14:paraId="65073512" w14:textId="77777777" w:rsidTr="006271D1">
        <w:trPr>
          <w:cantSplit/>
        </w:trPr>
        <w:tc>
          <w:tcPr>
            <w:tcW w:w="2570" w:type="dxa"/>
            <w:tcBorders>
              <w:top w:val="single" w:sz="6" w:space="0" w:color="auto"/>
              <w:bottom w:val="single" w:sz="6" w:space="0" w:color="auto"/>
              <w:right w:val="single" w:sz="6" w:space="0" w:color="auto"/>
            </w:tcBorders>
          </w:tcPr>
          <w:p w14:paraId="292002FC" w14:textId="77777777" w:rsidR="007467C0" w:rsidRPr="00CD2A5C" w:rsidRDefault="007467C0" w:rsidP="00A05EAB">
            <w:pPr>
              <w:pStyle w:val="TableBody"/>
              <w:rPr>
                <w:b/>
                <w:bCs/>
              </w:rPr>
            </w:pPr>
            <w:r w:rsidRPr="00CD2A5C">
              <w:rPr>
                <w:b/>
                <w:bCs/>
              </w:rPr>
              <w:t>Start Date</w:t>
            </w:r>
          </w:p>
        </w:tc>
        <w:tc>
          <w:tcPr>
            <w:tcW w:w="5480" w:type="dxa"/>
            <w:tcBorders>
              <w:top w:val="single" w:sz="6" w:space="0" w:color="auto"/>
              <w:left w:val="single" w:sz="6" w:space="0" w:color="auto"/>
              <w:bottom w:val="single" w:sz="6" w:space="0" w:color="auto"/>
            </w:tcBorders>
          </w:tcPr>
          <w:p w14:paraId="4C1F3A2A" w14:textId="77777777" w:rsidR="007467C0" w:rsidRPr="00FB292A" w:rsidRDefault="007467C0" w:rsidP="00A05EAB">
            <w:pPr>
              <w:pStyle w:val="TableBody"/>
            </w:pPr>
            <w:r w:rsidRPr="00FB292A">
              <w:t>Starting date of the report</w:t>
            </w:r>
          </w:p>
        </w:tc>
      </w:tr>
      <w:tr w:rsidR="007467C0" w:rsidRPr="00A875AE" w14:paraId="2EEB619D" w14:textId="77777777" w:rsidTr="006271D1">
        <w:trPr>
          <w:cantSplit/>
        </w:trPr>
        <w:tc>
          <w:tcPr>
            <w:tcW w:w="2570" w:type="dxa"/>
            <w:tcBorders>
              <w:top w:val="single" w:sz="6" w:space="0" w:color="auto"/>
              <w:bottom w:val="single" w:sz="6" w:space="0" w:color="auto"/>
              <w:right w:val="single" w:sz="6" w:space="0" w:color="auto"/>
            </w:tcBorders>
          </w:tcPr>
          <w:p w14:paraId="608BEF3E" w14:textId="77777777" w:rsidR="007467C0" w:rsidRPr="00CD2A5C" w:rsidRDefault="007467C0" w:rsidP="00A05EAB">
            <w:pPr>
              <w:pStyle w:val="TableBody"/>
              <w:rPr>
                <w:b/>
                <w:bCs/>
              </w:rPr>
            </w:pPr>
            <w:r w:rsidRPr="00CD2A5C">
              <w:rPr>
                <w:b/>
                <w:bCs/>
              </w:rPr>
              <w:t>End Date</w:t>
            </w:r>
          </w:p>
        </w:tc>
        <w:tc>
          <w:tcPr>
            <w:tcW w:w="5480" w:type="dxa"/>
            <w:tcBorders>
              <w:top w:val="single" w:sz="6" w:space="0" w:color="auto"/>
              <w:left w:val="nil"/>
              <w:bottom w:val="single" w:sz="6" w:space="0" w:color="auto"/>
            </w:tcBorders>
          </w:tcPr>
          <w:p w14:paraId="73661974" w14:textId="77777777" w:rsidR="007467C0" w:rsidRPr="00FB292A" w:rsidRDefault="007467C0" w:rsidP="00A05EAB">
            <w:pPr>
              <w:pStyle w:val="TableBody"/>
            </w:pPr>
            <w:r w:rsidRPr="00FB292A">
              <w:t>Ending date of the report</w:t>
            </w:r>
          </w:p>
        </w:tc>
      </w:tr>
      <w:tr w:rsidR="007467C0" w:rsidRPr="00A875AE" w14:paraId="655EDF68" w14:textId="77777777" w:rsidTr="006271D1">
        <w:trPr>
          <w:cantSplit/>
        </w:trPr>
        <w:tc>
          <w:tcPr>
            <w:tcW w:w="2570" w:type="dxa"/>
            <w:tcBorders>
              <w:top w:val="single" w:sz="6" w:space="0" w:color="auto"/>
              <w:bottom w:val="single" w:sz="6" w:space="0" w:color="auto"/>
              <w:right w:val="single" w:sz="6" w:space="0" w:color="auto"/>
            </w:tcBorders>
          </w:tcPr>
          <w:p w14:paraId="170CA239" w14:textId="77777777" w:rsidR="007467C0" w:rsidRPr="00CD2A5C" w:rsidRDefault="007467C0" w:rsidP="00A05EAB">
            <w:pPr>
              <w:pStyle w:val="TableBody"/>
              <w:rPr>
                <w:b/>
                <w:bCs/>
              </w:rPr>
            </w:pPr>
            <w:r w:rsidRPr="00CD2A5C">
              <w:rPr>
                <w:b/>
                <w:bCs/>
              </w:rPr>
              <w:t>Action</w:t>
            </w:r>
          </w:p>
        </w:tc>
        <w:tc>
          <w:tcPr>
            <w:tcW w:w="5480" w:type="dxa"/>
            <w:tcBorders>
              <w:top w:val="single" w:sz="6" w:space="0" w:color="auto"/>
              <w:left w:val="nil"/>
              <w:bottom w:val="single" w:sz="6" w:space="0" w:color="auto"/>
            </w:tcBorders>
          </w:tcPr>
          <w:p w14:paraId="5AB8248B" w14:textId="77777777" w:rsidR="007467C0" w:rsidRPr="00FB292A" w:rsidRDefault="007467C0" w:rsidP="00A05EAB">
            <w:pPr>
              <w:pStyle w:val="TableBody"/>
            </w:pPr>
            <w:r w:rsidRPr="00FB292A">
              <w:t>The type of service that will be performed for the corresponding Cashpoint</w:t>
            </w:r>
          </w:p>
        </w:tc>
      </w:tr>
      <w:tr w:rsidR="007467C0" w:rsidRPr="00A875AE" w14:paraId="0D65C5F5" w14:textId="77777777" w:rsidTr="006271D1">
        <w:trPr>
          <w:cantSplit/>
        </w:trPr>
        <w:tc>
          <w:tcPr>
            <w:tcW w:w="2570" w:type="dxa"/>
            <w:tcBorders>
              <w:top w:val="single" w:sz="6" w:space="0" w:color="auto"/>
              <w:bottom w:val="single" w:sz="6" w:space="0" w:color="auto"/>
              <w:right w:val="single" w:sz="6" w:space="0" w:color="auto"/>
            </w:tcBorders>
          </w:tcPr>
          <w:p w14:paraId="03AD7CBD" w14:textId="77777777" w:rsidR="007467C0" w:rsidRPr="00CD2A5C" w:rsidRDefault="007467C0" w:rsidP="00A05EAB">
            <w:pPr>
              <w:pStyle w:val="TableBody"/>
              <w:rPr>
                <w:b/>
                <w:bCs/>
              </w:rPr>
            </w:pPr>
            <w:r w:rsidRPr="00CD2A5C">
              <w:rPr>
                <w:b/>
                <w:bCs/>
              </w:rPr>
              <w:t>Conf #</w:t>
            </w:r>
          </w:p>
        </w:tc>
        <w:tc>
          <w:tcPr>
            <w:tcW w:w="5480" w:type="dxa"/>
            <w:tcBorders>
              <w:top w:val="single" w:sz="6" w:space="0" w:color="auto"/>
              <w:left w:val="nil"/>
              <w:bottom w:val="single" w:sz="6" w:space="0" w:color="auto"/>
            </w:tcBorders>
          </w:tcPr>
          <w:p w14:paraId="31971DFA" w14:textId="77777777" w:rsidR="007467C0" w:rsidRPr="00FB292A" w:rsidRDefault="007467C0" w:rsidP="00A05EAB">
            <w:pPr>
              <w:pStyle w:val="TableBody"/>
            </w:pPr>
            <w:r w:rsidRPr="00FB292A">
              <w:t>The confirmation number of the order</w:t>
            </w:r>
          </w:p>
        </w:tc>
      </w:tr>
      <w:tr w:rsidR="007467C0" w:rsidRPr="00A875AE" w14:paraId="1A1B1E93" w14:textId="77777777" w:rsidTr="006271D1">
        <w:trPr>
          <w:cantSplit/>
        </w:trPr>
        <w:tc>
          <w:tcPr>
            <w:tcW w:w="2570" w:type="dxa"/>
            <w:tcBorders>
              <w:top w:val="single" w:sz="6" w:space="0" w:color="auto"/>
              <w:bottom w:val="single" w:sz="6" w:space="0" w:color="auto"/>
              <w:right w:val="single" w:sz="6" w:space="0" w:color="auto"/>
            </w:tcBorders>
          </w:tcPr>
          <w:p w14:paraId="1467FC15" w14:textId="77777777" w:rsidR="007467C0" w:rsidRPr="00CD2A5C" w:rsidRDefault="007467C0" w:rsidP="00A05EAB">
            <w:pPr>
              <w:pStyle w:val="TableBody"/>
              <w:rPr>
                <w:b/>
                <w:bCs/>
              </w:rPr>
            </w:pPr>
            <w:r w:rsidRPr="00CD2A5C">
              <w:rPr>
                <w:b/>
                <w:bCs/>
              </w:rPr>
              <w:t>Order Date</w:t>
            </w:r>
          </w:p>
        </w:tc>
        <w:tc>
          <w:tcPr>
            <w:tcW w:w="5480" w:type="dxa"/>
            <w:tcBorders>
              <w:top w:val="single" w:sz="6" w:space="0" w:color="auto"/>
              <w:left w:val="nil"/>
              <w:bottom w:val="single" w:sz="6" w:space="0" w:color="auto"/>
            </w:tcBorders>
          </w:tcPr>
          <w:p w14:paraId="743E6E51" w14:textId="77777777" w:rsidR="007467C0" w:rsidRPr="00FB292A" w:rsidRDefault="007467C0" w:rsidP="00A05EAB">
            <w:pPr>
              <w:pStyle w:val="TableBody"/>
            </w:pPr>
            <w:r w:rsidRPr="00FB292A">
              <w:t>The date the order was placed</w:t>
            </w:r>
          </w:p>
        </w:tc>
      </w:tr>
      <w:tr w:rsidR="007467C0" w:rsidRPr="00A875AE" w14:paraId="78609B04" w14:textId="77777777" w:rsidTr="006271D1">
        <w:trPr>
          <w:cantSplit/>
        </w:trPr>
        <w:tc>
          <w:tcPr>
            <w:tcW w:w="2570" w:type="dxa"/>
            <w:tcBorders>
              <w:top w:val="single" w:sz="6" w:space="0" w:color="auto"/>
              <w:bottom w:val="single" w:sz="6" w:space="0" w:color="auto"/>
              <w:right w:val="single" w:sz="6" w:space="0" w:color="auto"/>
            </w:tcBorders>
          </w:tcPr>
          <w:p w14:paraId="1D70BEB4" w14:textId="77777777" w:rsidR="007467C0" w:rsidRPr="00CD2A5C" w:rsidRDefault="007467C0" w:rsidP="00A05EAB">
            <w:pPr>
              <w:pStyle w:val="TableBody"/>
              <w:rPr>
                <w:b/>
                <w:bCs/>
              </w:rPr>
            </w:pPr>
            <w:r w:rsidRPr="00CD2A5C">
              <w:rPr>
                <w:b/>
                <w:bCs/>
              </w:rPr>
              <w:t>Order Src.</w:t>
            </w:r>
          </w:p>
        </w:tc>
        <w:tc>
          <w:tcPr>
            <w:tcW w:w="5480" w:type="dxa"/>
            <w:tcBorders>
              <w:top w:val="single" w:sz="6" w:space="0" w:color="auto"/>
              <w:left w:val="nil"/>
              <w:bottom w:val="single" w:sz="6" w:space="0" w:color="auto"/>
            </w:tcBorders>
          </w:tcPr>
          <w:p w14:paraId="0950B5F1" w14:textId="77777777" w:rsidR="007467C0" w:rsidRPr="00FB292A" w:rsidRDefault="007467C0" w:rsidP="00A05EAB">
            <w:pPr>
              <w:pStyle w:val="TableBody"/>
            </w:pPr>
            <w:r w:rsidRPr="00FB292A">
              <w:t>The status of the order source.</w:t>
            </w:r>
          </w:p>
        </w:tc>
      </w:tr>
      <w:tr w:rsidR="007467C0" w:rsidRPr="00A875AE" w14:paraId="5DB5E5CF" w14:textId="77777777" w:rsidTr="006271D1">
        <w:trPr>
          <w:cantSplit/>
        </w:trPr>
        <w:tc>
          <w:tcPr>
            <w:tcW w:w="2570" w:type="dxa"/>
            <w:tcBorders>
              <w:top w:val="single" w:sz="6" w:space="0" w:color="auto"/>
              <w:bottom w:val="single" w:sz="6" w:space="0" w:color="auto"/>
              <w:right w:val="single" w:sz="6" w:space="0" w:color="auto"/>
            </w:tcBorders>
          </w:tcPr>
          <w:p w14:paraId="2D27D8B2" w14:textId="77777777" w:rsidR="007467C0" w:rsidRPr="00CD2A5C" w:rsidRDefault="007467C0" w:rsidP="00A05EAB">
            <w:pPr>
              <w:pStyle w:val="TableBody"/>
              <w:rPr>
                <w:b/>
                <w:bCs/>
              </w:rPr>
            </w:pPr>
            <w:r w:rsidRPr="00CD2A5C">
              <w:rPr>
                <w:b/>
                <w:bCs/>
              </w:rPr>
              <w:t>Denom.</w:t>
            </w:r>
          </w:p>
        </w:tc>
        <w:tc>
          <w:tcPr>
            <w:tcW w:w="5480" w:type="dxa"/>
            <w:tcBorders>
              <w:top w:val="single" w:sz="6" w:space="0" w:color="auto"/>
              <w:left w:val="nil"/>
              <w:bottom w:val="single" w:sz="6" w:space="0" w:color="auto"/>
            </w:tcBorders>
          </w:tcPr>
          <w:p w14:paraId="6CB10266" w14:textId="77777777" w:rsidR="007467C0" w:rsidRPr="00FB292A" w:rsidRDefault="007467C0" w:rsidP="00A05EAB">
            <w:pPr>
              <w:pStyle w:val="TableBody"/>
            </w:pPr>
            <w:r w:rsidRPr="00FB292A">
              <w:t>Denomination ID of the order</w:t>
            </w:r>
          </w:p>
        </w:tc>
      </w:tr>
      <w:tr w:rsidR="007467C0" w:rsidRPr="00A875AE" w14:paraId="71128FFB" w14:textId="77777777" w:rsidTr="006271D1">
        <w:trPr>
          <w:cantSplit/>
        </w:trPr>
        <w:tc>
          <w:tcPr>
            <w:tcW w:w="2570" w:type="dxa"/>
            <w:tcBorders>
              <w:top w:val="single" w:sz="6" w:space="0" w:color="auto"/>
              <w:bottom w:val="single" w:sz="6" w:space="0" w:color="auto"/>
              <w:right w:val="single" w:sz="6" w:space="0" w:color="auto"/>
            </w:tcBorders>
          </w:tcPr>
          <w:p w14:paraId="263E1FA0" w14:textId="77777777" w:rsidR="007467C0" w:rsidRPr="00CD2A5C" w:rsidRDefault="007467C0" w:rsidP="00A05EAB">
            <w:pPr>
              <w:pStyle w:val="TableBody"/>
              <w:rPr>
                <w:b/>
                <w:bCs/>
              </w:rPr>
            </w:pPr>
            <w:r w:rsidRPr="00CD2A5C">
              <w:rPr>
                <w:b/>
                <w:bCs/>
              </w:rPr>
              <w:t>Amount</w:t>
            </w:r>
          </w:p>
        </w:tc>
        <w:tc>
          <w:tcPr>
            <w:tcW w:w="5480" w:type="dxa"/>
            <w:tcBorders>
              <w:top w:val="single" w:sz="6" w:space="0" w:color="auto"/>
              <w:left w:val="nil"/>
              <w:bottom w:val="single" w:sz="6" w:space="0" w:color="auto"/>
            </w:tcBorders>
          </w:tcPr>
          <w:p w14:paraId="38500668" w14:textId="77777777" w:rsidR="007467C0" w:rsidRPr="00FB292A" w:rsidRDefault="007467C0" w:rsidP="00A05EAB">
            <w:pPr>
              <w:pStyle w:val="TableBody"/>
            </w:pPr>
            <w:r w:rsidRPr="00FB292A">
              <w:t>The amount of the order</w:t>
            </w:r>
          </w:p>
        </w:tc>
      </w:tr>
    </w:tbl>
    <w:p w14:paraId="2A62699D"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1C7A82E1" w14:textId="19891B77" w:rsidR="007467C0" w:rsidRDefault="007467C0" w:rsidP="007467C0"/>
    <w:p w14:paraId="22FBB939" w14:textId="77777777" w:rsidR="007467C0" w:rsidRDefault="007467C0" w:rsidP="007467C0">
      <w:pPr>
        <w:pStyle w:val="Heading4"/>
      </w:pPr>
      <w:bookmarkStart w:id="2131" w:name="_Ref245722654"/>
      <w:r>
        <w:t>Vault Recommendations</w:t>
      </w:r>
      <w:bookmarkEnd w:id="2131"/>
    </w:p>
    <w:p w14:paraId="2DFD7E20" w14:textId="77777777" w:rsidR="007467C0" w:rsidRPr="00AE4365" w:rsidRDefault="007467C0" w:rsidP="00A82B85">
      <w:pPr>
        <w:pStyle w:val="BodyText"/>
      </w:pPr>
      <w:r>
        <w:t>The vault Recommendations report allows the analyst to list all recommendations that have been generated for a specific vault or all vaults assigned to the user. The recommendation process automatically populates the tables related to the recommendations. There is no other way in OptiVault to create a recommendation. In situations where no recommendations are created, the user will be able to create a manual order, if necessary, but this new record will be treated as an order, not a recommendation.</w:t>
      </w:r>
    </w:p>
    <w:p w14:paraId="70DC50DD" w14:textId="77777777" w:rsidR="007467C0" w:rsidRDefault="007467C0" w:rsidP="007467C0">
      <w:pPr>
        <w:pStyle w:val="Caption"/>
      </w:pPr>
      <w:bookmarkStart w:id="2132" w:name="_Toc74556746"/>
      <w:r>
        <w:lastRenderedPageBreak/>
        <w:t xml:space="preserve">Table </w:t>
      </w:r>
      <w:r>
        <w:fldChar w:fldCharType="begin"/>
      </w:r>
      <w:r>
        <w:instrText xml:space="preserve"> SEQ Table \* ARABIC </w:instrText>
      </w:r>
      <w:r>
        <w:fldChar w:fldCharType="separate"/>
      </w:r>
      <w:r>
        <w:rPr>
          <w:noProof/>
        </w:rPr>
        <w:t>107</w:t>
      </w:r>
      <w:r>
        <w:rPr>
          <w:noProof/>
        </w:rPr>
        <w:fldChar w:fldCharType="end"/>
      </w:r>
      <w:r>
        <w:t xml:space="preserve">: Vault Recommendations </w:t>
      </w:r>
      <w:r w:rsidRPr="008F71A3">
        <w:t>Report Description</w:t>
      </w:r>
      <w:bookmarkEnd w:id="213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2B4F4D0"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F1713D0"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35FF132" w14:textId="77777777" w:rsidR="007467C0" w:rsidRPr="00A875AE" w:rsidRDefault="007467C0" w:rsidP="00170D7D">
            <w:pPr>
              <w:pStyle w:val="TableHeader"/>
            </w:pPr>
            <w:r>
              <w:t>Description</w:t>
            </w:r>
          </w:p>
        </w:tc>
      </w:tr>
      <w:tr w:rsidR="007467C0" w:rsidRPr="00A875AE" w14:paraId="4A579768" w14:textId="77777777" w:rsidTr="006271D1">
        <w:trPr>
          <w:cantSplit/>
          <w:trHeight w:val="135"/>
        </w:trPr>
        <w:tc>
          <w:tcPr>
            <w:tcW w:w="2570" w:type="dxa"/>
            <w:tcBorders>
              <w:top w:val="nil"/>
              <w:bottom w:val="single" w:sz="6" w:space="0" w:color="auto"/>
              <w:right w:val="single" w:sz="6" w:space="0" w:color="auto"/>
            </w:tcBorders>
          </w:tcPr>
          <w:p w14:paraId="0320ADC0" w14:textId="77777777" w:rsidR="007467C0" w:rsidRPr="00CD2A5C" w:rsidRDefault="007467C0" w:rsidP="00A82B85">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17B65E97" w14:textId="77777777" w:rsidR="007467C0" w:rsidRPr="00FB292A" w:rsidRDefault="007467C0" w:rsidP="00A82B85">
            <w:pPr>
              <w:pStyle w:val="TableBody"/>
            </w:pPr>
            <w:r w:rsidRPr="00FB292A">
              <w:t>The unique identifier for the Cashpoint</w:t>
            </w:r>
          </w:p>
        </w:tc>
      </w:tr>
      <w:tr w:rsidR="007467C0" w:rsidRPr="00A875AE" w14:paraId="2F9E925E" w14:textId="77777777" w:rsidTr="006271D1">
        <w:trPr>
          <w:cantSplit/>
          <w:trHeight w:val="135"/>
        </w:trPr>
        <w:tc>
          <w:tcPr>
            <w:tcW w:w="2570" w:type="dxa"/>
            <w:tcBorders>
              <w:top w:val="nil"/>
              <w:bottom w:val="single" w:sz="6" w:space="0" w:color="auto"/>
              <w:right w:val="single" w:sz="6" w:space="0" w:color="auto"/>
            </w:tcBorders>
          </w:tcPr>
          <w:p w14:paraId="1D584561" w14:textId="77777777" w:rsidR="007467C0" w:rsidRPr="00CD2A5C" w:rsidRDefault="007467C0" w:rsidP="00A82B85">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5E6A507C" w14:textId="77777777" w:rsidR="007467C0" w:rsidRPr="00FB292A" w:rsidRDefault="007467C0" w:rsidP="00A82B85">
            <w:pPr>
              <w:pStyle w:val="TableBody"/>
            </w:pPr>
            <w:r w:rsidRPr="00FB292A">
              <w:t>Starting date of the report</w:t>
            </w:r>
          </w:p>
        </w:tc>
      </w:tr>
      <w:tr w:rsidR="007467C0" w:rsidRPr="00A875AE" w14:paraId="2A0182D4" w14:textId="77777777" w:rsidTr="006271D1">
        <w:trPr>
          <w:cantSplit/>
        </w:trPr>
        <w:tc>
          <w:tcPr>
            <w:tcW w:w="2570" w:type="dxa"/>
            <w:tcBorders>
              <w:top w:val="nil"/>
              <w:bottom w:val="single" w:sz="6" w:space="0" w:color="auto"/>
              <w:right w:val="single" w:sz="6" w:space="0" w:color="auto"/>
            </w:tcBorders>
          </w:tcPr>
          <w:p w14:paraId="7161FA82" w14:textId="77777777" w:rsidR="007467C0" w:rsidRPr="00CD2A5C" w:rsidRDefault="007467C0" w:rsidP="00A82B85">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56D44FAD" w14:textId="77777777" w:rsidR="007467C0" w:rsidRPr="00FB292A" w:rsidRDefault="007467C0" w:rsidP="00A82B85">
            <w:pPr>
              <w:pStyle w:val="TableBody"/>
            </w:pPr>
            <w:r w:rsidRPr="00FB292A">
              <w:t>Ending date of the report</w:t>
            </w:r>
          </w:p>
        </w:tc>
      </w:tr>
      <w:tr w:rsidR="007467C0" w:rsidRPr="00A875AE" w14:paraId="6DB454C6" w14:textId="77777777" w:rsidTr="006271D1">
        <w:trPr>
          <w:cantSplit/>
        </w:trPr>
        <w:tc>
          <w:tcPr>
            <w:tcW w:w="2570" w:type="dxa"/>
            <w:tcBorders>
              <w:top w:val="single" w:sz="6" w:space="0" w:color="auto"/>
              <w:bottom w:val="single" w:sz="6" w:space="0" w:color="auto"/>
              <w:right w:val="single" w:sz="6" w:space="0" w:color="auto"/>
            </w:tcBorders>
          </w:tcPr>
          <w:p w14:paraId="1704D6D6" w14:textId="77777777" w:rsidR="007467C0" w:rsidRPr="00CD2A5C" w:rsidRDefault="007467C0" w:rsidP="00A82B85">
            <w:pPr>
              <w:pStyle w:val="TableBody"/>
              <w:rPr>
                <w:b/>
                <w:bCs/>
              </w:rPr>
            </w:pPr>
            <w:r w:rsidRPr="00CD2A5C">
              <w:rPr>
                <w:b/>
                <w:bCs/>
              </w:rPr>
              <w:t>Action</w:t>
            </w:r>
          </w:p>
        </w:tc>
        <w:tc>
          <w:tcPr>
            <w:tcW w:w="5480" w:type="dxa"/>
            <w:tcBorders>
              <w:top w:val="single" w:sz="6" w:space="0" w:color="auto"/>
              <w:left w:val="single" w:sz="6" w:space="0" w:color="auto"/>
              <w:bottom w:val="single" w:sz="6" w:space="0" w:color="auto"/>
            </w:tcBorders>
          </w:tcPr>
          <w:p w14:paraId="2FB27EB9" w14:textId="77777777" w:rsidR="007467C0" w:rsidRPr="00FB292A" w:rsidRDefault="007467C0" w:rsidP="00A82B85">
            <w:pPr>
              <w:pStyle w:val="TableBody"/>
            </w:pPr>
            <w:r w:rsidRPr="00FB292A">
              <w:t>The type of service that will be performed for the corresponding Cashpoint</w:t>
            </w:r>
          </w:p>
        </w:tc>
      </w:tr>
      <w:tr w:rsidR="007467C0" w:rsidRPr="00A875AE" w14:paraId="192D5D26" w14:textId="77777777" w:rsidTr="006271D1">
        <w:trPr>
          <w:cantSplit/>
        </w:trPr>
        <w:tc>
          <w:tcPr>
            <w:tcW w:w="2570" w:type="dxa"/>
            <w:tcBorders>
              <w:top w:val="single" w:sz="6" w:space="0" w:color="auto"/>
              <w:bottom w:val="single" w:sz="6" w:space="0" w:color="auto"/>
              <w:right w:val="single" w:sz="6" w:space="0" w:color="auto"/>
            </w:tcBorders>
          </w:tcPr>
          <w:p w14:paraId="3A251A67" w14:textId="77777777" w:rsidR="007467C0" w:rsidRPr="00CD2A5C" w:rsidRDefault="007467C0" w:rsidP="00A82B85">
            <w:pPr>
              <w:pStyle w:val="TableBody"/>
              <w:rPr>
                <w:b/>
                <w:bCs/>
              </w:rPr>
            </w:pPr>
            <w:r w:rsidRPr="00CD2A5C">
              <w:rPr>
                <w:b/>
                <w:bCs/>
              </w:rPr>
              <w:t>Due Date</w:t>
            </w:r>
          </w:p>
        </w:tc>
        <w:tc>
          <w:tcPr>
            <w:tcW w:w="5480" w:type="dxa"/>
            <w:tcBorders>
              <w:top w:val="single" w:sz="6" w:space="0" w:color="auto"/>
              <w:left w:val="nil"/>
              <w:bottom w:val="single" w:sz="6" w:space="0" w:color="auto"/>
            </w:tcBorders>
          </w:tcPr>
          <w:p w14:paraId="3C72BF9A" w14:textId="77777777" w:rsidR="007467C0" w:rsidRPr="00FB292A" w:rsidRDefault="007467C0" w:rsidP="00A82B85">
            <w:pPr>
              <w:pStyle w:val="TableBody"/>
            </w:pPr>
            <w:r w:rsidRPr="00FB292A">
              <w:t>The date the recommendation is scheduled to be completed if the order is completed</w:t>
            </w:r>
          </w:p>
        </w:tc>
      </w:tr>
      <w:tr w:rsidR="007467C0" w:rsidRPr="00A875AE" w14:paraId="5D078921" w14:textId="77777777" w:rsidTr="006271D1">
        <w:trPr>
          <w:cantSplit/>
        </w:trPr>
        <w:tc>
          <w:tcPr>
            <w:tcW w:w="2570" w:type="dxa"/>
            <w:tcBorders>
              <w:top w:val="single" w:sz="6" w:space="0" w:color="auto"/>
              <w:bottom w:val="single" w:sz="6" w:space="0" w:color="auto"/>
              <w:right w:val="single" w:sz="6" w:space="0" w:color="auto"/>
            </w:tcBorders>
          </w:tcPr>
          <w:p w14:paraId="7C5B4B59" w14:textId="77777777" w:rsidR="007467C0" w:rsidRPr="00CD2A5C" w:rsidRDefault="007467C0" w:rsidP="00A82B85">
            <w:pPr>
              <w:pStyle w:val="TableBody"/>
              <w:rPr>
                <w:b/>
                <w:bCs/>
              </w:rPr>
            </w:pPr>
            <w:r w:rsidRPr="00CD2A5C">
              <w:rPr>
                <w:b/>
                <w:bCs/>
              </w:rPr>
              <w:t>Funding Source</w:t>
            </w:r>
          </w:p>
        </w:tc>
        <w:tc>
          <w:tcPr>
            <w:tcW w:w="5480" w:type="dxa"/>
            <w:tcBorders>
              <w:top w:val="single" w:sz="6" w:space="0" w:color="auto"/>
              <w:left w:val="nil"/>
              <w:bottom w:val="single" w:sz="6" w:space="0" w:color="auto"/>
            </w:tcBorders>
          </w:tcPr>
          <w:p w14:paraId="55669FA6" w14:textId="77777777" w:rsidR="007467C0" w:rsidRPr="00FB292A" w:rsidRDefault="007467C0" w:rsidP="00A82B85">
            <w:pPr>
              <w:pStyle w:val="TableBody"/>
            </w:pPr>
            <w:r w:rsidRPr="00FB292A">
              <w:t>The funding Cashpoint ID for the recommendation.</w:t>
            </w:r>
          </w:p>
        </w:tc>
      </w:tr>
      <w:tr w:rsidR="007467C0" w:rsidRPr="00A875AE" w14:paraId="7248B5C3" w14:textId="77777777" w:rsidTr="006271D1">
        <w:trPr>
          <w:cantSplit/>
        </w:trPr>
        <w:tc>
          <w:tcPr>
            <w:tcW w:w="2570" w:type="dxa"/>
            <w:tcBorders>
              <w:top w:val="single" w:sz="6" w:space="0" w:color="auto"/>
              <w:bottom w:val="single" w:sz="6" w:space="0" w:color="auto"/>
              <w:right w:val="single" w:sz="6" w:space="0" w:color="auto"/>
            </w:tcBorders>
          </w:tcPr>
          <w:p w14:paraId="0524B16D" w14:textId="77777777" w:rsidR="007467C0" w:rsidRPr="00CD2A5C" w:rsidRDefault="007467C0" w:rsidP="00A82B85">
            <w:pPr>
              <w:pStyle w:val="TableBody"/>
              <w:rPr>
                <w:b/>
                <w:bCs/>
              </w:rPr>
            </w:pPr>
            <w:r w:rsidRPr="00CD2A5C">
              <w:rPr>
                <w:b/>
                <w:bCs/>
              </w:rPr>
              <w:t>Denomination</w:t>
            </w:r>
          </w:p>
        </w:tc>
        <w:tc>
          <w:tcPr>
            <w:tcW w:w="5480" w:type="dxa"/>
            <w:tcBorders>
              <w:top w:val="single" w:sz="6" w:space="0" w:color="auto"/>
              <w:left w:val="nil"/>
              <w:bottom w:val="single" w:sz="6" w:space="0" w:color="auto"/>
            </w:tcBorders>
          </w:tcPr>
          <w:p w14:paraId="6BB74E6E" w14:textId="77777777" w:rsidR="007467C0" w:rsidRPr="00FB292A" w:rsidRDefault="007467C0" w:rsidP="00A82B85">
            <w:pPr>
              <w:pStyle w:val="TableBody"/>
            </w:pPr>
            <w:r w:rsidRPr="00FB292A">
              <w:t>Denomination ID of the order</w:t>
            </w:r>
          </w:p>
        </w:tc>
      </w:tr>
      <w:tr w:rsidR="007467C0" w:rsidRPr="00A875AE" w14:paraId="44704971" w14:textId="77777777" w:rsidTr="006271D1">
        <w:trPr>
          <w:cantSplit/>
        </w:trPr>
        <w:tc>
          <w:tcPr>
            <w:tcW w:w="2570" w:type="dxa"/>
            <w:tcBorders>
              <w:top w:val="single" w:sz="6" w:space="0" w:color="auto"/>
              <w:bottom w:val="single" w:sz="6" w:space="0" w:color="auto"/>
              <w:right w:val="single" w:sz="6" w:space="0" w:color="auto"/>
            </w:tcBorders>
          </w:tcPr>
          <w:p w14:paraId="6A71F7F1" w14:textId="77777777" w:rsidR="007467C0" w:rsidRPr="00CD2A5C" w:rsidRDefault="007467C0" w:rsidP="00A82B85">
            <w:pPr>
              <w:pStyle w:val="TableBody"/>
              <w:rPr>
                <w:b/>
                <w:bCs/>
              </w:rPr>
            </w:pPr>
            <w:r w:rsidRPr="00CD2A5C">
              <w:rPr>
                <w:b/>
                <w:bCs/>
              </w:rPr>
              <w:t>Amount</w:t>
            </w:r>
          </w:p>
        </w:tc>
        <w:tc>
          <w:tcPr>
            <w:tcW w:w="5480" w:type="dxa"/>
            <w:tcBorders>
              <w:top w:val="single" w:sz="6" w:space="0" w:color="auto"/>
              <w:left w:val="nil"/>
              <w:bottom w:val="single" w:sz="6" w:space="0" w:color="auto"/>
            </w:tcBorders>
          </w:tcPr>
          <w:p w14:paraId="3141CD5D" w14:textId="77777777" w:rsidR="007467C0" w:rsidRPr="00FB292A" w:rsidRDefault="007467C0" w:rsidP="00A82B85">
            <w:pPr>
              <w:pStyle w:val="TableBody"/>
            </w:pPr>
            <w:r w:rsidRPr="00FB292A">
              <w:t>The amount of the order</w:t>
            </w:r>
          </w:p>
        </w:tc>
      </w:tr>
      <w:tr w:rsidR="007467C0" w:rsidRPr="00A875AE" w14:paraId="766C0B2D" w14:textId="77777777" w:rsidTr="006271D1">
        <w:trPr>
          <w:cantSplit/>
        </w:trPr>
        <w:tc>
          <w:tcPr>
            <w:tcW w:w="2570" w:type="dxa"/>
            <w:tcBorders>
              <w:top w:val="single" w:sz="6" w:space="0" w:color="auto"/>
              <w:bottom w:val="single" w:sz="6" w:space="0" w:color="auto"/>
              <w:right w:val="single" w:sz="6" w:space="0" w:color="auto"/>
            </w:tcBorders>
          </w:tcPr>
          <w:p w14:paraId="22BE5A08" w14:textId="77777777" w:rsidR="007467C0" w:rsidRPr="00CD2A5C" w:rsidRDefault="007467C0" w:rsidP="00A82B85">
            <w:pPr>
              <w:pStyle w:val="TableBody"/>
              <w:rPr>
                <w:b/>
                <w:bCs/>
              </w:rPr>
            </w:pPr>
            <w:r w:rsidRPr="00CD2A5C">
              <w:rPr>
                <w:b/>
                <w:bCs/>
              </w:rPr>
              <w:t>Total Amount</w:t>
            </w:r>
          </w:p>
        </w:tc>
        <w:tc>
          <w:tcPr>
            <w:tcW w:w="5480" w:type="dxa"/>
            <w:tcBorders>
              <w:top w:val="single" w:sz="6" w:space="0" w:color="auto"/>
              <w:left w:val="nil"/>
              <w:bottom w:val="single" w:sz="6" w:space="0" w:color="auto"/>
            </w:tcBorders>
          </w:tcPr>
          <w:p w14:paraId="7B90A08C" w14:textId="77777777" w:rsidR="007467C0" w:rsidRPr="00FB292A" w:rsidRDefault="007467C0" w:rsidP="00A82B85">
            <w:pPr>
              <w:pStyle w:val="TableBody"/>
            </w:pPr>
            <w:r w:rsidRPr="00FB292A">
              <w:t>A summary record is shown at the end of each Cashpoint’s recommendations to show the total amount of the orders.</w:t>
            </w:r>
          </w:p>
        </w:tc>
      </w:tr>
    </w:tbl>
    <w:p w14:paraId="4F53CB90"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5CB521B0" w14:textId="1B0DD849" w:rsidR="007467C0" w:rsidRPr="00FB0EA9" w:rsidRDefault="007467C0" w:rsidP="007467C0">
      <w:pPr>
        <w:rPr>
          <w:color w:val="76923C"/>
        </w:rPr>
      </w:pPr>
    </w:p>
    <w:p w14:paraId="6D6E8239" w14:textId="77777777" w:rsidR="007467C0" w:rsidRDefault="007467C0" w:rsidP="007467C0">
      <w:pPr>
        <w:pStyle w:val="Heading4"/>
      </w:pPr>
      <w:bookmarkStart w:id="2133" w:name="_Ref245722658"/>
      <w:r>
        <w:t>Vault Variance</w:t>
      </w:r>
      <w:bookmarkEnd w:id="2133"/>
    </w:p>
    <w:p w14:paraId="4386A657" w14:textId="77777777" w:rsidR="007467C0" w:rsidRDefault="007467C0" w:rsidP="00A82B85">
      <w:pPr>
        <w:pStyle w:val="BodyText"/>
      </w:pPr>
      <w:r>
        <w:t>This report helps control the difference between what has been recommended and the orders that have been placed. This report will also monitor the difference between the forecast(aggregation) versus the actual data.</w:t>
      </w:r>
    </w:p>
    <w:p w14:paraId="1FA82529" w14:textId="3FAE504A" w:rsidR="007467C0" w:rsidRDefault="007467C0" w:rsidP="00A82B85">
      <w:pPr>
        <w:pStyle w:val="Note2"/>
      </w:pPr>
      <w:r w:rsidRPr="00CD2A5C">
        <w:rPr>
          <w:b/>
          <w:bCs/>
        </w:rPr>
        <w:t>Note</w:t>
      </w:r>
      <w:r w:rsidR="00D12F56">
        <w:t>: T</w:t>
      </w:r>
      <w:r>
        <w:t xml:space="preserve">he report will allow the user to filter the difference based on the percentage(%) between recommendations and orders to make the report easier to handle when dealing with large amounts of data. </w:t>
      </w:r>
    </w:p>
    <w:p w14:paraId="5656B350" w14:textId="77777777" w:rsidR="007467C0" w:rsidRDefault="007467C0" w:rsidP="007467C0">
      <w:pPr>
        <w:pStyle w:val="Caption"/>
      </w:pPr>
      <w:bookmarkStart w:id="2134" w:name="_Toc74556747"/>
      <w:r>
        <w:t xml:space="preserve">Table </w:t>
      </w:r>
      <w:r>
        <w:fldChar w:fldCharType="begin"/>
      </w:r>
      <w:r>
        <w:instrText xml:space="preserve"> SEQ Table \* ARABIC </w:instrText>
      </w:r>
      <w:r>
        <w:fldChar w:fldCharType="separate"/>
      </w:r>
      <w:r>
        <w:rPr>
          <w:noProof/>
        </w:rPr>
        <w:t>108</w:t>
      </w:r>
      <w:r>
        <w:rPr>
          <w:noProof/>
        </w:rPr>
        <w:fldChar w:fldCharType="end"/>
      </w:r>
      <w:r>
        <w:t>: Vault Variance</w:t>
      </w:r>
      <w:r w:rsidRPr="00F36852">
        <w:t xml:space="preserve"> Report Description</w:t>
      </w:r>
      <w:bookmarkEnd w:id="213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C5A96E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729E192"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CBF9240" w14:textId="77777777" w:rsidR="007467C0" w:rsidRPr="00A875AE" w:rsidRDefault="007467C0" w:rsidP="00170D7D">
            <w:pPr>
              <w:pStyle w:val="TableHeader"/>
            </w:pPr>
            <w:r>
              <w:t>Description</w:t>
            </w:r>
          </w:p>
        </w:tc>
      </w:tr>
      <w:tr w:rsidR="007467C0" w:rsidRPr="00A875AE" w14:paraId="0035AA10" w14:textId="77777777" w:rsidTr="006271D1">
        <w:trPr>
          <w:cantSplit/>
          <w:trHeight w:val="135"/>
        </w:trPr>
        <w:tc>
          <w:tcPr>
            <w:tcW w:w="2570" w:type="dxa"/>
            <w:tcBorders>
              <w:top w:val="nil"/>
              <w:bottom w:val="single" w:sz="6" w:space="0" w:color="auto"/>
              <w:right w:val="single" w:sz="6" w:space="0" w:color="auto"/>
            </w:tcBorders>
          </w:tcPr>
          <w:p w14:paraId="1A5B6333" w14:textId="77777777" w:rsidR="007467C0" w:rsidRPr="00A82B85" w:rsidRDefault="007467C0" w:rsidP="00A82B85">
            <w:pPr>
              <w:pStyle w:val="TableBody"/>
              <w:rPr>
                <w:b/>
                <w:bCs/>
              </w:rPr>
            </w:pPr>
            <w:r w:rsidRPr="00A82B85">
              <w:rPr>
                <w:b/>
                <w:bCs/>
              </w:rPr>
              <w:t>Vault ID</w:t>
            </w:r>
          </w:p>
        </w:tc>
        <w:tc>
          <w:tcPr>
            <w:tcW w:w="5480" w:type="dxa"/>
            <w:tcBorders>
              <w:top w:val="nil"/>
              <w:left w:val="single" w:sz="6" w:space="0" w:color="auto"/>
              <w:bottom w:val="single" w:sz="6" w:space="0" w:color="auto"/>
            </w:tcBorders>
          </w:tcPr>
          <w:p w14:paraId="3EF9621C" w14:textId="77777777" w:rsidR="007467C0" w:rsidRPr="00FB292A" w:rsidRDefault="007467C0" w:rsidP="00A82B85">
            <w:pPr>
              <w:pStyle w:val="TableBody"/>
            </w:pPr>
            <w:r w:rsidRPr="00FB292A">
              <w:t>The unique identifier for the Cashpoint</w:t>
            </w:r>
          </w:p>
        </w:tc>
      </w:tr>
      <w:tr w:rsidR="007467C0" w:rsidRPr="00A875AE" w14:paraId="6B7DCAFE" w14:textId="77777777" w:rsidTr="006271D1">
        <w:trPr>
          <w:cantSplit/>
          <w:trHeight w:val="135"/>
        </w:trPr>
        <w:tc>
          <w:tcPr>
            <w:tcW w:w="2570" w:type="dxa"/>
            <w:tcBorders>
              <w:top w:val="nil"/>
              <w:bottom w:val="single" w:sz="6" w:space="0" w:color="auto"/>
              <w:right w:val="single" w:sz="6" w:space="0" w:color="auto"/>
            </w:tcBorders>
          </w:tcPr>
          <w:p w14:paraId="25C9CBC8" w14:textId="77777777" w:rsidR="007467C0" w:rsidRPr="00A82B85" w:rsidRDefault="007467C0" w:rsidP="00A82B85">
            <w:pPr>
              <w:pStyle w:val="TableBody"/>
              <w:rPr>
                <w:b/>
                <w:bCs/>
              </w:rPr>
            </w:pPr>
            <w:r w:rsidRPr="00A82B85">
              <w:rPr>
                <w:b/>
                <w:bCs/>
              </w:rPr>
              <w:t>Start Date</w:t>
            </w:r>
          </w:p>
        </w:tc>
        <w:tc>
          <w:tcPr>
            <w:tcW w:w="5480" w:type="dxa"/>
            <w:tcBorders>
              <w:top w:val="nil"/>
              <w:left w:val="single" w:sz="6" w:space="0" w:color="auto"/>
              <w:bottom w:val="single" w:sz="6" w:space="0" w:color="auto"/>
            </w:tcBorders>
          </w:tcPr>
          <w:p w14:paraId="499B7254" w14:textId="77777777" w:rsidR="007467C0" w:rsidRPr="00FB292A" w:rsidRDefault="007467C0" w:rsidP="00A82B85">
            <w:pPr>
              <w:pStyle w:val="TableBody"/>
            </w:pPr>
            <w:r w:rsidRPr="00FB292A">
              <w:t>Starting date of the report</w:t>
            </w:r>
          </w:p>
        </w:tc>
      </w:tr>
      <w:tr w:rsidR="007467C0" w:rsidRPr="00A875AE" w14:paraId="5B213DAE" w14:textId="77777777" w:rsidTr="006271D1">
        <w:trPr>
          <w:cantSplit/>
        </w:trPr>
        <w:tc>
          <w:tcPr>
            <w:tcW w:w="2570" w:type="dxa"/>
            <w:tcBorders>
              <w:top w:val="nil"/>
              <w:bottom w:val="single" w:sz="6" w:space="0" w:color="auto"/>
              <w:right w:val="single" w:sz="6" w:space="0" w:color="auto"/>
            </w:tcBorders>
          </w:tcPr>
          <w:p w14:paraId="53E1613E" w14:textId="77777777" w:rsidR="007467C0" w:rsidRPr="00A82B85" w:rsidRDefault="007467C0" w:rsidP="00A82B85">
            <w:pPr>
              <w:pStyle w:val="TableBody"/>
              <w:rPr>
                <w:b/>
                <w:bCs/>
              </w:rPr>
            </w:pPr>
            <w:r w:rsidRPr="00A82B85">
              <w:rPr>
                <w:b/>
                <w:bCs/>
              </w:rPr>
              <w:t>End Date</w:t>
            </w:r>
          </w:p>
        </w:tc>
        <w:tc>
          <w:tcPr>
            <w:tcW w:w="5480" w:type="dxa"/>
            <w:tcBorders>
              <w:top w:val="nil"/>
              <w:left w:val="single" w:sz="6" w:space="0" w:color="auto"/>
              <w:bottom w:val="single" w:sz="6" w:space="0" w:color="auto"/>
            </w:tcBorders>
          </w:tcPr>
          <w:p w14:paraId="085C61D1" w14:textId="77777777" w:rsidR="007467C0" w:rsidRPr="00FB292A" w:rsidRDefault="007467C0" w:rsidP="00A82B85">
            <w:pPr>
              <w:pStyle w:val="TableBody"/>
            </w:pPr>
            <w:r w:rsidRPr="00FB292A">
              <w:t>Ending date of the report</w:t>
            </w:r>
          </w:p>
        </w:tc>
      </w:tr>
      <w:tr w:rsidR="007467C0" w:rsidRPr="00A875AE" w14:paraId="616DEAA6" w14:textId="77777777" w:rsidTr="006271D1">
        <w:trPr>
          <w:cantSplit/>
        </w:trPr>
        <w:tc>
          <w:tcPr>
            <w:tcW w:w="2570" w:type="dxa"/>
            <w:tcBorders>
              <w:top w:val="single" w:sz="6" w:space="0" w:color="auto"/>
              <w:bottom w:val="single" w:sz="6" w:space="0" w:color="auto"/>
              <w:right w:val="single" w:sz="6" w:space="0" w:color="auto"/>
            </w:tcBorders>
          </w:tcPr>
          <w:p w14:paraId="2548233D" w14:textId="77777777" w:rsidR="007467C0" w:rsidRPr="00A82B85" w:rsidRDefault="007467C0" w:rsidP="00A82B85">
            <w:pPr>
              <w:pStyle w:val="TableBody"/>
              <w:rPr>
                <w:b/>
                <w:bCs/>
              </w:rPr>
            </w:pPr>
            <w:r w:rsidRPr="00A82B85">
              <w:rPr>
                <w:b/>
                <w:bCs/>
              </w:rPr>
              <w:t>Schedule</w:t>
            </w:r>
          </w:p>
        </w:tc>
        <w:tc>
          <w:tcPr>
            <w:tcW w:w="5480" w:type="dxa"/>
            <w:tcBorders>
              <w:top w:val="single" w:sz="6" w:space="0" w:color="auto"/>
              <w:left w:val="single" w:sz="6" w:space="0" w:color="auto"/>
              <w:bottom w:val="single" w:sz="6" w:space="0" w:color="auto"/>
            </w:tcBorders>
          </w:tcPr>
          <w:p w14:paraId="5B7CABA2" w14:textId="77777777" w:rsidR="007467C0" w:rsidRPr="00FB292A" w:rsidRDefault="007467C0" w:rsidP="00A82B85">
            <w:pPr>
              <w:pStyle w:val="TableBody"/>
            </w:pPr>
            <w:r w:rsidRPr="00FB292A">
              <w:t>The type of schedule related to the order.</w:t>
            </w:r>
          </w:p>
          <w:p w14:paraId="58D142D6" w14:textId="77777777" w:rsidR="007467C0" w:rsidRPr="00FB292A" w:rsidRDefault="007467C0" w:rsidP="00A82B85">
            <w:pPr>
              <w:pStyle w:val="TableBody"/>
            </w:pPr>
            <w:r w:rsidRPr="00FB292A">
              <w:t>The available types are:</w:t>
            </w:r>
          </w:p>
          <w:p w14:paraId="6EFDF58A" w14:textId="77777777" w:rsidR="007467C0" w:rsidRPr="00FB292A" w:rsidRDefault="007467C0" w:rsidP="008D75DC">
            <w:pPr>
              <w:pStyle w:val="TableListBullet"/>
            </w:pPr>
            <w:r w:rsidRPr="00FB292A">
              <w:t>Planned</w:t>
            </w:r>
          </w:p>
          <w:p w14:paraId="1FC19B42" w14:textId="77777777" w:rsidR="007467C0" w:rsidRPr="00FB292A" w:rsidRDefault="007467C0" w:rsidP="008D75DC">
            <w:pPr>
              <w:pStyle w:val="TableListBullet"/>
            </w:pPr>
            <w:r w:rsidRPr="00FB292A">
              <w:t>Unplanned</w:t>
            </w:r>
          </w:p>
        </w:tc>
      </w:tr>
      <w:tr w:rsidR="007467C0" w:rsidRPr="00A875AE" w14:paraId="119AD23A" w14:textId="77777777" w:rsidTr="006271D1">
        <w:trPr>
          <w:cantSplit/>
        </w:trPr>
        <w:tc>
          <w:tcPr>
            <w:tcW w:w="2570" w:type="dxa"/>
            <w:tcBorders>
              <w:top w:val="single" w:sz="6" w:space="0" w:color="auto"/>
              <w:bottom w:val="single" w:sz="6" w:space="0" w:color="auto"/>
              <w:right w:val="single" w:sz="6" w:space="0" w:color="auto"/>
            </w:tcBorders>
          </w:tcPr>
          <w:p w14:paraId="50CFBA92" w14:textId="77777777" w:rsidR="007467C0" w:rsidRPr="00A82B85" w:rsidRDefault="007467C0" w:rsidP="00A82B85">
            <w:pPr>
              <w:pStyle w:val="TableBody"/>
              <w:rPr>
                <w:b/>
                <w:bCs/>
              </w:rPr>
            </w:pPr>
            <w:r w:rsidRPr="00A82B85">
              <w:rPr>
                <w:b/>
                <w:bCs/>
              </w:rPr>
              <w:lastRenderedPageBreak/>
              <w:t>Action</w:t>
            </w:r>
          </w:p>
        </w:tc>
        <w:tc>
          <w:tcPr>
            <w:tcW w:w="5480" w:type="dxa"/>
            <w:tcBorders>
              <w:top w:val="single" w:sz="6" w:space="0" w:color="auto"/>
              <w:left w:val="single" w:sz="6" w:space="0" w:color="auto"/>
              <w:bottom w:val="single" w:sz="6" w:space="0" w:color="auto"/>
            </w:tcBorders>
          </w:tcPr>
          <w:p w14:paraId="4C354BD4" w14:textId="77777777" w:rsidR="007467C0" w:rsidRPr="00FB292A" w:rsidRDefault="007467C0" w:rsidP="00A82B85">
            <w:pPr>
              <w:pStyle w:val="TableBody"/>
            </w:pPr>
            <w:r w:rsidRPr="00FB292A">
              <w:t>The type of service that will be performed for the corresponding Cashpoint</w:t>
            </w:r>
          </w:p>
          <w:p w14:paraId="33AAE739" w14:textId="77777777" w:rsidR="007467C0" w:rsidRPr="00FB292A" w:rsidRDefault="007467C0" w:rsidP="00A82B85">
            <w:pPr>
              <w:pStyle w:val="TableBody"/>
            </w:pPr>
            <w:r w:rsidRPr="00FB292A">
              <w:t>The available actions are:</w:t>
            </w:r>
          </w:p>
          <w:p w14:paraId="3E753C11" w14:textId="77777777" w:rsidR="007467C0" w:rsidRPr="00FB292A" w:rsidRDefault="007467C0" w:rsidP="00A82B85">
            <w:pPr>
              <w:pStyle w:val="TableListBullet"/>
            </w:pPr>
            <w:r w:rsidRPr="00FB292A">
              <w:t>Delivery</w:t>
            </w:r>
          </w:p>
          <w:p w14:paraId="328E2128" w14:textId="77777777" w:rsidR="007467C0" w:rsidRPr="00FB292A" w:rsidRDefault="007467C0" w:rsidP="00A82B85">
            <w:pPr>
              <w:pStyle w:val="TableListBullet"/>
            </w:pPr>
            <w:r w:rsidRPr="00FB292A">
              <w:t>Return</w:t>
            </w:r>
          </w:p>
        </w:tc>
      </w:tr>
      <w:tr w:rsidR="007467C0" w:rsidRPr="00A875AE" w14:paraId="6BAD7603" w14:textId="77777777" w:rsidTr="006271D1">
        <w:trPr>
          <w:cantSplit/>
        </w:trPr>
        <w:tc>
          <w:tcPr>
            <w:tcW w:w="2570" w:type="dxa"/>
            <w:tcBorders>
              <w:top w:val="single" w:sz="6" w:space="0" w:color="auto"/>
              <w:bottom w:val="single" w:sz="6" w:space="0" w:color="auto"/>
              <w:right w:val="single" w:sz="6" w:space="0" w:color="auto"/>
            </w:tcBorders>
          </w:tcPr>
          <w:p w14:paraId="7B7FB49D" w14:textId="77777777" w:rsidR="007467C0" w:rsidRPr="00A82B85" w:rsidRDefault="007467C0" w:rsidP="00A82B85">
            <w:pPr>
              <w:pStyle w:val="TableBody"/>
              <w:rPr>
                <w:b/>
                <w:bCs/>
              </w:rPr>
            </w:pPr>
            <w:r w:rsidRPr="00A82B85">
              <w:rPr>
                <w:b/>
                <w:bCs/>
              </w:rPr>
              <w:t>Funding Source</w:t>
            </w:r>
          </w:p>
        </w:tc>
        <w:tc>
          <w:tcPr>
            <w:tcW w:w="5480" w:type="dxa"/>
            <w:tcBorders>
              <w:top w:val="single" w:sz="6" w:space="0" w:color="auto"/>
              <w:left w:val="nil"/>
              <w:bottom w:val="single" w:sz="6" w:space="0" w:color="auto"/>
            </w:tcBorders>
          </w:tcPr>
          <w:p w14:paraId="6D40D80E" w14:textId="77777777" w:rsidR="007467C0" w:rsidRPr="00FB292A" w:rsidRDefault="007467C0" w:rsidP="008D75DC">
            <w:pPr>
              <w:pStyle w:val="TableBody"/>
            </w:pPr>
            <w:r w:rsidRPr="00FB292A">
              <w:t>The Cashpoint ID of the vault that will supply the cash to the Cashpoint</w:t>
            </w:r>
          </w:p>
        </w:tc>
      </w:tr>
      <w:tr w:rsidR="007467C0" w:rsidRPr="00A875AE" w14:paraId="7FD82212" w14:textId="77777777" w:rsidTr="006271D1">
        <w:trPr>
          <w:cantSplit/>
        </w:trPr>
        <w:tc>
          <w:tcPr>
            <w:tcW w:w="2570" w:type="dxa"/>
            <w:tcBorders>
              <w:top w:val="single" w:sz="6" w:space="0" w:color="auto"/>
              <w:bottom w:val="single" w:sz="6" w:space="0" w:color="auto"/>
              <w:right w:val="single" w:sz="6" w:space="0" w:color="auto"/>
            </w:tcBorders>
          </w:tcPr>
          <w:p w14:paraId="789544B3" w14:textId="77777777" w:rsidR="007467C0" w:rsidRPr="00A82B85" w:rsidRDefault="007467C0" w:rsidP="00A82B85">
            <w:pPr>
              <w:pStyle w:val="TableBody"/>
              <w:rPr>
                <w:b/>
                <w:bCs/>
              </w:rPr>
            </w:pPr>
            <w:r w:rsidRPr="00A82B85">
              <w:rPr>
                <w:b/>
                <w:bCs/>
              </w:rPr>
              <w:t>Min Variance Percent</w:t>
            </w:r>
          </w:p>
        </w:tc>
        <w:tc>
          <w:tcPr>
            <w:tcW w:w="5480" w:type="dxa"/>
            <w:tcBorders>
              <w:top w:val="single" w:sz="6" w:space="0" w:color="auto"/>
              <w:left w:val="nil"/>
              <w:bottom w:val="single" w:sz="6" w:space="0" w:color="auto"/>
            </w:tcBorders>
          </w:tcPr>
          <w:p w14:paraId="117991B9" w14:textId="77777777" w:rsidR="007467C0" w:rsidRPr="00FB292A" w:rsidRDefault="007467C0" w:rsidP="008D75DC">
            <w:pPr>
              <w:pStyle w:val="TableBody"/>
            </w:pPr>
            <w:r w:rsidRPr="00FB292A">
              <w:t>Allows the report to be filtered by selecting the minimum variance percentage. Valid entries should be 0 to 100</w:t>
            </w:r>
          </w:p>
        </w:tc>
      </w:tr>
      <w:tr w:rsidR="007467C0" w:rsidRPr="00A875AE" w14:paraId="7A1C4A77" w14:textId="77777777" w:rsidTr="006271D1">
        <w:trPr>
          <w:cantSplit/>
        </w:trPr>
        <w:tc>
          <w:tcPr>
            <w:tcW w:w="2570" w:type="dxa"/>
            <w:tcBorders>
              <w:top w:val="single" w:sz="6" w:space="0" w:color="auto"/>
              <w:bottom w:val="single" w:sz="6" w:space="0" w:color="auto"/>
              <w:right w:val="single" w:sz="6" w:space="0" w:color="auto"/>
            </w:tcBorders>
          </w:tcPr>
          <w:p w14:paraId="21A011C4" w14:textId="77777777" w:rsidR="007467C0" w:rsidRPr="00A82B85" w:rsidRDefault="007467C0" w:rsidP="00A82B85">
            <w:pPr>
              <w:pStyle w:val="TableBody"/>
              <w:rPr>
                <w:b/>
                <w:bCs/>
              </w:rPr>
            </w:pPr>
            <w:r w:rsidRPr="00A82B85">
              <w:rPr>
                <w:b/>
                <w:bCs/>
              </w:rPr>
              <w:t>Max Variance Percent</w:t>
            </w:r>
          </w:p>
        </w:tc>
        <w:tc>
          <w:tcPr>
            <w:tcW w:w="5480" w:type="dxa"/>
            <w:tcBorders>
              <w:top w:val="single" w:sz="6" w:space="0" w:color="auto"/>
              <w:left w:val="nil"/>
              <w:bottom w:val="single" w:sz="6" w:space="0" w:color="auto"/>
            </w:tcBorders>
          </w:tcPr>
          <w:p w14:paraId="14D63E2F" w14:textId="77777777" w:rsidR="007467C0" w:rsidRPr="00FB292A" w:rsidRDefault="007467C0" w:rsidP="008D75DC">
            <w:pPr>
              <w:pStyle w:val="TableBody"/>
            </w:pPr>
            <w:r w:rsidRPr="00FB292A">
              <w:t>Allows the report to be filtered by selecting the maximum variance percent. Valid entries should be 0 to 100.</w:t>
            </w:r>
          </w:p>
        </w:tc>
      </w:tr>
      <w:tr w:rsidR="007467C0" w:rsidRPr="00A875AE" w14:paraId="6F0F5A3E" w14:textId="77777777" w:rsidTr="006271D1">
        <w:trPr>
          <w:cantSplit/>
        </w:trPr>
        <w:tc>
          <w:tcPr>
            <w:tcW w:w="2570" w:type="dxa"/>
            <w:tcBorders>
              <w:top w:val="single" w:sz="6" w:space="0" w:color="auto"/>
              <w:bottom w:val="single" w:sz="6" w:space="0" w:color="auto"/>
              <w:right w:val="single" w:sz="6" w:space="0" w:color="auto"/>
            </w:tcBorders>
          </w:tcPr>
          <w:p w14:paraId="2A61BCAE" w14:textId="77777777" w:rsidR="007467C0" w:rsidRPr="00A82B85" w:rsidRDefault="007467C0" w:rsidP="00A82B85">
            <w:pPr>
              <w:pStyle w:val="TableBody"/>
              <w:rPr>
                <w:b/>
                <w:bCs/>
              </w:rPr>
            </w:pPr>
            <w:r w:rsidRPr="00A82B85">
              <w:rPr>
                <w:b/>
                <w:bCs/>
              </w:rPr>
              <w:t>Denom.</w:t>
            </w:r>
          </w:p>
        </w:tc>
        <w:tc>
          <w:tcPr>
            <w:tcW w:w="5480" w:type="dxa"/>
            <w:tcBorders>
              <w:top w:val="single" w:sz="6" w:space="0" w:color="auto"/>
              <w:left w:val="nil"/>
              <w:bottom w:val="single" w:sz="6" w:space="0" w:color="auto"/>
            </w:tcBorders>
          </w:tcPr>
          <w:p w14:paraId="02902606" w14:textId="77777777" w:rsidR="007467C0" w:rsidRPr="00FB292A" w:rsidRDefault="007467C0" w:rsidP="008D75DC">
            <w:pPr>
              <w:pStyle w:val="TableBody"/>
            </w:pPr>
            <w:r w:rsidRPr="00FB292A">
              <w:t>Represents the vault-denomination value.</w:t>
            </w:r>
          </w:p>
        </w:tc>
      </w:tr>
      <w:tr w:rsidR="007467C0" w:rsidRPr="00A875AE" w14:paraId="0F03E5E3" w14:textId="77777777" w:rsidTr="006271D1">
        <w:trPr>
          <w:cantSplit/>
        </w:trPr>
        <w:tc>
          <w:tcPr>
            <w:tcW w:w="2570" w:type="dxa"/>
            <w:tcBorders>
              <w:top w:val="single" w:sz="6" w:space="0" w:color="auto"/>
              <w:bottom w:val="single" w:sz="6" w:space="0" w:color="auto"/>
              <w:right w:val="single" w:sz="6" w:space="0" w:color="auto"/>
            </w:tcBorders>
          </w:tcPr>
          <w:p w14:paraId="3B05E0DB" w14:textId="77777777" w:rsidR="007467C0" w:rsidRPr="00A82B85" w:rsidRDefault="007467C0" w:rsidP="00A82B85">
            <w:pPr>
              <w:pStyle w:val="TableBody"/>
              <w:rPr>
                <w:b/>
                <w:bCs/>
              </w:rPr>
            </w:pPr>
            <w:r w:rsidRPr="00A82B85">
              <w:rPr>
                <w:b/>
                <w:bCs/>
              </w:rPr>
              <w:t>Date</w:t>
            </w:r>
          </w:p>
        </w:tc>
        <w:tc>
          <w:tcPr>
            <w:tcW w:w="5480" w:type="dxa"/>
            <w:tcBorders>
              <w:top w:val="single" w:sz="6" w:space="0" w:color="auto"/>
              <w:left w:val="nil"/>
              <w:bottom w:val="single" w:sz="6" w:space="0" w:color="auto"/>
            </w:tcBorders>
          </w:tcPr>
          <w:p w14:paraId="6B90045A" w14:textId="77777777" w:rsidR="007467C0" w:rsidRPr="00FB292A" w:rsidRDefault="007467C0" w:rsidP="008D75DC">
            <w:pPr>
              <w:pStyle w:val="TableBody"/>
            </w:pPr>
            <w:r w:rsidRPr="00FB292A">
              <w:t>Date when the recommendations were placed.</w:t>
            </w:r>
          </w:p>
        </w:tc>
      </w:tr>
      <w:tr w:rsidR="007467C0" w:rsidRPr="00A875AE" w14:paraId="2634924A" w14:textId="77777777" w:rsidTr="006271D1">
        <w:trPr>
          <w:cantSplit/>
        </w:trPr>
        <w:tc>
          <w:tcPr>
            <w:tcW w:w="2570" w:type="dxa"/>
            <w:tcBorders>
              <w:top w:val="single" w:sz="6" w:space="0" w:color="auto"/>
              <w:bottom w:val="single" w:sz="6" w:space="0" w:color="auto"/>
              <w:right w:val="single" w:sz="6" w:space="0" w:color="auto"/>
            </w:tcBorders>
          </w:tcPr>
          <w:p w14:paraId="2396EC3D" w14:textId="77777777" w:rsidR="007467C0" w:rsidRPr="00A82B85" w:rsidRDefault="007467C0" w:rsidP="00A82B85">
            <w:pPr>
              <w:pStyle w:val="TableBody"/>
              <w:rPr>
                <w:b/>
                <w:bCs/>
              </w:rPr>
            </w:pPr>
            <w:r w:rsidRPr="00A82B85">
              <w:rPr>
                <w:b/>
                <w:bCs/>
              </w:rPr>
              <w:t>Recommended Order</w:t>
            </w:r>
          </w:p>
        </w:tc>
        <w:tc>
          <w:tcPr>
            <w:tcW w:w="5480" w:type="dxa"/>
            <w:tcBorders>
              <w:top w:val="single" w:sz="6" w:space="0" w:color="auto"/>
              <w:left w:val="nil"/>
              <w:bottom w:val="single" w:sz="6" w:space="0" w:color="auto"/>
            </w:tcBorders>
          </w:tcPr>
          <w:p w14:paraId="6FF1B188" w14:textId="77777777" w:rsidR="007467C0" w:rsidRPr="00FB292A" w:rsidRDefault="007467C0" w:rsidP="008D75DC">
            <w:pPr>
              <w:pStyle w:val="TableBody"/>
            </w:pPr>
            <w:r w:rsidRPr="00FB292A">
              <w:t xml:space="preserve">Recommendation generated by OptiVault. </w:t>
            </w:r>
          </w:p>
        </w:tc>
      </w:tr>
      <w:tr w:rsidR="007467C0" w:rsidRPr="00A875AE" w14:paraId="07CA81E5" w14:textId="77777777" w:rsidTr="006271D1">
        <w:trPr>
          <w:cantSplit/>
        </w:trPr>
        <w:tc>
          <w:tcPr>
            <w:tcW w:w="2570" w:type="dxa"/>
            <w:tcBorders>
              <w:top w:val="single" w:sz="6" w:space="0" w:color="auto"/>
              <w:bottom w:val="single" w:sz="6" w:space="0" w:color="auto"/>
              <w:right w:val="single" w:sz="6" w:space="0" w:color="auto"/>
            </w:tcBorders>
          </w:tcPr>
          <w:p w14:paraId="49DCD94E" w14:textId="77777777" w:rsidR="007467C0" w:rsidRPr="00A82B85" w:rsidRDefault="007467C0" w:rsidP="00A82B85">
            <w:pPr>
              <w:pStyle w:val="TableBody"/>
              <w:rPr>
                <w:b/>
                <w:bCs/>
              </w:rPr>
            </w:pPr>
            <w:r w:rsidRPr="00A82B85">
              <w:rPr>
                <w:b/>
                <w:bCs/>
              </w:rPr>
              <w:t xml:space="preserve">Ordered </w:t>
            </w:r>
          </w:p>
        </w:tc>
        <w:tc>
          <w:tcPr>
            <w:tcW w:w="5480" w:type="dxa"/>
            <w:tcBorders>
              <w:top w:val="single" w:sz="6" w:space="0" w:color="auto"/>
              <w:left w:val="nil"/>
              <w:bottom w:val="single" w:sz="6" w:space="0" w:color="auto"/>
            </w:tcBorders>
          </w:tcPr>
          <w:p w14:paraId="3889568F" w14:textId="77777777" w:rsidR="007467C0" w:rsidRPr="00FB292A" w:rsidRDefault="007467C0" w:rsidP="008D75DC">
            <w:pPr>
              <w:pStyle w:val="TableBody"/>
            </w:pPr>
            <w:r w:rsidRPr="00FB292A">
              <w:t xml:space="preserve">Actual order committed by the user. </w:t>
            </w:r>
          </w:p>
        </w:tc>
      </w:tr>
      <w:tr w:rsidR="007467C0" w:rsidRPr="00A875AE" w14:paraId="47A55E14" w14:textId="77777777" w:rsidTr="006271D1">
        <w:trPr>
          <w:cantSplit/>
        </w:trPr>
        <w:tc>
          <w:tcPr>
            <w:tcW w:w="2570" w:type="dxa"/>
            <w:tcBorders>
              <w:top w:val="single" w:sz="6" w:space="0" w:color="auto"/>
              <w:bottom w:val="single" w:sz="6" w:space="0" w:color="auto"/>
              <w:right w:val="single" w:sz="6" w:space="0" w:color="auto"/>
            </w:tcBorders>
          </w:tcPr>
          <w:p w14:paraId="7EE5EEC7" w14:textId="77777777" w:rsidR="007467C0" w:rsidRPr="00A82B85" w:rsidRDefault="007467C0" w:rsidP="00A82B85">
            <w:pPr>
              <w:pStyle w:val="TableBody"/>
              <w:rPr>
                <w:b/>
                <w:bCs/>
              </w:rPr>
            </w:pPr>
            <w:r w:rsidRPr="00A82B85">
              <w:rPr>
                <w:b/>
                <w:bCs/>
              </w:rPr>
              <w:t>History</w:t>
            </w:r>
          </w:p>
        </w:tc>
        <w:tc>
          <w:tcPr>
            <w:tcW w:w="5480" w:type="dxa"/>
            <w:tcBorders>
              <w:top w:val="single" w:sz="6" w:space="0" w:color="auto"/>
              <w:left w:val="nil"/>
              <w:bottom w:val="single" w:sz="6" w:space="0" w:color="auto"/>
            </w:tcBorders>
          </w:tcPr>
          <w:p w14:paraId="56063829" w14:textId="77777777" w:rsidR="007467C0" w:rsidRPr="00FB292A" w:rsidRDefault="007467C0" w:rsidP="008D75DC">
            <w:pPr>
              <w:pStyle w:val="TableBody"/>
            </w:pPr>
            <w:r w:rsidRPr="00FB292A">
              <w:t xml:space="preserve">The historical order committed by the user.  This number is directly taken from the Vault History Report. </w:t>
            </w:r>
          </w:p>
        </w:tc>
      </w:tr>
      <w:tr w:rsidR="007467C0" w:rsidRPr="00A875AE" w14:paraId="78558124" w14:textId="77777777" w:rsidTr="006271D1">
        <w:trPr>
          <w:cantSplit/>
        </w:trPr>
        <w:tc>
          <w:tcPr>
            <w:tcW w:w="2570" w:type="dxa"/>
            <w:tcBorders>
              <w:top w:val="single" w:sz="6" w:space="0" w:color="auto"/>
              <w:bottom w:val="single" w:sz="6" w:space="0" w:color="auto"/>
              <w:right w:val="single" w:sz="6" w:space="0" w:color="auto"/>
            </w:tcBorders>
          </w:tcPr>
          <w:p w14:paraId="2E16EF4C" w14:textId="77777777" w:rsidR="007467C0" w:rsidRPr="00A82B85" w:rsidRDefault="007467C0" w:rsidP="00A82B85">
            <w:pPr>
              <w:pStyle w:val="TableBody"/>
              <w:rPr>
                <w:b/>
                <w:bCs/>
              </w:rPr>
            </w:pPr>
            <w:r w:rsidRPr="00A82B85">
              <w:rPr>
                <w:b/>
                <w:bCs/>
              </w:rPr>
              <w:t>Difference</w:t>
            </w:r>
          </w:p>
        </w:tc>
        <w:tc>
          <w:tcPr>
            <w:tcW w:w="5480" w:type="dxa"/>
            <w:tcBorders>
              <w:top w:val="single" w:sz="6" w:space="0" w:color="auto"/>
              <w:left w:val="nil"/>
              <w:bottom w:val="single" w:sz="6" w:space="0" w:color="auto"/>
            </w:tcBorders>
          </w:tcPr>
          <w:p w14:paraId="40E6FBC5" w14:textId="77777777" w:rsidR="007467C0" w:rsidRPr="00FB292A" w:rsidRDefault="007467C0" w:rsidP="008D75DC">
            <w:pPr>
              <w:pStyle w:val="TableBody"/>
            </w:pPr>
            <w:r w:rsidRPr="00FB292A">
              <w:t xml:space="preserve">Variation between the recommended order vs. the actual order. The calculation is:  [(Recommended Order - Actual Order)]/[Recommended Order].  </w:t>
            </w:r>
          </w:p>
        </w:tc>
      </w:tr>
      <w:tr w:rsidR="007467C0" w:rsidRPr="00A875AE" w14:paraId="7F11AF9C" w14:textId="77777777" w:rsidTr="006271D1">
        <w:trPr>
          <w:cantSplit/>
        </w:trPr>
        <w:tc>
          <w:tcPr>
            <w:tcW w:w="2570" w:type="dxa"/>
            <w:tcBorders>
              <w:top w:val="single" w:sz="6" w:space="0" w:color="auto"/>
              <w:bottom w:val="single" w:sz="6" w:space="0" w:color="auto"/>
              <w:right w:val="single" w:sz="6" w:space="0" w:color="auto"/>
            </w:tcBorders>
          </w:tcPr>
          <w:p w14:paraId="03483459" w14:textId="77777777" w:rsidR="007467C0" w:rsidRPr="00A82B85" w:rsidRDefault="007467C0" w:rsidP="00A82B85">
            <w:pPr>
              <w:pStyle w:val="TableBody"/>
              <w:rPr>
                <w:b/>
                <w:bCs/>
              </w:rPr>
            </w:pPr>
            <w:r w:rsidRPr="00A82B85">
              <w:rPr>
                <w:b/>
                <w:bCs/>
              </w:rPr>
              <w:t>Diff. Percentage</w:t>
            </w:r>
          </w:p>
        </w:tc>
        <w:tc>
          <w:tcPr>
            <w:tcW w:w="5480" w:type="dxa"/>
            <w:tcBorders>
              <w:top w:val="single" w:sz="6" w:space="0" w:color="auto"/>
              <w:left w:val="nil"/>
              <w:bottom w:val="single" w:sz="6" w:space="0" w:color="auto"/>
            </w:tcBorders>
          </w:tcPr>
          <w:p w14:paraId="040CEDF6" w14:textId="77777777" w:rsidR="007467C0" w:rsidRPr="00FB292A" w:rsidRDefault="007467C0" w:rsidP="008D75DC">
            <w:pPr>
              <w:pStyle w:val="TableBody"/>
            </w:pPr>
            <w:r w:rsidRPr="00FB292A">
              <w:t>% Representation of the difference between recommendations and Actual Orders.</w:t>
            </w:r>
          </w:p>
        </w:tc>
      </w:tr>
      <w:tr w:rsidR="007467C0" w:rsidRPr="00A875AE" w14:paraId="69DF476B" w14:textId="77777777" w:rsidTr="006271D1">
        <w:trPr>
          <w:cantSplit/>
        </w:trPr>
        <w:tc>
          <w:tcPr>
            <w:tcW w:w="2570" w:type="dxa"/>
            <w:tcBorders>
              <w:top w:val="single" w:sz="6" w:space="0" w:color="auto"/>
              <w:bottom w:val="single" w:sz="6" w:space="0" w:color="auto"/>
              <w:right w:val="single" w:sz="6" w:space="0" w:color="auto"/>
            </w:tcBorders>
          </w:tcPr>
          <w:p w14:paraId="648B022D" w14:textId="77777777" w:rsidR="007467C0" w:rsidRPr="00A82B85" w:rsidRDefault="007467C0" w:rsidP="00A82B85">
            <w:pPr>
              <w:pStyle w:val="TableBody"/>
              <w:rPr>
                <w:b/>
                <w:bCs/>
              </w:rPr>
            </w:pPr>
            <w:r w:rsidRPr="00A82B85">
              <w:rPr>
                <w:b/>
                <w:bCs/>
              </w:rPr>
              <w:t>Forecast Demand</w:t>
            </w:r>
          </w:p>
        </w:tc>
        <w:tc>
          <w:tcPr>
            <w:tcW w:w="5480" w:type="dxa"/>
            <w:tcBorders>
              <w:top w:val="single" w:sz="6" w:space="0" w:color="auto"/>
              <w:left w:val="nil"/>
              <w:bottom w:val="single" w:sz="6" w:space="0" w:color="auto"/>
            </w:tcBorders>
          </w:tcPr>
          <w:p w14:paraId="43DF557C" w14:textId="77777777" w:rsidR="007467C0" w:rsidRPr="00FB292A" w:rsidRDefault="007467C0" w:rsidP="008D75DC">
            <w:pPr>
              <w:pStyle w:val="TableBody"/>
            </w:pPr>
            <w:r w:rsidRPr="00FB292A">
              <w:t xml:space="preserve">Predicted demand. Demand = Deposits (aggregated Returns) – Withdrawals (aggregated Deliveries) </w:t>
            </w:r>
          </w:p>
        </w:tc>
      </w:tr>
      <w:tr w:rsidR="007467C0" w:rsidRPr="00A875AE" w14:paraId="655CBC1F" w14:textId="77777777" w:rsidTr="006271D1">
        <w:trPr>
          <w:cantSplit/>
        </w:trPr>
        <w:tc>
          <w:tcPr>
            <w:tcW w:w="2570" w:type="dxa"/>
            <w:tcBorders>
              <w:top w:val="single" w:sz="6" w:space="0" w:color="auto"/>
              <w:bottom w:val="single" w:sz="6" w:space="0" w:color="auto"/>
              <w:right w:val="single" w:sz="6" w:space="0" w:color="auto"/>
            </w:tcBorders>
          </w:tcPr>
          <w:p w14:paraId="35C3B7C0" w14:textId="77777777" w:rsidR="007467C0" w:rsidRPr="00A82B85" w:rsidRDefault="007467C0" w:rsidP="00A82B85">
            <w:pPr>
              <w:pStyle w:val="TableBody"/>
              <w:rPr>
                <w:b/>
                <w:bCs/>
              </w:rPr>
            </w:pPr>
            <w:r w:rsidRPr="00A82B85">
              <w:rPr>
                <w:b/>
                <w:bCs/>
              </w:rPr>
              <w:t>Actual Demand</w:t>
            </w:r>
          </w:p>
        </w:tc>
        <w:tc>
          <w:tcPr>
            <w:tcW w:w="5480" w:type="dxa"/>
            <w:tcBorders>
              <w:top w:val="single" w:sz="6" w:space="0" w:color="auto"/>
              <w:left w:val="nil"/>
              <w:bottom w:val="single" w:sz="6" w:space="0" w:color="auto"/>
            </w:tcBorders>
          </w:tcPr>
          <w:p w14:paraId="306D1F76" w14:textId="77777777" w:rsidR="007467C0" w:rsidRPr="00FB292A" w:rsidRDefault="007467C0" w:rsidP="008D75DC">
            <w:pPr>
              <w:pStyle w:val="TableBody"/>
            </w:pPr>
            <w:r w:rsidRPr="00FB292A">
              <w:t>Actual demand. Demand = Deposits (Actual aggregated Returns) – Withdrawals (Actual aggregated Deliveries)</w:t>
            </w:r>
          </w:p>
        </w:tc>
      </w:tr>
      <w:tr w:rsidR="007467C0" w:rsidRPr="00A875AE" w14:paraId="045073F7" w14:textId="77777777" w:rsidTr="006271D1">
        <w:trPr>
          <w:cantSplit/>
        </w:trPr>
        <w:tc>
          <w:tcPr>
            <w:tcW w:w="2570" w:type="dxa"/>
            <w:tcBorders>
              <w:top w:val="single" w:sz="6" w:space="0" w:color="auto"/>
              <w:bottom w:val="single" w:sz="6" w:space="0" w:color="auto"/>
              <w:right w:val="single" w:sz="6" w:space="0" w:color="auto"/>
            </w:tcBorders>
          </w:tcPr>
          <w:p w14:paraId="31A9CB54" w14:textId="77777777" w:rsidR="007467C0" w:rsidRPr="008D75DC" w:rsidRDefault="007467C0" w:rsidP="008D75DC">
            <w:pPr>
              <w:pStyle w:val="TableBody"/>
              <w:rPr>
                <w:b/>
                <w:bCs/>
              </w:rPr>
            </w:pPr>
            <w:r w:rsidRPr="008D75DC">
              <w:rPr>
                <w:b/>
                <w:bCs/>
              </w:rPr>
              <w:t>Difference</w:t>
            </w:r>
          </w:p>
        </w:tc>
        <w:tc>
          <w:tcPr>
            <w:tcW w:w="5480" w:type="dxa"/>
            <w:tcBorders>
              <w:top w:val="single" w:sz="6" w:space="0" w:color="auto"/>
              <w:left w:val="nil"/>
              <w:bottom w:val="single" w:sz="6" w:space="0" w:color="auto"/>
            </w:tcBorders>
          </w:tcPr>
          <w:p w14:paraId="59EA15BA" w14:textId="77777777" w:rsidR="007467C0" w:rsidRPr="00FB292A" w:rsidRDefault="007467C0" w:rsidP="008D75DC">
            <w:pPr>
              <w:pStyle w:val="TableBody"/>
            </w:pPr>
            <w:r w:rsidRPr="00FB292A">
              <w:t xml:space="preserve">Variation between the Forecasted Demand Vs the Actual Net Demand. The calculation is: [(Recommended Order - Actual Order)]/[Recommended Order].  </w:t>
            </w:r>
          </w:p>
        </w:tc>
      </w:tr>
      <w:tr w:rsidR="007467C0" w:rsidRPr="00A875AE" w14:paraId="0792DCCC" w14:textId="77777777" w:rsidTr="006271D1">
        <w:trPr>
          <w:cantSplit/>
        </w:trPr>
        <w:tc>
          <w:tcPr>
            <w:tcW w:w="2570" w:type="dxa"/>
            <w:tcBorders>
              <w:top w:val="single" w:sz="6" w:space="0" w:color="auto"/>
              <w:bottom w:val="single" w:sz="6" w:space="0" w:color="auto"/>
              <w:right w:val="single" w:sz="6" w:space="0" w:color="auto"/>
            </w:tcBorders>
          </w:tcPr>
          <w:p w14:paraId="1D7D73B8" w14:textId="77777777" w:rsidR="007467C0" w:rsidRPr="008D75DC" w:rsidRDefault="007467C0" w:rsidP="008D75DC">
            <w:pPr>
              <w:pStyle w:val="TableBody"/>
              <w:rPr>
                <w:b/>
                <w:bCs/>
              </w:rPr>
            </w:pPr>
            <w:r w:rsidRPr="008D75DC">
              <w:rPr>
                <w:b/>
                <w:bCs/>
              </w:rPr>
              <w:t>Diff. Percentage</w:t>
            </w:r>
          </w:p>
        </w:tc>
        <w:tc>
          <w:tcPr>
            <w:tcW w:w="5480" w:type="dxa"/>
            <w:tcBorders>
              <w:top w:val="single" w:sz="6" w:space="0" w:color="auto"/>
              <w:left w:val="nil"/>
              <w:bottom w:val="single" w:sz="6" w:space="0" w:color="auto"/>
            </w:tcBorders>
          </w:tcPr>
          <w:p w14:paraId="70CD1B07" w14:textId="77777777" w:rsidR="007467C0" w:rsidRPr="00FB292A" w:rsidRDefault="007467C0" w:rsidP="008D75DC">
            <w:pPr>
              <w:pStyle w:val="TableBody"/>
            </w:pPr>
            <w:r w:rsidRPr="00FB292A">
              <w:t>Variation, in percentages, between the Forecasted Demand Vs the Actual Net Demand.</w:t>
            </w:r>
          </w:p>
        </w:tc>
      </w:tr>
    </w:tbl>
    <w:p w14:paraId="6ABCC32D"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66988B0F" w14:textId="77777777" w:rsidR="007467C0" w:rsidRDefault="007467C0" w:rsidP="007467C0"/>
    <w:p w14:paraId="051BA601" w14:textId="77777777" w:rsidR="007467C0" w:rsidRDefault="007467C0" w:rsidP="007467C0">
      <w:pPr>
        <w:pStyle w:val="Heading4"/>
      </w:pPr>
      <w:bookmarkStart w:id="2135" w:name="_Ref245722668"/>
      <w:r>
        <w:lastRenderedPageBreak/>
        <w:t>Custodial Inventory (CI) Position (History)</w:t>
      </w:r>
      <w:bookmarkEnd w:id="2135"/>
    </w:p>
    <w:p w14:paraId="10BC28E4" w14:textId="77777777" w:rsidR="007467C0" w:rsidRPr="00AE4365" w:rsidRDefault="007467C0" w:rsidP="00FB5B80">
      <w:pPr>
        <w:pStyle w:val="BodyText"/>
      </w:pPr>
      <w:r>
        <w:t>Custodial Inventory can be thought of as a holding area of cash that a center may use to keep cash off-book (meaning it does not show up in the official cash center balances). There are rules that limit how much cash can be put into the Custodial Inventory and how much the center must have in its balance before it can be put cash into the Custodial Inventory. Because of this, it is important that the Custodial Inventory be controlled by OptiCash to ensure the best possible optimization.</w:t>
      </w:r>
    </w:p>
    <w:p w14:paraId="573C5A27" w14:textId="77777777" w:rsidR="007467C0" w:rsidRDefault="007467C0" w:rsidP="007467C0">
      <w:pPr>
        <w:pStyle w:val="Caption"/>
      </w:pPr>
      <w:bookmarkStart w:id="2136" w:name="_Toc74556748"/>
      <w:r>
        <w:t xml:space="preserve">Table </w:t>
      </w:r>
      <w:r>
        <w:fldChar w:fldCharType="begin"/>
      </w:r>
      <w:r>
        <w:instrText xml:space="preserve"> SEQ Table \* ARABIC </w:instrText>
      </w:r>
      <w:r>
        <w:fldChar w:fldCharType="separate"/>
      </w:r>
      <w:r>
        <w:rPr>
          <w:noProof/>
        </w:rPr>
        <w:t>109</w:t>
      </w:r>
      <w:r>
        <w:rPr>
          <w:noProof/>
        </w:rPr>
        <w:fldChar w:fldCharType="end"/>
      </w:r>
      <w:r>
        <w:t>: CI</w:t>
      </w:r>
      <w:r w:rsidRPr="006158CC">
        <w:t xml:space="preserve"> </w:t>
      </w:r>
      <w:r>
        <w:t xml:space="preserve">Position History </w:t>
      </w:r>
      <w:r w:rsidRPr="006158CC">
        <w:t>Report Description</w:t>
      </w:r>
      <w:bookmarkEnd w:id="213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98863BD"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15B5DA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69241D64" w14:textId="77777777" w:rsidR="007467C0" w:rsidRPr="00A875AE" w:rsidRDefault="007467C0" w:rsidP="00170D7D">
            <w:pPr>
              <w:pStyle w:val="TableHeader"/>
            </w:pPr>
            <w:r>
              <w:t>Description</w:t>
            </w:r>
          </w:p>
        </w:tc>
      </w:tr>
      <w:tr w:rsidR="007467C0" w:rsidRPr="00A875AE" w14:paraId="6DD0CBF5" w14:textId="77777777" w:rsidTr="006271D1">
        <w:trPr>
          <w:cantSplit/>
          <w:trHeight w:val="135"/>
        </w:trPr>
        <w:tc>
          <w:tcPr>
            <w:tcW w:w="2570" w:type="dxa"/>
            <w:tcBorders>
              <w:top w:val="nil"/>
              <w:bottom w:val="single" w:sz="6" w:space="0" w:color="auto"/>
              <w:right w:val="single" w:sz="6" w:space="0" w:color="auto"/>
            </w:tcBorders>
          </w:tcPr>
          <w:p w14:paraId="70671E67" w14:textId="77777777" w:rsidR="007467C0" w:rsidRPr="00CD2A5C" w:rsidRDefault="007467C0" w:rsidP="00FB5B80">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3F063FF7" w14:textId="77777777" w:rsidR="007467C0" w:rsidRPr="00FB292A" w:rsidRDefault="007467C0" w:rsidP="00FB5B80">
            <w:pPr>
              <w:pStyle w:val="TableBody"/>
            </w:pPr>
            <w:r w:rsidRPr="00FB292A">
              <w:t>The unique identifier for the Cashpoint</w:t>
            </w:r>
          </w:p>
        </w:tc>
      </w:tr>
      <w:tr w:rsidR="007467C0" w:rsidRPr="00A875AE" w14:paraId="175E6D17" w14:textId="77777777" w:rsidTr="006271D1">
        <w:trPr>
          <w:cantSplit/>
          <w:trHeight w:val="135"/>
        </w:trPr>
        <w:tc>
          <w:tcPr>
            <w:tcW w:w="2570" w:type="dxa"/>
            <w:tcBorders>
              <w:top w:val="nil"/>
              <w:bottom w:val="single" w:sz="6" w:space="0" w:color="auto"/>
              <w:right w:val="single" w:sz="6" w:space="0" w:color="auto"/>
            </w:tcBorders>
          </w:tcPr>
          <w:p w14:paraId="7E2D5F0D" w14:textId="77777777" w:rsidR="007467C0" w:rsidRPr="00CD2A5C" w:rsidRDefault="007467C0" w:rsidP="00FB5B80">
            <w:pPr>
              <w:pStyle w:val="TableBody"/>
              <w:rPr>
                <w:b/>
                <w:bCs/>
              </w:rPr>
            </w:pPr>
            <w:r w:rsidRPr="00CD2A5C">
              <w:rPr>
                <w:b/>
                <w:bCs/>
              </w:rPr>
              <w:t>Report Date</w:t>
            </w:r>
          </w:p>
        </w:tc>
        <w:tc>
          <w:tcPr>
            <w:tcW w:w="5480" w:type="dxa"/>
            <w:tcBorders>
              <w:top w:val="nil"/>
              <w:left w:val="single" w:sz="6" w:space="0" w:color="auto"/>
              <w:bottom w:val="single" w:sz="6" w:space="0" w:color="auto"/>
            </w:tcBorders>
          </w:tcPr>
          <w:p w14:paraId="2DA4690A" w14:textId="77777777" w:rsidR="007467C0" w:rsidRPr="00FB292A" w:rsidRDefault="007467C0" w:rsidP="00FB5B80">
            <w:pPr>
              <w:pStyle w:val="TableBody"/>
            </w:pPr>
            <w:r w:rsidRPr="00FB292A">
              <w:t>The date for which the report will be ran</w:t>
            </w:r>
          </w:p>
        </w:tc>
      </w:tr>
      <w:tr w:rsidR="007467C0" w:rsidRPr="00A875AE" w14:paraId="0A668CED" w14:textId="77777777" w:rsidTr="006271D1">
        <w:trPr>
          <w:cantSplit/>
        </w:trPr>
        <w:tc>
          <w:tcPr>
            <w:tcW w:w="2570" w:type="dxa"/>
            <w:tcBorders>
              <w:top w:val="nil"/>
              <w:bottom w:val="single" w:sz="6" w:space="0" w:color="auto"/>
              <w:right w:val="single" w:sz="6" w:space="0" w:color="auto"/>
            </w:tcBorders>
          </w:tcPr>
          <w:p w14:paraId="1C8BD7A3" w14:textId="77777777" w:rsidR="007467C0" w:rsidRPr="00CD2A5C" w:rsidRDefault="007467C0" w:rsidP="00FB5B80">
            <w:pPr>
              <w:pStyle w:val="TableBody"/>
              <w:rPr>
                <w:b/>
                <w:bCs/>
              </w:rPr>
            </w:pPr>
            <w:r w:rsidRPr="00CD2A5C">
              <w:rPr>
                <w:b/>
                <w:bCs/>
              </w:rPr>
              <w:t>Denominations</w:t>
            </w:r>
          </w:p>
        </w:tc>
        <w:tc>
          <w:tcPr>
            <w:tcW w:w="5480" w:type="dxa"/>
            <w:tcBorders>
              <w:top w:val="nil"/>
              <w:left w:val="single" w:sz="6" w:space="0" w:color="auto"/>
              <w:bottom w:val="single" w:sz="6" w:space="0" w:color="auto"/>
            </w:tcBorders>
          </w:tcPr>
          <w:p w14:paraId="3BDC383F" w14:textId="77777777" w:rsidR="007467C0" w:rsidRPr="00FB292A" w:rsidRDefault="007467C0" w:rsidP="00FB5B80">
            <w:pPr>
              <w:pStyle w:val="TableBody"/>
            </w:pPr>
            <w:r w:rsidRPr="00FB292A">
              <w:t>The denominations for which balances will be reported</w:t>
            </w:r>
          </w:p>
        </w:tc>
      </w:tr>
    </w:tbl>
    <w:p w14:paraId="774944BA"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50DE8E3A" w14:textId="1DAD8A95" w:rsidR="007467C0" w:rsidRDefault="007467C0" w:rsidP="007467C0"/>
    <w:p w14:paraId="6612054B" w14:textId="77777777" w:rsidR="007467C0" w:rsidRDefault="007467C0" w:rsidP="007467C0">
      <w:pPr>
        <w:pStyle w:val="Heading4"/>
      </w:pPr>
      <w:bookmarkStart w:id="2137" w:name="_Ref245722734"/>
      <w:r>
        <w:t>Provisional Credit Report</w:t>
      </w:r>
      <w:bookmarkEnd w:id="2137"/>
    </w:p>
    <w:p w14:paraId="5C62095A" w14:textId="77777777" w:rsidR="007467C0" w:rsidRPr="00903325" w:rsidRDefault="007467C0" w:rsidP="00AD0B13">
      <w:pPr>
        <w:pStyle w:val="BodyText"/>
      </w:pPr>
      <w:r>
        <w:t>Provisional Credits are entered at the Cashpoint level and used when there are funds within the Vault that were not reported in the balances. These credits are used to add to the vault’s overall balances to ensure the correct calculations are made for the Custodial Inventory calculations.</w:t>
      </w:r>
    </w:p>
    <w:p w14:paraId="380DAC3F" w14:textId="77777777" w:rsidR="007467C0" w:rsidRDefault="007467C0" w:rsidP="007467C0">
      <w:pPr>
        <w:pStyle w:val="Caption"/>
      </w:pPr>
      <w:bookmarkStart w:id="2138" w:name="_Toc74556749"/>
      <w:r>
        <w:t xml:space="preserve">Table </w:t>
      </w:r>
      <w:r>
        <w:fldChar w:fldCharType="begin"/>
      </w:r>
      <w:r>
        <w:instrText xml:space="preserve"> SEQ Table \* ARABIC </w:instrText>
      </w:r>
      <w:r>
        <w:fldChar w:fldCharType="separate"/>
      </w:r>
      <w:r>
        <w:rPr>
          <w:noProof/>
        </w:rPr>
        <w:t>110</w:t>
      </w:r>
      <w:r>
        <w:rPr>
          <w:noProof/>
        </w:rPr>
        <w:fldChar w:fldCharType="end"/>
      </w:r>
      <w:r>
        <w:t>: Provisional Credit</w:t>
      </w:r>
      <w:r w:rsidRPr="00613DDB">
        <w:t xml:space="preserve"> Report Description</w:t>
      </w:r>
      <w:bookmarkEnd w:id="213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D592A7F"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F95AB99"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2BE50E0F" w14:textId="77777777" w:rsidR="007467C0" w:rsidRPr="00A875AE" w:rsidRDefault="007467C0" w:rsidP="00170D7D">
            <w:pPr>
              <w:pStyle w:val="TableHeader"/>
            </w:pPr>
            <w:r>
              <w:t>Description</w:t>
            </w:r>
          </w:p>
        </w:tc>
      </w:tr>
      <w:tr w:rsidR="007467C0" w:rsidRPr="00A875AE" w14:paraId="64C6EB11" w14:textId="77777777" w:rsidTr="006271D1">
        <w:trPr>
          <w:cantSplit/>
          <w:trHeight w:val="135"/>
        </w:trPr>
        <w:tc>
          <w:tcPr>
            <w:tcW w:w="2570" w:type="dxa"/>
            <w:tcBorders>
              <w:top w:val="nil"/>
              <w:bottom w:val="single" w:sz="6" w:space="0" w:color="auto"/>
              <w:right w:val="single" w:sz="6" w:space="0" w:color="auto"/>
            </w:tcBorders>
          </w:tcPr>
          <w:p w14:paraId="30C003D5" w14:textId="77777777" w:rsidR="007467C0" w:rsidRPr="00CD2A5C" w:rsidRDefault="007467C0" w:rsidP="00AD0B13">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515FD6F9" w14:textId="77777777" w:rsidR="007467C0" w:rsidRPr="00FB292A" w:rsidRDefault="007467C0" w:rsidP="00AD0B13">
            <w:pPr>
              <w:pStyle w:val="TableBody"/>
            </w:pPr>
            <w:r w:rsidRPr="00FB292A">
              <w:t>The unique identifier for the Cashpoint</w:t>
            </w:r>
          </w:p>
        </w:tc>
      </w:tr>
      <w:tr w:rsidR="007467C0" w:rsidRPr="00A875AE" w14:paraId="3436BC97" w14:textId="77777777" w:rsidTr="006271D1">
        <w:trPr>
          <w:cantSplit/>
          <w:trHeight w:val="135"/>
        </w:trPr>
        <w:tc>
          <w:tcPr>
            <w:tcW w:w="2570" w:type="dxa"/>
            <w:tcBorders>
              <w:top w:val="nil"/>
              <w:bottom w:val="single" w:sz="6" w:space="0" w:color="auto"/>
              <w:right w:val="single" w:sz="6" w:space="0" w:color="auto"/>
            </w:tcBorders>
          </w:tcPr>
          <w:p w14:paraId="3E34D87F" w14:textId="77777777" w:rsidR="007467C0" w:rsidRPr="00CD2A5C" w:rsidRDefault="007467C0" w:rsidP="00AD0B13">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0C625A81" w14:textId="77777777" w:rsidR="007467C0" w:rsidRPr="00FB292A" w:rsidRDefault="007467C0" w:rsidP="00AD0B13">
            <w:pPr>
              <w:pStyle w:val="TableBody"/>
            </w:pPr>
            <w:r w:rsidRPr="00FB292A">
              <w:t>The starting date of the report</w:t>
            </w:r>
          </w:p>
        </w:tc>
      </w:tr>
      <w:tr w:rsidR="007467C0" w:rsidRPr="00A875AE" w14:paraId="29793D62" w14:textId="77777777" w:rsidTr="006271D1">
        <w:trPr>
          <w:cantSplit/>
        </w:trPr>
        <w:tc>
          <w:tcPr>
            <w:tcW w:w="2570" w:type="dxa"/>
            <w:tcBorders>
              <w:top w:val="nil"/>
              <w:bottom w:val="single" w:sz="6" w:space="0" w:color="auto"/>
              <w:right w:val="single" w:sz="6" w:space="0" w:color="auto"/>
            </w:tcBorders>
          </w:tcPr>
          <w:p w14:paraId="32EDA966" w14:textId="77777777" w:rsidR="007467C0" w:rsidRPr="00CD2A5C" w:rsidRDefault="007467C0" w:rsidP="00AD0B13">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62887EE7" w14:textId="77777777" w:rsidR="007467C0" w:rsidRPr="00FB292A" w:rsidRDefault="007467C0" w:rsidP="00AD0B13">
            <w:pPr>
              <w:pStyle w:val="TableBody"/>
            </w:pPr>
            <w:r w:rsidRPr="00FB292A">
              <w:t>The ending date of the report</w:t>
            </w:r>
          </w:p>
        </w:tc>
      </w:tr>
      <w:tr w:rsidR="007467C0" w:rsidRPr="00A875AE" w14:paraId="4C336F60" w14:textId="77777777" w:rsidTr="006271D1">
        <w:trPr>
          <w:cantSplit/>
        </w:trPr>
        <w:tc>
          <w:tcPr>
            <w:tcW w:w="2570" w:type="dxa"/>
            <w:tcBorders>
              <w:top w:val="single" w:sz="6" w:space="0" w:color="auto"/>
              <w:bottom w:val="single" w:sz="6" w:space="0" w:color="auto"/>
              <w:right w:val="single" w:sz="6" w:space="0" w:color="auto"/>
            </w:tcBorders>
          </w:tcPr>
          <w:p w14:paraId="2B34ADCC" w14:textId="77777777" w:rsidR="007467C0" w:rsidRPr="00CD2A5C" w:rsidRDefault="007467C0" w:rsidP="00AD0B13">
            <w:pPr>
              <w:pStyle w:val="TableBody"/>
              <w:rPr>
                <w:b/>
                <w:bCs/>
              </w:rPr>
            </w:pPr>
            <w:r w:rsidRPr="00CD2A5C">
              <w:rPr>
                <w:b/>
                <w:bCs/>
              </w:rPr>
              <w:t>Date</w:t>
            </w:r>
          </w:p>
        </w:tc>
        <w:tc>
          <w:tcPr>
            <w:tcW w:w="5480" w:type="dxa"/>
            <w:tcBorders>
              <w:top w:val="single" w:sz="6" w:space="0" w:color="auto"/>
              <w:left w:val="single" w:sz="6" w:space="0" w:color="auto"/>
              <w:bottom w:val="single" w:sz="6" w:space="0" w:color="auto"/>
            </w:tcBorders>
          </w:tcPr>
          <w:p w14:paraId="1EFC32BE" w14:textId="77777777" w:rsidR="007467C0" w:rsidRPr="00FB292A" w:rsidRDefault="007467C0" w:rsidP="00AD0B13">
            <w:pPr>
              <w:pStyle w:val="TableBody"/>
            </w:pPr>
            <w:r w:rsidRPr="00FB292A">
              <w:t>Date of the Provisional Credit entry</w:t>
            </w:r>
          </w:p>
        </w:tc>
      </w:tr>
      <w:tr w:rsidR="007467C0" w:rsidRPr="00A875AE" w14:paraId="0139EF7F" w14:textId="77777777" w:rsidTr="006271D1">
        <w:trPr>
          <w:cantSplit/>
        </w:trPr>
        <w:tc>
          <w:tcPr>
            <w:tcW w:w="2570" w:type="dxa"/>
            <w:tcBorders>
              <w:top w:val="single" w:sz="6" w:space="0" w:color="auto"/>
              <w:bottom w:val="single" w:sz="6" w:space="0" w:color="auto"/>
              <w:right w:val="single" w:sz="6" w:space="0" w:color="auto"/>
            </w:tcBorders>
          </w:tcPr>
          <w:p w14:paraId="6C44933C" w14:textId="77777777" w:rsidR="007467C0" w:rsidRPr="00CD2A5C" w:rsidRDefault="007467C0" w:rsidP="00AD0B13">
            <w:pPr>
              <w:pStyle w:val="TableBody"/>
              <w:rPr>
                <w:b/>
                <w:bCs/>
              </w:rPr>
            </w:pPr>
            <w:r w:rsidRPr="00CD2A5C">
              <w:rPr>
                <w:b/>
                <w:bCs/>
              </w:rPr>
              <w:t>Amount</w:t>
            </w:r>
          </w:p>
        </w:tc>
        <w:tc>
          <w:tcPr>
            <w:tcW w:w="5480" w:type="dxa"/>
            <w:tcBorders>
              <w:top w:val="single" w:sz="6" w:space="0" w:color="auto"/>
              <w:left w:val="nil"/>
              <w:bottom w:val="single" w:sz="6" w:space="0" w:color="auto"/>
            </w:tcBorders>
          </w:tcPr>
          <w:p w14:paraId="1DD14B14" w14:textId="77777777" w:rsidR="007467C0" w:rsidRPr="00FB292A" w:rsidRDefault="007467C0" w:rsidP="00AD0B13">
            <w:pPr>
              <w:pStyle w:val="TableBody"/>
            </w:pPr>
            <w:r w:rsidRPr="00FB292A">
              <w:t>The amount of the provisional credit</w:t>
            </w:r>
          </w:p>
        </w:tc>
      </w:tr>
    </w:tbl>
    <w:p w14:paraId="3A4E3856"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65D409BA" w14:textId="6D52BC7F" w:rsidR="007467C0" w:rsidRDefault="007467C0" w:rsidP="007467C0"/>
    <w:p w14:paraId="12861BDC" w14:textId="77777777" w:rsidR="007467C0" w:rsidRDefault="007467C0" w:rsidP="007467C0">
      <w:pPr>
        <w:pStyle w:val="Heading4"/>
      </w:pPr>
      <w:bookmarkStart w:id="2139" w:name="_Ref270485885"/>
      <w:r>
        <w:t>Vault Transaction History</w:t>
      </w:r>
      <w:bookmarkEnd w:id="2139"/>
    </w:p>
    <w:p w14:paraId="3DE780FE" w14:textId="77777777" w:rsidR="007467C0" w:rsidRPr="00D6760E" w:rsidRDefault="007467C0" w:rsidP="00AD0B13">
      <w:pPr>
        <w:pStyle w:val="BodyText"/>
      </w:pPr>
      <w:r>
        <w:t xml:space="preserve">This report is used to give a daily summary of transaction history between Cashpoints. </w:t>
      </w:r>
    </w:p>
    <w:p w14:paraId="754C6158" w14:textId="77777777" w:rsidR="007467C0" w:rsidRPr="00264FCB" w:rsidRDefault="007467C0" w:rsidP="007467C0">
      <w:pPr>
        <w:pStyle w:val="Caption"/>
        <w:rPr>
          <w:lang w:val="en-US"/>
        </w:rPr>
      </w:pPr>
      <w:bookmarkStart w:id="2140" w:name="_Toc74556750"/>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111</w:t>
      </w:r>
      <w:r>
        <w:rPr>
          <w:noProof/>
        </w:rPr>
        <w:fldChar w:fldCharType="end"/>
      </w:r>
      <w:r w:rsidRPr="00264FCB">
        <w:rPr>
          <w:lang w:val="en-US"/>
        </w:rPr>
        <w:t>: Vault Transaction History Description</w:t>
      </w:r>
      <w:bookmarkEnd w:id="214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39B2E5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E3F5B57"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2F9FE183" w14:textId="77777777" w:rsidR="007467C0" w:rsidRPr="00A875AE" w:rsidRDefault="007467C0" w:rsidP="00170D7D">
            <w:pPr>
              <w:pStyle w:val="TableHeader"/>
            </w:pPr>
            <w:r>
              <w:t>Description</w:t>
            </w:r>
          </w:p>
        </w:tc>
      </w:tr>
      <w:tr w:rsidR="007467C0" w:rsidRPr="00A875AE" w14:paraId="39B6FA60" w14:textId="77777777" w:rsidTr="006271D1">
        <w:trPr>
          <w:cantSplit/>
          <w:trHeight w:val="135"/>
        </w:trPr>
        <w:tc>
          <w:tcPr>
            <w:tcW w:w="2570" w:type="dxa"/>
            <w:tcBorders>
              <w:top w:val="nil"/>
              <w:bottom w:val="single" w:sz="6" w:space="0" w:color="auto"/>
              <w:right w:val="single" w:sz="6" w:space="0" w:color="auto"/>
            </w:tcBorders>
          </w:tcPr>
          <w:p w14:paraId="134C9718" w14:textId="77777777" w:rsidR="007467C0" w:rsidRPr="00CD2A5C" w:rsidRDefault="007467C0" w:rsidP="00AD0B13">
            <w:pPr>
              <w:pStyle w:val="TableBody"/>
              <w:rPr>
                <w:b/>
                <w:bCs/>
              </w:rPr>
            </w:pPr>
            <w:r w:rsidRPr="00CD2A5C">
              <w:rPr>
                <w:b/>
                <w:bCs/>
              </w:rPr>
              <w:t>Date</w:t>
            </w:r>
          </w:p>
        </w:tc>
        <w:tc>
          <w:tcPr>
            <w:tcW w:w="5480" w:type="dxa"/>
            <w:tcBorders>
              <w:top w:val="nil"/>
              <w:left w:val="single" w:sz="6" w:space="0" w:color="auto"/>
              <w:bottom w:val="single" w:sz="6" w:space="0" w:color="auto"/>
            </w:tcBorders>
          </w:tcPr>
          <w:p w14:paraId="7C4D3A00" w14:textId="77777777" w:rsidR="007467C0" w:rsidRPr="00FB292A" w:rsidRDefault="007467C0" w:rsidP="00AD0B13">
            <w:pPr>
              <w:pStyle w:val="TableBody"/>
            </w:pPr>
            <w:r w:rsidRPr="00FB292A">
              <w:t>The date of the reported cash transactions</w:t>
            </w:r>
          </w:p>
        </w:tc>
      </w:tr>
      <w:tr w:rsidR="007467C0" w:rsidRPr="00A875AE" w14:paraId="43500007" w14:textId="77777777" w:rsidTr="006271D1">
        <w:trPr>
          <w:cantSplit/>
          <w:trHeight w:val="135"/>
        </w:trPr>
        <w:tc>
          <w:tcPr>
            <w:tcW w:w="2570" w:type="dxa"/>
            <w:tcBorders>
              <w:top w:val="nil"/>
              <w:bottom w:val="single" w:sz="6" w:space="0" w:color="auto"/>
              <w:right w:val="single" w:sz="6" w:space="0" w:color="auto"/>
            </w:tcBorders>
          </w:tcPr>
          <w:p w14:paraId="3BB00FC3" w14:textId="77777777" w:rsidR="007467C0" w:rsidRPr="00CD2A5C" w:rsidRDefault="007467C0" w:rsidP="00AD0B13">
            <w:pPr>
              <w:pStyle w:val="TableBody"/>
              <w:rPr>
                <w:b/>
                <w:bCs/>
              </w:rPr>
            </w:pPr>
            <w:r w:rsidRPr="00CD2A5C">
              <w:rPr>
                <w:b/>
                <w:bCs/>
              </w:rPr>
              <w:lastRenderedPageBreak/>
              <w:t>Cash In</w:t>
            </w:r>
          </w:p>
        </w:tc>
        <w:tc>
          <w:tcPr>
            <w:tcW w:w="5480" w:type="dxa"/>
            <w:tcBorders>
              <w:top w:val="nil"/>
              <w:left w:val="single" w:sz="6" w:space="0" w:color="auto"/>
              <w:bottom w:val="single" w:sz="6" w:space="0" w:color="auto"/>
            </w:tcBorders>
          </w:tcPr>
          <w:p w14:paraId="6C599257" w14:textId="77777777" w:rsidR="007467C0" w:rsidRPr="00FB292A" w:rsidRDefault="007467C0" w:rsidP="00AD0B13">
            <w:pPr>
              <w:pStyle w:val="TableBody"/>
            </w:pPr>
            <w:r w:rsidRPr="00FB292A">
              <w:t xml:space="preserve">The total amount of cash that came into the Cashpoint </w:t>
            </w:r>
          </w:p>
        </w:tc>
      </w:tr>
      <w:tr w:rsidR="007467C0" w:rsidRPr="00A875AE" w14:paraId="45680B27" w14:textId="77777777" w:rsidTr="006271D1">
        <w:trPr>
          <w:cantSplit/>
          <w:trHeight w:val="135"/>
        </w:trPr>
        <w:tc>
          <w:tcPr>
            <w:tcW w:w="2570" w:type="dxa"/>
            <w:tcBorders>
              <w:top w:val="nil"/>
              <w:bottom w:val="single" w:sz="6" w:space="0" w:color="auto"/>
              <w:right w:val="single" w:sz="6" w:space="0" w:color="auto"/>
            </w:tcBorders>
          </w:tcPr>
          <w:p w14:paraId="6F1DE016" w14:textId="77777777" w:rsidR="007467C0" w:rsidRPr="00CD2A5C" w:rsidRDefault="007467C0" w:rsidP="00AD0B13">
            <w:pPr>
              <w:pStyle w:val="TableBody"/>
              <w:rPr>
                <w:b/>
                <w:bCs/>
              </w:rPr>
            </w:pPr>
            <w:r w:rsidRPr="00CD2A5C">
              <w:rPr>
                <w:b/>
                <w:bCs/>
              </w:rPr>
              <w:t>Cash Out</w:t>
            </w:r>
          </w:p>
        </w:tc>
        <w:tc>
          <w:tcPr>
            <w:tcW w:w="5480" w:type="dxa"/>
            <w:tcBorders>
              <w:top w:val="nil"/>
              <w:left w:val="single" w:sz="6" w:space="0" w:color="auto"/>
              <w:bottom w:val="single" w:sz="6" w:space="0" w:color="auto"/>
            </w:tcBorders>
          </w:tcPr>
          <w:p w14:paraId="682A9A22" w14:textId="77777777" w:rsidR="007467C0" w:rsidRPr="00FB292A" w:rsidRDefault="007467C0" w:rsidP="00AD0B13">
            <w:pPr>
              <w:pStyle w:val="TableBody"/>
            </w:pPr>
            <w:r w:rsidRPr="00FB292A">
              <w:t>The total amount of cash that left the Cashpoint to service child Cashpoint demand</w:t>
            </w:r>
          </w:p>
        </w:tc>
      </w:tr>
      <w:tr w:rsidR="007467C0" w:rsidRPr="00A875AE" w14:paraId="6EE0E1FE" w14:textId="77777777" w:rsidTr="006271D1">
        <w:trPr>
          <w:cantSplit/>
        </w:trPr>
        <w:tc>
          <w:tcPr>
            <w:tcW w:w="2570" w:type="dxa"/>
            <w:tcBorders>
              <w:top w:val="nil"/>
              <w:bottom w:val="single" w:sz="6" w:space="0" w:color="auto"/>
              <w:right w:val="single" w:sz="6" w:space="0" w:color="auto"/>
            </w:tcBorders>
          </w:tcPr>
          <w:p w14:paraId="4380BA39" w14:textId="77777777" w:rsidR="007467C0" w:rsidRPr="00CD2A5C" w:rsidRDefault="007467C0" w:rsidP="00AD0B13">
            <w:pPr>
              <w:pStyle w:val="TableBody"/>
              <w:rPr>
                <w:b/>
                <w:bCs/>
              </w:rPr>
            </w:pPr>
            <w:r w:rsidRPr="00CD2A5C">
              <w:rPr>
                <w:b/>
                <w:bCs/>
              </w:rPr>
              <w:t>Fed In</w:t>
            </w:r>
          </w:p>
        </w:tc>
        <w:tc>
          <w:tcPr>
            <w:tcW w:w="5480" w:type="dxa"/>
            <w:tcBorders>
              <w:top w:val="nil"/>
              <w:left w:val="single" w:sz="6" w:space="0" w:color="auto"/>
              <w:bottom w:val="single" w:sz="6" w:space="0" w:color="auto"/>
            </w:tcBorders>
          </w:tcPr>
          <w:p w14:paraId="3C74FB7E" w14:textId="77777777" w:rsidR="007467C0" w:rsidRPr="00FB292A" w:rsidRDefault="007467C0" w:rsidP="00AD0B13">
            <w:pPr>
              <w:pStyle w:val="TableBody"/>
            </w:pPr>
            <w:r w:rsidRPr="00FB292A">
              <w:t>The total amount of cash that was brought into the Cashpoint from the Fed</w:t>
            </w:r>
          </w:p>
        </w:tc>
      </w:tr>
      <w:tr w:rsidR="007467C0" w:rsidRPr="00A875AE" w14:paraId="77FE5137" w14:textId="77777777" w:rsidTr="006271D1">
        <w:trPr>
          <w:cantSplit/>
        </w:trPr>
        <w:tc>
          <w:tcPr>
            <w:tcW w:w="2570" w:type="dxa"/>
            <w:tcBorders>
              <w:top w:val="single" w:sz="6" w:space="0" w:color="auto"/>
              <w:bottom w:val="single" w:sz="6" w:space="0" w:color="auto"/>
              <w:right w:val="single" w:sz="6" w:space="0" w:color="auto"/>
            </w:tcBorders>
          </w:tcPr>
          <w:p w14:paraId="444AC994" w14:textId="77777777" w:rsidR="007467C0" w:rsidRPr="00CD2A5C" w:rsidRDefault="007467C0" w:rsidP="00AD0B13">
            <w:pPr>
              <w:pStyle w:val="TableBody"/>
              <w:rPr>
                <w:b/>
                <w:bCs/>
              </w:rPr>
            </w:pPr>
            <w:r w:rsidRPr="00CD2A5C">
              <w:rPr>
                <w:b/>
                <w:bCs/>
              </w:rPr>
              <w:t>Fed Out</w:t>
            </w:r>
          </w:p>
        </w:tc>
        <w:tc>
          <w:tcPr>
            <w:tcW w:w="5480" w:type="dxa"/>
            <w:tcBorders>
              <w:top w:val="single" w:sz="6" w:space="0" w:color="auto"/>
              <w:left w:val="single" w:sz="6" w:space="0" w:color="auto"/>
              <w:bottom w:val="single" w:sz="6" w:space="0" w:color="auto"/>
            </w:tcBorders>
          </w:tcPr>
          <w:p w14:paraId="042419CC" w14:textId="77777777" w:rsidR="007467C0" w:rsidRPr="00FB292A" w:rsidRDefault="007467C0" w:rsidP="00AD0B13">
            <w:pPr>
              <w:pStyle w:val="TableBody"/>
            </w:pPr>
            <w:r w:rsidRPr="00FB292A">
              <w:t xml:space="preserve">The total amount of cash that was sent back to the Fed from the Cashpoint </w:t>
            </w:r>
          </w:p>
        </w:tc>
      </w:tr>
    </w:tbl>
    <w:p w14:paraId="00F2B665" w14:textId="43E40F8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1F3476E0" w14:textId="77777777" w:rsidR="00565EE0" w:rsidRDefault="00565EE0" w:rsidP="007467C0">
      <w:pPr>
        <w:pStyle w:val="TopofSection"/>
      </w:pPr>
    </w:p>
    <w:p w14:paraId="7A4BE720" w14:textId="77777777" w:rsidR="007467C0" w:rsidRDefault="007467C0" w:rsidP="007467C0">
      <w:pPr>
        <w:pStyle w:val="Heading4"/>
      </w:pPr>
      <w:bookmarkStart w:id="2141" w:name="_Ref270485896"/>
      <w:r>
        <w:t>Vault Transaction Summary - Averages</w:t>
      </w:r>
      <w:bookmarkEnd w:id="2141"/>
    </w:p>
    <w:p w14:paraId="4CEEBDCC" w14:textId="77777777" w:rsidR="007467C0" w:rsidRPr="00D6760E" w:rsidRDefault="007467C0" w:rsidP="00AD0B13">
      <w:pPr>
        <w:pStyle w:val="BodyText"/>
      </w:pPr>
      <w:r>
        <w:t xml:space="preserve">This report gives an average, minimum and maximum of the cash transactions that occurred during a selected period. </w:t>
      </w:r>
    </w:p>
    <w:p w14:paraId="7DF41432" w14:textId="77777777" w:rsidR="007467C0" w:rsidRPr="00264FCB" w:rsidRDefault="007467C0" w:rsidP="007467C0">
      <w:pPr>
        <w:pStyle w:val="Caption"/>
        <w:rPr>
          <w:lang w:val="en-US"/>
        </w:rPr>
      </w:pPr>
      <w:bookmarkStart w:id="2142" w:name="_Toc74556751"/>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112</w:t>
      </w:r>
      <w:r>
        <w:rPr>
          <w:noProof/>
        </w:rPr>
        <w:fldChar w:fldCharType="end"/>
      </w:r>
      <w:r w:rsidRPr="00264FCB">
        <w:rPr>
          <w:lang w:val="en-US"/>
        </w:rPr>
        <w:t>: Vault Transaction Summary Description</w:t>
      </w:r>
      <w:bookmarkEnd w:id="214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39D5A5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7B7C13F"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F7D43C2" w14:textId="77777777" w:rsidR="007467C0" w:rsidRPr="00A875AE" w:rsidRDefault="007467C0" w:rsidP="00170D7D">
            <w:pPr>
              <w:pStyle w:val="TableHeader"/>
            </w:pPr>
            <w:r>
              <w:t>Description</w:t>
            </w:r>
          </w:p>
        </w:tc>
      </w:tr>
      <w:tr w:rsidR="007467C0" w:rsidRPr="00A875AE" w14:paraId="5DAAD636" w14:textId="77777777" w:rsidTr="006271D1">
        <w:trPr>
          <w:cantSplit/>
          <w:trHeight w:val="135"/>
        </w:trPr>
        <w:tc>
          <w:tcPr>
            <w:tcW w:w="2570" w:type="dxa"/>
            <w:tcBorders>
              <w:top w:val="nil"/>
              <w:bottom w:val="single" w:sz="6" w:space="0" w:color="auto"/>
              <w:right w:val="single" w:sz="6" w:space="0" w:color="auto"/>
            </w:tcBorders>
          </w:tcPr>
          <w:p w14:paraId="469EC48B" w14:textId="77777777" w:rsidR="007467C0" w:rsidRPr="00CD2A5C" w:rsidRDefault="007467C0" w:rsidP="00AD0B13">
            <w:pPr>
              <w:pStyle w:val="TableBody"/>
              <w:rPr>
                <w:b/>
                <w:bCs/>
              </w:rPr>
            </w:pPr>
            <w:r w:rsidRPr="00CD2A5C">
              <w:rPr>
                <w:b/>
                <w:bCs/>
              </w:rPr>
              <w:t>Denomination</w:t>
            </w:r>
          </w:p>
        </w:tc>
        <w:tc>
          <w:tcPr>
            <w:tcW w:w="5480" w:type="dxa"/>
            <w:tcBorders>
              <w:top w:val="nil"/>
              <w:left w:val="single" w:sz="6" w:space="0" w:color="auto"/>
              <w:bottom w:val="single" w:sz="6" w:space="0" w:color="auto"/>
            </w:tcBorders>
          </w:tcPr>
          <w:p w14:paraId="53E6F0A5" w14:textId="77777777" w:rsidR="007467C0" w:rsidRPr="00FB292A" w:rsidRDefault="007467C0" w:rsidP="00AD0B13">
            <w:pPr>
              <w:pStyle w:val="TableBody"/>
            </w:pPr>
            <w:r w:rsidRPr="00FB292A">
              <w:t>The denomination ID being reported</w:t>
            </w:r>
          </w:p>
        </w:tc>
      </w:tr>
      <w:tr w:rsidR="007467C0" w:rsidRPr="00A875AE" w14:paraId="7CA46075" w14:textId="77777777" w:rsidTr="006271D1">
        <w:trPr>
          <w:cantSplit/>
        </w:trPr>
        <w:tc>
          <w:tcPr>
            <w:tcW w:w="2570" w:type="dxa"/>
            <w:tcBorders>
              <w:top w:val="single" w:sz="6" w:space="0" w:color="auto"/>
              <w:bottom w:val="single" w:sz="6" w:space="0" w:color="auto"/>
              <w:right w:val="single" w:sz="6" w:space="0" w:color="auto"/>
            </w:tcBorders>
          </w:tcPr>
          <w:p w14:paraId="7DE8C183" w14:textId="77777777" w:rsidR="007467C0" w:rsidRPr="00CD2A5C" w:rsidRDefault="007467C0" w:rsidP="00AD0B13">
            <w:pPr>
              <w:pStyle w:val="TableBody"/>
              <w:rPr>
                <w:b/>
                <w:bCs/>
              </w:rPr>
            </w:pPr>
            <w:r w:rsidRPr="00CD2A5C">
              <w:rPr>
                <w:b/>
                <w:bCs/>
              </w:rPr>
              <w:t>Cash In</w:t>
            </w:r>
          </w:p>
        </w:tc>
        <w:tc>
          <w:tcPr>
            <w:tcW w:w="5480" w:type="dxa"/>
            <w:tcBorders>
              <w:top w:val="single" w:sz="6" w:space="0" w:color="auto"/>
              <w:left w:val="nil"/>
              <w:bottom w:val="single" w:sz="6" w:space="0" w:color="auto"/>
            </w:tcBorders>
          </w:tcPr>
          <w:p w14:paraId="6554AE02" w14:textId="77777777" w:rsidR="007467C0" w:rsidRPr="00FB292A" w:rsidRDefault="007467C0" w:rsidP="00AD0B13">
            <w:pPr>
              <w:pStyle w:val="TableBody"/>
            </w:pPr>
            <w:r w:rsidRPr="00FB292A">
              <w:t>Cash that is coming into the Cashpoints from child Cashpoints</w:t>
            </w:r>
          </w:p>
        </w:tc>
      </w:tr>
      <w:tr w:rsidR="007467C0" w:rsidRPr="00A875AE" w14:paraId="70BD5CB7" w14:textId="77777777" w:rsidTr="006271D1">
        <w:trPr>
          <w:cantSplit/>
        </w:trPr>
        <w:tc>
          <w:tcPr>
            <w:tcW w:w="2570" w:type="dxa"/>
            <w:tcBorders>
              <w:top w:val="single" w:sz="6" w:space="0" w:color="auto"/>
              <w:bottom w:val="single" w:sz="6" w:space="0" w:color="auto"/>
              <w:right w:val="single" w:sz="6" w:space="0" w:color="auto"/>
            </w:tcBorders>
          </w:tcPr>
          <w:p w14:paraId="4915719F" w14:textId="77777777" w:rsidR="007467C0" w:rsidRPr="00CD2A5C" w:rsidRDefault="007467C0" w:rsidP="00AD0B13">
            <w:pPr>
              <w:pStyle w:val="TableBody"/>
              <w:rPr>
                <w:b/>
                <w:bCs/>
              </w:rPr>
            </w:pPr>
            <w:r w:rsidRPr="00CD2A5C">
              <w:rPr>
                <w:b/>
                <w:bCs/>
              </w:rPr>
              <w:t>Cash Out</w:t>
            </w:r>
          </w:p>
        </w:tc>
        <w:tc>
          <w:tcPr>
            <w:tcW w:w="5480" w:type="dxa"/>
            <w:tcBorders>
              <w:top w:val="single" w:sz="6" w:space="0" w:color="auto"/>
              <w:left w:val="nil"/>
              <w:bottom w:val="single" w:sz="6" w:space="0" w:color="auto"/>
            </w:tcBorders>
          </w:tcPr>
          <w:p w14:paraId="56B4CA2F" w14:textId="42BBEE2C" w:rsidR="007467C0" w:rsidRPr="00FB292A" w:rsidRDefault="007467C0" w:rsidP="00AD0B13">
            <w:pPr>
              <w:pStyle w:val="TableBody"/>
            </w:pPr>
            <w:r w:rsidRPr="00FB292A">
              <w:t xml:space="preserve">Cash going out to service </w:t>
            </w:r>
            <w:r w:rsidR="006334BA">
              <w:t xml:space="preserve">the </w:t>
            </w:r>
            <w:r w:rsidRPr="00FB292A">
              <w:t xml:space="preserve">demand </w:t>
            </w:r>
            <w:r w:rsidR="001658CF">
              <w:t>for</w:t>
            </w:r>
            <w:r w:rsidR="001658CF" w:rsidRPr="00FB292A">
              <w:t xml:space="preserve"> </w:t>
            </w:r>
            <w:r w:rsidRPr="00FB292A">
              <w:t xml:space="preserve">child Cashpoints </w:t>
            </w:r>
          </w:p>
        </w:tc>
      </w:tr>
      <w:tr w:rsidR="007467C0" w:rsidRPr="00A875AE" w14:paraId="13E6790D" w14:textId="77777777" w:rsidTr="006271D1">
        <w:trPr>
          <w:cantSplit/>
        </w:trPr>
        <w:tc>
          <w:tcPr>
            <w:tcW w:w="2570" w:type="dxa"/>
            <w:tcBorders>
              <w:top w:val="single" w:sz="6" w:space="0" w:color="auto"/>
              <w:bottom w:val="single" w:sz="6" w:space="0" w:color="auto"/>
              <w:right w:val="single" w:sz="6" w:space="0" w:color="auto"/>
            </w:tcBorders>
          </w:tcPr>
          <w:p w14:paraId="2B9ACB0C" w14:textId="77777777" w:rsidR="007467C0" w:rsidRPr="00CD2A5C" w:rsidRDefault="007467C0" w:rsidP="00AD0B13">
            <w:pPr>
              <w:pStyle w:val="TableBody"/>
              <w:rPr>
                <w:b/>
                <w:bCs/>
              </w:rPr>
            </w:pPr>
            <w:r w:rsidRPr="00CD2A5C">
              <w:rPr>
                <w:b/>
                <w:bCs/>
              </w:rPr>
              <w:t>Fed In</w:t>
            </w:r>
          </w:p>
        </w:tc>
        <w:tc>
          <w:tcPr>
            <w:tcW w:w="5480" w:type="dxa"/>
            <w:tcBorders>
              <w:top w:val="single" w:sz="6" w:space="0" w:color="auto"/>
              <w:left w:val="nil"/>
              <w:bottom w:val="single" w:sz="6" w:space="0" w:color="auto"/>
            </w:tcBorders>
          </w:tcPr>
          <w:p w14:paraId="6C6C5ADB" w14:textId="77777777" w:rsidR="007467C0" w:rsidRPr="00FB292A" w:rsidRDefault="007467C0" w:rsidP="00AD0B13">
            <w:pPr>
              <w:pStyle w:val="TableBody"/>
            </w:pPr>
            <w:r w:rsidRPr="00FB292A">
              <w:t>Cash coming into the Cashpoint from the Fed</w:t>
            </w:r>
          </w:p>
        </w:tc>
      </w:tr>
      <w:tr w:rsidR="007467C0" w:rsidRPr="00A875AE" w14:paraId="36B6596A" w14:textId="77777777" w:rsidTr="006271D1">
        <w:trPr>
          <w:cantSplit/>
        </w:trPr>
        <w:tc>
          <w:tcPr>
            <w:tcW w:w="2570" w:type="dxa"/>
            <w:tcBorders>
              <w:top w:val="single" w:sz="6" w:space="0" w:color="auto"/>
              <w:bottom w:val="single" w:sz="6" w:space="0" w:color="auto"/>
              <w:right w:val="single" w:sz="6" w:space="0" w:color="auto"/>
            </w:tcBorders>
          </w:tcPr>
          <w:p w14:paraId="0BBE9402" w14:textId="77777777" w:rsidR="007467C0" w:rsidRPr="00CD2A5C" w:rsidRDefault="007467C0" w:rsidP="00AD0B13">
            <w:pPr>
              <w:pStyle w:val="TableBody"/>
              <w:rPr>
                <w:b/>
                <w:bCs/>
              </w:rPr>
            </w:pPr>
            <w:r w:rsidRPr="00CD2A5C">
              <w:rPr>
                <w:b/>
                <w:bCs/>
              </w:rPr>
              <w:t>Fed Out</w:t>
            </w:r>
          </w:p>
        </w:tc>
        <w:tc>
          <w:tcPr>
            <w:tcW w:w="5480" w:type="dxa"/>
            <w:tcBorders>
              <w:top w:val="single" w:sz="6" w:space="0" w:color="auto"/>
              <w:left w:val="nil"/>
              <w:bottom w:val="single" w:sz="6" w:space="0" w:color="auto"/>
            </w:tcBorders>
          </w:tcPr>
          <w:p w14:paraId="2940D19E" w14:textId="77777777" w:rsidR="007467C0" w:rsidRPr="00FB292A" w:rsidRDefault="007467C0" w:rsidP="00AD0B13">
            <w:pPr>
              <w:pStyle w:val="TableBody"/>
            </w:pPr>
            <w:r w:rsidRPr="00FB292A">
              <w:t>Cash going out to the Fed from the Cashpoint</w:t>
            </w:r>
          </w:p>
        </w:tc>
      </w:tr>
      <w:tr w:rsidR="007467C0" w:rsidRPr="00A875AE" w14:paraId="001C0035" w14:textId="77777777" w:rsidTr="006271D1">
        <w:trPr>
          <w:cantSplit/>
        </w:trPr>
        <w:tc>
          <w:tcPr>
            <w:tcW w:w="2570" w:type="dxa"/>
            <w:tcBorders>
              <w:top w:val="single" w:sz="6" w:space="0" w:color="auto"/>
              <w:bottom w:val="single" w:sz="6" w:space="0" w:color="auto"/>
              <w:right w:val="single" w:sz="6" w:space="0" w:color="auto"/>
            </w:tcBorders>
          </w:tcPr>
          <w:p w14:paraId="0C910822" w14:textId="77777777" w:rsidR="007467C0" w:rsidRPr="00CD2A5C" w:rsidRDefault="007467C0" w:rsidP="00AD0B13">
            <w:pPr>
              <w:pStyle w:val="TableBody"/>
              <w:rPr>
                <w:b/>
                <w:bCs/>
              </w:rPr>
            </w:pPr>
            <w:r w:rsidRPr="00CD2A5C">
              <w:rPr>
                <w:b/>
                <w:bCs/>
              </w:rPr>
              <w:t>Minimum</w:t>
            </w:r>
          </w:p>
        </w:tc>
        <w:tc>
          <w:tcPr>
            <w:tcW w:w="5480" w:type="dxa"/>
            <w:tcBorders>
              <w:top w:val="single" w:sz="6" w:space="0" w:color="auto"/>
              <w:left w:val="nil"/>
              <w:bottom w:val="single" w:sz="6" w:space="0" w:color="auto"/>
            </w:tcBorders>
          </w:tcPr>
          <w:p w14:paraId="32F1C4E9" w14:textId="77777777" w:rsidR="007467C0" w:rsidRPr="00FB292A" w:rsidRDefault="007467C0" w:rsidP="00AD0B13">
            <w:pPr>
              <w:pStyle w:val="TableBody"/>
            </w:pPr>
            <w:r w:rsidRPr="00FB292A">
              <w:t>The minimum amount of cash transactions for the period selected</w:t>
            </w:r>
          </w:p>
        </w:tc>
      </w:tr>
      <w:tr w:rsidR="007467C0" w:rsidRPr="00A875AE" w14:paraId="22C2494C" w14:textId="77777777" w:rsidTr="006271D1">
        <w:trPr>
          <w:cantSplit/>
        </w:trPr>
        <w:tc>
          <w:tcPr>
            <w:tcW w:w="2570" w:type="dxa"/>
            <w:tcBorders>
              <w:top w:val="single" w:sz="6" w:space="0" w:color="auto"/>
              <w:bottom w:val="single" w:sz="6" w:space="0" w:color="auto"/>
              <w:right w:val="single" w:sz="6" w:space="0" w:color="auto"/>
            </w:tcBorders>
          </w:tcPr>
          <w:p w14:paraId="4D409166" w14:textId="77777777" w:rsidR="007467C0" w:rsidRPr="00CD2A5C" w:rsidRDefault="007467C0" w:rsidP="00AD0B13">
            <w:pPr>
              <w:pStyle w:val="TableBody"/>
              <w:rPr>
                <w:b/>
                <w:bCs/>
              </w:rPr>
            </w:pPr>
            <w:r w:rsidRPr="00CD2A5C">
              <w:rPr>
                <w:b/>
                <w:bCs/>
              </w:rPr>
              <w:t>Maximum</w:t>
            </w:r>
          </w:p>
        </w:tc>
        <w:tc>
          <w:tcPr>
            <w:tcW w:w="5480" w:type="dxa"/>
            <w:tcBorders>
              <w:top w:val="single" w:sz="6" w:space="0" w:color="auto"/>
              <w:left w:val="nil"/>
              <w:bottom w:val="single" w:sz="6" w:space="0" w:color="auto"/>
            </w:tcBorders>
          </w:tcPr>
          <w:p w14:paraId="4116CCF9" w14:textId="77777777" w:rsidR="007467C0" w:rsidRPr="00FB292A" w:rsidRDefault="007467C0" w:rsidP="00AD0B13">
            <w:pPr>
              <w:pStyle w:val="TableBody"/>
            </w:pPr>
            <w:r w:rsidRPr="00FB292A">
              <w:t>The maximum amount of cash transactions for the period selected</w:t>
            </w:r>
          </w:p>
        </w:tc>
      </w:tr>
      <w:tr w:rsidR="007467C0" w:rsidRPr="00A875AE" w14:paraId="4F748332" w14:textId="77777777" w:rsidTr="006271D1">
        <w:trPr>
          <w:cantSplit/>
        </w:trPr>
        <w:tc>
          <w:tcPr>
            <w:tcW w:w="2570" w:type="dxa"/>
            <w:tcBorders>
              <w:top w:val="single" w:sz="6" w:space="0" w:color="auto"/>
              <w:bottom w:val="single" w:sz="6" w:space="0" w:color="auto"/>
              <w:right w:val="single" w:sz="6" w:space="0" w:color="auto"/>
            </w:tcBorders>
          </w:tcPr>
          <w:p w14:paraId="12829E1C" w14:textId="77777777" w:rsidR="007467C0" w:rsidRPr="00CD2A5C" w:rsidRDefault="007467C0" w:rsidP="00AD0B13">
            <w:pPr>
              <w:pStyle w:val="TableBody"/>
              <w:rPr>
                <w:b/>
                <w:bCs/>
              </w:rPr>
            </w:pPr>
            <w:r w:rsidRPr="00CD2A5C">
              <w:rPr>
                <w:b/>
                <w:bCs/>
              </w:rPr>
              <w:t>Average</w:t>
            </w:r>
          </w:p>
        </w:tc>
        <w:tc>
          <w:tcPr>
            <w:tcW w:w="5480" w:type="dxa"/>
            <w:tcBorders>
              <w:top w:val="single" w:sz="6" w:space="0" w:color="auto"/>
              <w:left w:val="nil"/>
              <w:bottom w:val="single" w:sz="6" w:space="0" w:color="auto"/>
            </w:tcBorders>
          </w:tcPr>
          <w:p w14:paraId="37F8662C" w14:textId="77777777" w:rsidR="007467C0" w:rsidRPr="00FB292A" w:rsidRDefault="007467C0" w:rsidP="00AD0B13">
            <w:pPr>
              <w:pStyle w:val="TableBody"/>
            </w:pPr>
            <w:r w:rsidRPr="00FB292A">
              <w:t>The average amount of cash transactions for the period selected</w:t>
            </w:r>
          </w:p>
        </w:tc>
      </w:tr>
    </w:tbl>
    <w:p w14:paraId="1A794DA0" w14:textId="7B98883E"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25AFB25A" w14:textId="77777777" w:rsidR="00565EE0" w:rsidRDefault="00565EE0" w:rsidP="007467C0">
      <w:pPr>
        <w:pStyle w:val="TopofSection"/>
      </w:pPr>
    </w:p>
    <w:p w14:paraId="3AA3ABD9" w14:textId="77777777" w:rsidR="007467C0" w:rsidRDefault="007467C0" w:rsidP="007467C0">
      <w:pPr>
        <w:pStyle w:val="Heading4"/>
      </w:pPr>
      <w:bookmarkStart w:id="2143" w:name="_Ref270485901"/>
      <w:r>
        <w:t>Vault Recommendations, Orders, and Shipments</w:t>
      </w:r>
      <w:bookmarkEnd w:id="2143"/>
    </w:p>
    <w:p w14:paraId="34046A91" w14:textId="77777777" w:rsidR="007467C0" w:rsidRPr="00D6760E" w:rsidRDefault="007467C0" w:rsidP="00AD0B13">
      <w:pPr>
        <w:pStyle w:val="BodyText"/>
      </w:pPr>
      <w:r>
        <w:t xml:space="preserve">This report gives a summary of the orders and shipments that were recommended as well as ordered for a specific period. </w:t>
      </w:r>
    </w:p>
    <w:p w14:paraId="28790223" w14:textId="77777777" w:rsidR="007467C0" w:rsidRPr="00264FCB" w:rsidRDefault="007467C0" w:rsidP="007467C0">
      <w:pPr>
        <w:pStyle w:val="Caption"/>
        <w:rPr>
          <w:lang w:val="en-US"/>
        </w:rPr>
      </w:pPr>
      <w:bookmarkStart w:id="2144" w:name="_Toc74556752"/>
      <w:r w:rsidRPr="00264FCB">
        <w:rPr>
          <w:lang w:val="en-US"/>
        </w:rPr>
        <w:lastRenderedPageBreak/>
        <w:t xml:space="preserve">Table </w:t>
      </w:r>
      <w:r>
        <w:fldChar w:fldCharType="begin"/>
      </w:r>
      <w:r w:rsidRPr="00264FCB">
        <w:rPr>
          <w:lang w:val="en-US"/>
        </w:rPr>
        <w:instrText xml:space="preserve"> SEQ Table \* ARABIC </w:instrText>
      </w:r>
      <w:r>
        <w:fldChar w:fldCharType="separate"/>
      </w:r>
      <w:r>
        <w:rPr>
          <w:noProof/>
          <w:lang w:val="en-US"/>
        </w:rPr>
        <w:t>113</w:t>
      </w:r>
      <w:r>
        <w:rPr>
          <w:noProof/>
        </w:rPr>
        <w:fldChar w:fldCharType="end"/>
      </w:r>
      <w:r w:rsidRPr="00264FCB">
        <w:rPr>
          <w:lang w:val="en-US"/>
        </w:rPr>
        <w:t>: Vault Recommendations, Orders, and Shipments Description</w:t>
      </w:r>
      <w:bookmarkEnd w:id="214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7D89506"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553BACD"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8322C41" w14:textId="77777777" w:rsidR="007467C0" w:rsidRPr="00A875AE" w:rsidRDefault="007467C0" w:rsidP="00170D7D">
            <w:pPr>
              <w:pStyle w:val="TableHeader"/>
            </w:pPr>
            <w:r>
              <w:t>Description</w:t>
            </w:r>
          </w:p>
        </w:tc>
      </w:tr>
      <w:tr w:rsidR="007467C0" w:rsidRPr="00A875AE" w14:paraId="1E7C30FF" w14:textId="77777777" w:rsidTr="006271D1">
        <w:trPr>
          <w:cantSplit/>
        </w:trPr>
        <w:tc>
          <w:tcPr>
            <w:tcW w:w="2570" w:type="dxa"/>
            <w:tcBorders>
              <w:top w:val="nil"/>
              <w:bottom w:val="single" w:sz="6" w:space="0" w:color="auto"/>
              <w:right w:val="single" w:sz="6" w:space="0" w:color="auto"/>
            </w:tcBorders>
          </w:tcPr>
          <w:p w14:paraId="4AD9F819" w14:textId="77777777" w:rsidR="007467C0" w:rsidRPr="00CD2A5C" w:rsidRDefault="007467C0" w:rsidP="00AD0B13">
            <w:pPr>
              <w:pStyle w:val="TableBody"/>
              <w:rPr>
                <w:b/>
                <w:bCs/>
              </w:rPr>
            </w:pPr>
            <w:r w:rsidRPr="00CD2A5C">
              <w:rPr>
                <w:b/>
                <w:bCs/>
              </w:rPr>
              <w:t>Orders Count</w:t>
            </w:r>
          </w:p>
        </w:tc>
        <w:tc>
          <w:tcPr>
            <w:tcW w:w="5480" w:type="dxa"/>
            <w:tcBorders>
              <w:top w:val="nil"/>
              <w:left w:val="single" w:sz="6" w:space="0" w:color="auto"/>
              <w:bottom w:val="single" w:sz="6" w:space="0" w:color="auto"/>
            </w:tcBorders>
          </w:tcPr>
          <w:p w14:paraId="270FA6BC" w14:textId="54BD675F" w:rsidR="007467C0" w:rsidRPr="00FB292A" w:rsidRDefault="007467C0" w:rsidP="00AD0B13">
            <w:pPr>
              <w:pStyle w:val="TableBody"/>
              <w:rPr>
                <w:rFonts w:cs="Arial"/>
                <w:lang w:val="en-US" w:bidi="en-US"/>
              </w:rPr>
            </w:pPr>
            <w:r w:rsidRPr="00FB292A">
              <w:rPr>
                <w:rFonts w:cs="Arial"/>
                <w:lang w:val="en-US" w:bidi="en-US"/>
              </w:rPr>
              <w:t>T</w:t>
            </w:r>
            <w:r w:rsidR="001658CF">
              <w:rPr>
                <w:rFonts w:cs="Arial"/>
                <w:lang w:val="en-US" w:bidi="en-US"/>
              </w:rPr>
              <w:t>he t</w:t>
            </w:r>
            <w:r w:rsidRPr="00FB292A">
              <w:rPr>
                <w:rFonts w:cs="Arial"/>
                <w:lang w:val="en-US" w:bidi="en-US"/>
              </w:rPr>
              <w:t xml:space="preserve">otal number of orders placed during the period selected </w:t>
            </w:r>
            <w:r w:rsidR="001658CF">
              <w:rPr>
                <w:rFonts w:cs="Arial"/>
                <w:lang w:val="en-US" w:bidi="en-US"/>
              </w:rPr>
              <w:t xml:space="preserve">was </w:t>
            </w:r>
            <w:r w:rsidRPr="00FB292A">
              <w:rPr>
                <w:rFonts w:cs="Arial"/>
                <w:lang w:val="en-US" w:bidi="en-US"/>
              </w:rPr>
              <w:t>broken down by the different funding sources</w:t>
            </w:r>
          </w:p>
        </w:tc>
      </w:tr>
      <w:tr w:rsidR="007467C0" w:rsidRPr="00A875AE" w14:paraId="02604931" w14:textId="77777777" w:rsidTr="006271D1">
        <w:trPr>
          <w:cantSplit/>
        </w:trPr>
        <w:tc>
          <w:tcPr>
            <w:tcW w:w="2570" w:type="dxa"/>
            <w:tcBorders>
              <w:top w:val="single" w:sz="6" w:space="0" w:color="auto"/>
              <w:bottom w:val="single" w:sz="6" w:space="0" w:color="auto"/>
              <w:right w:val="single" w:sz="6" w:space="0" w:color="auto"/>
            </w:tcBorders>
          </w:tcPr>
          <w:p w14:paraId="1D70710B" w14:textId="77777777" w:rsidR="007467C0" w:rsidRPr="00CD2A5C" w:rsidRDefault="007467C0" w:rsidP="00AD0B13">
            <w:pPr>
              <w:pStyle w:val="TableBody"/>
              <w:rPr>
                <w:rFonts w:cs="Arial"/>
                <w:b/>
                <w:bCs/>
                <w:lang w:val="en-US" w:bidi="en-US"/>
              </w:rPr>
            </w:pPr>
            <w:r w:rsidRPr="00CD2A5C">
              <w:rPr>
                <w:rFonts w:cs="Arial"/>
                <w:b/>
                <w:bCs/>
                <w:lang w:val="en-US" w:bidi="en-US"/>
              </w:rPr>
              <w:t>Orders Amount</w:t>
            </w:r>
          </w:p>
        </w:tc>
        <w:tc>
          <w:tcPr>
            <w:tcW w:w="5480" w:type="dxa"/>
            <w:tcBorders>
              <w:top w:val="single" w:sz="6" w:space="0" w:color="auto"/>
              <w:left w:val="single" w:sz="6" w:space="0" w:color="auto"/>
              <w:bottom w:val="single" w:sz="6" w:space="0" w:color="auto"/>
            </w:tcBorders>
          </w:tcPr>
          <w:p w14:paraId="7DAD74A1" w14:textId="09957F58" w:rsidR="007467C0" w:rsidRPr="00FB292A" w:rsidRDefault="007467C0" w:rsidP="00AD0B13">
            <w:pPr>
              <w:pStyle w:val="TableBody"/>
              <w:rPr>
                <w:rFonts w:cs="Arial"/>
                <w:lang w:val="en-US" w:bidi="en-US"/>
              </w:rPr>
            </w:pPr>
            <w:r w:rsidRPr="00FB292A">
              <w:rPr>
                <w:rFonts w:cs="Arial"/>
                <w:lang w:val="en-US" w:bidi="en-US"/>
              </w:rPr>
              <w:t>T</w:t>
            </w:r>
            <w:r w:rsidR="001658CF">
              <w:rPr>
                <w:rFonts w:cs="Arial"/>
                <w:lang w:val="en-US" w:bidi="en-US"/>
              </w:rPr>
              <w:t>he t</w:t>
            </w:r>
            <w:r w:rsidRPr="00FB292A">
              <w:rPr>
                <w:rFonts w:cs="Arial"/>
                <w:lang w:val="en-US" w:bidi="en-US"/>
              </w:rPr>
              <w:t xml:space="preserve">otal amount ordered during the period selected </w:t>
            </w:r>
            <w:r w:rsidR="00BE7E00">
              <w:rPr>
                <w:rFonts w:cs="Arial"/>
                <w:lang w:val="en-US" w:bidi="en-US"/>
              </w:rPr>
              <w:t xml:space="preserve">is </w:t>
            </w:r>
            <w:r w:rsidRPr="00FB292A">
              <w:rPr>
                <w:rFonts w:cs="Arial"/>
                <w:lang w:val="en-US" w:bidi="en-US"/>
              </w:rPr>
              <w:t xml:space="preserve">broken down by the different funding sources. </w:t>
            </w:r>
          </w:p>
        </w:tc>
      </w:tr>
      <w:tr w:rsidR="007467C0" w:rsidRPr="00A875AE" w14:paraId="35C5281E" w14:textId="77777777" w:rsidTr="006271D1">
        <w:trPr>
          <w:cantSplit/>
        </w:trPr>
        <w:tc>
          <w:tcPr>
            <w:tcW w:w="2570" w:type="dxa"/>
            <w:tcBorders>
              <w:top w:val="single" w:sz="6" w:space="0" w:color="auto"/>
              <w:bottom w:val="single" w:sz="6" w:space="0" w:color="auto"/>
              <w:right w:val="single" w:sz="6" w:space="0" w:color="auto"/>
            </w:tcBorders>
          </w:tcPr>
          <w:p w14:paraId="42E4844A" w14:textId="77777777" w:rsidR="007467C0" w:rsidRPr="00CD2A5C" w:rsidRDefault="007467C0" w:rsidP="00AD0B13">
            <w:pPr>
              <w:pStyle w:val="TableBody"/>
              <w:rPr>
                <w:rFonts w:cs="Arial"/>
                <w:b/>
                <w:bCs/>
                <w:lang w:val="en-US" w:bidi="en-US"/>
              </w:rPr>
            </w:pPr>
            <w:r w:rsidRPr="00CD2A5C">
              <w:rPr>
                <w:rFonts w:cs="Arial"/>
                <w:b/>
                <w:bCs/>
                <w:lang w:val="en-US" w:bidi="en-US"/>
              </w:rPr>
              <w:t>Shipments Count</w:t>
            </w:r>
          </w:p>
        </w:tc>
        <w:tc>
          <w:tcPr>
            <w:tcW w:w="5480" w:type="dxa"/>
            <w:tcBorders>
              <w:top w:val="single" w:sz="6" w:space="0" w:color="auto"/>
              <w:left w:val="nil"/>
              <w:bottom w:val="single" w:sz="6" w:space="0" w:color="auto"/>
            </w:tcBorders>
          </w:tcPr>
          <w:p w14:paraId="53B3DA29" w14:textId="70826F10" w:rsidR="007467C0" w:rsidRPr="00FB292A" w:rsidRDefault="007467C0" w:rsidP="00AD0B13">
            <w:pPr>
              <w:pStyle w:val="TableBody"/>
              <w:rPr>
                <w:rFonts w:cs="Arial"/>
                <w:lang w:val="en-US" w:bidi="en-US"/>
              </w:rPr>
            </w:pPr>
            <w:r w:rsidRPr="00FB292A">
              <w:rPr>
                <w:rFonts w:cs="Arial"/>
                <w:lang w:val="en-US" w:bidi="en-US"/>
              </w:rPr>
              <w:t>T</w:t>
            </w:r>
            <w:r w:rsidR="00BE7E00">
              <w:rPr>
                <w:rFonts w:cs="Arial"/>
                <w:lang w:val="en-US" w:bidi="en-US"/>
              </w:rPr>
              <w:t>he t</w:t>
            </w:r>
            <w:r w:rsidRPr="00FB292A">
              <w:rPr>
                <w:rFonts w:cs="Arial"/>
                <w:lang w:val="en-US" w:bidi="en-US"/>
              </w:rPr>
              <w:t xml:space="preserve">otal number of shipments during the period selected </w:t>
            </w:r>
            <w:r w:rsidR="00BE7E00">
              <w:rPr>
                <w:rFonts w:cs="Arial"/>
                <w:lang w:val="en-US" w:bidi="en-US"/>
              </w:rPr>
              <w:t xml:space="preserve">was </w:t>
            </w:r>
            <w:r w:rsidRPr="00FB292A">
              <w:rPr>
                <w:rFonts w:cs="Arial"/>
                <w:lang w:val="en-US" w:bidi="en-US"/>
              </w:rPr>
              <w:t>broken down by the different funding sources</w:t>
            </w:r>
          </w:p>
        </w:tc>
      </w:tr>
      <w:tr w:rsidR="007467C0" w:rsidRPr="00A875AE" w14:paraId="70C607F4" w14:textId="77777777" w:rsidTr="006271D1">
        <w:trPr>
          <w:cantSplit/>
        </w:trPr>
        <w:tc>
          <w:tcPr>
            <w:tcW w:w="2570" w:type="dxa"/>
            <w:tcBorders>
              <w:top w:val="single" w:sz="6" w:space="0" w:color="auto"/>
              <w:bottom w:val="single" w:sz="6" w:space="0" w:color="auto"/>
              <w:right w:val="single" w:sz="6" w:space="0" w:color="auto"/>
            </w:tcBorders>
          </w:tcPr>
          <w:p w14:paraId="67A0DCD7" w14:textId="77777777" w:rsidR="007467C0" w:rsidRPr="00CD2A5C" w:rsidRDefault="007467C0" w:rsidP="00AD0B13">
            <w:pPr>
              <w:pStyle w:val="TableBody"/>
              <w:rPr>
                <w:rFonts w:cs="Arial"/>
                <w:b/>
                <w:bCs/>
                <w:lang w:val="en-US" w:bidi="en-US"/>
              </w:rPr>
            </w:pPr>
            <w:r w:rsidRPr="00CD2A5C">
              <w:rPr>
                <w:rFonts w:cs="Arial"/>
                <w:b/>
                <w:bCs/>
                <w:lang w:val="en-US" w:bidi="en-US"/>
              </w:rPr>
              <w:t>Shipments Amount</w:t>
            </w:r>
          </w:p>
        </w:tc>
        <w:tc>
          <w:tcPr>
            <w:tcW w:w="5480" w:type="dxa"/>
            <w:tcBorders>
              <w:top w:val="single" w:sz="6" w:space="0" w:color="auto"/>
              <w:left w:val="nil"/>
              <w:bottom w:val="single" w:sz="6" w:space="0" w:color="auto"/>
            </w:tcBorders>
          </w:tcPr>
          <w:p w14:paraId="21450B0F" w14:textId="11106060" w:rsidR="007467C0" w:rsidRPr="00FB292A" w:rsidRDefault="007467C0" w:rsidP="00AD0B13">
            <w:pPr>
              <w:pStyle w:val="TableBody"/>
              <w:rPr>
                <w:rFonts w:cs="Arial"/>
                <w:lang w:val="en-US" w:bidi="en-US"/>
              </w:rPr>
            </w:pPr>
            <w:r w:rsidRPr="00FB292A">
              <w:rPr>
                <w:rFonts w:cs="Arial"/>
                <w:lang w:val="en-US" w:bidi="en-US"/>
              </w:rPr>
              <w:t>T</w:t>
            </w:r>
            <w:r w:rsidR="00BE7E00">
              <w:rPr>
                <w:rFonts w:cs="Arial"/>
                <w:lang w:val="en-US" w:bidi="en-US"/>
              </w:rPr>
              <w:t>he t</w:t>
            </w:r>
            <w:r w:rsidRPr="00FB292A">
              <w:rPr>
                <w:rFonts w:cs="Arial"/>
                <w:lang w:val="en-US" w:bidi="en-US"/>
              </w:rPr>
              <w:t xml:space="preserve">otal amount shipped during the period selected </w:t>
            </w:r>
            <w:r w:rsidR="00BE7E00">
              <w:rPr>
                <w:rFonts w:cs="Arial"/>
                <w:lang w:val="en-US" w:bidi="en-US"/>
              </w:rPr>
              <w:t xml:space="preserve">was </w:t>
            </w:r>
            <w:r w:rsidRPr="00FB292A">
              <w:rPr>
                <w:rFonts w:cs="Arial"/>
                <w:lang w:val="en-US" w:bidi="en-US"/>
              </w:rPr>
              <w:t>broken down by the different funding sources</w:t>
            </w:r>
          </w:p>
        </w:tc>
      </w:tr>
      <w:tr w:rsidR="007467C0" w:rsidRPr="00A875AE" w14:paraId="7B0738EA" w14:textId="77777777" w:rsidTr="006271D1">
        <w:trPr>
          <w:cantSplit/>
        </w:trPr>
        <w:tc>
          <w:tcPr>
            <w:tcW w:w="2570" w:type="dxa"/>
            <w:tcBorders>
              <w:top w:val="single" w:sz="6" w:space="0" w:color="auto"/>
              <w:bottom w:val="single" w:sz="6" w:space="0" w:color="auto"/>
              <w:right w:val="single" w:sz="6" w:space="0" w:color="auto"/>
            </w:tcBorders>
          </w:tcPr>
          <w:p w14:paraId="782BFCBF" w14:textId="77777777" w:rsidR="007467C0" w:rsidRPr="00980DF8" w:rsidRDefault="007467C0" w:rsidP="00AD0B13">
            <w:pPr>
              <w:pStyle w:val="TableBody"/>
              <w:rPr>
                <w:rFonts w:cs="Arial"/>
                <w:b/>
                <w:bCs/>
                <w:lang w:val="en-US" w:bidi="en-US"/>
              </w:rPr>
            </w:pPr>
            <w:r w:rsidRPr="00980DF8">
              <w:rPr>
                <w:rFonts w:cs="Arial"/>
                <w:b/>
                <w:bCs/>
                <w:lang w:val="en-US" w:bidi="en-US"/>
              </w:rPr>
              <w:t>Active Vaults</w:t>
            </w:r>
          </w:p>
        </w:tc>
        <w:tc>
          <w:tcPr>
            <w:tcW w:w="5480" w:type="dxa"/>
            <w:tcBorders>
              <w:top w:val="single" w:sz="6" w:space="0" w:color="auto"/>
              <w:left w:val="nil"/>
              <w:bottom w:val="single" w:sz="6" w:space="0" w:color="auto"/>
            </w:tcBorders>
          </w:tcPr>
          <w:p w14:paraId="4A8C14CF" w14:textId="77777777" w:rsidR="007467C0" w:rsidRPr="00FB292A" w:rsidRDefault="007467C0" w:rsidP="00AD0B13">
            <w:pPr>
              <w:pStyle w:val="TableBody"/>
              <w:rPr>
                <w:rFonts w:cs="Arial"/>
                <w:lang w:val="en-US" w:bidi="en-US"/>
              </w:rPr>
            </w:pPr>
            <w:r w:rsidRPr="00FB292A">
              <w:rPr>
                <w:rFonts w:cs="Arial"/>
                <w:lang w:val="en-US" w:bidi="en-US"/>
              </w:rPr>
              <w:t xml:space="preserve">Total number of Vaults active during the period selected. </w:t>
            </w:r>
          </w:p>
        </w:tc>
      </w:tr>
    </w:tbl>
    <w:p w14:paraId="521439F3"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32836B64" w14:textId="77777777" w:rsidR="007467C0" w:rsidRDefault="007467C0" w:rsidP="007467C0">
      <w:pPr>
        <w:pStyle w:val="TopofSection"/>
      </w:pPr>
    </w:p>
    <w:p w14:paraId="76BBAE6C" w14:textId="77777777" w:rsidR="007467C0" w:rsidRDefault="007467C0" w:rsidP="007467C0">
      <w:pPr>
        <w:pStyle w:val="Heading3"/>
      </w:pPr>
      <w:bookmarkStart w:id="2145" w:name="_Ref245721702"/>
      <w:bookmarkStart w:id="2146" w:name="_Toc74556427"/>
      <w:bookmarkStart w:id="2147" w:name="_Toc127491617"/>
      <w:bookmarkStart w:id="2148" w:name="_Toc128021150"/>
      <w:r>
        <w:t>Planning Reports</w:t>
      </w:r>
      <w:bookmarkEnd w:id="2145"/>
      <w:bookmarkEnd w:id="2146"/>
      <w:bookmarkEnd w:id="2147"/>
      <w:bookmarkEnd w:id="2148"/>
    </w:p>
    <w:p w14:paraId="191F4FEF" w14:textId="77777777" w:rsidR="007467C0" w:rsidRDefault="007467C0" w:rsidP="00AD0B13">
      <w:pPr>
        <w:pStyle w:val="BodyText"/>
      </w:pPr>
      <w:r>
        <w:t>The following is a summary of the information that will be covered along with hyperlinks to each topic:</w:t>
      </w:r>
    </w:p>
    <w:p w14:paraId="614A5079" w14:textId="77777777" w:rsidR="007467C0" w:rsidRDefault="007467C0" w:rsidP="00AD0B13">
      <w:pPr>
        <w:pStyle w:val="ListBullet"/>
      </w:pPr>
      <w:r>
        <w:fldChar w:fldCharType="begin"/>
      </w:r>
      <w:r>
        <w:instrText xml:space="preserve"> REF _Ref245722692 \h  \* MERGEFORMAT </w:instrText>
      </w:r>
      <w:r>
        <w:fldChar w:fldCharType="separate"/>
      </w:r>
      <w:r>
        <w:t>Forecast Results</w:t>
      </w:r>
      <w:r>
        <w:fldChar w:fldCharType="end"/>
      </w:r>
    </w:p>
    <w:p w14:paraId="7AFE2B30" w14:textId="77777777" w:rsidR="007467C0" w:rsidRDefault="007467C0" w:rsidP="00AD0B13">
      <w:pPr>
        <w:pStyle w:val="ListBullet"/>
      </w:pPr>
      <w:r>
        <w:fldChar w:fldCharType="begin"/>
      </w:r>
      <w:r>
        <w:instrText xml:space="preserve"> REF _Ref249810020 \h  \* MERGEFORMAT </w:instrText>
      </w:r>
      <w:r>
        <w:fldChar w:fldCharType="separate"/>
      </w:r>
      <w:r>
        <w:t>Forecast Health</w:t>
      </w:r>
      <w:r>
        <w:fldChar w:fldCharType="end"/>
      </w:r>
      <w:r>
        <w:t xml:space="preserve"> </w:t>
      </w:r>
    </w:p>
    <w:p w14:paraId="03CBCC99" w14:textId="74D6B177" w:rsidR="007467C0" w:rsidRDefault="007467C0" w:rsidP="00AD0B13">
      <w:pPr>
        <w:pStyle w:val="ListBullet"/>
      </w:pPr>
      <w:r>
        <w:fldChar w:fldCharType="begin"/>
      </w:r>
      <w:r>
        <w:instrText xml:space="preserve"> REF _Ref270486816 \h </w:instrText>
      </w:r>
      <w:r w:rsidR="00AD0B13">
        <w:instrText xml:space="preserve"> \* MERGEFORMAT </w:instrText>
      </w:r>
      <w:r>
        <w:fldChar w:fldCharType="separate"/>
      </w:r>
      <w:r>
        <w:t>Vault Forecast Details</w:t>
      </w:r>
      <w:r>
        <w:fldChar w:fldCharType="end"/>
      </w:r>
    </w:p>
    <w:p w14:paraId="3C74BC4F" w14:textId="6B6305CF" w:rsidR="007467C0" w:rsidRDefault="007467C0" w:rsidP="00AD0B13">
      <w:pPr>
        <w:pStyle w:val="ListBullet"/>
      </w:pPr>
      <w:r>
        <w:fldChar w:fldCharType="begin"/>
      </w:r>
      <w:r>
        <w:instrText xml:space="preserve"> REF _Ref270486824 \h </w:instrText>
      </w:r>
      <w:r w:rsidR="00AD0B13">
        <w:instrText xml:space="preserve"> \* MERGEFORMAT </w:instrText>
      </w:r>
      <w:r>
        <w:fldChar w:fldCharType="separate"/>
      </w:r>
      <w:r>
        <w:t>Vault Forecast Summary</w:t>
      </w:r>
      <w:r>
        <w:fldChar w:fldCharType="end"/>
      </w:r>
    </w:p>
    <w:p w14:paraId="6568FB6A" w14:textId="77777777" w:rsidR="007467C0" w:rsidRDefault="007467C0" w:rsidP="00AD0B13">
      <w:pPr>
        <w:pStyle w:val="ListBullet"/>
      </w:pPr>
      <w:r>
        <w:fldChar w:fldCharType="begin"/>
      </w:r>
      <w:r>
        <w:instrText xml:space="preserve"> REF _Ref249755996 \h  \* MERGEFORMAT </w:instrText>
      </w:r>
      <w:r>
        <w:fldChar w:fldCharType="separate"/>
      </w:r>
      <w:r>
        <w:t>Commercial Forecast Details</w:t>
      </w:r>
      <w:r>
        <w:fldChar w:fldCharType="end"/>
      </w:r>
    </w:p>
    <w:p w14:paraId="0781EDC0" w14:textId="50E2BF79" w:rsidR="007467C0" w:rsidRDefault="007467C0" w:rsidP="00AD0B13">
      <w:pPr>
        <w:pStyle w:val="ListBullet"/>
      </w:pPr>
      <w:r>
        <w:fldChar w:fldCharType="begin"/>
      </w:r>
      <w:r>
        <w:instrText xml:space="preserve"> REF _Ref270486611 \h </w:instrText>
      </w:r>
      <w:r w:rsidR="00AD0B13">
        <w:instrText xml:space="preserve"> \* MERGEFORMAT </w:instrText>
      </w:r>
      <w:r>
        <w:fldChar w:fldCharType="separate"/>
      </w:r>
      <w:r>
        <w:t>Commercial Forecast Summary</w:t>
      </w:r>
      <w:r>
        <w:fldChar w:fldCharType="end"/>
      </w:r>
    </w:p>
    <w:p w14:paraId="1E8A82DE" w14:textId="77777777" w:rsidR="007467C0" w:rsidRDefault="007467C0" w:rsidP="00AD0B13">
      <w:pPr>
        <w:pStyle w:val="ListBullet"/>
      </w:pPr>
      <w:r>
        <w:fldChar w:fldCharType="begin"/>
      </w:r>
      <w:r>
        <w:instrText xml:space="preserve"> REF _Ref249756004 \h  \* MERGEFORMAT </w:instrText>
      </w:r>
      <w:r>
        <w:fldChar w:fldCharType="separate"/>
      </w:r>
      <w:r>
        <w:t>Horizons</w:t>
      </w:r>
      <w:r>
        <w:fldChar w:fldCharType="end"/>
      </w:r>
    </w:p>
    <w:p w14:paraId="42CB4741" w14:textId="77777777" w:rsidR="007467C0" w:rsidRDefault="007467C0" w:rsidP="00AD0B13">
      <w:pPr>
        <w:pStyle w:val="ListBullet"/>
      </w:pPr>
      <w:r>
        <w:fldChar w:fldCharType="begin"/>
      </w:r>
      <w:r>
        <w:instrText xml:space="preserve"> REF _Ref249756008 \h  \* MERGEFORMAT </w:instrText>
      </w:r>
      <w:r>
        <w:fldChar w:fldCharType="separate"/>
      </w:r>
      <w:r>
        <w:t>Horizons With CI</w:t>
      </w:r>
      <w:r>
        <w:fldChar w:fldCharType="end"/>
      </w:r>
    </w:p>
    <w:p w14:paraId="0B7962D5" w14:textId="77777777" w:rsidR="007467C0" w:rsidRDefault="007467C0" w:rsidP="00AD0B13">
      <w:pPr>
        <w:pStyle w:val="ListBullet"/>
      </w:pPr>
      <w:r>
        <w:fldChar w:fldCharType="begin"/>
      </w:r>
      <w:r>
        <w:instrText xml:space="preserve"> REF _Ref245722704 \h  \* MERGEFORMAT </w:instrText>
      </w:r>
      <w:r>
        <w:fldChar w:fldCharType="separate"/>
      </w:r>
      <w:r>
        <w:t>OptiCash Aggregation Details</w:t>
      </w:r>
      <w:r>
        <w:fldChar w:fldCharType="end"/>
      </w:r>
    </w:p>
    <w:p w14:paraId="4AD12D2A" w14:textId="77777777" w:rsidR="007467C0" w:rsidRDefault="007467C0" w:rsidP="00AD0B13">
      <w:pPr>
        <w:pStyle w:val="ListBullet"/>
      </w:pPr>
      <w:r>
        <w:fldChar w:fldCharType="begin"/>
      </w:r>
      <w:r>
        <w:instrText xml:space="preserve"> REF _Ref245722707 \h  \* MERGEFORMAT </w:instrText>
      </w:r>
      <w:r>
        <w:fldChar w:fldCharType="separate"/>
      </w:r>
      <w:r>
        <w:t>Custodial Inventory Cap/On Book Minimum (CI CAP/OBMH) Report</w:t>
      </w:r>
      <w:r>
        <w:fldChar w:fldCharType="end"/>
      </w:r>
    </w:p>
    <w:p w14:paraId="55BE8F67" w14:textId="77777777" w:rsidR="007467C0" w:rsidRDefault="007467C0" w:rsidP="00AD0B13">
      <w:pPr>
        <w:pStyle w:val="ListBullet"/>
      </w:pPr>
      <w:r>
        <w:fldChar w:fldCharType="begin"/>
      </w:r>
      <w:r>
        <w:instrText xml:space="preserve"> REF _Ref245722710 \h  \* MERGEFORMAT </w:instrText>
      </w:r>
      <w:r>
        <w:fldChar w:fldCharType="separate"/>
      </w:r>
      <w:r>
        <w:t>Custodial Inventory (CI) Position (Forecasted)</w:t>
      </w:r>
      <w:r>
        <w:fldChar w:fldCharType="end"/>
      </w:r>
    </w:p>
    <w:p w14:paraId="0A9058E2"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69E098ED" w14:textId="77777777" w:rsidR="007467C0" w:rsidRDefault="007467C0" w:rsidP="007467C0">
      <w:pPr>
        <w:pStyle w:val="TopofSection"/>
      </w:pPr>
    </w:p>
    <w:p w14:paraId="6857A658" w14:textId="77777777" w:rsidR="007467C0" w:rsidRDefault="007467C0" w:rsidP="007467C0">
      <w:pPr>
        <w:pStyle w:val="Heading4"/>
      </w:pPr>
      <w:bookmarkStart w:id="2149" w:name="_Ref245722692"/>
      <w:r>
        <w:lastRenderedPageBreak/>
        <w:t>Forecast Results</w:t>
      </w:r>
      <w:bookmarkEnd w:id="2149"/>
    </w:p>
    <w:p w14:paraId="05956D8A" w14:textId="77777777" w:rsidR="007467C0" w:rsidRDefault="007467C0" w:rsidP="00AD0B13">
      <w:pPr>
        <w:pStyle w:val="BodyText"/>
      </w:pPr>
      <w:r>
        <w:t>This report shows the forecast for all Cashpoints assigned to the user. There are no parameters to enter for this report. Clicking on the link from the reports table will automatically produce and display the report. Additionally, this report does not have the option to output as a PDF or CSV file.</w:t>
      </w:r>
    </w:p>
    <w:p w14:paraId="741F45B1" w14:textId="77777777" w:rsidR="007467C0" w:rsidRDefault="007467C0" w:rsidP="007467C0">
      <w:pPr>
        <w:pStyle w:val="Caption"/>
      </w:pPr>
      <w:bookmarkStart w:id="2150" w:name="_Toc74556753"/>
      <w:r>
        <w:t xml:space="preserve">Table </w:t>
      </w:r>
      <w:r>
        <w:fldChar w:fldCharType="begin"/>
      </w:r>
      <w:r>
        <w:instrText xml:space="preserve"> SEQ Table \* ARABIC </w:instrText>
      </w:r>
      <w:r>
        <w:fldChar w:fldCharType="separate"/>
      </w:r>
      <w:r>
        <w:rPr>
          <w:noProof/>
        </w:rPr>
        <w:t>114</w:t>
      </w:r>
      <w:r>
        <w:rPr>
          <w:noProof/>
        </w:rPr>
        <w:fldChar w:fldCharType="end"/>
      </w:r>
      <w:r>
        <w:t>: Forecast Results</w:t>
      </w:r>
      <w:r w:rsidRPr="00CC406C">
        <w:t xml:space="preserve"> Report Description</w:t>
      </w:r>
      <w:bookmarkEnd w:id="215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6A9CE5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EC18571"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112940DB" w14:textId="77777777" w:rsidR="007467C0" w:rsidRPr="00A875AE" w:rsidRDefault="007467C0" w:rsidP="00170D7D">
            <w:pPr>
              <w:pStyle w:val="TableHeader"/>
            </w:pPr>
            <w:r>
              <w:t>Description</w:t>
            </w:r>
          </w:p>
        </w:tc>
      </w:tr>
      <w:tr w:rsidR="007467C0" w:rsidRPr="00A875AE" w14:paraId="34D4B5BC" w14:textId="77777777" w:rsidTr="006271D1">
        <w:trPr>
          <w:cantSplit/>
          <w:trHeight w:val="135"/>
        </w:trPr>
        <w:tc>
          <w:tcPr>
            <w:tcW w:w="2570" w:type="dxa"/>
            <w:tcBorders>
              <w:top w:val="nil"/>
              <w:bottom w:val="single" w:sz="6" w:space="0" w:color="auto"/>
              <w:right w:val="single" w:sz="6" w:space="0" w:color="auto"/>
            </w:tcBorders>
          </w:tcPr>
          <w:p w14:paraId="6B5D2BE7" w14:textId="77777777" w:rsidR="007467C0" w:rsidRPr="00980DF8" w:rsidRDefault="007467C0" w:rsidP="00AD0B13">
            <w:pPr>
              <w:pStyle w:val="TableBody"/>
              <w:rPr>
                <w:b/>
                <w:bCs/>
              </w:rPr>
            </w:pPr>
            <w:r w:rsidRPr="00980DF8">
              <w:rPr>
                <w:b/>
                <w:bCs/>
              </w:rPr>
              <w:t>Cashpoint ID</w:t>
            </w:r>
          </w:p>
        </w:tc>
        <w:tc>
          <w:tcPr>
            <w:tcW w:w="5480" w:type="dxa"/>
            <w:tcBorders>
              <w:top w:val="nil"/>
              <w:left w:val="single" w:sz="6" w:space="0" w:color="auto"/>
              <w:bottom w:val="single" w:sz="6" w:space="0" w:color="auto"/>
            </w:tcBorders>
          </w:tcPr>
          <w:p w14:paraId="706A3088" w14:textId="77777777" w:rsidR="007467C0" w:rsidRPr="00FB292A" w:rsidRDefault="007467C0" w:rsidP="00AD0B13">
            <w:pPr>
              <w:pStyle w:val="TableBody"/>
            </w:pPr>
            <w:r w:rsidRPr="00FB292A">
              <w:t>The unique identifier for the Cashpoint</w:t>
            </w:r>
          </w:p>
        </w:tc>
      </w:tr>
      <w:tr w:rsidR="007467C0" w:rsidRPr="00A875AE" w14:paraId="590D121B" w14:textId="77777777" w:rsidTr="006271D1">
        <w:trPr>
          <w:cantSplit/>
          <w:trHeight w:val="135"/>
        </w:trPr>
        <w:tc>
          <w:tcPr>
            <w:tcW w:w="2570" w:type="dxa"/>
            <w:tcBorders>
              <w:top w:val="nil"/>
              <w:bottom w:val="single" w:sz="6" w:space="0" w:color="auto"/>
              <w:right w:val="single" w:sz="6" w:space="0" w:color="auto"/>
            </w:tcBorders>
          </w:tcPr>
          <w:p w14:paraId="5F4CCF87" w14:textId="77777777" w:rsidR="007467C0" w:rsidRPr="00980DF8" w:rsidRDefault="007467C0" w:rsidP="00AD0B13">
            <w:pPr>
              <w:pStyle w:val="TableBody"/>
              <w:rPr>
                <w:b/>
                <w:bCs/>
              </w:rPr>
            </w:pPr>
            <w:r w:rsidRPr="00980DF8">
              <w:rPr>
                <w:b/>
                <w:bCs/>
              </w:rPr>
              <w:t>Cashpoint Type</w:t>
            </w:r>
          </w:p>
        </w:tc>
        <w:tc>
          <w:tcPr>
            <w:tcW w:w="5480" w:type="dxa"/>
            <w:tcBorders>
              <w:top w:val="nil"/>
              <w:left w:val="single" w:sz="6" w:space="0" w:color="auto"/>
              <w:bottom w:val="single" w:sz="6" w:space="0" w:color="auto"/>
            </w:tcBorders>
          </w:tcPr>
          <w:p w14:paraId="20C24CE8" w14:textId="77777777" w:rsidR="007467C0" w:rsidRPr="00FB292A" w:rsidRDefault="007467C0" w:rsidP="00AD0B13">
            <w:pPr>
              <w:pStyle w:val="TableBody"/>
            </w:pPr>
            <w:r w:rsidRPr="00FB292A">
              <w:t>Type of Cashpoint relating to the Cashpoint ID</w:t>
            </w:r>
          </w:p>
        </w:tc>
      </w:tr>
      <w:tr w:rsidR="007467C0" w:rsidRPr="00A875AE" w14:paraId="633549ED" w14:textId="77777777" w:rsidTr="006271D1">
        <w:trPr>
          <w:cantSplit/>
        </w:trPr>
        <w:tc>
          <w:tcPr>
            <w:tcW w:w="2570" w:type="dxa"/>
            <w:tcBorders>
              <w:top w:val="nil"/>
              <w:bottom w:val="single" w:sz="6" w:space="0" w:color="auto"/>
              <w:right w:val="single" w:sz="6" w:space="0" w:color="auto"/>
            </w:tcBorders>
          </w:tcPr>
          <w:p w14:paraId="657C8DFE" w14:textId="77777777" w:rsidR="007467C0" w:rsidRPr="00980DF8" w:rsidRDefault="007467C0" w:rsidP="00AD0B13">
            <w:pPr>
              <w:pStyle w:val="TableBody"/>
              <w:rPr>
                <w:b/>
                <w:bCs/>
              </w:rPr>
            </w:pPr>
            <w:r w:rsidRPr="00980DF8">
              <w:rPr>
                <w:b/>
                <w:bCs/>
              </w:rPr>
              <w:t>Status</w:t>
            </w:r>
          </w:p>
        </w:tc>
        <w:tc>
          <w:tcPr>
            <w:tcW w:w="5480" w:type="dxa"/>
            <w:tcBorders>
              <w:top w:val="nil"/>
              <w:left w:val="single" w:sz="6" w:space="0" w:color="auto"/>
              <w:bottom w:val="single" w:sz="6" w:space="0" w:color="auto"/>
            </w:tcBorders>
          </w:tcPr>
          <w:p w14:paraId="76603099" w14:textId="77777777" w:rsidR="007467C0" w:rsidRPr="00FB292A" w:rsidRDefault="007467C0" w:rsidP="00AD0B13">
            <w:pPr>
              <w:pStyle w:val="TableBody"/>
            </w:pPr>
            <w:r w:rsidRPr="00FB292A">
              <w:t>The status of the Forecast</w:t>
            </w:r>
          </w:p>
        </w:tc>
      </w:tr>
      <w:tr w:rsidR="007467C0" w:rsidRPr="00A875AE" w14:paraId="22B5E694" w14:textId="77777777" w:rsidTr="006271D1">
        <w:trPr>
          <w:cantSplit/>
        </w:trPr>
        <w:tc>
          <w:tcPr>
            <w:tcW w:w="2570" w:type="dxa"/>
            <w:tcBorders>
              <w:top w:val="single" w:sz="6" w:space="0" w:color="auto"/>
              <w:bottom w:val="single" w:sz="6" w:space="0" w:color="auto"/>
              <w:right w:val="single" w:sz="6" w:space="0" w:color="auto"/>
            </w:tcBorders>
          </w:tcPr>
          <w:p w14:paraId="0E61FC1E" w14:textId="77777777" w:rsidR="007467C0" w:rsidRPr="00980DF8" w:rsidRDefault="007467C0" w:rsidP="00AD0B13">
            <w:pPr>
              <w:pStyle w:val="TableBody"/>
              <w:rPr>
                <w:b/>
                <w:bCs/>
              </w:rPr>
            </w:pPr>
            <w:r w:rsidRPr="00980DF8">
              <w:rPr>
                <w:b/>
                <w:bCs/>
              </w:rPr>
              <w:t>Process Executed On</w:t>
            </w:r>
          </w:p>
        </w:tc>
        <w:tc>
          <w:tcPr>
            <w:tcW w:w="5480" w:type="dxa"/>
            <w:tcBorders>
              <w:top w:val="single" w:sz="6" w:space="0" w:color="auto"/>
              <w:left w:val="single" w:sz="6" w:space="0" w:color="auto"/>
              <w:bottom w:val="single" w:sz="6" w:space="0" w:color="auto"/>
            </w:tcBorders>
          </w:tcPr>
          <w:p w14:paraId="6011B767" w14:textId="77777777" w:rsidR="007467C0" w:rsidRPr="00FB292A" w:rsidRDefault="007467C0" w:rsidP="00AD0B13">
            <w:pPr>
              <w:pStyle w:val="TableBody"/>
            </w:pPr>
            <w:r w:rsidRPr="00FB292A">
              <w:t>The date corresponding to the last time the forecast process was run for the Cashpoint.</w:t>
            </w:r>
          </w:p>
        </w:tc>
      </w:tr>
      <w:tr w:rsidR="007467C0" w:rsidRPr="00A875AE" w14:paraId="45FB1DC2" w14:textId="77777777" w:rsidTr="006271D1">
        <w:trPr>
          <w:cantSplit/>
        </w:trPr>
        <w:tc>
          <w:tcPr>
            <w:tcW w:w="2570" w:type="dxa"/>
            <w:tcBorders>
              <w:top w:val="single" w:sz="6" w:space="0" w:color="auto"/>
              <w:bottom w:val="single" w:sz="6" w:space="0" w:color="auto"/>
              <w:right w:val="single" w:sz="6" w:space="0" w:color="auto"/>
            </w:tcBorders>
          </w:tcPr>
          <w:p w14:paraId="375B6E6B" w14:textId="77777777" w:rsidR="007467C0" w:rsidRPr="00980DF8" w:rsidRDefault="007467C0" w:rsidP="00AD0B13">
            <w:pPr>
              <w:pStyle w:val="TableBody"/>
              <w:rPr>
                <w:b/>
                <w:bCs/>
              </w:rPr>
            </w:pPr>
            <w:r w:rsidRPr="00980DF8">
              <w:rPr>
                <w:b/>
                <w:bCs/>
              </w:rPr>
              <w:t>Forecast Exists Through</w:t>
            </w:r>
          </w:p>
        </w:tc>
        <w:tc>
          <w:tcPr>
            <w:tcW w:w="5480" w:type="dxa"/>
            <w:tcBorders>
              <w:top w:val="single" w:sz="6" w:space="0" w:color="auto"/>
              <w:left w:val="nil"/>
              <w:bottom w:val="single" w:sz="6" w:space="0" w:color="auto"/>
            </w:tcBorders>
          </w:tcPr>
          <w:p w14:paraId="49A7D09E" w14:textId="77777777" w:rsidR="007467C0" w:rsidRPr="00FB292A" w:rsidRDefault="007467C0" w:rsidP="00AD0B13">
            <w:pPr>
              <w:pStyle w:val="TableBody"/>
            </w:pPr>
            <w:r w:rsidRPr="00FB292A">
              <w:t>The last day for which forecast records exist</w:t>
            </w:r>
          </w:p>
        </w:tc>
      </w:tr>
      <w:tr w:rsidR="007467C0" w:rsidRPr="00A875AE" w14:paraId="00729970" w14:textId="77777777" w:rsidTr="006271D1">
        <w:trPr>
          <w:cantSplit/>
        </w:trPr>
        <w:tc>
          <w:tcPr>
            <w:tcW w:w="2570" w:type="dxa"/>
            <w:tcBorders>
              <w:top w:val="single" w:sz="6" w:space="0" w:color="auto"/>
              <w:bottom w:val="single" w:sz="6" w:space="0" w:color="auto"/>
              <w:right w:val="single" w:sz="6" w:space="0" w:color="auto"/>
            </w:tcBorders>
          </w:tcPr>
          <w:p w14:paraId="4DB16595" w14:textId="77777777" w:rsidR="007467C0" w:rsidRPr="00980DF8" w:rsidRDefault="007467C0" w:rsidP="00AD0B13">
            <w:pPr>
              <w:pStyle w:val="TableBody"/>
              <w:rPr>
                <w:b/>
                <w:bCs/>
              </w:rPr>
            </w:pPr>
            <w:r w:rsidRPr="00980DF8">
              <w:rPr>
                <w:b/>
                <w:bCs/>
              </w:rPr>
              <w:t>Forecast From</w:t>
            </w:r>
          </w:p>
        </w:tc>
        <w:tc>
          <w:tcPr>
            <w:tcW w:w="5480" w:type="dxa"/>
            <w:tcBorders>
              <w:top w:val="single" w:sz="6" w:space="0" w:color="auto"/>
              <w:left w:val="nil"/>
              <w:bottom w:val="single" w:sz="6" w:space="0" w:color="auto"/>
            </w:tcBorders>
          </w:tcPr>
          <w:p w14:paraId="2992D142" w14:textId="77777777" w:rsidR="007467C0" w:rsidRPr="00FB292A" w:rsidRDefault="007467C0" w:rsidP="00AD0B13">
            <w:pPr>
              <w:pStyle w:val="TableBody"/>
            </w:pPr>
            <w:r w:rsidRPr="00FB292A">
              <w:t>Starting day of the forecast</w:t>
            </w:r>
          </w:p>
        </w:tc>
      </w:tr>
      <w:tr w:rsidR="007467C0" w:rsidRPr="00A875AE" w14:paraId="06F8361C" w14:textId="77777777" w:rsidTr="006271D1">
        <w:trPr>
          <w:cantSplit/>
        </w:trPr>
        <w:tc>
          <w:tcPr>
            <w:tcW w:w="2570" w:type="dxa"/>
            <w:tcBorders>
              <w:top w:val="single" w:sz="6" w:space="0" w:color="auto"/>
              <w:bottom w:val="single" w:sz="6" w:space="0" w:color="auto"/>
              <w:right w:val="single" w:sz="6" w:space="0" w:color="auto"/>
            </w:tcBorders>
          </w:tcPr>
          <w:p w14:paraId="4775039A" w14:textId="77777777" w:rsidR="007467C0" w:rsidRPr="00980DF8" w:rsidRDefault="007467C0" w:rsidP="00AD0B13">
            <w:pPr>
              <w:pStyle w:val="TableBody"/>
              <w:rPr>
                <w:b/>
                <w:bCs/>
              </w:rPr>
            </w:pPr>
            <w:r w:rsidRPr="00980DF8">
              <w:rPr>
                <w:b/>
                <w:bCs/>
              </w:rPr>
              <w:t>Forecast To</w:t>
            </w:r>
          </w:p>
        </w:tc>
        <w:tc>
          <w:tcPr>
            <w:tcW w:w="5480" w:type="dxa"/>
            <w:tcBorders>
              <w:top w:val="single" w:sz="6" w:space="0" w:color="auto"/>
              <w:left w:val="nil"/>
              <w:bottom w:val="single" w:sz="6" w:space="0" w:color="auto"/>
            </w:tcBorders>
          </w:tcPr>
          <w:p w14:paraId="6F180156" w14:textId="77777777" w:rsidR="007467C0" w:rsidRPr="00FB292A" w:rsidRDefault="007467C0" w:rsidP="00AD0B13">
            <w:pPr>
              <w:pStyle w:val="TableBody"/>
            </w:pPr>
            <w:r w:rsidRPr="00FB292A">
              <w:t>Ending day of the forecast</w:t>
            </w:r>
          </w:p>
        </w:tc>
      </w:tr>
      <w:tr w:rsidR="007467C0" w:rsidRPr="00A875AE" w14:paraId="0878BBBD" w14:textId="77777777" w:rsidTr="006271D1">
        <w:trPr>
          <w:cantSplit/>
        </w:trPr>
        <w:tc>
          <w:tcPr>
            <w:tcW w:w="2570" w:type="dxa"/>
            <w:tcBorders>
              <w:top w:val="single" w:sz="6" w:space="0" w:color="auto"/>
              <w:bottom w:val="single" w:sz="6" w:space="0" w:color="auto"/>
              <w:right w:val="single" w:sz="6" w:space="0" w:color="auto"/>
            </w:tcBorders>
          </w:tcPr>
          <w:p w14:paraId="7B407901" w14:textId="77777777" w:rsidR="007467C0" w:rsidRPr="00980DF8" w:rsidRDefault="007467C0" w:rsidP="00AD0B13">
            <w:pPr>
              <w:pStyle w:val="TableBody"/>
              <w:rPr>
                <w:b/>
                <w:bCs/>
              </w:rPr>
            </w:pPr>
            <w:r w:rsidRPr="00980DF8">
              <w:rPr>
                <w:b/>
                <w:bCs/>
              </w:rPr>
              <w:t>History From</w:t>
            </w:r>
          </w:p>
        </w:tc>
        <w:tc>
          <w:tcPr>
            <w:tcW w:w="5480" w:type="dxa"/>
            <w:tcBorders>
              <w:top w:val="single" w:sz="6" w:space="0" w:color="auto"/>
              <w:left w:val="nil"/>
              <w:bottom w:val="single" w:sz="6" w:space="0" w:color="auto"/>
            </w:tcBorders>
          </w:tcPr>
          <w:p w14:paraId="736F1B57" w14:textId="77777777" w:rsidR="007467C0" w:rsidRPr="00FB292A" w:rsidRDefault="007467C0" w:rsidP="00AD0B13">
            <w:pPr>
              <w:pStyle w:val="TableBody"/>
            </w:pPr>
            <w:r w:rsidRPr="00FB292A">
              <w:t>Starting day of the history used to forecast the Cashpoint</w:t>
            </w:r>
          </w:p>
        </w:tc>
      </w:tr>
      <w:tr w:rsidR="007467C0" w:rsidRPr="00A875AE" w14:paraId="3F250ADC" w14:textId="77777777" w:rsidTr="006271D1">
        <w:trPr>
          <w:cantSplit/>
        </w:trPr>
        <w:tc>
          <w:tcPr>
            <w:tcW w:w="2570" w:type="dxa"/>
            <w:tcBorders>
              <w:top w:val="single" w:sz="6" w:space="0" w:color="auto"/>
              <w:bottom w:val="single" w:sz="6" w:space="0" w:color="auto"/>
              <w:right w:val="single" w:sz="6" w:space="0" w:color="auto"/>
            </w:tcBorders>
          </w:tcPr>
          <w:p w14:paraId="1AC70121" w14:textId="77777777" w:rsidR="007467C0" w:rsidRPr="00980DF8" w:rsidRDefault="007467C0" w:rsidP="00AD0B13">
            <w:pPr>
              <w:pStyle w:val="TableBody"/>
              <w:rPr>
                <w:b/>
                <w:bCs/>
              </w:rPr>
            </w:pPr>
            <w:r w:rsidRPr="00980DF8">
              <w:rPr>
                <w:b/>
                <w:bCs/>
              </w:rPr>
              <w:t>History To</w:t>
            </w:r>
          </w:p>
        </w:tc>
        <w:tc>
          <w:tcPr>
            <w:tcW w:w="5480" w:type="dxa"/>
            <w:tcBorders>
              <w:top w:val="single" w:sz="6" w:space="0" w:color="auto"/>
              <w:left w:val="nil"/>
              <w:bottom w:val="single" w:sz="6" w:space="0" w:color="auto"/>
            </w:tcBorders>
          </w:tcPr>
          <w:p w14:paraId="5F82FCB1" w14:textId="77777777" w:rsidR="007467C0" w:rsidRPr="00FB292A" w:rsidRDefault="007467C0" w:rsidP="00AD0B13">
            <w:pPr>
              <w:pStyle w:val="TableBody"/>
            </w:pPr>
            <w:r w:rsidRPr="00FB292A">
              <w:t>Ending day of the history used to forecast the Cashpoint</w:t>
            </w:r>
          </w:p>
        </w:tc>
      </w:tr>
      <w:tr w:rsidR="007467C0" w:rsidRPr="00A875AE" w14:paraId="04466B71" w14:textId="77777777" w:rsidTr="006271D1">
        <w:trPr>
          <w:cantSplit/>
        </w:trPr>
        <w:tc>
          <w:tcPr>
            <w:tcW w:w="2570" w:type="dxa"/>
            <w:tcBorders>
              <w:top w:val="single" w:sz="6" w:space="0" w:color="auto"/>
              <w:bottom w:val="single" w:sz="6" w:space="0" w:color="auto"/>
              <w:right w:val="single" w:sz="6" w:space="0" w:color="auto"/>
            </w:tcBorders>
          </w:tcPr>
          <w:p w14:paraId="0B1E7DBB" w14:textId="77777777" w:rsidR="007467C0" w:rsidRPr="00980DF8" w:rsidRDefault="007467C0" w:rsidP="00AD0B13">
            <w:pPr>
              <w:pStyle w:val="TableBody"/>
              <w:rPr>
                <w:b/>
                <w:bCs/>
              </w:rPr>
            </w:pPr>
            <w:r w:rsidRPr="00980DF8">
              <w:rPr>
                <w:b/>
                <w:bCs/>
              </w:rPr>
              <w:t>Horizon ID</w:t>
            </w:r>
          </w:p>
        </w:tc>
        <w:tc>
          <w:tcPr>
            <w:tcW w:w="5480" w:type="dxa"/>
            <w:tcBorders>
              <w:top w:val="single" w:sz="6" w:space="0" w:color="auto"/>
              <w:left w:val="nil"/>
              <w:bottom w:val="single" w:sz="6" w:space="0" w:color="auto"/>
            </w:tcBorders>
          </w:tcPr>
          <w:p w14:paraId="2BCA2050" w14:textId="77777777" w:rsidR="007467C0" w:rsidRPr="00FB292A" w:rsidRDefault="007467C0" w:rsidP="00AD0B13">
            <w:pPr>
              <w:pStyle w:val="TableBody"/>
            </w:pPr>
            <w:r w:rsidRPr="00FB292A">
              <w:t>The Forecast Horizon ID used to forecast the Cashpoint.</w:t>
            </w:r>
          </w:p>
        </w:tc>
      </w:tr>
    </w:tbl>
    <w:p w14:paraId="083429FA"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543B1716" w14:textId="2722EB68" w:rsidR="007467C0" w:rsidRPr="00FB0EA9" w:rsidRDefault="007467C0" w:rsidP="007467C0">
      <w:pPr>
        <w:rPr>
          <w:color w:val="76923C"/>
        </w:rPr>
      </w:pPr>
    </w:p>
    <w:p w14:paraId="21EC7D40" w14:textId="77777777" w:rsidR="007467C0" w:rsidRDefault="007467C0" w:rsidP="007467C0">
      <w:pPr>
        <w:pStyle w:val="Heading4"/>
      </w:pPr>
      <w:bookmarkStart w:id="2151" w:name="_Ref249810020"/>
      <w:bookmarkStart w:id="2152" w:name="_Ref249755990"/>
      <w:bookmarkStart w:id="2153" w:name="_Ref245722700"/>
      <w:r>
        <w:t>Forecast Health</w:t>
      </w:r>
      <w:bookmarkEnd w:id="2151"/>
    </w:p>
    <w:p w14:paraId="088DBDFF" w14:textId="77777777" w:rsidR="007467C0" w:rsidRPr="00AE4365" w:rsidRDefault="007467C0" w:rsidP="00AD0B13">
      <w:pPr>
        <w:pStyle w:val="BodyText"/>
      </w:pPr>
      <w:r>
        <w:t xml:space="preserve">This report is a summary of the Forecast Health for a specific Cashpoint or all Cashpoints assigned to the user. </w:t>
      </w:r>
    </w:p>
    <w:p w14:paraId="683BA6EE" w14:textId="77777777" w:rsidR="007467C0" w:rsidRDefault="007467C0" w:rsidP="007467C0">
      <w:pPr>
        <w:pStyle w:val="Caption"/>
      </w:pPr>
      <w:bookmarkStart w:id="2154" w:name="_Toc74556754"/>
      <w:r>
        <w:t xml:space="preserve">Table </w:t>
      </w:r>
      <w:r>
        <w:fldChar w:fldCharType="begin"/>
      </w:r>
      <w:r>
        <w:instrText xml:space="preserve"> SEQ Table \* ARABIC </w:instrText>
      </w:r>
      <w:r>
        <w:fldChar w:fldCharType="separate"/>
      </w:r>
      <w:r>
        <w:rPr>
          <w:noProof/>
        </w:rPr>
        <w:t>115</w:t>
      </w:r>
      <w:r>
        <w:rPr>
          <w:noProof/>
        </w:rPr>
        <w:fldChar w:fldCharType="end"/>
      </w:r>
      <w:r>
        <w:t>: Forecast Health</w:t>
      </w:r>
      <w:r w:rsidRPr="007C0411">
        <w:t xml:space="preserve"> Report Description</w:t>
      </w:r>
      <w:bookmarkEnd w:id="215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9ADBE6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7FFA0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6FA72119" w14:textId="77777777" w:rsidR="007467C0" w:rsidRPr="00A875AE" w:rsidRDefault="007467C0" w:rsidP="00170D7D">
            <w:pPr>
              <w:pStyle w:val="TableHeader"/>
            </w:pPr>
            <w:r>
              <w:t>Description</w:t>
            </w:r>
          </w:p>
        </w:tc>
      </w:tr>
      <w:tr w:rsidR="007467C0" w:rsidRPr="00A875AE" w14:paraId="58780077" w14:textId="77777777" w:rsidTr="006271D1">
        <w:trPr>
          <w:cantSplit/>
          <w:trHeight w:val="135"/>
        </w:trPr>
        <w:tc>
          <w:tcPr>
            <w:tcW w:w="2570" w:type="dxa"/>
            <w:tcBorders>
              <w:top w:val="nil"/>
              <w:bottom w:val="single" w:sz="6" w:space="0" w:color="auto"/>
              <w:right w:val="single" w:sz="6" w:space="0" w:color="auto"/>
            </w:tcBorders>
          </w:tcPr>
          <w:p w14:paraId="196D8AA6" w14:textId="77777777" w:rsidR="007467C0" w:rsidRPr="00980DF8" w:rsidRDefault="007467C0" w:rsidP="00233142">
            <w:pPr>
              <w:pStyle w:val="TableBody"/>
              <w:rPr>
                <w:b/>
                <w:bCs/>
              </w:rPr>
            </w:pPr>
            <w:r w:rsidRPr="00980DF8">
              <w:rPr>
                <w:b/>
                <w:bCs/>
              </w:rPr>
              <w:t>Cash Point</w:t>
            </w:r>
          </w:p>
        </w:tc>
        <w:tc>
          <w:tcPr>
            <w:tcW w:w="5480" w:type="dxa"/>
            <w:tcBorders>
              <w:top w:val="nil"/>
              <w:left w:val="single" w:sz="6" w:space="0" w:color="auto"/>
              <w:bottom w:val="single" w:sz="6" w:space="0" w:color="auto"/>
            </w:tcBorders>
          </w:tcPr>
          <w:p w14:paraId="1A6CBC14" w14:textId="77777777" w:rsidR="007467C0" w:rsidRPr="00FB292A" w:rsidRDefault="007467C0" w:rsidP="00AD0B13">
            <w:pPr>
              <w:pStyle w:val="TableBody"/>
            </w:pPr>
            <w:r w:rsidRPr="00FB292A">
              <w:t xml:space="preserve">The unique identifier for the Cashpoint. The analyst has the option to report on a single Cashpoint or </w:t>
            </w:r>
            <w:r w:rsidRPr="00980DF8">
              <w:rPr>
                <w:b/>
                <w:bCs/>
              </w:rPr>
              <w:t>‘All’</w:t>
            </w:r>
            <w:r w:rsidRPr="00FB292A">
              <w:t xml:space="preserve"> Cashpoints</w:t>
            </w:r>
          </w:p>
        </w:tc>
      </w:tr>
      <w:tr w:rsidR="007467C0" w:rsidRPr="00A875AE" w14:paraId="79FED9F9" w14:textId="77777777" w:rsidTr="006271D1">
        <w:trPr>
          <w:cantSplit/>
          <w:trHeight w:val="135"/>
        </w:trPr>
        <w:tc>
          <w:tcPr>
            <w:tcW w:w="2570" w:type="dxa"/>
            <w:tcBorders>
              <w:top w:val="nil"/>
              <w:bottom w:val="single" w:sz="6" w:space="0" w:color="auto"/>
              <w:right w:val="single" w:sz="6" w:space="0" w:color="auto"/>
            </w:tcBorders>
          </w:tcPr>
          <w:p w14:paraId="0EB6ADB9" w14:textId="77777777" w:rsidR="007467C0" w:rsidRPr="00980DF8" w:rsidRDefault="007467C0" w:rsidP="00233142">
            <w:pPr>
              <w:pStyle w:val="TableBody"/>
              <w:rPr>
                <w:b/>
                <w:bCs/>
              </w:rPr>
            </w:pPr>
            <w:r w:rsidRPr="00980DF8">
              <w:rPr>
                <w:b/>
                <w:bCs/>
              </w:rPr>
              <w:t>Min %</w:t>
            </w:r>
          </w:p>
        </w:tc>
        <w:tc>
          <w:tcPr>
            <w:tcW w:w="5480" w:type="dxa"/>
            <w:tcBorders>
              <w:top w:val="nil"/>
              <w:left w:val="single" w:sz="6" w:space="0" w:color="auto"/>
              <w:bottom w:val="single" w:sz="6" w:space="0" w:color="auto"/>
            </w:tcBorders>
          </w:tcPr>
          <w:p w14:paraId="1133598B" w14:textId="77777777" w:rsidR="007467C0" w:rsidRPr="00FB292A" w:rsidRDefault="007467C0" w:rsidP="00AD0B13">
            <w:pPr>
              <w:pStyle w:val="TableBody"/>
            </w:pPr>
            <w:r w:rsidRPr="00FB292A">
              <w:t>Allows the report to be filtered by selecting the minimum variance percentage. Valid entries should be 0 to 100</w:t>
            </w:r>
          </w:p>
        </w:tc>
      </w:tr>
      <w:tr w:rsidR="007467C0" w:rsidRPr="00A875AE" w14:paraId="1E1E4C19" w14:textId="77777777" w:rsidTr="006271D1">
        <w:trPr>
          <w:cantSplit/>
        </w:trPr>
        <w:tc>
          <w:tcPr>
            <w:tcW w:w="2570" w:type="dxa"/>
            <w:tcBorders>
              <w:top w:val="nil"/>
              <w:bottom w:val="single" w:sz="6" w:space="0" w:color="auto"/>
              <w:right w:val="single" w:sz="6" w:space="0" w:color="auto"/>
            </w:tcBorders>
          </w:tcPr>
          <w:p w14:paraId="40FD134D" w14:textId="77777777" w:rsidR="007467C0" w:rsidRPr="00980DF8" w:rsidRDefault="007467C0" w:rsidP="00233142">
            <w:pPr>
              <w:pStyle w:val="TableBody"/>
              <w:rPr>
                <w:b/>
                <w:bCs/>
              </w:rPr>
            </w:pPr>
            <w:r w:rsidRPr="00980DF8">
              <w:rPr>
                <w:b/>
                <w:bCs/>
              </w:rPr>
              <w:t>Max %</w:t>
            </w:r>
          </w:p>
        </w:tc>
        <w:tc>
          <w:tcPr>
            <w:tcW w:w="5480" w:type="dxa"/>
            <w:tcBorders>
              <w:top w:val="nil"/>
              <w:left w:val="single" w:sz="6" w:space="0" w:color="auto"/>
              <w:bottom w:val="single" w:sz="6" w:space="0" w:color="auto"/>
            </w:tcBorders>
          </w:tcPr>
          <w:p w14:paraId="47DA55E7" w14:textId="77777777" w:rsidR="007467C0" w:rsidRPr="00FB292A" w:rsidRDefault="007467C0" w:rsidP="00AD0B13">
            <w:pPr>
              <w:pStyle w:val="TableBody"/>
            </w:pPr>
            <w:r w:rsidRPr="00FB292A">
              <w:t>Allows the report to be filtered by selecting the maximum variance percent. Valid entries should be 0 to 100.</w:t>
            </w:r>
          </w:p>
        </w:tc>
      </w:tr>
      <w:tr w:rsidR="007467C0" w:rsidRPr="00A875AE" w14:paraId="34A1951F" w14:textId="77777777" w:rsidTr="006271D1">
        <w:trPr>
          <w:cantSplit/>
        </w:trPr>
        <w:tc>
          <w:tcPr>
            <w:tcW w:w="2570" w:type="dxa"/>
            <w:tcBorders>
              <w:top w:val="single" w:sz="6" w:space="0" w:color="auto"/>
              <w:bottom w:val="single" w:sz="6" w:space="0" w:color="auto"/>
              <w:right w:val="single" w:sz="6" w:space="0" w:color="auto"/>
            </w:tcBorders>
          </w:tcPr>
          <w:p w14:paraId="0B5A1202" w14:textId="77777777" w:rsidR="007467C0" w:rsidRPr="00980DF8" w:rsidRDefault="007467C0" w:rsidP="00233142">
            <w:pPr>
              <w:pStyle w:val="TableBody"/>
              <w:rPr>
                <w:b/>
                <w:bCs/>
              </w:rPr>
            </w:pPr>
            <w:r w:rsidRPr="00980DF8">
              <w:rPr>
                <w:b/>
                <w:bCs/>
              </w:rPr>
              <w:lastRenderedPageBreak/>
              <w:t>Denomination</w:t>
            </w:r>
          </w:p>
        </w:tc>
        <w:tc>
          <w:tcPr>
            <w:tcW w:w="5480" w:type="dxa"/>
            <w:tcBorders>
              <w:top w:val="single" w:sz="6" w:space="0" w:color="auto"/>
              <w:left w:val="single" w:sz="6" w:space="0" w:color="auto"/>
              <w:bottom w:val="single" w:sz="6" w:space="0" w:color="auto"/>
            </w:tcBorders>
          </w:tcPr>
          <w:p w14:paraId="19718FAD" w14:textId="77777777" w:rsidR="007467C0" w:rsidRPr="00FB292A" w:rsidRDefault="007467C0" w:rsidP="00AD0B13">
            <w:pPr>
              <w:pStyle w:val="TableBody"/>
            </w:pPr>
            <w:r w:rsidRPr="00FB292A">
              <w:t xml:space="preserve">The denomination and quality of the forecast relating to the Cashpoint </w:t>
            </w:r>
          </w:p>
        </w:tc>
      </w:tr>
      <w:tr w:rsidR="007467C0" w:rsidRPr="00A875AE" w14:paraId="38FE7917" w14:textId="77777777" w:rsidTr="006271D1">
        <w:trPr>
          <w:cantSplit/>
        </w:trPr>
        <w:tc>
          <w:tcPr>
            <w:tcW w:w="2570" w:type="dxa"/>
            <w:tcBorders>
              <w:top w:val="single" w:sz="6" w:space="0" w:color="auto"/>
              <w:bottom w:val="single" w:sz="6" w:space="0" w:color="auto"/>
              <w:right w:val="single" w:sz="6" w:space="0" w:color="auto"/>
            </w:tcBorders>
          </w:tcPr>
          <w:p w14:paraId="35E2A5B9" w14:textId="77777777" w:rsidR="007467C0" w:rsidRPr="00980DF8" w:rsidRDefault="007467C0" w:rsidP="00233142">
            <w:pPr>
              <w:pStyle w:val="TableBody"/>
              <w:rPr>
                <w:b/>
                <w:bCs/>
              </w:rPr>
            </w:pPr>
            <w:r w:rsidRPr="00980DF8">
              <w:rPr>
                <w:b/>
                <w:bCs/>
              </w:rPr>
              <w:t>Cashpoint Type</w:t>
            </w:r>
          </w:p>
        </w:tc>
        <w:tc>
          <w:tcPr>
            <w:tcW w:w="5480" w:type="dxa"/>
            <w:tcBorders>
              <w:top w:val="single" w:sz="6" w:space="0" w:color="auto"/>
              <w:left w:val="nil"/>
              <w:bottom w:val="single" w:sz="6" w:space="0" w:color="auto"/>
            </w:tcBorders>
          </w:tcPr>
          <w:p w14:paraId="52FC6D6B" w14:textId="77777777" w:rsidR="007467C0" w:rsidRPr="00FB292A" w:rsidRDefault="007467C0" w:rsidP="00AD0B13">
            <w:pPr>
              <w:pStyle w:val="TableBody"/>
            </w:pPr>
            <w:r w:rsidRPr="00FB292A">
              <w:t>Type of Cashpoint relating to the Cashpoint ID</w:t>
            </w:r>
          </w:p>
        </w:tc>
      </w:tr>
      <w:tr w:rsidR="007467C0" w:rsidRPr="00A875AE" w14:paraId="4CD8D907" w14:textId="77777777" w:rsidTr="006271D1">
        <w:trPr>
          <w:cantSplit/>
        </w:trPr>
        <w:tc>
          <w:tcPr>
            <w:tcW w:w="2570" w:type="dxa"/>
            <w:tcBorders>
              <w:top w:val="single" w:sz="6" w:space="0" w:color="auto"/>
              <w:bottom w:val="single" w:sz="6" w:space="0" w:color="auto"/>
              <w:right w:val="single" w:sz="6" w:space="0" w:color="auto"/>
            </w:tcBorders>
          </w:tcPr>
          <w:p w14:paraId="15782B51" w14:textId="77777777" w:rsidR="007467C0" w:rsidRPr="00980DF8" w:rsidRDefault="007467C0" w:rsidP="00980DF8">
            <w:pPr>
              <w:pStyle w:val="TableBody"/>
              <w:rPr>
                <w:rFonts w:cs="Arial"/>
                <w:b/>
                <w:bCs/>
                <w:lang w:val="en-US" w:bidi="en-US"/>
              </w:rPr>
            </w:pPr>
            <w:r w:rsidRPr="00980DF8">
              <w:rPr>
                <w:rFonts w:cs="Arial"/>
                <w:b/>
                <w:bCs/>
                <w:lang w:val="en-US" w:bidi="en-US"/>
              </w:rPr>
              <w:t>Action</w:t>
            </w:r>
          </w:p>
        </w:tc>
        <w:tc>
          <w:tcPr>
            <w:tcW w:w="5480" w:type="dxa"/>
            <w:tcBorders>
              <w:top w:val="single" w:sz="6" w:space="0" w:color="auto"/>
              <w:left w:val="nil"/>
              <w:bottom w:val="single" w:sz="6" w:space="0" w:color="auto"/>
            </w:tcBorders>
          </w:tcPr>
          <w:p w14:paraId="3E229299" w14:textId="77777777" w:rsidR="007467C0" w:rsidRPr="00FB292A" w:rsidRDefault="007467C0" w:rsidP="00AD0B13">
            <w:pPr>
              <w:pStyle w:val="TableBody"/>
            </w:pPr>
            <w:r w:rsidRPr="00FB292A">
              <w:t>The type of forecast performed.</w:t>
            </w:r>
          </w:p>
          <w:p w14:paraId="4F5EDF0F" w14:textId="77777777" w:rsidR="007467C0" w:rsidRPr="00FB292A" w:rsidRDefault="007467C0" w:rsidP="00AD0B13">
            <w:pPr>
              <w:pStyle w:val="TableBody"/>
            </w:pPr>
            <w:r w:rsidRPr="00FB292A">
              <w:t>The available options will be:</w:t>
            </w:r>
          </w:p>
          <w:p w14:paraId="05A0165F" w14:textId="77777777" w:rsidR="007467C0" w:rsidRPr="00FB292A" w:rsidRDefault="007467C0" w:rsidP="00AD0B13">
            <w:pPr>
              <w:pStyle w:val="TableListBullet"/>
            </w:pPr>
            <w:r w:rsidRPr="00FB292A">
              <w:t>Withdrawals</w:t>
            </w:r>
          </w:p>
          <w:p w14:paraId="6986FEC5" w14:textId="77777777" w:rsidR="007467C0" w:rsidRPr="00FB292A" w:rsidRDefault="007467C0" w:rsidP="00AD0B13">
            <w:pPr>
              <w:pStyle w:val="TableListBullet"/>
            </w:pPr>
            <w:r w:rsidRPr="00FB292A">
              <w:t>Deposits</w:t>
            </w:r>
          </w:p>
          <w:p w14:paraId="7AE8B79C" w14:textId="77777777" w:rsidR="007467C0" w:rsidRPr="00FB292A" w:rsidRDefault="007467C0" w:rsidP="00AD0B13">
            <w:pPr>
              <w:pStyle w:val="TableListBullet"/>
            </w:pPr>
            <w:r w:rsidRPr="00FB292A">
              <w:t>Net Demand</w:t>
            </w:r>
          </w:p>
        </w:tc>
      </w:tr>
      <w:tr w:rsidR="007467C0" w:rsidRPr="00A875AE" w14:paraId="6CC30929" w14:textId="77777777" w:rsidTr="006271D1">
        <w:trPr>
          <w:cantSplit/>
        </w:trPr>
        <w:tc>
          <w:tcPr>
            <w:tcW w:w="2570" w:type="dxa"/>
            <w:tcBorders>
              <w:top w:val="single" w:sz="6" w:space="0" w:color="auto"/>
              <w:bottom w:val="single" w:sz="6" w:space="0" w:color="auto"/>
              <w:right w:val="single" w:sz="6" w:space="0" w:color="auto"/>
            </w:tcBorders>
          </w:tcPr>
          <w:p w14:paraId="360AB709" w14:textId="77777777" w:rsidR="007467C0" w:rsidRPr="00980DF8" w:rsidRDefault="007467C0" w:rsidP="00233142">
            <w:pPr>
              <w:pStyle w:val="TableBody"/>
              <w:rPr>
                <w:b/>
                <w:bCs/>
              </w:rPr>
            </w:pPr>
            <w:r w:rsidRPr="00980DF8">
              <w:rPr>
                <w:b/>
                <w:bCs/>
              </w:rPr>
              <w:t>Forecast Health</w:t>
            </w:r>
          </w:p>
        </w:tc>
        <w:tc>
          <w:tcPr>
            <w:tcW w:w="5480" w:type="dxa"/>
            <w:tcBorders>
              <w:top w:val="single" w:sz="6" w:space="0" w:color="auto"/>
              <w:left w:val="nil"/>
              <w:bottom w:val="single" w:sz="6" w:space="0" w:color="auto"/>
            </w:tcBorders>
          </w:tcPr>
          <w:p w14:paraId="541CB7C6" w14:textId="77777777" w:rsidR="007467C0" w:rsidRPr="00FB292A" w:rsidRDefault="007467C0" w:rsidP="00AD0B13">
            <w:pPr>
              <w:pStyle w:val="TableBody"/>
            </w:pPr>
            <w:r w:rsidRPr="00FB292A">
              <w:t>A percentage ranging from 0 to 100 that represents the quality of the forecast with 0 being poor and 100 being perfect.</w:t>
            </w:r>
          </w:p>
        </w:tc>
      </w:tr>
    </w:tbl>
    <w:p w14:paraId="5D4AEC74"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00B03D51" w14:textId="77777777" w:rsidR="007467C0" w:rsidRDefault="007467C0" w:rsidP="007467C0">
      <w:pPr>
        <w:pStyle w:val="TopofSection"/>
      </w:pPr>
    </w:p>
    <w:p w14:paraId="042CEB86" w14:textId="77777777" w:rsidR="007467C0" w:rsidRDefault="007467C0" w:rsidP="007467C0">
      <w:pPr>
        <w:pStyle w:val="Heading4"/>
      </w:pPr>
      <w:bookmarkStart w:id="2155" w:name="_Ref270486816"/>
      <w:r>
        <w:t>Vault Forecast Details</w:t>
      </w:r>
      <w:bookmarkEnd w:id="2152"/>
      <w:bookmarkEnd w:id="2155"/>
    </w:p>
    <w:p w14:paraId="4A5435C4" w14:textId="77777777" w:rsidR="007467C0" w:rsidRDefault="007467C0" w:rsidP="00AD0B13">
      <w:pPr>
        <w:pStyle w:val="BodyText"/>
      </w:pPr>
      <w:r>
        <w:t>The Vault Forecast Details report gives the analyst the forecasted amounts for the selected Cashpoints and options.</w:t>
      </w:r>
    </w:p>
    <w:p w14:paraId="1B9F8D7C" w14:textId="77777777" w:rsidR="007467C0" w:rsidRPr="001E2FA2" w:rsidRDefault="007467C0" w:rsidP="007467C0">
      <w:pPr>
        <w:pStyle w:val="Caption"/>
        <w:rPr>
          <w:lang w:val="en-US"/>
        </w:rPr>
      </w:pPr>
      <w:bookmarkStart w:id="2156" w:name="_Toc74556755"/>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116</w:t>
      </w:r>
      <w:r>
        <w:fldChar w:fldCharType="end"/>
      </w:r>
      <w:r w:rsidRPr="001E2FA2">
        <w:rPr>
          <w:lang w:val="en-US"/>
        </w:rPr>
        <w:t>: Vault Forecast Details Report Description</w:t>
      </w:r>
      <w:bookmarkEnd w:id="215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4D0BE8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038A2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9D7547B" w14:textId="77777777" w:rsidR="007467C0" w:rsidRPr="00A875AE" w:rsidRDefault="007467C0" w:rsidP="00170D7D">
            <w:pPr>
              <w:pStyle w:val="TableHeader"/>
            </w:pPr>
            <w:r>
              <w:t>Description</w:t>
            </w:r>
          </w:p>
        </w:tc>
      </w:tr>
      <w:tr w:rsidR="007467C0" w:rsidRPr="00A875AE" w14:paraId="5FBD544C" w14:textId="77777777" w:rsidTr="006271D1">
        <w:trPr>
          <w:cantSplit/>
          <w:trHeight w:val="135"/>
        </w:trPr>
        <w:tc>
          <w:tcPr>
            <w:tcW w:w="2570" w:type="dxa"/>
            <w:tcBorders>
              <w:top w:val="nil"/>
              <w:bottom w:val="single" w:sz="6" w:space="0" w:color="auto"/>
              <w:right w:val="single" w:sz="6" w:space="0" w:color="auto"/>
            </w:tcBorders>
          </w:tcPr>
          <w:p w14:paraId="37297A89" w14:textId="77777777" w:rsidR="007467C0" w:rsidRPr="00980DF8" w:rsidRDefault="007467C0" w:rsidP="00AD0B13">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4D4EB688" w14:textId="1A695FDD" w:rsidR="007467C0" w:rsidRPr="00FB292A" w:rsidRDefault="00E65C6E" w:rsidP="00AD0B13">
            <w:pPr>
              <w:pStyle w:val="TableBody"/>
            </w:pPr>
            <w:r>
              <w:t xml:space="preserve">The </w:t>
            </w:r>
            <w:r w:rsidR="007467C0" w:rsidRPr="00FB292A">
              <w:t>Cashpoint ID of the vault being displayed in the report</w:t>
            </w:r>
          </w:p>
        </w:tc>
      </w:tr>
      <w:tr w:rsidR="007467C0" w:rsidRPr="00A875AE" w14:paraId="4BD98486" w14:textId="77777777" w:rsidTr="006271D1">
        <w:trPr>
          <w:cantSplit/>
          <w:trHeight w:val="135"/>
        </w:trPr>
        <w:tc>
          <w:tcPr>
            <w:tcW w:w="2570" w:type="dxa"/>
            <w:tcBorders>
              <w:top w:val="nil"/>
              <w:bottom w:val="single" w:sz="6" w:space="0" w:color="auto"/>
              <w:right w:val="single" w:sz="6" w:space="0" w:color="auto"/>
            </w:tcBorders>
          </w:tcPr>
          <w:p w14:paraId="7D57E017" w14:textId="77777777" w:rsidR="007467C0" w:rsidRPr="00980DF8" w:rsidRDefault="007467C0" w:rsidP="00AD0B13">
            <w:pPr>
              <w:pStyle w:val="TableBody"/>
              <w:rPr>
                <w:b/>
                <w:bCs/>
              </w:rPr>
            </w:pPr>
            <w:r w:rsidRPr="00980DF8">
              <w:rPr>
                <w:b/>
                <w:bCs/>
              </w:rPr>
              <w:t>Date</w:t>
            </w:r>
          </w:p>
        </w:tc>
        <w:tc>
          <w:tcPr>
            <w:tcW w:w="5480" w:type="dxa"/>
            <w:tcBorders>
              <w:top w:val="nil"/>
              <w:left w:val="single" w:sz="6" w:space="0" w:color="auto"/>
              <w:bottom w:val="single" w:sz="6" w:space="0" w:color="auto"/>
            </w:tcBorders>
          </w:tcPr>
          <w:p w14:paraId="2F3CD58E" w14:textId="77777777" w:rsidR="007467C0" w:rsidRPr="00FB292A" w:rsidRDefault="007467C0" w:rsidP="00AD0B13">
            <w:pPr>
              <w:pStyle w:val="TableBody"/>
            </w:pPr>
            <w:r w:rsidRPr="00FB292A">
              <w:t>Date of the forecast record</w:t>
            </w:r>
          </w:p>
        </w:tc>
      </w:tr>
      <w:tr w:rsidR="007467C0" w:rsidRPr="00A875AE" w14:paraId="3781B57B" w14:textId="77777777" w:rsidTr="006271D1">
        <w:trPr>
          <w:cantSplit/>
          <w:trHeight w:val="135"/>
        </w:trPr>
        <w:tc>
          <w:tcPr>
            <w:tcW w:w="2570" w:type="dxa"/>
            <w:tcBorders>
              <w:top w:val="nil"/>
              <w:bottom w:val="single" w:sz="6" w:space="0" w:color="auto"/>
              <w:right w:val="single" w:sz="6" w:space="0" w:color="auto"/>
            </w:tcBorders>
          </w:tcPr>
          <w:p w14:paraId="72BDDDA5" w14:textId="77777777" w:rsidR="007467C0" w:rsidRPr="00980DF8" w:rsidRDefault="007467C0" w:rsidP="00AD0B13">
            <w:pPr>
              <w:pStyle w:val="TableBody"/>
              <w:rPr>
                <w:b/>
                <w:bCs/>
              </w:rPr>
            </w:pPr>
            <w:r w:rsidRPr="00980DF8">
              <w:rPr>
                <w:b/>
                <w:bCs/>
              </w:rPr>
              <w:t>Denomination</w:t>
            </w:r>
          </w:p>
        </w:tc>
        <w:tc>
          <w:tcPr>
            <w:tcW w:w="5480" w:type="dxa"/>
            <w:tcBorders>
              <w:top w:val="nil"/>
              <w:left w:val="single" w:sz="6" w:space="0" w:color="auto"/>
              <w:bottom w:val="single" w:sz="6" w:space="0" w:color="auto"/>
            </w:tcBorders>
          </w:tcPr>
          <w:p w14:paraId="78ED0264" w14:textId="77777777" w:rsidR="007467C0" w:rsidRPr="00FB292A" w:rsidRDefault="007467C0" w:rsidP="00AD0B13">
            <w:pPr>
              <w:pStyle w:val="TableBody"/>
            </w:pPr>
            <w:r w:rsidRPr="00FB292A">
              <w:t>Denomination ID for the associated date</w:t>
            </w:r>
          </w:p>
        </w:tc>
      </w:tr>
      <w:tr w:rsidR="007467C0" w:rsidRPr="00A875AE" w14:paraId="5482134F" w14:textId="77777777" w:rsidTr="006271D1">
        <w:trPr>
          <w:cantSplit/>
          <w:trHeight w:val="135"/>
        </w:trPr>
        <w:tc>
          <w:tcPr>
            <w:tcW w:w="2570" w:type="dxa"/>
            <w:tcBorders>
              <w:top w:val="nil"/>
              <w:bottom w:val="single" w:sz="6" w:space="0" w:color="auto"/>
              <w:right w:val="single" w:sz="6" w:space="0" w:color="auto"/>
            </w:tcBorders>
          </w:tcPr>
          <w:p w14:paraId="061C12F8" w14:textId="77777777" w:rsidR="007467C0" w:rsidRPr="00980DF8" w:rsidRDefault="007467C0" w:rsidP="00AD0B13">
            <w:pPr>
              <w:pStyle w:val="TableBody"/>
              <w:rPr>
                <w:b/>
                <w:bCs/>
              </w:rPr>
            </w:pPr>
            <w:r w:rsidRPr="00980DF8">
              <w:rPr>
                <w:b/>
                <w:bCs/>
              </w:rPr>
              <w:t>Quality</w:t>
            </w:r>
          </w:p>
        </w:tc>
        <w:tc>
          <w:tcPr>
            <w:tcW w:w="5480" w:type="dxa"/>
            <w:tcBorders>
              <w:top w:val="nil"/>
              <w:left w:val="single" w:sz="6" w:space="0" w:color="auto"/>
              <w:bottom w:val="single" w:sz="6" w:space="0" w:color="auto"/>
            </w:tcBorders>
          </w:tcPr>
          <w:p w14:paraId="7E105B0E" w14:textId="77777777" w:rsidR="007467C0" w:rsidRPr="00FB292A" w:rsidRDefault="007467C0" w:rsidP="00AD0B13">
            <w:pPr>
              <w:pStyle w:val="TableBody"/>
            </w:pPr>
            <w:r w:rsidRPr="00FB292A">
              <w:t>Quality of the denomination for the associated date</w:t>
            </w:r>
          </w:p>
        </w:tc>
      </w:tr>
      <w:tr w:rsidR="007467C0" w:rsidRPr="00A875AE" w14:paraId="2BFE862A" w14:textId="77777777" w:rsidTr="006271D1">
        <w:trPr>
          <w:cantSplit/>
        </w:trPr>
        <w:tc>
          <w:tcPr>
            <w:tcW w:w="2570" w:type="dxa"/>
            <w:tcBorders>
              <w:top w:val="nil"/>
              <w:bottom w:val="single" w:sz="6" w:space="0" w:color="auto"/>
              <w:right w:val="single" w:sz="6" w:space="0" w:color="auto"/>
            </w:tcBorders>
          </w:tcPr>
          <w:p w14:paraId="1D2B94D8" w14:textId="77777777" w:rsidR="007467C0" w:rsidRPr="00980DF8" w:rsidRDefault="007467C0" w:rsidP="00AD0B13">
            <w:pPr>
              <w:pStyle w:val="TableBody"/>
              <w:rPr>
                <w:b/>
                <w:bCs/>
              </w:rPr>
            </w:pPr>
            <w:r w:rsidRPr="00980DF8">
              <w:rPr>
                <w:b/>
                <w:bCs/>
              </w:rPr>
              <w:t>Cash In</w:t>
            </w:r>
          </w:p>
        </w:tc>
        <w:tc>
          <w:tcPr>
            <w:tcW w:w="5480" w:type="dxa"/>
            <w:tcBorders>
              <w:top w:val="nil"/>
              <w:left w:val="single" w:sz="6" w:space="0" w:color="auto"/>
              <w:bottom w:val="single" w:sz="6" w:space="0" w:color="auto"/>
            </w:tcBorders>
          </w:tcPr>
          <w:p w14:paraId="2BF9DF76" w14:textId="77777777" w:rsidR="007467C0" w:rsidRPr="00FB292A" w:rsidRDefault="007467C0" w:rsidP="00AD0B13">
            <w:pPr>
              <w:pStyle w:val="TableBody"/>
            </w:pPr>
            <w:r w:rsidRPr="00FB292A">
              <w:t>Forecast and Actual amounts for cash into the Cashpoint</w:t>
            </w:r>
          </w:p>
        </w:tc>
      </w:tr>
      <w:tr w:rsidR="007467C0" w:rsidRPr="00A875AE" w14:paraId="3D6B2F22" w14:textId="77777777" w:rsidTr="006271D1">
        <w:trPr>
          <w:cantSplit/>
        </w:trPr>
        <w:tc>
          <w:tcPr>
            <w:tcW w:w="2570" w:type="dxa"/>
            <w:tcBorders>
              <w:top w:val="single" w:sz="6" w:space="0" w:color="auto"/>
              <w:bottom w:val="single" w:sz="6" w:space="0" w:color="auto"/>
              <w:right w:val="single" w:sz="6" w:space="0" w:color="auto"/>
            </w:tcBorders>
          </w:tcPr>
          <w:p w14:paraId="5E6DB9FF" w14:textId="77777777" w:rsidR="007467C0" w:rsidRPr="00980DF8" w:rsidRDefault="007467C0" w:rsidP="00AD0B13">
            <w:pPr>
              <w:pStyle w:val="TableBody"/>
              <w:rPr>
                <w:b/>
                <w:bCs/>
              </w:rPr>
            </w:pPr>
            <w:r w:rsidRPr="00980DF8">
              <w:rPr>
                <w:b/>
                <w:bCs/>
              </w:rPr>
              <w:t>Cash Out</w:t>
            </w:r>
          </w:p>
        </w:tc>
        <w:tc>
          <w:tcPr>
            <w:tcW w:w="5480" w:type="dxa"/>
            <w:tcBorders>
              <w:top w:val="single" w:sz="6" w:space="0" w:color="auto"/>
              <w:left w:val="single" w:sz="6" w:space="0" w:color="auto"/>
              <w:bottom w:val="single" w:sz="6" w:space="0" w:color="auto"/>
            </w:tcBorders>
          </w:tcPr>
          <w:p w14:paraId="32854314" w14:textId="77777777" w:rsidR="007467C0" w:rsidRPr="00FB292A" w:rsidRDefault="007467C0" w:rsidP="00AD0B13">
            <w:pPr>
              <w:pStyle w:val="TableBody"/>
            </w:pPr>
            <w:r w:rsidRPr="00FB292A">
              <w:t xml:space="preserve">Forecast and Actual amounts for cash out of the Cashpoint </w:t>
            </w:r>
          </w:p>
        </w:tc>
      </w:tr>
      <w:tr w:rsidR="007467C0" w:rsidRPr="00A875AE" w14:paraId="063B317F" w14:textId="77777777" w:rsidTr="006271D1">
        <w:trPr>
          <w:cantSplit/>
        </w:trPr>
        <w:tc>
          <w:tcPr>
            <w:tcW w:w="2570" w:type="dxa"/>
            <w:tcBorders>
              <w:top w:val="single" w:sz="6" w:space="0" w:color="auto"/>
              <w:bottom w:val="single" w:sz="6" w:space="0" w:color="auto"/>
              <w:right w:val="single" w:sz="6" w:space="0" w:color="auto"/>
            </w:tcBorders>
          </w:tcPr>
          <w:p w14:paraId="53FBEF29" w14:textId="77777777" w:rsidR="007467C0" w:rsidRPr="00980DF8" w:rsidRDefault="007467C0" w:rsidP="00AD0B13">
            <w:pPr>
              <w:pStyle w:val="TableBody"/>
              <w:rPr>
                <w:b/>
                <w:bCs/>
              </w:rPr>
            </w:pPr>
            <w:r w:rsidRPr="00980DF8">
              <w:rPr>
                <w:b/>
                <w:bCs/>
              </w:rPr>
              <w:t>Net Demand</w:t>
            </w:r>
          </w:p>
        </w:tc>
        <w:tc>
          <w:tcPr>
            <w:tcW w:w="5480" w:type="dxa"/>
            <w:tcBorders>
              <w:top w:val="single" w:sz="6" w:space="0" w:color="auto"/>
              <w:left w:val="nil"/>
              <w:bottom w:val="single" w:sz="6" w:space="0" w:color="auto"/>
            </w:tcBorders>
          </w:tcPr>
          <w:p w14:paraId="0312E080" w14:textId="77777777" w:rsidR="007467C0" w:rsidRPr="00FB292A" w:rsidRDefault="007467C0" w:rsidP="00AD0B13">
            <w:pPr>
              <w:pStyle w:val="TableBody"/>
            </w:pPr>
            <w:r w:rsidRPr="00FB292A">
              <w:t xml:space="preserve">Forecast and Actual amounts for the Net Demand of the Cashpoint </w:t>
            </w:r>
          </w:p>
        </w:tc>
      </w:tr>
      <w:tr w:rsidR="007467C0" w:rsidRPr="00A875AE" w14:paraId="07CC0533" w14:textId="77777777" w:rsidTr="006271D1">
        <w:trPr>
          <w:cantSplit/>
        </w:trPr>
        <w:tc>
          <w:tcPr>
            <w:tcW w:w="2570" w:type="dxa"/>
            <w:tcBorders>
              <w:top w:val="single" w:sz="6" w:space="0" w:color="auto"/>
              <w:bottom w:val="single" w:sz="6" w:space="0" w:color="auto"/>
              <w:right w:val="single" w:sz="6" w:space="0" w:color="auto"/>
            </w:tcBorders>
          </w:tcPr>
          <w:p w14:paraId="27E681F3" w14:textId="77777777" w:rsidR="007467C0" w:rsidRPr="00980DF8" w:rsidRDefault="007467C0" w:rsidP="00AD0B13">
            <w:pPr>
              <w:pStyle w:val="TableBody"/>
              <w:rPr>
                <w:b/>
                <w:bCs/>
              </w:rPr>
            </w:pPr>
            <w:r w:rsidRPr="00980DF8">
              <w:rPr>
                <w:b/>
                <w:bCs/>
              </w:rPr>
              <w:t>Total</w:t>
            </w:r>
          </w:p>
        </w:tc>
        <w:tc>
          <w:tcPr>
            <w:tcW w:w="5480" w:type="dxa"/>
            <w:tcBorders>
              <w:top w:val="single" w:sz="6" w:space="0" w:color="auto"/>
              <w:left w:val="nil"/>
              <w:bottom w:val="single" w:sz="6" w:space="0" w:color="auto"/>
            </w:tcBorders>
          </w:tcPr>
          <w:p w14:paraId="51140336" w14:textId="0CA98AB9" w:rsidR="007467C0" w:rsidRPr="00FB292A" w:rsidRDefault="007467C0" w:rsidP="00AD0B13">
            <w:pPr>
              <w:pStyle w:val="TableBody"/>
            </w:pPr>
            <w:r w:rsidRPr="00FB292A">
              <w:t>T</w:t>
            </w:r>
            <w:r w:rsidR="001B757E">
              <w:t>he t</w:t>
            </w:r>
            <w:r w:rsidRPr="00FB292A">
              <w:t>otal amount of the day reported</w:t>
            </w:r>
          </w:p>
        </w:tc>
      </w:tr>
      <w:tr w:rsidR="007467C0" w:rsidRPr="00A875AE" w14:paraId="5198F81E" w14:textId="77777777" w:rsidTr="006271D1">
        <w:trPr>
          <w:cantSplit/>
        </w:trPr>
        <w:tc>
          <w:tcPr>
            <w:tcW w:w="2570" w:type="dxa"/>
            <w:tcBorders>
              <w:top w:val="single" w:sz="6" w:space="0" w:color="auto"/>
              <w:bottom w:val="single" w:sz="6" w:space="0" w:color="auto"/>
              <w:right w:val="single" w:sz="6" w:space="0" w:color="auto"/>
            </w:tcBorders>
          </w:tcPr>
          <w:p w14:paraId="38F037C4" w14:textId="77777777" w:rsidR="007467C0" w:rsidRPr="00980DF8" w:rsidRDefault="007467C0" w:rsidP="00AD0B13">
            <w:pPr>
              <w:pStyle w:val="TableBody"/>
              <w:rPr>
                <w:b/>
                <w:bCs/>
              </w:rPr>
            </w:pPr>
            <w:r w:rsidRPr="00980DF8">
              <w:rPr>
                <w:b/>
                <w:bCs/>
              </w:rPr>
              <w:t>Average</w:t>
            </w:r>
          </w:p>
        </w:tc>
        <w:tc>
          <w:tcPr>
            <w:tcW w:w="5480" w:type="dxa"/>
            <w:tcBorders>
              <w:top w:val="single" w:sz="6" w:space="0" w:color="auto"/>
              <w:left w:val="nil"/>
              <w:bottom w:val="single" w:sz="6" w:space="0" w:color="auto"/>
            </w:tcBorders>
          </w:tcPr>
          <w:p w14:paraId="7298238E" w14:textId="7BDCA2BC" w:rsidR="007467C0" w:rsidRPr="00FB292A" w:rsidRDefault="001B757E" w:rsidP="00AD0B13">
            <w:pPr>
              <w:pStyle w:val="TableBody"/>
            </w:pPr>
            <w:r>
              <w:t>The a</w:t>
            </w:r>
            <w:r w:rsidRPr="00FB292A">
              <w:t xml:space="preserve">verage </w:t>
            </w:r>
            <w:r w:rsidR="007467C0" w:rsidRPr="00FB292A">
              <w:t>amount for each category on the day reported.</w:t>
            </w:r>
          </w:p>
        </w:tc>
      </w:tr>
    </w:tbl>
    <w:p w14:paraId="747388B6"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0F50AAF3" w14:textId="77777777" w:rsidR="007467C0" w:rsidRDefault="007467C0" w:rsidP="007467C0">
      <w:pPr>
        <w:pStyle w:val="TopofSection"/>
      </w:pPr>
    </w:p>
    <w:p w14:paraId="24BAF76F" w14:textId="77777777" w:rsidR="007467C0" w:rsidRDefault="007467C0" w:rsidP="007467C0">
      <w:pPr>
        <w:pStyle w:val="Heading4"/>
      </w:pPr>
      <w:bookmarkStart w:id="2157" w:name="_Ref270486824"/>
      <w:r>
        <w:lastRenderedPageBreak/>
        <w:t>Vault Forecast Summary</w:t>
      </w:r>
      <w:bookmarkEnd w:id="2157"/>
    </w:p>
    <w:p w14:paraId="33B317EB" w14:textId="39A657F5" w:rsidR="007467C0" w:rsidRDefault="007467C0" w:rsidP="00AD0B13">
      <w:pPr>
        <w:pStyle w:val="BodyText"/>
      </w:pPr>
      <w:r>
        <w:t xml:space="preserve">This report gives a summary comparison </w:t>
      </w:r>
      <w:r w:rsidR="001B757E">
        <w:t xml:space="preserve">of </w:t>
      </w:r>
      <w:r>
        <w:t xml:space="preserve">the forecast </w:t>
      </w:r>
      <w:r w:rsidR="001B757E">
        <w:t xml:space="preserve">versus </w:t>
      </w:r>
      <w:r>
        <w:t xml:space="preserve">the actual cash transactions for the selected Cashpoints. </w:t>
      </w:r>
    </w:p>
    <w:p w14:paraId="78A96DDB" w14:textId="77777777" w:rsidR="007467C0" w:rsidRPr="001E2FA2" w:rsidRDefault="007467C0" w:rsidP="007467C0">
      <w:pPr>
        <w:pStyle w:val="Caption"/>
        <w:rPr>
          <w:lang w:val="en-US"/>
        </w:rPr>
      </w:pPr>
      <w:bookmarkStart w:id="2158" w:name="_Toc74556756"/>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117</w:t>
      </w:r>
      <w:r>
        <w:fldChar w:fldCharType="end"/>
      </w:r>
      <w:r w:rsidRPr="001E2FA2">
        <w:rPr>
          <w:lang w:val="en-US"/>
        </w:rPr>
        <w:t xml:space="preserve">: </w:t>
      </w:r>
      <w:r>
        <w:rPr>
          <w:lang w:val="en-US"/>
        </w:rPr>
        <w:t>Vault Forecast Summary</w:t>
      </w:r>
      <w:r w:rsidRPr="001E2FA2">
        <w:rPr>
          <w:lang w:val="en-US"/>
        </w:rPr>
        <w:t xml:space="preserve"> Description</w:t>
      </w:r>
      <w:bookmarkEnd w:id="215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F176D1E"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6E86272"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6C157ADD" w14:textId="77777777" w:rsidR="007467C0" w:rsidRPr="00A875AE" w:rsidRDefault="007467C0" w:rsidP="00170D7D">
            <w:pPr>
              <w:pStyle w:val="TableHeader"/>
            </w:pPr>
            <w:r>
              <w:t>Description</w:t>
            </w:r>
          </w:p>
        </w:tc>
      </w:tr>
      <w:tr w:rsidR="007467C0" w:rsidRPr="00A875AE" w14:paraId="5DC765A1" w14:textId="77777777" w:rsidTr="006271D1">
        <w:trPr>
          <w:cantSplit/>
          <w:trHeight w:val="135"/>
        </w:trPr>
        <w:tc>
          <w:tcPr>
            <w:tcW w:w="2570" w:type="dxa"/>
            <w:tcBorders>
              <w:top w:val="nil"/>
              <w:bottom w:val="single" w:sz="6" w:space="0" w:color="auto"/>
              <w:right w:val="single" w:sz="6" w:space="0" w:color="auto"/>
            </w:tcBorders>
          </w:tcPr>
          <w:p w14:paraId="10C1E30E" w14:textId="77777777" w:rsidR="007467C0" w:rsidRPr="00980DF8" w:rsidRDefault="007467C0" w:rsidP="00FF5F34">
            <w:pPr>
              <w:pStyle w:val="TableBody"/>
              <w:rPr>
                <w:b/>
                <w:bCs/>
              </w:rPr>
            </w:pPr>
            <w:r w:rsidRPr="00980DF8">
              <w:rPr>
                <w:b/>
                <w:bCs/>
              </w:rPr>
              <w:t>Forecast Type</w:t>
            </w:r>
          </w:p>
        </w:tc>
        <w:tc>
          <w:tcPr>
            <w:tcW w:w="5480" w:type="dxa"/>
            <w:tcBorders>
              <w:top w:val="nil"/>
              <w:left w:val="single" w:sz="6" w:space="0" w:color="auto"/>
              <w:bottom w:val="single" w:sz="6" w:space="0" w:color="auto"/>
            </w:tcBorders>
          </w:tcPr>
          <w:p w14:paraId="79304AAD" w14:textId="77777777" w:rsidR="007467C0" w:rsidRPr="00FB292A" w:rsidRDefault="007467C0" w:rsidP="00FF5F34">
            <w:pPr>
              <w:pStyle w:val="TableBody"/>
            </w:pPr>
            <w:r w:rsidRPr="00FB292A">
              <w:t>Allows the user to specify the type of Forecast to display.  This can be one of the following options:</w:t>
            </w:r>
          </w:p>
          <w:p w14:paraId="4CADD0B3" w14:textId="77777777" w:rsidR="007467C0" w:rsidRPr="00FB292A" w:rsidRDefault="007467C0" w:rsidP="00980DF8">
            <w:pPr>
              <w:pStyle w:val="TableListBullet"/>
              <w:numPr>
                <w:ilvl w:val="0"/>
                <w:numId w:val="48"/>
              </w:numPr>
            </w:pPr>
            <w:r w:rsidRPr="00980DF8">
              <w:rPr>
                <w:b/>
                <w:bCs/>
              </w:rPr>
              <w:t>Total Vault Summary –</w:t>
            </w:r>
            <w:r w:rsidRPr="00FB292A">
              <w:t xml:space="preserve"> Summarizes all Forecast Type categories</w:t>
            </w:r>
          </w:p>
          <w:p w14:paraId="432C34A0" w14:textId="77777777" w:rsidR="007467C0" w:rsidRPr="00FB292A" w:rsidRDefault="007467C0" w:rsidP="00980DF8">
            <w:pPr>
              <w:pStyle w:val="TableListBullet"/>
              <w:numPr>
                <w:ilvl w:val="0"/>
                <w:numId w:val="48"/>
              </w:numPr>
            </w:pPr>
            <w:r w:rsidRPr="00980DF8">
              <w:rPr>
                <w:b/>
                <w:bCs/>
              </w:rPr>
              <w:t>Branch Summary –</w:t>
            </w:r>
            <w:r w:rsidRPr="00FB292A">
              <w:t xml:space="preserve"> Summarizes all Branch Forecasts</w:t>
            </w:r>
          </w:p>
          <w:p w14:paraId="11EBB08D" w14:textId="77777777" w:rsidR="007467C0" w:rsidRPr="00FB292A" w:rsidRDefault="007467C0" w:rsidP="00980DF8">
            <w:pPr>
              <w:pStyle w:val="TableListBullet"/>
              <w:numPr>
                <w:ilvl w:val="0"/>
                <w:numId w:val="48"/>
              </w:numPr>
            </w:pPr>
            <w:r w:rsidRPr="00980DF8">
              <w:rPr>
                <w:b/>
                <w:bCs/>
              </w:rPr>
              <w:t>ATM Summary –</w:t>
            </w:r>
            <w:r w:rsidRPr="00FB292A">
              <w:t xml:space="preserve"> Summarizes all ATM Forecasts</w:t>
            </w:r>
          </w:p>
          <w:p w14:paraId="19E0BD35" w14:textId="77777777" w:rsidR="007467C0" w:rsidRPr="00FB292A" w:rsidRDefault="007467C0" w:rsidP="00980DF8">
            <w:pPr>
              <w:pStyle w:val="TableListBullet"/>
              <w:numPr>
                <w:ilvl w:val="0"/>
                <w:numId w:val="48"/>
              </w:numPr>
            </w:pPr>
            <w:r w:rsidRPr="00980DF8">
              <w:rPr>
                <w:b/>
                <w:bCs/>
              </w:rPr>
              <w:t>Vault Summary –</w:t>
            </w:r>
            <w:r w:rsidRPr="00FB292A">
              <w:t xml:space="preserve"> Summarizes all Vault Forecasts</w:t>
            </w:r>
          </w:p>
        </w:tc>
      </w:tr>
      <w:tr w:rsidR="007467C0" w:rsidRPr="00A875AE" w14:paraId="5104C8EF" w14:textId="77777777" w:rsidTr="006271D1">
        <w:trPr>
          <w:cantSplit/>
          <w:trHeight w:val="135"/>
        </w:trPr>
        <w:tc>
          <w:tcPr>
            <w:tcW w:w="2570" w:type="dxa"/>
            <w:tcBorders>
              <w:top w:val="nil"/>
              <w:bottom w:val="single" w:sz="6" w:space="0" w:color="auto"/>
              <w:right w:val="single" w:sz="6" w:space="0" w:color="auto"/>
            </w:tcBorders>
          </w:tcPr>
          <w:p w14:paraId="4592C75A" w14:textId="77777777" w:rsidR="007467C0" w:rsidRPr="00980DF8" w:rsidRDefault="007467C0" w:rsidP="00FF5F34">
            <w:pPr>
              <w:pStyle w:val="TableBody"/>
              <w:rPr>
                <w:b/>
                <w:bCs/>
              </w:rPr>
            </w:pPr>
            <w:r w:rsidRPr="00980DF8">
              <w:rPr>
                <w:b/>
                <w:bCs/>
              </w:rPr>
              <w:t xml:space="preserve">Cash In - Forecast </w:t>
            </w:r>
          </w:p>
        </w:tc>
        <w:tc>
          <w:tcPr>
            <w:tcW w:w="5480" w:type="dxa"/>
            <w:tcBorders>
              <w:top w:val="nil"/>
              <w:left w:val="single" w:sz="6" w:space="0" w:color="auto"/>
              <w:bottom w:val="single" w:sz="6" w:space="0" w:color="auto"/>
            </w:tcBorders>
          </w:tcPr>
          <w:p w14:paraId="2AF696D2" w14:textId="77777777" w:rsidR="007467C0" w:rsidRPr="00FB292A" w:rsidRDefault="007467C0" w:rsidP="00FF5F34">
            <w:pPr>
              <w:pStyle w:val="TableBody"/>
            </w:pPr>
            <w:r w:rsidRPr="00FB292A">
              <w:t xml:space="preserve">Displays the amount of cash that was Forecasted to come into the Cashpoint from child Cashpoints. </w:t>
            </w:r>
          </w:p>
        </w:tc>
      </w:tr>
      <w:tr w:rsidR="007467C0" w:rsidRPr="00A875AE" w14:paraId="087400C8" w14:textId="77777777" w:rsidTr="006271D1">
        <w:trPr>
          <w:cantSplit/>
          <w:trHeight w:val="135"/>
        </w:trPr>
        <w:tc>
          <w:tcPr>
            <w:tcW w:w="2570" w:type="dxa"/>
            <w:tcBorders>
              <w:top w:val="nil"/>
              <w:bottom w:val="single" w:sz="6" w:space="0" w:color="auto"/>
              <w:right w:val="single" w:sz="6" w:space="0" w:color="auto"/>
            </w:tcBorders>
          </w:tcPr>
          <w:p w14:paraId="3F9D6013" w14:textId="77777777" w:rsidR="007467C0" w:rsidRPr="00980DF8" w:rsidRDefault="007467C0" w:rsidP="00FF5F34">
            <w:pPr>
              <w:pStyle w:val="TableBody"/>
              <w:rPr>
                <w:b/>
                <w:bCs/>
              </w:rPr>
            </w:pPr>
            <w:r w:rsidRPr="00980DF8">
              <w:rPr>
                <w:b/>
                <w:bCs/>
              </w:rPr>
              <w:t>Cash In – Actual</w:t>
            </w:r>
          </w:p>
        </w:tc>
        <w:tc>
          <w:tcPr>
            <w:tcW w:w="5480" w:type="dxa"/>
            <w:tcBorders>
              <w:top w:val="nil"/>
              <w:left w:val="single" w:sz="6" w:space="0" w:color="auto"/>
              <w:bottom w:val="single" w:sz="6" w:space="0" w:color="auto"/>
            </w:tcBorders>
          </w:tcPr>
          <w:p w14:paraId="137B9E49" w14:textId="77777777" w:rsidR="007467C0" w:rsidRPr="00FB292A" w:rsidRDefault="007467C0" w:rsidP="00FF5F34">
            <w:pPr>
              <w:pStyle w:val="TableBody"/>
            </w:pPr>
            <w:r w:rsidRPr="00FB292A">
              <w:t xml:space="preserve">Displays the actual amount of cash that was brought into the Cashpoint from child Cashpoints </w:t>
            </w:r>
          </w:p>
        </w:tc>
      </w:tr>
      <w:tr w:rsidR="007467C0" w:rsidRPr="00A875AE" w14:paraId="43C31CA4" w14:textId="77777777" w:rsidTr="006271D1">
        <w:trPr>
          <w:cantSplit/>
        </w:trPr>
        <w:tc>
          <w:tcPr>
            <w:tcW w:w="2570" w:type="dxa"/>
            <w:tcBorders>
              <w:top w:val="nil"/>
              <w:bottom w:val="single" w:sz="6" w:space="0" w:color="auto"/>
              <w:right w:val="single" w:sz="6" w:space="0" w:color="auto"/>
            </w:tcBorders>
          </w:tcPr>
          <w:p w14:paraId="654EBD37" w14:textId="77777777" w:rsidR="007467C0" w:rsidRPr="00980DF8" w:rsidRDefault="007467C0" w:rsidP="00FF5F34">
            <w:pPr>
              <w:pStyle w:val="TableBody"/>
              <w:rPr>
                <w:b/>
                <w:bCs/>
              </w:rPr>
            </w:pPr>
            <w:r w:rsidRPr="00980DF8">
              <w:rPr>
                <w:b/>
                <w:bCs/>
              </w:rPr>
              <w:t>Cash Out – Forecast</w:t>
            </w:r>
          </w:p>
        </w:tc>
        <w:tc>
          <w:tcPr>
            <w:tcW w:w="5480" w:type="dxa"/>
            <w:tcBorders>
              <w:top w:val="nil"/>
              <w:left w:val="single" w:sz="6" w:space="0" w:color="auto"/>
              <w:bottom w:val="single" w:sz="6" w:space="0" w:color="auto"/>
            </w:tcBorders>
          </w:tcPr>
          <w:p w14:paraId="18BDC88A" w14:textId="77777777" w:rsidR="007467C0" w:rsidRPr="00FB292A" w:rsidRDefault="007467C0" w:rsidP="00FF5F34">
            <w:pPr>
              <w:pStyle w:val="TableBody"/>
            </w:pPr>
            <w:r w:rsidRPr="00FB292A">
              <w:t xml:space="preserve">Displays the amount of cash that was Forecasted to go out to child Cashpoints to service demand. </w:t>
            </w:r>
          </w:p>
        </w:tc>
      </w:tr>
      <w:tr w:rsidR="007467C0" w:rsidRPr="00A875AE" w14:paraId="09C9DF27" w14:textId="77777777" w:rsidTr="006271D1">
        <w:trPr>
          <w:cantSplit/>
        </w:trPr>
        <w:tc>
          <w:tcPr>
            <w:tcW w:w="2570" w:type="dxa"/>
            <w:tcBorders>
              <w:top w:val="single" w:sz="6" w:space="0" w:color="auto"/>
              <w:bottom w:val="single" w:sz="6" w:space="0" w:color="auto"/>
              <w:right w:val="single" w:sz="6" w:space="0" w:color="auto"/>
            </w:tcBorders>
          </w:tcPr>
          <w:p w14:paraId="2F2E967F" w14:textId="77777777" w:rsidR="007467C0" w:rsidRPr="00980DF8" w:rsidRDefault="007467C0" w:rsidP="00FF5F34">
            <w:pPr>
              <w:pStyle w:val="TableBody"/>
              <w:rPr>
                <w:b/>
                <w:bCs/>
              </w:rPr>
            </w:pPr>
            <w:r w:rsidRPr="00980DF8">
              <w:rPr>
                <w:b/>
                <w:bCs/>
              </w:rPr>
              <w:t xml:space="preserve">Cash Out – Actual </w:t>
            </w:r>
          </w:p>
        </w:tc>
        <w:tc>
          <w:tcPr>
            <w:tcW w:w="5480" w:type="dxa"/>
            <w:tcBorders>
              <w:top w:val="single" w:sz="6" w:space="0" w:color="auto"/>
              <w:left w:val="single" w:sz="6" w:space="0" w:color="auto"/>
              <w:bottom w:val="single" w:sz="6" w:space="0" w:color="auto"/>
            </w:tcBorders>
          </w:tcPr>
          <w:p w14:paraId="29505497" w14:textId="77777777" w:rsidR="007467C0" w:rsidRPr="00FB292A" w:rsidRDefault="007467C0" w:rsidP="00FF5F34">
            <w:pPr>
              <w:pStyle w:val="TableBody"/>
            </w:pPr>
            <w:r w:rsidRPr="00FB292A">
              <w:t>Displays the actual amount of cash that was sent to child Cashpoints to service demand</w:t>
            </w:r>
          </w:p>
        </w:tc>
      </w:tr>
      <w:tr w:rsidR="007467C0" w:rsidRPr="00A875AE" w14:paraId="2E505FB7" w14:textId="77777777" w:rsidTr="006271D1">
        <w:trPr>
          <w:cantSplit/>
        </w:trPr>
        <w:tc>
          <w:tcPr>
            <w:tcW w:w="2570" w:type="dxa"/>
            <w:tcBorders>
              <w:top w:val="single" w:sz="6" w:space="0" w:color="auto"/>
              <w:bottom w:val="single" w:sz="6" w:space="0" w:color="auto"/>
              <w:right w:val="single" w:sz="6" w:space="0" w:color="auto"/>
            </w:tcBorders>
          </w:tcPr>
          <w:p w14:paraId="20829AC9" w14:textId="77777777" w:rsidR="007467C0" w:rsidRPr="00980DF8" w:rsidRDefault="007467C0" w:rsidP="00FF5F34">
            <w:pPr>
              <w:pStyle w:val="TableBody"/>
              <w:rPr>
                <w:b/>
                <w:bCs/>
              </w:rPr>
            </w:pPr>
            <w:r w:rsidRPr="00980DF8">
              <w:rPr>
                <w:b/>
                <w:bCs/>
              </w:rPr>
              <w:t>Net Demand – Forecast</w:t>
            </w:r>
          </w:p>
        </w:tc>
        <w:tc>
          <w:tcPr>
            <w:tcW w:w="5480" w:type="dxa"/>
            <w:tcBorders>
              <w:top w:val="single" w:sz="6" w:space="0" w:color="auto"/>
              <w:left w:val="nil"/>
              <w:bottom w:val="single" w:sz="6" w:space="0" w:color="auto"/>
            </w:tcBorders>
          </w:tcPr>
          <w:p w14:paraId="4D78CCA9" w14:textId="77777777" w:rsidR="007467C0" w:rsidRPr="00FB292A" w:rsidRDefault="007467C0" w:rsidP="00FF5F34">
            <w:pPr>
              <w:pStyle w:val="TableBody"/>
            </w:pPr>
            <w:r w:rsidRPr="00FB292A">
              <w:t>Displays the forecasted amount of cash Net Demand</w:t>
            </w:r>
          </w:p>
        </w:tc>
      </w:tr>
      <w:tr w:rsidR="007467C0" w:rsidRPr="00A875AE" w14:paraId="00D7869B" w14:textId="77777777" w:rsidTr="006271D1">
        <w:trPr>
          <w:cantSplit/>
        </w:trPr>
        <w:tc>
          <w:tcPr>
            <w:tcW w:w="2570" w:type="dxa"/>
            <w:tcBorders>
              <w:top w:val="single" w:sz="6" w:space="0" w:color="auto"/>
              <w:bottom w:val="single" w:sz="6" w:space="0" w:color="auto"/>
              <w:right w:val="single" w:sz="6" w:space="0" w:color="auto"/>
            </w:tcBorders>
          </w:tcPr>
          <w:p w14:paraId="5C74ADAB" w14:textId="77777777" w:rsidR="007467C0" w:rsidRPr="00980DF8" w:rsidRDefault="007467C0" w:rsidP="00FF5F34">
            <w:pPr>
              <w:pStyle w:val="TableBody"/>
              <w:rPr>
                <w:b/>
                <w:bCs/>
              </w:rPr>
            </w:pPr>
            <w:r w:rsidRPr="00980DF8">
              <w:rPr>
                <w:b/>
                <w:bCs/>
              </w:rPr>
              <w:t>Net Demand - Actual</w:t>
            </w:r>
          </w:p>
        </w:tc>
        <w:tc>
          <w:tcPr>
            <w:tcW w:w="5480" w:type="dxa"/>
            <w:tcBorders>
              <w:top w:val="single" w:sz="6" w:space="0" w:color="auto"/>
              <w:left w:val="nil"/>
              <w:bottom w:val="single" w:sz="6" w:space="0" w:color="auto"/>
            </w:tcBorders>
          </w:tcPr>
          <w:p w14:paraId="03377030" w14:textId="77777777" w:rsidR="007467C0" w:rsidRPr="00FB292A" w:rsidRDefault="007467C0" w:rsidP="00FF5F34">
            <w:pPr>
              <w:pStyle w:val="TableBody"/>
            </w:pPr>
            <w:r w:rsidRPr="00FB292A">
              <w:t>Displays the actual amount of cash Net Demand.</w:t>
            </w:r>
          </w:p>
        </w:tc>
      </w:tr>
    </w:tbl>
    <w:p w14:paraId="67539F62" w14:textId="2196B4D2"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2DA3A0A0" w14:textId="77777777" w:rsidR="00457129" w:rsidRDefault="00457129" w:rsidP="007467C0">
      <w:pPr>
        <w:pStyle w:val="TopofSection"/>
      </w:pPr>
    </w:p>
    <w:p w14:paraId="0E16507C" w14:textId="77777777" w:rsidR="007467C0" w:rsidRDefault="007467C0" w:rsidP="007467C0">
      <w:pPr>
        <w:pStyle w:val="Heading4"/>
      </w:pPr>
      <w:bookmarkStart w:id="2159" w:name="_Ref249755996"/>
      <w:r>
        <w:t>Commercial Forecast Details</w:t>
      </w:r>
      <w:bookmarkEnd w:id="2159"/>
    </w:p>
    <w:p w14:paraId="091A5C46" w14:textId="77777777" w:rsidR="007467C0" w:rsidRPr="00CB3967" w:rsidRDefault="007467C0" w:rsidP="00FF5F34">
      <w:pPr>
        <w:pStyle w:val="BodyText"/>
      </w:pPr>
      <w:r>
        <w:t>The Commercial Forecast Details report gives the analyst the forecasted amounts for the selected Cashpoints and options.</w:t>
      </w:r>
    </w:p>
    <w:p w14:paraId="535297E2" w14:textId="77777777" w:rsidR="007467C0" w:rsidRPr="001E2FA2" w:rsidRDefault="007467C0" w:rsidP="007467C0">
      <w:pPr>
        <w:pStyle w:val="Caption"/>
        <w:rPr>
          <w:lang w:val="en-US"/>
        </w:rPr>
      </w:pPr>
      <w:bookmarkStart w:id="2160" w:name="_Toc74556757"/>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118</w:t>
      </w:r>
      <w:r>
        <w:fldChar w:fldCharType="end"/>
      </w:r>
      <w:r w:rsidRPr="001E2FA2">
        <w:rPr>
          <w:lang w:val="en-US"/>
        </w:rPr>
        <w:t>: Commercial Forecast Details Report Description</w:t>
      </w:r>
      <w:bookmarkEnd w:id="216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79E8E8C"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299AA9F"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C33505A" w14:textId="77777777" w:rsidR="007467C0" w:rsidRPr="00A875AE" w:rsidRDefault="007467C0" w:rsidP="00170D7D">
            <w:pPr>
              <w:pStyle w:val="TableHeader"/>
            </w:pPr>
            <w:r>
              <w:t>Description</w:t>
            </w:r>
          </w:p>
        </w:tc>
      </w:tr>
      <w:tr w:rsidR="007467C0" w:rsidRPr="00A875AE" w14:paraId="0AC0FA73" w14:textId="77777777" w:rsidTr="006271D1">
        <w:trPr>
          <w:cantSplit/>
          <w:trHeight w:val="135"/>
        </w:trPr>
        <w:tc>
          <w:tcPr>
            <w:tcW w:w="2570" w:type="dxa"/>
            <w:tcBorders>
              <w:top w:val="nil"/>
              <w:bottom w:val="single" w:sz="6" w:space="0" w:color="auto"/>
              <w:right w:val="single" w:sz="6" w:space="0" w:color="auto"/>
            </w:tcBorders>
          </w:tcPr>
          <w:p w14:paraId="78CF6274" w14:textId="77777777" w:rsidR="007467C0" w:rsidRPr="00980DF8" w:rsidRDefault="007467C0" w:rsidP="00FF5F34">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4700F4ED" w14:textId="1CAB00EF" w:rsidR="007467C0" w:rsidRPr="00FB292A" w:rsidRDefault="002030A1" w:rsidP="00FF5F34">
            <w:pPr>
              <w:pStyle w:val="TableBody"/>
            </w:pPr>
            <w:r>
              <w:t xml:space="preserve">The </w:t>
            </w:r>
            <w:r w:rsidR="007467C0" w:rsidRPr="00FB292A">
              <w:t>Cashpoint ID of the vault being displayed in the report</w:t>
            </w:r>
          </w:p>
        </w:tc>
      </w:tr>
      <w:tr w:rsidR="007467C0" w:rsidRPr="00A875AE" w14:paraId="64767102" w14:textId="77777777" w:rsidTr="006271D1">
        <w:trPr>
          <w:cantSplit/>
          <w:trHeight w:val="135"/>
        </w:trPr>
        <w:tc>
          <w:tcPr>
            <w:tcW w:w="2570" w:type="dxa"/>
            <w:tcBorders>
              <w:top w:val="nil"/>
              <w:bottom w:val="single" w:sz="6" w:space="0" w:color="auto"/>
              <w:right w:val="single" w:sz="6" w:space="0" w:color="auto"/>
            </w:tcBorders>
          </w:tcPr>
          <w:p w14:paraId="2854B2CB" w14:textId="77777777" w:rsidR="007467C0" w:rsidRPr="00980DF8" w:rsidRDefault="007467C0" w:rsidP="00FF5F34">
            <w:pPr>
              <w:pStyle w:val="TableBody"/>
              <w:rPr>
                <w:b/>
                <w:bCs/>
              </w:rPr>
            </w:pPr>
            <w:r w:rsidRPr="00980DF8">
              <w:rPr>
                <w:b/>
                <w:bCs/>
              </w:rPr>
              <w:t>Date</w:t>
            </w:r>
          </w:p>
        </w:tc>
        <w:tc>
          <w:tcPr>
            <w:tcW w:w="5480" w:type="dxa"/>
            <w:tcBorders>
              <w:top w:val="nil"/>
              <w:left w:val="single" w:sz="6" w:space="0" w:color="auto"/>
              <w:bottom w:val="single" w:sz="6" w:space="0" w:color="auto"/>
            </w:tcBorders>
          </w:tcPr>
          <w:p w14:paraId="545BE53E" w14:textId="77777777" w:rsidR="007467C0" w:rsidRPr="00FB292A" w:rsidRDefault="007467C0" w:rsidP="00FF5F34">
            <w:pPr>
              <w:pStyle w:val="TableBody"/>
            </w:pPr>
            <w:r w:rsidRPr="00FB292A">
              <w:t>Date of the forecast record</w:t>
            </w:r>
          </w:p>
        </w:tc>
      </w:tr>
      <w:tr w:rsidR="007467C0" w:rsidRPr="00A875AE" w14:paraId="37D4293D" w14:textId="77777777" w:rsidTr="006271D1">
        <w:trPr>
          <w:cantSplit/>
        </w:trPr>
        <w:tc>
          <w:tcPr>
            <w:tcW w:w="2570" w:type="dxa"/>
            <w:tcBorders>
              <w:top w:val="nil"/>
              <w:bottom w:val="single" w:sz="6" w:space="0" w:color="auto"/>
              <w:right w:val="single" w:sz="6" w:space="0" w:color="auto"/>
            </w:tcBorders>
          </w:tcPr>
          <w:p w14:paraId="2EDA52BD" w14:textId="77777777" w:rsidR="007467C0" w:rsidRPr="00980DF8" w:rsidRDefault="007467C0" w:rsidP="00FF5F34">
            <w:pPr>
              <w:pStyle w:val="TableBody"/>
              <w:rPr>
                <w:b/>
                <w:bCs/>
              </w:rPr>
            </w:pPr>
            <w:r w:rsidRPr="00980DF8">
              <w:rPr>
                <w:b/>
                <w:bCs/>
              </w:rPr>
              <w:t>Denomination</w:t>
            </w:r>
          </w:p>
        </w:tc>
        <w:tc>
          <w:tcPr>
            <w:tcW w:w="5480" w:type="dxa"/>
            <w:tcBorders>
              <w:top w:val="nil"/>
              <w:left w:val="single" w:sz="6" w:space="0" w:color="auto"/>
              <w:bottom w:val="single" w:sz="6" w:space="0" w:color="auto"/>
            </w:tcBorders>
          </w:tcPr>
          <w:p w14:paraId="08A4DD8D" w14:textId="77777777" w:rsidR="007467C0" w:rsidRPr="00FB292A" w:rsidRDefault="007467C0" w:rsidP="00FF5F34">
            <w:pPr>
              <w:pStyle w:val="TableBody"/>
            </w:pPr>
            <w:r w:rsidRPr="00FB292A">
              <w:t>Denomination ID for the associated date</w:t>
            </w:r>
          </w:p>
        </w:tc>
      </w:tr>
      <w:tr w:rsidR="007467C0" w:rsidRPr="00A875AE" w14:paraId="7EF6E752" w14:textId="77777777" w:rsidTr="006271D1">
        <w:trPr>
          <w:cantSplit/>
        </w:trPr>
        <w:tc>
          <w:tcPr>
            <w:tcW w:w="2570" w:type="dxa"/>
            <w:tcBorders>
              <w:top w:val="single" w:sz="6" w:space="0" w:color="auto"/>
              <w:bottom w:val="single" w:sz="6" w:space="0" w:color="auto"/>
              <w:right w:val="single" w:sz="6" w:space="0" w:color="auto"/>
            </w:tcBorders>
          </w:tcPr>
          <w:p w14:paraId="613ED9C8" w14:textId="77777777" w:rsidR="007467C0" w:rsidRPr="00980DF8" w:rsidRDefault="007467C0" w:rsidP="00FF5F34">
            <w:pPr>
              <w:pStyle w:val="TableBody"/>
              <w:rPr>
                <w:b/>
                <w:bCs/>
              </w:rPr>
            </w:pPr>
            <w:r w:rsidRPr="00980DF8">
              <w:rPr>
                <w:b/>
                <w:bCs/>
              </w:rPr>
              <w:t>Quality</w:t>
            </w:r>
          </w:p>
        </w:tc>
        <w:tc>
          <w:tcPr>
            <w:tcW w:w="5480" w:type="dxa"/>
            <w:tcBorders>
              <w:top w:val="single" w:sz="6" w:space="0" w:color="auto"/>
              <w:left w:val="single" w:sz="6" w:space="0" w:color="auto"/>
              <w:bottom w:val="single" w:sz="6" w:space="0" w:color="auto"/>
            </w:tcBorders>
          </w:tcPr>
          <w:p w14:paraId="4335B894" w14:textId="77777777" w:rsidR="007467C0" w:rsidRPr="00FB292A" w:rsidRDefault="007467C0" w:rsidP="00FF5F34">
            <w:pPr>
              <w:pStyle w:val="TableBody"/>
            </w:pPr>
            <w:r w:rsidRPr="00FB292A">
              <w:t>Quality of the denomination for the associated date</w:t>
            </w:r>
          </w:p>
        </w:tc>
      </w:tr>
      <w:tr w:rsidR="007467C0" w:rsidRPr="00A875AE" w14:paraId="1428D663" w14:textId="77777777" w:rsidTr="006271D1">
        <w:trPr>
          <w:cantSplit/>
        </w:trPr>
        <w:tc>
          <w:tcPr>
            <w:tcW w:w="2570" w:type="dxa"/>
            <w:tcBorders>
              <w:top w:val="single" w:sz="6" w:space="0" w:color="auto"/>
              <w:bottom w:val="single" w:sz="6" w:space="0" w:color="auto"/>
              <w:right w:val="single" w:sz="6" w:space="0" w:color="auto"/>
            </w:tcBorders>
          </w:tcPr>
          <w:p w14:paraId="611521A8" w14:textId="77777777" w:rsidR="007467C0" w:rsidRPr="00980DF8" w:rsidRDefault="007467C0" w:rsidP="00FF5F34">
            <w:pPr>
              <w:pStyle w:val="TableBody"/>
              <w:rPr>
                <w:b/>
                <w:bCs/>
              </w:rPr>
            </w:pPr>
            <w:r w:rsidRPr="00980DF8">
              <w:rPr>
                <w:b/>
                <w:bCs/>
              </w:rPr>
              <w:lastRenderedPageBreak/>
              <w:t>Cash In</w:t>
            </w:r>
          </w:p>
        </w:tc>
        <w:tc>
          <w:tcPr>
            <w:tcW w:w="5480" w:type="dxa"/>
            <w:tcBorders>
              <w:top w:val="single" w:sz="6" w:space="0" w:color="auto"/>
              <w:left w:val="nil"/>
              <w:bottom w:val="single" w:sz="6" w:space="0" w:color="auto"/>
            </w:tcBorders>
          </w:tcPr>
          <w:p w14:paraId="02B92764" w14:textId="77777777" w:rsidR="007467C0" w:rsidRPr="00FB292A" w:rsidRDefault="007467C0" w:rsidP="00FF5F34">
            <w:pPr>
              <w:pStyle w:val="TableBody"/>
            </w:pPr>
            <w:r w:rsidRPr="00FB292A">
              <w:t>Forecast and Actual amounts for cash into the Cashpoint</w:t>
            </w:r>
          </w:p>
        </w:tc>
      </w:tr>
      <w:tr w:rsidR="007467C0" w:rsidRPr="00A875AE" w14:paraId="66906E08" w14:textId="77777777" w:rsidTr="006271D1">
        <w:trPr>
          <w:cantSplit/>
        </w:trPr>
        <w:tc>
          <w:tcPr>
            <w:tcW w:w="2570" w:type="dxa"/>
            <w:tcBorders>
              <w:top w:val="single" w:sz="6" w:space="0" w:color="auto"/>
              <w:bottom w:val="single" w:sz="6" w:space="0" w:color="auto"/>
              <w:right w:val="single" w:sz="6" w:space="0" w:color="auto"/>
            </w:tcBorders>
          </w:tcPr>
          <w:p w14:paraId="7DB54A23" w14:textId="77777777" w:rsidR="007467C0" w:rsidRPr="00980DF8" w:rsidRDefault="007467C0" w:rsidP="00FF5F34">
            <w:pPr>
              <w:pStyle w:val="TableBody"/>
              <w:rPr>
                <w:b/>
                <w:bCs/>
              </w:rPr>
            </w:pPr>
            <w:r w:rsidRPr="00980DF8">
              <w:rPr>
                <w:b/>
                <w:bCs/>
              </w:rPr>
              <w:t>Cash Out</w:t>
            </w:r>
          </w:p>
        </w:tc>
        <w:tc>
          <w:tcPr>
            <w:tcW w:w="5480" w:type="dxa"/>
            <w:tcBorders>
              <w:top w:val="single" w:sz="6" w:space="0" w:color="auto"/>
              <w:left w:val="nil"/>
              <w:bottom w:val="single" w:sz="6" w:space="0" w:color="auto"/>
            </w:tcBorders>
          </w:tcPr>
          <w:p w14:paraId="2EEA1E12" w14:textId="77777777" w:rsidR="007467C0" w:rsidRPr="00FB292A" w:rsidRDefault="007467C0" w:rsidP="00FF5F34">
            <w:pPr>
              <w:pStyle w:val="TableBody"/>
            </w:pPr>
            <w:r w:rsidRPr="00FB292A">
              <w:t xml:space="preserve">Forecast and Actual amounts for cash out of the Cashpoint </w:t>
            </w:r>
          </w:p>
        </w:tc>
      </w:tr>
      <w:tr w:rsidR="007467C0" w:rsidRPr="00A875AE" w14:paraId="430413BC" w14:textId="77777777" w:rsidTr="006271D1">
        <w:trPr>
          <w:cantSplit/>
        </w:trPr>
        <w:tc>
          <w:tcPr>
            <w:tcW w:w="2570" w:type="dxa"/>
            <w:tcBorders>
              <w:top w:val="single" w:sz="6" w:space="0" w:color="auto"/>
              <w:bottom w:val="single" w:sz="6" w:space="0" w:color="auto"/>
              <w:right w:val="single" w:sz="6" w:space="0" w:color="auto"/>
            </w:tcBorders>
          </w:tcPr>
          <w:p w14:paraId="4DDA0C69" w14:textId="77777777" w:rsidR="007467C0" w:rsidRPr="00980DF8" w:rsidRDefault="007467C0" w:rsidP="00FF5F34">
            <w:pPr>
              <w:pStyle w:val="TableBody"/>
              <w:rPr>
                <w:b/>
                <w:bCs/>
              </w:rPr>
            </w:pPr>
            <w:r w:rsidRPr="00980DF8">
              <w:rPr>
                <w:b/>
                <w:bCs/>
              </w:rPr>
              <w:t>Net Demand</w:t>
            </w:r>
          </w:p>
        </w:tc>
        <w:tc>
          <w:tcPr>
            <w:tcW w:w="5480" w:type="dxa"/>
            <w:tcBorders>
              <w:top w:val="single" w:sz="6" w:space="0" w:color="auto"/>
              <w:left w:val="nil"/>
              <w:bottom w:val="single" w:sz="6" w:space="0" w:color="auto"/>
            </w:tcBorders>
          </w:tcPr>
          <w:p w14:paraId="411AFA60" w14:textId="77777777" w:rsidR="007467C0" w:rsidRPr="00FB292A" w:rsidRDefault="007467C0" w:rsidP="00FF5F34">
            <w:pPr>
              <w:pStyle w:val="TableBody"/>
            </w:pPr>
            <w:r w:rsidRPr="00FB292A">
              <w:t xml:space="preserve">Forecast and Actual amounts for the Net Demand of the Cashpoint </w:t>
            </w:r>
          </w:p>
        </w:tc>
      </w:tr>
      <w:tr w:rsidR="007467C0" w:rsidRPr="00A875AE" w14:paraId="628E7AC2" w14:textId="77777777" w:rsidTr="006271D1">
        <w:trPr>
          <w:cantSplit/>
        </w:trPr>
        <w:tc>
          <w:tcPr>
            <w:tcW w:w="2570" w:type="dxa"/>
            <w:tcBorders>
              <w:top w:val="single" w:sz="6" w:space="0" w:color="auto"/>
              <w:bottom w:val="single" w:sz="6" w:space="0" w:color="auto"/>
              <w:right w:val="single" w:sz="6" w:space="0" w:color="auto"/>
            </w:tcBorders>
          </w:tcPr>
          <w:p w14:paraId="0E75EB7E" w14:textId="77777777" w:rsidR="007467C0" w:rsidRPr="00980DF8" w:rsidRDefault="007467C0" w:rsidP="00FF5F34">
            <w:pPr>
              <w:pStyle w:val="TableBody"/>
              <w:rPr>
                <w:b/>
                <w:bCs/>
              </w:rPr>
            </w:pPr>
            <w:r w:rsidRPr="00980DF8">
              <w:rPr>
                <w:b/>
                <w:bCs/>
              </w:rPr>
              <w:t>Total</w:t>
            </w:r>
          </w:p>
        </w:tc>
        <w:tc>
          <w:tcPr>
            <w:tcW w:w="5480" w:type="dxa"/>
            <w:tcBorders>
              <w:top w:val="single" w:sz="6" w:space="0" w:color="auto"/>
              <w:left w:val="nil"/>
              <w:bottom w:val="single" w:sz="6" w:space="0" w:color="auto"/>
            </w:tcBorders>
          </w:tcPr>
          <w:p w14:paraId="5CD7EC3B" w14:textId="093AB743" w:rsidR="007467C0" w:rsidRPr="00FB292A" w:rsidRDefault="007467C0" w:rsidP="00FF5F34">
            <w:pPr>
              <w:pStyle w:val="TableBody"/>
            </w:pPr>
            <w:r w:rsidRPr="00FB292A">
              <w:t>T</w:t>
            </w:r>
            <w:r w:rsidR="002030A1">
              <w:t>he t</w:t>
            </w:r>
            <w:r w:rsidRPr="00FB292A">
              <w:t>otal amount of the day reported</w:t>
            </w:r>
          </w:p>
        </w:tc>
      </w:tr>
      <w:tr w:rsidR="007467C0" w:rsidRPr="00A875AE" w14:paraId="32AE7277" w14:textId="77777777" w:rsidTr="006271D1">
        <w:trPr>
          <w:cantSplit/>
        </w:trPr>
        <w:tc>
          <w:tcPr>
            <w:tcW w:w="2570" w:type="dxa"/>
            <w:tcBorders>
              <w:top w:val="single" w:sz="6" w:space="0" w:color="auto"/>
              <w:bottom w:val="single" w:sz="6" w:space="0" w:color="auto"/>
              <w:right w:val="single" w:sz="6" w:space="0" w:color="auto"/>
            </w:tcBorders>
          </w:tcPr>
          <w:p w14:paraId="0F0850D4" w14:textId="77777777" w:rsidR="007467C0" w:rsidRPr="00980DF8" w:rsidRDefault="007467C0" w:rsidP="00FF5F34">
            <w:pPr>
              <w:pStyle w:val="TableBody"/>
              <w:rPr>
                <w:b/>
                <w:bCs/>
              </w:rPr>
            </w:pPr>
            <w:r w:rsidRPr="00980DF8">
              <w:rPr>
                <w:b/>
                <w:bCs/>
              </w:rPr>
              <w:t>Average</w:t>
            </w:r>
          </w:p>
        </w:tc>
        <w:tc>
          <w:tcPr>
            <w:tcW w:w="5480" w:type="dxa"/>
            <w:tcBorders>
              <w:top w:val="single" w:sz="6" w:space="0" w:color="auto"/>
              <w:left w:val="nil"/>
              <w:bottom w:val="single" w:sz="6" w:space="0" w:color="auto"/>
            </w:tcBorders>
          </w:tcPr>
          <w:p w14:paraId="4D117B27" w14:textId="3CE6E15D" w:rsidR="007467C0" w:rsidRPr="00FB292A" w:rsidRDefault="002030A1" w:rsidP="00FF5F34">
            <w:pPr>
              <w:pStyle w:val="TableBody"/>
            </w:pPr>
            <w:r>
              <w:t>The a</w:t>
            </w:r>
            <w:r w:rsidRPr="00FB292A">
              <w:t xml:space="preserve">verage </w:t>
            </w:r>
            <w:r w:rsidR="007467C0" w:rsidRPr="00FB292A">
              <w:t>amount for each category on the day reported.</w:t>
            </w:r>
          </w:p>
        </w:tc>
      </w:tr>
    </w:tbl>
    <w:p w14:paraId="26F191F8"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1C79AFE3" w14:textId="77777777" w:rsidR="007467C0" w:rsidRDefault="007467C0" w:rsidP="007467C0">
      <w:pPr>
        <w:pStyle w:val="TopofSection"/>
      </w:pPr>
    </w:p>
    <w:p w14:paraId="035D5450" w14:textId="77777777" w:rsidR="007467C0" w:rsidRDefault="007467C0" w:rsidP="007467C0">
      <w:pPr>
        <w:pStyle w:val="Heading4"/>
      </w:pPr>
      <w:bookmarkStart w:id="2161" w:name="_Ref270486611"/>
      <w:r>
        <w:t>Commercial Forecast Summary</w:t>
      </w:r>
      <w:bookmarkEnd w:id="2161"/>
    </w:p>
    <w:p w14:paraId="5199056E" w14:textId="77777777" w:rsidR="007467C0" w:rsidRPr="001E2FA2" w:rsidRDefault="007467C0" w:rsidP="007467C0">
      <w:pPr>
        <w:pStyle w:val="Caption"/>
        <w:rPr>
          <w:lang w:val="en-US"/>
        </w:rPr>
      </w:pPr>
      <w:bookmarkStart w:id="2162" w:name="_Toc74556758"/>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119</w:t>
      </w:r>
      <w:r>
        <w:fldChar w:fldCharType="end"/>
      </w:r>
      <w:r w:rsidRPr="001E2FA2">
        <w:rPr>
          <w:lang w:val="en-US"/>
        </w:rPr>
        <w:t xml:space="preserve">: </w:t>
      </w:r>
      <w:r>
        <w:rPr>
          <w:lang w:val="en-US"/>
        </w:rPr>
        <w:t>Commercial Forecast Summary</w:t>
      </w:r>
      <w:r w:rsidRPr="001E2FA2">
        <w:rPr>
          <w:lang w:val="en-US"/>
        </w:rPr>
        <w:t xml:space="preserve"> Description</w:t>
      </w:r>
      <w:bookmarkEnd w:id="216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87FFD6B"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67223A6"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13CE9D94" w14:textId="77777777" w:rsidR="007467C0" w:rsidRPr="00A875AE" w:rsidRDefault="007467C0" w:rsidP="00170D7D">
            <w:pPr>
              <w:pStyle w:val="TableHeader"/>
            </w:pPr>
            <w:r>
              <w:t>Description</w:t>
            </w:r>
          </w:p>
        </w:tc>
      </w:tr>
      <w:tr w:rsidR="007467C0" w:rsidRPr="00A875AE" w14:paraId="651D3275" w14:textId="77777777" w:rsidTr="006271D1">
        <w:trPr>
          <w:cantSplit/>
          <w:trHeight w:val="135"/>
        </w:trPr>
        <w:tc>
          <w:tcPr>
            <w:tcW w:w="2570" w:type="dxa"/>
            <w:tcBorders>
              <w:top w:val="nil"/>
              <w:bottom w:val="single" w:sz="6" w:space="0" w:color="auto"/>
              <w:right w:val="single" w:sz="6" w:space="0" w:color="auto"/>
            </w:tcBorders>
          </w:tcPr>
          <w:p w14:paraId="6129FD16" w14:textId="77777777" w:rsidR="007467C0" w:rsidRPr="00980DF8" w:rsidRDefault="007467C0" w:rsidP="0010408D">
            <w:pPr>
              <w:pStyle w:val="TableBody"/>
              <w:rPr>
                <w:b/>
                <w:bCs/>
              </w:rPr>
            </w:pPr>
            <w:r w:rsidRPr="00980DF8">
              <w:rPr>
                <w:b/>
                <w:bCs/>
              </w:rPr>
              <w:t xml:space="preserve">Deposit - Forecast </w:t>
            </w:r>
          </w:p>
        </w:tc>
        <w:tc>
          <w:tcPr>
            <w:tcW w:w="5480" w:type="dxa"/>
            <w:tcBorders>
              <w:top w:val="nil"/>
              <w:left w:val="single" w:sz="6" w:space="0" w:color="auto"/>
              <w:bottom w:val="single" w:sz="6" w:space="0" w:color="auto"/>
            </w:tcBorders>
          </w:tcPr>
          <w:p w14:paraId="22DF21B7" w14:textId="77777777" w:rsidR="007467C0" w:rsidRPr="00FB292A" w:rsidRDefault="007467C0" w:rsidP="0010408D">
            <w:pPr>
              <w:pStyle w:val="TableBody"/>
            </w:pPr>
            <w:r w:rsidRPr="00FB292A">
              <w:t>Displays the total and average of the denomination that was forecasted to be deposited during the selected period</w:t>
            </w:r>
          </w:p>
        </w:tc>
      </w:tr>
      <w:tr w:rsidR="007467C0" w:rsidRPr="00A875AE" w14:paraId="1ADB1E95" w14:textId="77777777" w:rsidTr="006271D1">
        <w:trPr>
          <w:cantSplit/>
          <w:trHeight w:val="135"/>
        </w:trPr>
        <w:tc>
          <w:tcPr>
            <w:tcW w:w="2570" w:type="dxa"/>
            <w:tcBorders>
              <w:top w:val="nil"/>
              <w:bottom w:val="single" w:sz="6" w:space="0" w:color="auto"/>
              <w:right w:val="single" w:sz="6" w:space="0" w:color="auto"/>
            </w:tcBorders>
          </w:tcPr>
          <w:p w14:paraId="2C25AF90" w14:textId="77777777" w:rsidR="007467C0" w:rsidRPr="00980DF8" w:rsidRDefault="007467C0" w:rsidP="0010408D">
            <w:pPr>
              <w:pStyle w:val="TableBody"/>
              <w:rPr>
                <w:b/>
                <w:bCs/>
              </w:rPr>
            </w:pPr>
            <w:r w:rsidRPr="00980DF8">
              <w:rPr>
                <w:b/>
                <w:bCs/>
              </w:rPr>
              <w:t>Deposit – Actual</w:t>
            </w:r>
          </w:p>
        </w:tc>
        <w:tc>
          <w:tcPr>
            <w:tcW w:w="5480" w:type="dxa"/>
            <w:tcBorders>
              <w:top w:val="nil"/>
              <w:left w:val="single" w:sz="6" w:space="0" w:color="auto"/>
              <w:bottom w:val="single" w:sz="6" w:space="0" w:color="auto"/>
            </w:tcBorders>
          </w:tcPr>
          <w:p w14:paraId="3CCCE0DC" w14:textId="77777777" w:rsidR="007467C0" w:rsidRPr="00FB292A" w:rsidRDefault="007467C0" w:rsidP="0010408D">
            <w:pPr>
              <w:pStyle w:val="TableBody"/>
            </w:pPr>
            <w:r w:rsidRPr="00FB292A">
              <w:t>Displays the total and average actual amount of the denomination that was deposited during the selected period</w:t>
            </w:r>
          </w:p>
        </w:tc>
      </w:tr>
      <w:tr w:rsidR="007467C0" w:rsidRPr="00A875AE" w14:paraId="76BE587F" w14:textId="77777777" w:rsidTr="006271D1">
        <w:trPr>
          <w:cantSplit/>
        </w:trPr>
        <w:tc>
          <w:tcPr>
            <w:tcW w:w="2570" w:type="dxa"/>
            <w:tcBorders>
              <w:top w:val="nil"/>
              <w:bottom w:val="single" w:sz="6" w:space="0" w:color="auto"/>
              <w:right w:val="single" w:sz="6" w:space="0" w:color="auto"/>
            </w:tcBorders>
          </w:tcPr>
          <w:p w14:paraId="6330F89E" w14:textId="77777777" w:rsidR="007467C0" w:rsidRPr="00980DF8" w:rsidRDefault="007467C0" w:rsidP="0010408D">
            <w:pPr>
              <w:pStyle w:val="TableBody"/>
              <w:rPr>
                <w:b/>
                <w:bCs/>
              </w:rPr>
            </w:pPr>
            <w:r w:rsidRPr="00980DF8">
              <w:rPr>
                <w:b/>
                <w:bCs/>
              </w:rPr>
              <w:t>Withdrawals – Forecast</w:t>
            </w:r>
          </w:p>
        </w:tc>
        <w:tc>
          <w:tcPr>
            <w:tcW w:w="5480" w:type="dxa"/>
            <w:tcBorders>
              <w:top w:val="nil"/>
              <w:left w:val="single" w:sz="6" w:space="0" w:color="auto"/>
              <w:bottom w:val="single" w:sz="6" w:space="0" w:color="auto"/>
            </w:tcBorders>
          </w:tcPr>
          <w:p w14:paraId="68BEB1F8" w14:textId="77777777" w:rsidR="007467C0" w:rsidRPr="00FB292A" w:rsidRDefault="007467C0" w:rsidP="0010408D">
            <w:pPr>
              <w:pStyle w:val="TableBody"/>
            </w:pPr>
            <w:r w:rsidRPr="00FB292A">
              <w:t>Displays the total and average of the denomination that was forecasted to be withdrawn during the selected period</w:t>
            </w:r>
          </w:p>
        </w:tc>
      </w:tr>
      <w:tr w:rsidR="007467C0" w:rsidRPr="00A875AE" w14:paraId="0D3B0CB2" w14:textId="77777777" w:rsidTr="006271D1">
        <w:trPr>
          <w:cantSplit/>
        </w:trPr>
        <w:tc>
          <w:tcPr>
            <w:tcW w:w="2570" w:type="dxa"/>
            <w:tcBorders>
              <w:top w:val="single" w:sz="6" w:space="0" w:color="auto"/>
              <w:bottom w:val="single" w:sz="6" w:space="0" w:color="auto"/>
              <w:right w:val="single" w:sz="6" w:space="0" w:color="auto"/>
            </w:tcBorders>
          </w:tcPr>
          <w:p w14:paraId="7F56056E" w14:textId="77777777" w:rsidR="007467C0" w:rsidRPr="00980DF8" w:rsidRDefault="007467C0" w:rsidP="0010408D">
            <w:pPr>
              <w:pStyle w:val="TableBody"/>
              <w:rPr>
                <w:b/>
                <w:bCs/>
              </w:rPr>
            </w:pPr>
            <w:r w:rsidRPr="00980DF8">
              <w:rPr>
                <w:b/>
                <w:bCs/>
              </w:rPr>
              <w:t xml:space="preserve">Withdrawals – Actual </w:t>
            </w:r>
          </w:p>
        </w:tc>
        <w:tc>
          <w:tcPr>
            <w:tcW w:w="5480" w:type="dxa"/>
            <w:tcBorders>
              <w:top w:val="single" w:sz="6" w:space="0" w:color="auto"/>
              <w:left w:val="single" w:sz="6" w:space="0" w:color="auto"/>
              <w:bottom w:val="single" w:sz="6" w:space="0" w:color="auto"/>
            </w:tcBorders>
          </w:tcPr>
          <w:p w14:paraId="221B528F" w14:textId="77777777" w:rsidR="007467C0" w:rsidRPr="00FB292A" w:rsidRDefault="007467C0" w:rsidP="0010408D">
            <w:pPr>
              <w:pStyle w:val="TableBody"/>
            </w:pPr>
            <w:r w:rsidRPr="00FB292A">
              <w:t>Displays the total and average actual amount that was withdrawn during the selected period</w:t>
            </w:r>
          </w:p>
        </w:tc>
      </w:tr>
      <w:tr w:rsidR="007467C0" w:rsidRPr="00A875AE" w14:paraId="7F7316C1" w14:textId="77777777" w:rsidTr="006271D1">
        <w:trPr>
          <w:cantSplit/>
        </w:trPr>
        <w:tc>
          <w:tcPr>
            <w:tcW w:w="2570" w:type="dxa"/>
            <w:tcBorders>
              <w:top w:val="single" w:sz="6" w:space="0" w:color="auto"/>
              <w:bottom w:val="single" w:sz="6" w:space="0" w:color="auto"/>
              <w:right w:val="single" w:sz="6" w:space="0" w:color="auto"/>
            </w:tcBorders>
          </w:tcPr>
          <w:p w14:paraId="2D62CCDA" w14:textId="77777777" w:rsidR="007467C0" w:rsidRPr="00980DF8" w:rsidRDefault="007467C0" w:rsidP="0010408D">
            <w:pPr>
              <w:pStyle w:val="TableBody"/>
              <w:rPr>
                <w:b/>
                <w:bCs/>
              </w:rPr>
            </w:pPr>
            <w:r w:rsidRPr="00980DF8">
              <w:rPr>
                <w:b/>
                <w:bCs/>
              </w:rPr>
              <w:t>Net Demand – Forecast</w:t>
            </w:r>
          </w:p>
        </w:tc>
        <w:tc>
          <w:tcPr>
            <w:tcW w:w="5480" w:type="dxa"/>
            <w:tcBorders>
              <w:top w:val="single" w:sz="6" w:space="0" w:color="auto"/>
              <w:left w:val="nil"/>
              <w:bottom w:val="single" w:sz="6" w:space="0" w:color="auto"/>
            </w:tcBorders>
          </w:tcPr>
          <w:p w14:paraId="425985E9" w14:textId="77777777" w:rsidR="007467C0" w:rsidRPr="00FB292A" w:rsidRDefault="007467C0" w:rsidP="0010408D">
            <w:pPr>
              <w:pStyle w:val="TableBody"/>
            </w:pPr>
            <w:r w:rsidRPr="00FB292A">
              <w:t>Displays the total and average Net Demand of the denomination that was forecasted during the selected period</w:t>
            </w:r>
          </w:p>
        </w:tc>
      </w:tr>
      <w:tr w:rsidR="007467C0" w:rsidRPr="00A875AE" w14:paraId="797DBA69" w14:textId="77777777" w:rsidTr="006271D1">
        <w:trPr>
          <w:cantSplit/>
        </w:trPr>
        <w:tc>
          <w:tcPr>
            <w:tcW w:w="2570" w:type="dxa"/>
            <w:tcBorders>
              <w:top w:val="single" w:sz="6" w:space="0" w:color="auto"/>
              <w:bottom w:val="single" w:sz="6" w:space="0" w:color="auto"/>
              <w:right w:val="single" w:sz="6" w:space="0" w:color="auto"/>
            </w:tcBorders>
          </w:tcPr>
          <w:p w14:paraId="7D3CE584" w14:textId="77777777" w:rsidR="007467C0" w:rsidRPr="00980DF8" w:rsidRDefault="007467C0" w:rsidP="0010408D">
            <w:pPr>
              <w:pStyle w:val="TableBody"/>
              <w:rPr>
                <w:b/>
                <w:bCs/>
              </w:rPr>
            </w:pPr>
            <w:r w:rsidRPr="00980DF8">
              <w:rPr>
                <w:b/>
                <w:bCs/>
              </w:rPr>
              <w:t>Net Demand - Actual</w:t>
            </w:r>
          </w:p>
        </w:tc>
        <w:tc>
          <w:tcPr>
            <w:tcW w:w="5480" w:type="dxa"/>
            <w:tcBorders>
              <w:top w:val="single" w:sz="6" w:space="0" w:color="auto"/>
              <w:left w:val="nil"/>
              <w:bottom w:val="single" w:sz="6" w:space="0" w:color="auto"/>
            </w:tcBorders>
          </w:tcPr>
          <w:p w14:paraId="243DFF74" w14:textId="77777777" w:rsidR="007467C0" w:rsidRPr="00FB292A" w:rsidRDefault="007467C0" w:rsidP="0010408D">
            <w:pPr>
              <w:pStyle w:val="TableBody"/>
            </w:pPr>
            <w:r w:rsidRPr="00FB292A">
              <w:t>Displays the total and average actual Net Demand that was reported during the selected period.</w:t>
            </w:r>
          </w:p>
        </w:tc>
      </w:tr>
    </w:tbl>
    <w:p w14:paraId="676553F7"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4F448B4B" w14:textId="77777777" w:rsidR="007467C0" w:rsidRDefault="007467C0" w:rsidP="007467C0">
      <w:pPr>
        <w:pStyle w:val="TopofSection"/>
      </w:pPr>
    </w:p>
    <w:p w14:paraId="13A09E55" w14:textId="77777777" w:rsidR="007467C0" w:rsidRDefault="007467C0" w:rsidP="007467C0">
      <w:pPr>
        <w:pStyle w:val="Heading4"/>
      </w:pPr>
      <w:bookmarkStart w:id="2163" w:name="_Ref249756004"/>
      <w:r>
        <w:t>Horizons</w:t>
      </w:r>
      <w:bookmarkEnd w:id="2163"/>
    </w:p>
    <w:p w14:paraId="13E6CD71" w14:textId="77777777" w:rsidR="007467C0" w:rsidRPr="00D6760E" w:rsidRDefault="007467C0" w:rsidP="0010408D">
      <w:pPr>
        <w:pStyle w:val="BodyText"/>
      </w:pPr>
      <w:r>
        <w:t xml:space="preserve">The Vault Horizon Report shows the analyst the currently planned horizon for the vault based on the last recommendation process run. This information is used to view the </w:t>
      </w:r>
      <w:r>
        <w:lastRenderedPageBreak/>
        <w:t xml:space="preserve">potential balances and deliveries for the upcoming 45 days to help the analyst view the future needs of the vault and the expected deliveries. </w:t>
      </w:r>
    </w:p>
    <w:p w14:paraId="1864221F" w14:textId="77777777" w:rsidR="007467C0" w:rsidRDefault="007467C0" w:rsidP="007467C0">
      <w:pPr>
        <w:pStyle w:val="Caption"/>
      </w:pPr>
      <w:bookmarkStart w:id="2164" w:name="_Toc74556759"/>
      <w:r>
        <w:t xml:space="preserve">Table </w:t>
      </w:r>
      <w:r>
        <w:fldChar w:fldCharType="begin"/>
      </w:r>
      <w:r>
        <w:instrText xml:space="preserve"> SEQ Table \* ARABIC </w:instrText>
      </w:r>
      <w:r>
        <w:fldChar w:fldCharType="separate"/>
      </w:r>
      <w:r>
        <w:rPr>
          <w:noProof/>
        </w:rPr>
        <w:t>120</w:t>
      </w:r>
      <w:r>
        <w:rPr>
          <w:noProof/>
        </w:rPr>
        <w:fldChar w:fldCharType="end"/>
      </w:r>
      <w:r>
        <w:t>: Vault Horizon Description</w:t>
      </w:r>
      <w:bookmarkEnd w:id="216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C23CF15"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47DD055"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9AE3B3F" w14:textId="77777777" w:rsidR="007467C0" w:rsidRPr="00A875AE" w:rsidRDefault="007467C0" w:rsidP="00170D7D">
            <w:pPr>
              <w:pStyle w:val="TableHeader"/>
            </w:pPr>
            <w:r>
              <w:t>Description</w:t>
            </w:r>
          </w:p>
        </w:tc>
      </w:tr>
      <w:tr w:rsidR="007467C0" w:rsidRPr="00A875AE" w14:paraId="143C762D" w14:textId="77777777" w:rsidTr="006271D1">
        <w:trPr>
          <w:cantSplit/>
          <w:trHeight w:val="135"/>
        </w:trPr>
        <w:tc>
          <w:tcPr>
            <w:tcW w:w="2570" w:type="dxa"/>
            <w:tcBorders>
              <w:top w:val="nil"/>
              <w:bottom w:val="single" w:sz="6" w:space="0" w:color="auto"/>
              <w:right w:val="single" w:sz="6" w:space="0" w:color="auto"/>
            </w:tcBorders>
          </w:tcPr>
          <w:p w14:paraId="74CC2162" w14:textId="77777777" w:rsidR="007467C0" w:rsidRPr="00980DF8" w:rsidRDefault="007467C0" w:rsidP="0010408D">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562994C0" w14:textId="77777777" w:rsidR="007467C0" w:rsidRPr="00FB292A" w:rsidRDefault="007467C0" w:rsidP="0010408D">
            <w:pPr>
              <w:pStyle w:val="TableBody"/>
            </w:pPr>
            <w:r w:rsidRPr="00FB292A">
              <w:t>Starting date of the report</w:t>
            </w:r>
          </w:p>
        </w:tc>
      </w:tr>
      <w:tr w:rsidR="007467C0" w:rsidRPr="00A875AE" w14:paraId="448BD7E9" w14:textId="77777777" w:rsidTr="006271D1">
        <w:trPr>
          <w:cantSplit/>
          <w:trHeight w:val="135"/>
        </w:trPr>
        <w:tc>
          <w:tcPr>
            <w:tcW w:w="2570" w:type="dxa"/>
            <w:tcBorders>
              <w:top w:val="nil"/>
              <w:bottom w:val="single" w:sz="6" w:space="0" w:color="auto"/>
              <w:right w:val="single" w:sz="6" w:space="0" w:color="auto"/>
            </w:tcBorders>
          </w:tcPr>
          <w:p w14:paraId="6E8E4974" w14:textId="77777777" w:rsidR="007467C0" w:rsidRPr="00980DF8" w:rsidRDefault="007467C0" w:rsidP="0010408D">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63A4CE51" w14:textId="77777777" w:rsidR="007467C0" w:rsidRPr="00FB292A" w:rsidRDefault="007467C0" w:rsidP="0010408D">
            <w:pPr>
              <w:pStyle w:val="TableBody"/>
            </w:pPr>
            <w:r w:rsidRPr="00FB292A">
              <w:t>Ending date of the report</w:t>
            </w:r>
          </w:p>
        </w:tc>
      </w:tr>
      <w:tr w:rsidR="007467C0" w:rsidRPr="00A875AE" w14:paraId="077CE881" w14:textId="77777777" w:rsidTr="006271D1">
        <w:trPr>
          <w:cantSplit/>
        </w:trPr>
        <w:tc>
          <w:tcPr>
            <w:tcW w:w="2570" w:type="dxa"/>
            <w:tcBorders>
              <w:top w:val="nil"/>
              <w:bottom w:val="single" w:sz="6" w:space="0" w:color="auto"/>
              <w:right w:val="single" w:sz="6" w:space="0" w:color="auto"/>
            </w:tcBorders>
          </w:tcPr>
          <w:p w14:paraId="43E6E15B" w14:textId="77777777" w:rsidR="007467C0" w:rsidRPr="00980DF8" w:rsidRDefault="007467C0" w:rsidP="0010408D">
            <w:pPr>
              <w:pStyle w:val="TableBody"/>
              <w:rPr>
                <w:b/>
                <w:bCs/>
              </w:rPr>
            </w:pPr>
            <w:r w:rsidRPr="00980DF8">
              <w:rPr>
                <w:b/>
                <w:bCs/>
              </w:rPr>
              <w:t>Display CI</w:t>
            </w:r>
          </w:p>
        </w:tc>
        <w:tc>
          <w:tcPr>
            <w:tcW w:w="5480" w:type="dxa"/>
            <w:tcBorders>
              <w:top w:val="nil"/>
              <w:left w:val="single" w:sz="6" w:space="0" w:color="auto"/>
              <w:bottom w:val="single" w:sz="6" w:space="0" w:color="auto"/>
            </w:tcBorders>
          </w:tcPr>
          <w:p w14:paraId="0B60467D" w14:textId="77777777" w:rsidR="007467C0" w:rsidRPr="00FB292A" w:rsidRDefault="007467C0" w:rsidP="0010408D">
            <w:pPr>
              <w:pStyle w:val="TableBody"/>
            </w:pPr>
            <w:r w:rsidRPr="00FB292A">
              <w:t>When selected displays the Custodial Inventory entries along with the Cashpoint’s Horizon</w:t>
            </w:r>
          </w:p>
        </w:tc>
      </w:tr>
      <w:tr w:rsidR="007467C0" w:rsidRPr="00A875AE" w14:paraId="3A7C7377" w14:textId="77777777" w:rsidTr="006271D1">
        <w:trPr>
          <w:cantSplit/>
        </w:trPr>
        <w:tc>
          <w:tcPr>
            <w:tcW w:w="2570" w:type="dxa"/>
            <w:tcBorders>
              <w:top w:val="single" w:sz="6" w:space="0" w:color="auto"/>
              <w:bottom w:val="single" w:sz="6" w:space="0" w:color="auto"/>
              <w:right w:val="single" w:sz="6" w:space="0" w:color="auto"/>
            </w:tcBorders>
          </w:tcPr>
          <w:p w14:paraId="5DF04E17" w14:textId="77777777" w:rsidR="007467C0" w:rsidRPr="00980DF8" w:rsidRDefault="007467C0" w:rsidP="0010408D">
            <w:pPr>
              <w:pStyle w:val="TableBody"/>
              <w:rPr>
                <w:b/>
                <w:bCs/>
              </w:rPr>
            </w:pPr>
            <w:r w:rsidRPr="00980DF8">
              <w:rPr>
                <w:b/>
                <w:bCs/>
              </w:rPr>
              <w:t>Submit Button</w:t>
            </w:r>
          </w:p>
        </w:tc>
        <w:tc>
          <w:tcPr>
            <w:tcW w:w="5480" w:type="dxa"/>
            <w:tcBorders>
              <w:top w:val="single" w:sz="6" w:space="0" w:color="auto"/>
              <w:left w:val="single" w:sz="6" w:space="0" w:color="auto"/>
              <w:bottom w:val="single" w:sz="6" w:space="0" w:color="auto"/>
            </w:tcBorders>
          </w:tcPr>
          <w:p w14:paraId="66F0AF28" w14:textId="77777777" w:rsidR="007467C0" w:rsidRPr="00FB292A" w:rsidRDefault="007467C0" w:rsidP="0010408D">
            <w:pPr>
              <w:pStyle w:val="TableBody"/>
            </w:pPr>
            <w:r w:rsidRPr="00FB292A">
              <w:t>Submits the report to be displayed based on the selected options.</w:t>
            </w:r>
          </w:p>
        </w:tc>
      </w:tr>
      <w:tr w:rsidR="007467C0" w:rsidRPr="00A875AE" w14:paraId="05FC625C" w14:textId="77777777" w:rsidTr="006271D1">
        <w:trPr>
          <w:cantSplit/>
        </w:trPr>
        <w:tc>
          <w:tcPr>
            <w:tcW w:w="2570" w:type="dxa"/>
            <w:tcBorders>
              <w:top w:val="single" w:sz="6" w:space="0" w:color="auto"/>
              <w:bottom w:val="single" w:sz="6" w:space="0" w:color="auto"/>
              <w:right w:val="single" w:sz="6" w:space="0" w:color="auto"/>
            </w:tcBorders>
            <w:vAlign w:val="center"/>
          </w:tcPr>
          <w:p w14:paraId="53665F37" w14:textId="77777777" w:rsidR="007467C0" w:rsidRPr="00980DF8" w:rsidRDefault="007467C0" w:rsidP="0010408D">
            <w:pPr>
              <w:pStyle w:val="TableBody"/>
              <w:rPr>
                <w:b/>
                <w:bCs/>
              </w:rPr>
            </w:pPr>
            <w:r w:rsidRPr="00980DF8">
              <w:rPr>
                <w:b/>
                <w:bCs/>
              </w:rPr>
              <w:t>Currency</w:t>
            </w:r>
          </w:p>
        </w:tc>
        <w:tc>
          <w:tcPr>
            <w:tcW w:w="5480" w:type="dxa"/>
            <w:tcBorders>
              <w:top w:val="single" w:sz="6" w:space="0" w:color="auto"/>
              <w:left w:val="nil"/>
              <w:bottom w:val="single" w:sz="6" w:space="0" w:color="auto"/>
            </w:tcBorders>
            <w:vAlign w:val="center"/>
          </w:tcPr>
          <w:p w14:paraId="195FA9A8" w14:textId="77777777" w:rsidR="007467C0" w:rsidRPr="0010408D" w:rsidRDefault="007467C0" w:rsidP="0010408D">
            <w:pPr>
              <w:pStyle w:val="TableBody"/>
            </w:pPr>
            <w:r w:rsidRPr="0010408D">
              <w:t>OptiVault short name of the currency to which the reported denominations are a part of</w:t>
            </w:r>
          </w:p>
        </w:tc>
      </w:tr>
      <w:tr w:rsidR="007467C0" w:rsidRPr="00A875AE" w14:paraId="6252C534" w14:textId="77777777" w:rsidTr="006271D1">
        <w:trPr>
          <w:cantSplit/>
        </w:trPr>
        <w:tc>
          <w:tcPr>
            <w:tcW w:w="2570" w:type="dxa"/>
            <w:tcBorders>
              <w:top w:val="single" w:sz="6" w:space="0" w:color="auto"/>
              <w:bottom w:val="single" w:sz="6" w:space="0" w:color="auto"/>
              <w:right w:val="single" w:sz="6" w:space="0" w:color="auto"/>
            </w:tcBorders>
            <w:vAlign w:val="center"/>
          </w:tcPr>
          <w:p w14:paraId="3E560C1C" w14:textId="77777777" w:rsidR="007467C0" w:rsidRPr="00980DF8" w:rsidRDefault="007467C0" w:rsidP="0010408D">
            <w:pPr>
              <w:pStyle w:val="TableBody"/>
              <w:rPr>
                <w:b/>
                <w:bCs/>
              </w:rPr>
            </w:pPr>
            <w:r w:rsidRPr="00980DF8">
              <w:rPr>
                <w:b/>
                <w:bCs/>
              </w:rPr>
              <w:t>Denom.</w:t>
            </w:r>
          </w:p>
        </w:tc>
        <w:tc>
          <w:tcPr>
            <w:tcW w:w="5480" w:type="dxa"/>
            <w:tcBorders>
              <w:top w:val="single" w:sz="6" w:space="0" w:color="auto"/>
              <w:left w:val="nil"/>
              <w:bottom w:val="single" w:sz="6" w:space="0" w:color="auto"/>
            </w:tcBorders>
            <w:vAlign w:val="center"/>
          </w:tcPr>
          <w:p w14:paraId="061B59DA" w14:textId="77777777" w:rsidR="007467C0" w:rsidRPr="0010408D" w:rsidRDefault="007467C0" w:rsidP="0010408D">
            <w:pPr>
              <w:pStyle w:val="TableBody"/>
            </w:pPr>
            <w:r w:rsidRPr="0010408D">
              <w:t>Vault Denomination</w:t>
            </w:r>
          </w:p>
        </w:tc>
      </w:tr>
      <w:tr w:rsidR="007467C0" w:rsidRPr="00A875AE" w14:paraId="08AE6D69" w14:textId="77777777" w:rsidTr="006271D1">
        <w:trPr>
          <w:cantSplit/>
        </w:trPr>
        <w:tc>
          <w:tcPr>
            <w:tcW w:w="2570" w:type="dxa"/>
            <w:tcBorders>
              <w:top w:val="single" w:sz="6" w:space="0" w:color="auto"/>
              <w:bottom w:val="single" w:sz="6" w:space="0" w:color="auto"/>
              <w:right w:val="single" w:sz="6" w:space="0" w:color="auto"/>
            </w:tcBorders>
            <w:vAlign w:val="center"/>
          </w:tcPr>
          <w:p w14:paraId="1C6440E5" w14:textId="77777777" w:rsidR="007467C0" w:rsidRPr="00980DF8" w:rsidRDefault="007467C0" w:rsidP="0010408D">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4D1A6556" w14:textId="77777777" w:rsidR="007467C0" w:rsidRPr="0010408D" w:rsidRDefault="007467C0" w:rsidP="0010408D">
            <w:pPr>
              <w:pStyle w:val="TableBody"/>
            </w:pPr>
            <w:r w:rsidRPr="0010408D">
              <w:t>Vault Opening Balance on the given date</w:t>
            </w:r>
          </w:p>
        </w:tc>
      </w:tr>
      <w:tr w:rsidR="007467C0" w:rsidRPr="00A875AE" w14:paraId="6135F82F" w14:textId="77777777" w:rsidTr="006271D1">
        <w:trPr>
          <w:cantSplit/>
        </w:trPr>
        <w:tc>
          <w:tcPr>
            <w:tcW w:w="2570" w:type="dxa"/>
            <w:tcBorders>
              <w:top w:val="single" w:sz="6" w:space="0" w:color="auto"/>
              <w:bottom w:val="single" w:sz="6" w:space="0" w:color="auto"/>
              <w:right w:val="single" w:sz="6" w:space="0" w:color="auto"/>
            </w:tcBorders>
            <w:vAlign w:val="center"/>
          </w:tcPr>
          <w:p w14:paraId="26A80E77" w14:textId="77777777" w:rsidR="007467C0" w:rsidRPr="00980DF8" w:rsidRDefault="007467C0" w:rsidP="0010408D">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183FC359" w14:textId="77777777" w:rsidR="007467C0" w:rsidRPr="0010408D" w:rsidRDefault="007467C0" w:rsidP="0010408D">
            <w:pPr>
              <w:pStyle w:val="TableBody"/>
            </w:pPr>
            <w:r w:rsidRPr="0010408D">
              <w:t>Normal Deliveries to the Vault from all funding sources EXCEPT OptiCash Cashpoints.</w:t>
            </w:r>
          </w:p>
        </w:tc>
      </w:tr>
      <w:tr w:rsidR="007467C0" w:rsidRPr="00A875AE" w14:paraId="577B16FB" w14:textId="77777777" w:rsidTr="006271D1">
        <w:trPr>
          <w:cantSplit/>
        </w:trPr>
        <w:tc>
          <w:tcPr>
            <w:tcW w:w="2570" w:type="dxa"/>
            <w:tcBorders>
              <w:top w:val="single" w:sz="6" w:space="0" w:color="auto"/>
              <w:bottom w:val="single" w:sz="6" w:space="0" w:color="auto"/>
              <w:right w:val="single" w:sz="6" w:space="0" w:color="auto"/>
            </w:tcBorders>
            <w:vAlign w:val="center"/>
          </w:tcPr>
          <w:p w14:paraId="6E7F0E85" w14:textId="77777777" w:rsidR="007467C0" w:rsidRPr="00980DF8" w:rsidRDefault="007467C0" w:rsidP="0010408D">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1B5CF04A" w14:textId="77777777" w:rsidR="007467C0" w:rsidRPr="0010408D" w:rsidRDefault="007467C0" w:rsidP="0010408D">
            <w:pPr>
              <w:pStyle w:val="TableBody"/>
            </w:pPr>
            <w:r w:rsidRPr="0010408D">
              <w:t>Normal Deliveries to the Vault from Custodial Inventory.</w:t>
            </w:r>
          </w:p>
        </w:tc>
      </w:tr>
      <w:tr w:rsidR="007467C0" w:rsidRPr="00A875AE" w14:paraId="34DFACDB" w14:textId="77777777" w:rsidTr="006271D1">
        <w:trPr>
          <w:cantSplit/>
        </w:trPr>
        <w:tc>
          <w:tcPr>
            <w:tcW w:w="2570" w:type="dxa"/>
            <w:tcBorders>
              <w:top w:val="single" w:sz="6" w:space="0" w:color="auto"/>
              <w:bottom w:val="single" w:sz="6" w:space="0" w:color="auto"/>
              <w:right w:val="single" w:sz="6" w:space="0" w:color="auto"/>
            </w:tcBorders>
            <w:vAlign w:val="center"/>
          </w:tcPr>
          <w:p w14:paraId="282D7BB1" w14:textId="77777777" w:rsidR="007467C0" w:rsidRPr="00980DF8" w:rsidRDefault="007467C0" w:rsidP="0010408D">
            <w:pPr>
              <w:pStyle w:val="TableBody"/>
              <w:rPr>
                <w:b/>
                <w:bCs/>
              </w:rPr>
            </w:pPr>
            <w:r w:rsidRPr="00980DF8">
              <w:rPr>
                <w:b/>
                <w:bCs/>
              </w:rPr>
              <w:t>Normal Ret.</w:t>
            </w:r>
          </w:p>
        </w:tc>
        <w:tc>
          <w:tcPr>
            <w:tcW w:w="5480" w:type="dxa"/>
            <w:tcBorders>
              <w:top w:val="single" w:sz="6" w:space="0" w:color="auto"/>
              <w:left w:val="nil"/>
              <w:bottom w:val="single" w:sz="6" w:space="0" w:color="auto"/>
            </w:tcBorders>
            <w:vAlign w:val="center"/>
          </w:tcPr>
          <w:p w14:paraId="73EF0D57" w14:textId="77777777" w:rsidR="007467C0" w:rsidRPr="0010408D" w:rsidRDefault="007467C0" w:rsidP="0010408D">
            <w:pPr>
              <w:pStyle w:val="TableBody"/>
            </w:pPr>
            <w:r w:rsidRPr="0010408D">
              <w:t>Normal Returns from the Vault to all funding sources EXCEPT OptiCash Cashpoints.</w:t>
            </w:r>
          </w:p>
        </w:tc>
      </w:tr>
      <w:tr w:rsidR="007467C0" w:rsidRPr="00A875AE" w14:paraId="098FCA04" w14:textId="77777777" w:rsidTr="006271D1">
        <w:trPr>
          <w:cantSplit/>
        </w:trPr>
        <w:tc>
          <w:tcPr>
            <w:tcW w:w="2570" w:type="dxa"/>
            <w:tcBorders>
              <w:top w:val="single" w:sz="6" w:space="0" w:color="auto"/>
              <w:bottom w:val="single" w:sz="6" w:space="0" w:color="auto"/>
              <w:right w:val="single" w:sz="6" w:space="0" w:color="auto"/>
            </w:tcBorders>
            <w:vAlign w:val="center"/>
          </w:tcPr>
          <w:p w14:paraId="03F716EB" w14:textId="77777777" w:rsidR="007467C0" w:rsidRPr="00980DF8" w:rsidRDefault="007467C0" w:rsidP="0010408D">
            <w:pPr>
              <w:pStyle w:val="TableBody"/>
              <w:rPr>
                <w:b/>
                <w:bCs/>
              </w:rPr>
            </w:pPr>
            <w:r w:rsidRPr="00980DF8">
              <w:rPr>
                <w:b/>
                <w:bCs/>
              </w:rPr>
              <w:t>CI Norm.Ret.</w:t>
            </w:r>
          </w:p>
        </w:tc>
        <w:tc>
          <w:tcPr>
            <w:tcW w:w="5480" w:type="dxa"/>
            <w:tcBorders>
              <w:top w:val="single" w:sz="6" w:space="0" w:color="auto"/>
              <w:left w:val="nil"/>
              <w:bottom w:val="single" w:sz="6" w:space="0" w:color="auto"/>
            </w:tcBorders>
            <w:vAlign w:val="center"/>
          </w:tcPr>
          <w:p w14:paraId="3936E22E" w14:textId="77777777" w:rsidR="007467C0" w:rsidRPr="0010408D" w:rsidRDefault="007467C0" w:rsidP="0010408D">
            <w:pPr>
              <w:pStyle w:val="TableBody"/>
            </w:pPr>
            <w:r w:rsidRPr="0010408D">
              <w:t>Normal Returns from the Vault to Custodial Inventory.</w:t>
            </w:r>
          </w:p>
        </w:tc>
      </w:tr>
      <w:tr w:rsidR="007467C0" w:rsidRPr="00A875AE" w14:paraId="7F8CD717" w14:textId="77777777" w:rsidTr="006271D1">
        <w:trPr>
          <w:cantSplit/>
        </w:trPr>
        <w:tc>
          <w:tcPr>
            <w:tcW w:w="2570" w:type="dxa"/>
            <w:tcBorders>
              <w:top w:val="single" w:sz="6" w:space="0" w:color="auto"/>
              <w:bottom w:val="single" w:sz="6" w:space="0" w:color="auto"/>
              <w:right w:val="single" w:sz="6" w:space="0" w:color="auto"/>
            </w:tcBorders>
            <w:vAlign w:val="center"/>
          </w:tcPr>
          <w:p w14:paraId="6C45C3FB" w14:textId="77777777" w:rsidR="007467C0" w:rsidRPr="00980DF8" w:rsidRDefault="007467C0" w:rsidP="0010408D">
            <w:pPr>
              <w:pStyle w:val="TableBody"/>
              <w:rPr>
                <w:b/>
                <w:bCs/>
              </w:rPr>
            </w:pPr>
            <w:r w:rsidRPr="00980DF8">
              <w:rPr>
                <w:b/>
                <w:bCs/>
              </w:rPr>
              <w:t>Unpl. Del.</w:t>
            </w:r>
          </w:p>
        </w:tc>
        <w:tc>
          <w:tcPr>
            <w:tcW w:w="5480" w:type="dxa"/>
            <w:tcBorders>
              <w:top w:val="single" w:sz="6" w:space="0" w:color="auto"/>
              <w:left w:val="nil"/>
              <w:bottom w:val="single" w:sz="6" w:space="0" w:color="auto"/>
            </w:tcBorders>
            <w:vAlign w:val="center"/>
          </w:tcPr>
          <w:p w14:paraId="4B7C6DCB" w14:textId="77777777" w:rsidR="007467C0" w:rsidRPr="0010408D" w:rsidRDefault="007467C0" w:rsidP="0010408D">
            <w:pPr>
              <w:pStyle w:val="TableBody"/>
            </w:pPr>
            <w:r w:rsidRPr="0010408D">
              <w:t>Emergency Deliveries to the Vault from all funding sources EXCEPT OptiCash Cashpoints.</w:t>
            </w:r>
          </w:p>
        </w:tc>
      </w:tr>
      <w:tr w:rsidR="007467C0" w:rsidRPr="00A875AE" w14:paraId="15AB2FFF" w14:textId="77777777" w:rsidTr="006271D1">
        <w:trPr>
          <w:cantSplit/>
        </w:trPr>
        <w:tc>
          <w:tcPr>
            <w:tcW w:w="2570" w:type="dxa"/>
            <w:tcBorders>
              <w:top w:val="single" w:sz="6" w:space="0" w:color="auto"/>
              <w:bottom w:val="single" w:sz="6" w:space="0" w:color="auto"/>
              <w:right w:val="single" w:sz="6" w:space="0" w:color="auto"/>
            </w:tcBorders>
            <w:vAlign w:val="center"/>
          </w:tcPr>
          <w:p w14:paraId="59247F18" w14:textId="77777777" w:rsidR="007467C0" w:rsidRPr="00980DF8" w:rsidRDefault="007467C0" w:rsidP="0010408D">
            <w:pPr>
              <w:pStyle w:val="TableBody"/>
              <w:rPr>
                <w:b/>
                <w:bCs/>
              </w:rPr>
            </w:pPr>
            <w:r w:rsidRPr="00980DF8">
              <w:rPr>
                <w:b/>
                <w:bCs/>
              </w:rPr>
              <w:t>CI Unpl.Del.</w:t>
            </w:r>
          </w:p>
        </w:tc>
        <w:tc>
          <w:tcPr>
            <w:tcW w:w="5480" w:type="dxa"/>
            <w:tcBorders>
              <w:top w:val="single" w:sz="6" w:space="0" w:color="auto"/>
              <w:left w:val="nil"/>
              <w:bottom w:val="single" w:sz="6" w:space="0" w:color="auto"/>
            </w:tcBorders>
            <w:vAlign w:val="center"/>
          </w:tcPr>
          <w:p w14:paraId="682CB1BB" w14:textId="77777777" w:rsidR="007467C0" w:rsidRPr="0010408D" w:rsidRDefault="007467C0" w:rsidP="0010408D">
            <w:pPr>
              <w:pStyle w:val="TableBody"/>
            </w:pPr>
            <w:r w:rsidRPr="0010408D">
              <w:t>Emergency Deliveries to the Vault from Custodial Inventory.</w:t>
            </w:r>
          </w:p>
        </w:tc>
      </w:tr>
      <w:tr w:rsidR="007467C0" w:rsidRPr="00A875AE" w14:paraId="3A834430" w14:textId="77777777" w:rsidTr="006271D1">
        <w:trPr>
          <w:cantSplit/>
        </w:trPr>
        <w:tc>
          <w:tcPr>
            <w:tcW w:w="2570" w:type="dxa"/>
            <w:tcBorders>
              <w:top w:val="single" w:sz="6" w:space="0" w:color="auto"/>
              <w:bottom w:val="single" w:sz="6" w:space="0" w:color="auto"/>
              <w:right w:val="single" w:sz="6" w:space="0" w:color="auto"/>
            </w:tcBorders>
            <w:vAlign w:val="center"/>
          </w:tcPr>
          <w:p w14:paraId="635D140A" w14:textId="77777777" w:rsidR="007467C0" w:rsidRPr="00980DF8" w:rsidRDefault="007467C0" w:rsidP="0010408D">
            <w:pPr>
              <w:pStyle w:val="TableBody"/>
              <w:rPr>
                <w:b/>
                <w:bCs/>
              </w:rPr>
            </w:pPr>
            <w:r w:rsidRPr="00980DF8">
              <w:rPr>
                <w:b/>
                <w:bCs/>
              </w:rPr>
              <w:t>Unpl. Ret.</w:t>
            </w:r>
          </w:p>
        </w:tc>
        <w:tc>
          <w:tcPr>
            <w:tcW w:w="5480" w:type="dxa"/>
            <w:tcBorders>
              <w:top w:val="single" w:sz="6" w:space="0" w:color="auto"/>
              <w:left w:val="nil"/>
              <w:bottom w:val="single" w:sz="6" w:space="0" w:color="auto"/>
            </w:tcBorders>
            <w:vAlign w:val="center"/>
          </w:tcPr>
          <w:p w14:paraId="04D6ABA3" w14:textId="77777777" w:rsidR="007467C0" w:rsidRPr="0010408D" w:rsidRDefault="007467C0" w:rsidP="0010408D">
            <w:pPr>
              <w:pStyle w:val="TableBody"/>
            </w:pPr>
            <w:r w:rsidRPr="0010408D">
              <w:t>Emergency Returns from the Vault to all funding sources EXCEPT OptiCash Cashpoints.</w:t>
            </w:r>
          </w:p>
        </w:tc>
      </w:tr>
      <w:tr w:rsidR="007467C0" w:rsidRPr="00A875AE" w14:paraId="15458E3A" w14:textId="77777777" w:rsidTr="006271D1">
        <w:trPr>
          <w:cantSplit/>
        </w:trPr>
        <w:tc>
          <w:tcPr>
            <w:tcW w:w="2570" w:type="dxa"/>
            <w:tcBorders>
              <w:top w:val="single" w:sz="6" w:space="0" w:color="auto"/>
              <w:bottom w:val="single" w:sz="6" w:space="0" w:color="auto"/>
              <w:right w:val="single" w:sz="6" w:space="0" w:color="auto"/>
            </w:tcBorders>
            <w:vAlign w:val="center"/>
          </w:tcPr>
          <w:p w14:paraId="58DBB336" w14:textId="77777777" w:rsidR="007467C0" w:rsidRPr="00980DF8" w:rsidRDefault="007467C0" w:rsidP="0010408D">
            <w:pPr>
              <w:pStyle w:val="TableBody"/>
              <w:rPr>
                <w:b/>
                <w:bCs/>
              </w:rPr>
            </w:pPr>
            <w:r w:rsidRPr="00980DF8">
              <w:rPr>
                <w:b/>
                <w:bCs/>
              </w:rPr>
              <w:t>CI Unpl.Ret.</w:t>
            </w:r>
          </w:p>
        </w:tc>
        <w:tc>
          <w:tcPr>
            <w:tcW w:w="5480" w:type="dxa"/>
            <w:tcBorders>
              <w:top w:val="single" w:sz="6" w:space="0" w:color="auto"/>
              <w:left w:val="nil"/>
              <w:bottom w:val="single" w:sz="6" w:space="0" w:color="auto"/>
            </w:tcBorders>
            <w:vAlign w:val="center"/>
          </w:tcPr>
          <w:p w14:paraId="7F770D48" w14:textId="77777777" w:rsidR="007467C0" w:rsidRPr="0010408D" w:rsidRDefault="007467C0" w:rsidP="0010408D">
            <w:pPr>
              <w:pStyle w:val="TableBody"/>
            </w:pPr>
            <w:r w:rsidRPr="0010408D">
              <w:t>Emergency Returns from the Vault to Custodial Inventory.</w:t>
            </w:r>
          </w:p>
        </w:tc>
      </w:tr>
      <w:tr w:rsidR="007467C0" w:rsidRPr="00A875AE" w14:paraId="023619CD" w14:textId="77777777" w:rsidTr="006271D1">
        <w:trPr>
          <w:cantSplit/>
        </w:trPr>
        <w:tc>
          <w:tcPr>
            <w:tcW w:w="2570" w:type="dxa"/>
            <w:tcBorders>
              <w:top w:val="single" w:sz="6" w:space="0" w:color="auto"/>
              <w:bottom w:val="single" w:sz="6" w:space="0" w:color="auto"/>
              <w:right w:val="single" w:sz="6" w:space="0" w:color="auto"/>
            </w:tcBorders>
            <w:vAlign w:val="center"/>
          </w:tcPr>
          <w:p w14:paraId="286DFF58" w14:textId="77777777" w:rsidR="007467C0" w:rsidRPr="00980DF8" w:rsidRDefault="007467C0" w:rsidP="0010408D">
            <w:pPr>
              <w:pStyle w:val="TableBody"/>
              <w:rPr>
                <w:b/>
                <w:bCs/>
              </w:rPr>
            </w:pPr>
            <w:r w:rsidRPr="00980DF8">
              <w:rPr>
                <w:b/>
                <w:bCs/>
              </w:rPr>
              <w:t>Agg. Ret.</w:t>
            </w:r>
          </w:p>
        </w:tc>
        <w:tc>
          <w:tcPr>
            <w:tcW w:w="5480" w:type="dxa"/>
            <w:tcBorders>
              <w:top w:val="single" w:sz="6" w:space="0" w:color="auto"/>
              <w:left w:val="nil"/>
              <w:bottom w:val="single" w:sz="6" w:space="0" w:color="auto"/>
            </w:tcBorders>
            <w:vAlign w:val="center"/>
          </w:tcPr>
          <w:p w14:paraId="1EE99642" w14:textId="4C58B7D9" w:rsidR="007467C0" w:rsidRPr="0010408D" w:rsidRDefault="007467C0" w:rsidP="0010408D">
            <w:pPr>
              <w:pStyle w:val="TableBody"/>
            </w:pPr>
            <w:r w:rsidRPr="0010408D">
              <w:t xml:space="preserve">Aggregate Returns to the Vault from </w:t>
            </w:r>
            <w:r w:rsidR="00874B80">
              <w:t xml:space="preserve">the </w:t>
            </w:r>
            <w:r w:rsidRPr="0010408D">
              <w:t>attached OptiCash Cashpoints</w:t>
            </w:r>
          </w:p>
        </w:tc>
      </w:tr>
      <w:tr w:rsidR="007467C0" w:rsidRPr="00A875AE" w14:paraId="7FE489A0" w14:textId="77777777" w:rsidTr="006271D1">
        <w:trPr>
          <w:cantSplit/>
        </w:trPr>
        <w:tc>
          <w:tcPr>
            <w:tcW w:w="2570" w:type="dxa"/>
            <w:tcBorders>
              <w:top w:val="single" w:sz="6" w:space="0" w:color="auto"/>
              <w:bottom w:val="single" w:sz="6" w:space="0" w:color="auto"/>
              <w:right w:val="single" w:sz="6" w:space="0" w:color="auto"/>
            </w:tcBorders>
            <w:vAlign w:val="center"/>
          </w:tcPr>
          <w:p w14:paraId="70888D4F" w14:textId="77777777" w:rsidR="007467C0" w:rsidRPr="00980DF8" w:rsidRDefault="007467C0" w:rsidP="0010408D">
            <w:pPr>
              <w:pStyle w:val="TableBody"/>
              <w:rPr>
                <w:b/>
                <w:bCs/>
              </w:rPr>
            </w:pPr>
            <w:r w:rsidRPr="00980DF8">
              <w:rPr>
                <w:b/>
                <w:bCs/>
              </w:rPr>
              <w:t>Agg. Ord.</w:t>
            </w:r>
          </w:p>
        </w:tc>
        <w:tc>
          <w:tcPr>
            <w:tcW w:w="5480" w:type="dxa"/>
            <w:tcBorders>
              <w:top w:val="single" w:sz="6" w:space="0" w:color="auto"/>
              <w:left w:val="nil"/>
              <w:bottom w:val="single" w:sz="6" w:space="0" w:color="auto"/>
            </w:tcBorders>
            <w:vAlign w:val="center"/>
          </w:tcPr>
          <w:p w14:paraId="41A2069D" w14:textId="77777777" w:rsidR="007467C0" w:rsidRPr="0010408D" w:rsidRDefault="007467C0" w:rsidP="0010408D">
            <w:pPr>
              <w:pStyle w:val="TableBody"/>
            </w:pPr>
            <w:r w:rsidRPr="0010408D">
              <w:t>Aggregate Orders from the Vault to attached OptiCash Cashpoints</w:t>
            </w:r>
          </w:p>
        </w:tc>
      </w:tr>
      <w:tr w:rsidR="007467C0" w:rsidRPr="00A875AE" w14:paraId="410517DB" w14:textId="77777777" w:rsidTr="006271D1">
        <w:trPr>
          <w:cantSplit/>
        </w:trPr>
        <w:tc>
          <w:tcPr>
            <w:tcW w:w="2570" w:type="dxa"/>
            <w:tcBorders>
              <w:top w:val="single" w:sz="6" w:space="0" w:color="auto"/>
              <w:bottom w:val="single" w:sz="6" w:space="0" w:color="auto"/>
              <w:right w:val="single" w:sz="6" w:space="0" w:color="auto"/>
            </w:tcBorders>
            <w:vAlign w:val="center"/>
          </w:tcPr>
          <w:p w14:paraId="7D80C219" w14:textId="77777777" w:rsidR="007467C0" w:rsidRPr="00980DF8" w:rsidRDefault="007467C0" w:rsidP="0010408D">
            <w:pPr>
              <w:pStyle w:val="TableBody"/>
              <w:rPr>
                <w:b/>
                <w:bCs/>
              </w:rPr>
            </w:pPr>
            <w:r w:rsidRPr="00980DF8">
              <w:rPr>
                <w:b/>
                <w:bCs/>
              </w:rPr>
              <w:t>Tot. Net Dem.</w:t>
            </w:r>
          </w:p>
        </w:tc>
        <w:tc>
          <w:tcPr>
            <w:tcW w:w="5480" w:type="dxa"/>
            <w:tcBorders>
              <w:top w:val="single" w:sz="6" w:space="0" w:color="auto"/>
              <w:left w:val="nil"/>
              <w:bottom w:val="single" w:sz="6" w:space="0" w:color="auto"/>
            </w:tcBorders>
            <w:vAlign w:val="center"/>
          </w:tcPr>
          <w:p w14:paraId="4FA32667" w14:textId="77777777" w:rsidR="007467C0" w:rsidRPr="00FB292A" w:rsidRDefault="007467C0" w:rsidP="0010408D">
            <w:pPr>
              <w:pStyle w:val="TableBody"/>
            </w:pPr>
            <w:r w:rsidRPr="00FB292A">
              <w:t>Net Demand on the Vault for the given date</w:t>
            </w:r>
          </w:p>
        </w:tc>
      </w:tr>
      <w:tr w:rsidR="007467C0" w:rsidRPr="00A875AE" w14:paraId="733AC195" w14:textId="77777777" w:rsidTr="006271D1">
        <w:trPr>
          <w:cantSplit/>
        </w:trPr>
        <w:tc>
          <w:tcPr>
            <w:tcW w:w="2570" w:type="dxa"/>
            <w:tcBorders>
              <w:top w:val="single" w:sz="6" w:space="0" w:color="auto"/>
              <w:bottom w:val="single" w:sz="6" w:space="0" w:color="auto"/>
              <w:right w:val="single" w:sz="6" w:space="0" w:color="auto"/>
            </w:tcBorders>
            <w:vAlign w:val="center"/>
          </w:tcPr>
          <w:p w14:paraId="7B710F9C" w14:textId="77777777" w:rsidR="007467C0" w:rsidRPr="00980DF8" w:rsidRDefault="007467C0" w:rsidP="0010408D">
            <w:pPr>
              <w:pStyle w:val="TableBody"/>
              <w:rPr>
                <w:b/>
                <w:bCs/>
              </w:rPr>
            </w:pPr>
            <w:r w:rsidRPr="00980DF8">
              <w:rPr>
                <w:b/>
                <w:bCs/>
              </w:rPr>
              <w:t>Closing Bal.</w:t>
            </w:r>
          </w:p>
        </w:tc>
        <w:tc>
          <w:tcPr>
            <w:tcW w:w="5480" w:type="dxa"/>
            <w:tcBorders>
              <w:top w:val="single" w:sz="6" w:space="0" w:color="auto"/>
              <w:left w:val="nil"/>
              <w:bottom w:val="single" w:sz="6" w:space="0" w:color="auto"/>
            </w:tcBorders>
            <w:vAlign w:val="center"/>
          </w:tcPr>
          <w:p w14:paraId="3B70D8D2" w14:textId="77777777" w:rsidR="007467C0" w:rsidRPr="00FB292A" w:rsidRDefault="007467C0" w:rsidP="0010408D">
            <w:pPr>
              <w:pStyle w:val="TableBody"/>
            </w:pPr>
            <w:r w:rsidRPr="00FB292A">
              <w:t>Vault Closing Balance on the given date</w:t>
            </w:r>
          </w:p>
        </w:tc>
      </w:tr>
      <w:tr w:rsidR="007467C0" w:rsidRPr="00A875AE" w14:paraId="31743F21" w14:textId="77777777" w:rsidTr="006271D1">
        <w:trPr>
          <w:cantSplit/>
        </w:trPr>
        <w:tc>
          <w:tcPr>
            <w:tcW w:w="2570" w:type="dxa"/>
            <w:tcBorders>
              <w:top w:val="single" w:sz="6" w:space="0" w:color="auto"/>
              <w:bottom w:val="single" w:sz="6" w:space="0" w:color="auto"/>
              <w:right w:val="single" w:sz="6" w:space="0" w:color="auto"/>
            </w:tcBorders>
            <w:vAlign w:val="center"/>
          </w:tcPr>
          <w:p w14:paraId="30217468" w14:textId="77777777" w:rsidR="007467C0" w:rsidRPr="00980DF8" w:rsidRDefault="007467C0" w:rsidP="0010408D">
            <w:pPr>
              <w:pStyle w:val="TableBody"/>
              <w:rPr>
                <w:b/>
                <w:bCs/>
              </w:rPr>
            </w:pPr>
            <w:r w:rsidRPr="00980DF8">
              <w:rPr>
                <w:b/>
                <w:bCs/>
              </w:rPr>
              <w:t>Reqd. Bal.</w:t>
            </w:r>
          </w:p>
        </w:tc>
        <w:tc>
          <w:tcPr>
            <w:tcW w:w="5480" w:type="dxa"/>
            <w:tcBorders>
              <w:top w:val="single" w:sz="6" w:space="0" w:color="auto"/>
              <w:left w:val="nil"/>
              <w:bottom w:val="single" w:sz="6" w:space="0" w:color="auto"/>
            </w:tcBorders>
            <w:vAlign w:val="center"/>
          </w:tcPr>
          <w:p w14:paraId="0E7B7640" w14:textId="77777777" w:rsidR="007467C0" w:rsidRPr="00FB292A" w:rsidRDefault="007467C0" w:rsidP="0010408D">
            <w:pPr>
              <w:pStyle w:val="TableBody"/>
            </w:pPr>
            <w:r w:rsidRPr="00FB292A">
              <w:t>Vault Required Balance on the given date</w:t>
            </w:r>
          </w:p>
        </w:tc>
      </w:tr>
      <w:tr w:rsidR="007467C0" w:rsidRPr="00A875AE" w14:paraId="30B303DD" w14:textId="77777777" w:rsidTr="006271D1">
        <w:trPr>
          <w:cantSplit/>
        </w:trPr>
        <w:tc>
          <w:tcPr>
            <w:tcW w:w="2570" w:type="dxa"/>
            <w:tcBorders>
              <w:top w:val="single" w:sz="6" w:space="0" w:color="auto"/>
              <w:bottom w:val="single" w:sz="6" w:space="0" w:color="auto"/>
              <w:right w:val="single" w:sz="6" w:space="0" w:color="auto"/>
            </w:tcBorders>
            <w:vAlign w:val="center"/>
          </w:tcPr>
          <w:p w14:paraId="53A6B293" w14:textId="77777777" w:rsidR="007467C0" w:rsidRPr="00980DF8" w:rsidRDefault="007467C0" w:rsidP="0010408D">
            <w:pPr>
              <w:pStyle w:val="TableBody"/>
              <w:rPr>
                <w:b/>
                <w:bCs/>
              </w:rPr>
            </w:pPr>
            <w:r w:rsidRPr="00980DF8">
              <w:rPr>
                <w:b/>
                <w:bCs/>
              </w:rPr>
              <w:lastRenderedPageBreak/>
              <w:t>Denom.</w:t>
            </w:r>
          </w:p>
        </w:tc>
        <w:tc>
          <w:tcPr>
            <w:tcW w:w="5480" w:type="dxa"/>
            <w:tcBorders>
              <w:top w:val="single" w:sz="6" w:space="0" w:color="auto"/>
              <w:left w:val="nil"/>
              <w:bottom w:val="single" w:sz="6" w:space="0" w:color="auto"/>
            </w:tcBorders>
            <w:vAlign w:val="center"/>
          </w:tcPr>
          <w:p w14:paraId="3D1D8639" w14:textId="77777777" w:rsidR="007467C0" w:rsidRPr="00FB292A" w:rsidRDefault="007467C0" w:rsidP="0010408D">
            <w:pPr>
              <w:pStyle w:val="TableBody"/>
            </w:pPr>
            <w:r w:rsidRPr="00FB292A">
              <w:t>Vault Denomination</w:t>
            </w:r>
          </w:p>
        </w:tc>
      </w:tr>
      <w:tr w:rsidR="007467C0" w:rsidRPr="00A875AE" w14:paraId="03209099" w14:textId="77777777" w:rsidTr="006271D1">
        <w:trPr>
          <w:cantSplit/>
        </w:trPr>
        <w:tc>
          <w:tcPr>
            <w:tcW w:w="2570" w:type="dxa"/>
            <w:tcBorders>
              <w:top w:val="single" w:sz="6" w:space="0" w:color="auto"/>
              <w:bottom w:val="single" w:sz="6" w:space="0" w:color="auto"/>
              <w:right w:val="single" w:sz="6" w:space="0" w:color="auto"/>
            </w:tcBorders>
            <w:vAlign w:val="center"/>
          </w:tcPr>
          <w:p w14:paraId="5EA7EFE1" w14:textId="77777777" w:rsidR="007467C0" w:rsidRPr="00980DF8" w:rsidRDefault="007467C0" w:rsidP="0010408D">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6BAA6639" w14:textId="77777777" w:rsidR="007467C0" w:rsidRPr="00FB292A" w:rsidRDefault="007467C0" w:rsidP="0010408D">
            <w:pPr>
              <w:pStyle w:val="TableBody"/>
            </w:pPr>
            <w:r w:rsidRPr="00FB292A">
              <w:t>Vault Opening Balance on the given date</w:t>
            </w:r>
          </w:p>
        </w:tc>
      </w:tr>
      <w:tr w:rsidR="007467C0" w:rsidRPr="00A875AE" w14:paraId="633A90A5" w14:textId="77777777" w:rsidTr="006271D1">
        <w:trPr>
          <w:cantSplit/>
        </w:trPr>
        <w:tc>
          <w:tcPr>
            <w:tcW w:w="2570" w:type="dxa"/>
            <w:tcBorders>
              <w:top w:val="single" w:sz="6" w:space="0" w:color="auto"/>
              <w:bottom w:val="single" w:sz="6" w:space="0" w:color="auto"/>
              <w:right w:val="single" w:sz="6" w:space="0" w:color="auto"/>
            </w:tcBorders>
            <w:vAlign w:val="center"/>
          </w:tcPr>
          <w:p w14:paraId="1357E2AD" w14:textId="77777777" w:rsidR="007467C0" w:rsidRPr="00980DF8" w:rsidRDefault="007467C0" w:rsidP="0010408D">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2D9FB6F5" w14:textId="77777777" w:rsidR="007467C0" w:rsidRPr="00FB292A" w:rsidRDefault="007467C0" w:rsidP="0010408D">
            <w:pPr>
              <w:pStyle w:val="TableBody"/>
              <w:rPr>
                <w:rFonts w:cs="Arial"/>
                <w:lang w:val="en-US" w:bidi="en-US"/>
              </w:rPr>
            </w:pPr>
            <w:r w:rsidRPr="00FB292A">
              <w:rPr>
                <w:rFonts w:cs="Arial"/>
                <w:lang w:val="en-US" w:bidi="en-US"/>
              </w:rPr>
              <w:t>Normal Deliveries to the Vault from all funding sources EXCEPT OptiCash Cashpoints.</w:t>
            </w:r>
          </w:p>
        </w:tc>
      </w:tr>
      <w:tr w:rsidR="007467C0" w:rsidRPr="00A875AE" w14:paraId="29D1241B" w14:textId="77777777" w:rsidTr="006271D1">
        <w:trPr>
          <w:cantSplit/>
        </w:trPr>
        <w:tc>
          <w:tcPr>
            <w:tcW w:w="2570" w:type="dxa"/>
            <w:tcBorders>
              <w:top w:val="single" w:sz="6" w:space="0" w:color="auto"/>
              <w:bottom w:val="single" w:sz="6" w:space="0" w:color="auto"/>
              <w:right w:val="single" w:sz="6" w:space="0" w:color="auto"/>
            </w:tcBorders>
            <w:vAlign w:val="center"/>
          </w:tcPr>
          <w:p w14:paraId="58CBFA42" w14:textId="77777777" w:rsidR="007467C0" w:rsidRPr="00980DF8" w:rsidRDefault="007467C0" w:rsidP="0010408D">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244C9A88" w14:textId="77777777" w:rsidR="007467C0" w:rsidRPr="00FB292A" w:rsidRDefault="007467C0" w:rsidP="0010408D">
            <w:pPr>
              <w:pStyle w:val="TableBody"/>
              <w:rPr>
                <w:rFonts w:cs="Arial"/>
                <w:lang w:val="en-US" w:bidi="en-US"/>
              </w:rPr>
            </w:pPr>
            <w:r w:rsidRPr="00FB292A">
              <w:rPr>
                <w:rFonts w:cs="Arial"/>
                <w:lang w:val="en-US" w:bidi="en-US"/>
              </w:rPr>
              <w:t>Normal Deliveries to the Vault from Custodial Inventory.</w:t>
            </w:r>
          </w:p>
        </w:tc>
      </w:tr>
    </w:tbl>
    <w:p w14:paraId="08EB1FAE"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7407F51C" w14:textId="77777777" w:rsidR="007467C0" w:rsidRDefault="007467C0" w:rsidP="007467C0">
      <w:pPr>
        <w:pStyle w:val="TopofSection"/>
      </w:pPr>
    </w:p>
    <w:p w14:paraId="705339BE" w14:textId="77777777" w:rsidR="007467C0" w:rsidRDefault="007467C0" w:rsidP="007467C0">
      <w:pPr>
        <w:pStyle w:val="Heading4"/>
      </w:pPr>
      <w:bookmarkStart w:id="2165" w:name="_Ref249756008"/>
      <w:r>
        <w:t>Horizons With CI</w:t>
      </w:r>
      <w:bookmarkEnd w:id="2165"/>
    </w:p>
    <w:p w14:paraId="43DB108E" w14:textId="77777777" w:rsidR="007467C0" w:rsidRDefault="007467C0" w:rsidP="0010408D">
      <w:pPr>
        <w:pStyle w:val="BodyText"/>
      </w:pPr>
      <w:r>
        <w:t xml:space="preserve">The Vault Horizon Report shows the analyst the currently planned horizon for the vault based on the last recommendation process run. This information is used to view the potential balances and deliveries for the upcoming 45 days to help the analyst view the future needs of the vault and the expected deliveries. </w:t>
      </w:r>
    </w:p>
    <w:p w14:paraId="7869BD94" w14:textId="77777777" w:rsidR="007467C0" w:rsidRDefault="007467C0" w:rsidP="007467C0">
      <w:pPr>
        <w:pStyle w:val="Caption"/>
      </w:pPr>
      <w:bookmarkStart w:id="2166" w:name="_Toc74556760"/>
      <w:r>
        <w:t xml:space="preserve">Table </w:t>
      </w:r>
      <w:r>
        <w:fldChar w:fldCharType="begin"/>
      </w:r>
      <w:r>
        <w:instrText xml:space="preserve"> SEQ Table \* ARABIC </w:instrText>
      </w:r>
      <w:r>
        <w:fldChar w:fldCharType="separate"/>
      </w:r>
      <w:r>
        <w:rPr>
          <w:noProof/>
        </w:rPr>
        <w:t>121</w:t>
      </w:r>
      <w:r>
        <w:rPr>
          <w:noProof/>
        </w:rPr>
        <w:fldChar w:fldCharType="end"/>
      </w:r>
      <w:r>
        <w:t>: Vault Horizon Description</w:t>
      </w:r>
      <w:bookmarkEnd w:id="216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31890FD"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B9ACC55"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C9D8C34" w14:textId="77777777" w:rsidR="007467C0" w:rsidRPr="00A875AE" w:rsidRDefault="007467C0" w:rsidP="00170D7D">
            <w:pPr>
              <w:pStyle w:val="TableHeader"/>
            </w:pPr>
            <w:r>
              <w:t>Description</w:t>
            </w:r>
          </w:p>
        </w:tc>
      </w:tr>
      <w:tr w:rsidR="007467C0" w:rsidRPr="00A875AE" w14:paraId="440AD367" w14:textId="77777777" w:rsidTr="006271D1">
        <w:trPr>
          <w:cantSplit/>
          <w:trHeight w:val="135"/>
        </w:trPr>
        <w:tc>
          <w:tcPr>
            <w:tcW w:w="2570" w:type="dxa"/>
            <w:tcBorders>
              <w:top w:val="nil"/>
              <w:bottom w:val="single" w:sz="6" w:space="0" w:color="auto"/>
              <w:right w:val="single" w:sz="6" w:space="0" w:color="auto"/>
            </w:tcBorders>
          </w:tcPr>
          <w:p w14:paraId="707F1B8A" w14:textId="77777777" w:rsidR="007467C0" w:rsidRPr="00980DF8" w:rsidRDefault="007467C0" w:rsidP="0010408D">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575070F9" w14:textId="77777777" w:rsidR="007467C0" w:rsidRPr="0010408D" w:rsidRDefault="007467C0" w:rsidP="0010408D">
            <w:pPr>
              <w:pStyle w:val="TableBody"/>
            </w:pPr>
            <w:r w:rsidRPr="0010408D">
              <w:t>Starting date of the report</w:t>
            </w:r>
          </w:p>
        </w:tc>
      </w:tr>
      <w:tr w:rsidR="007467C0" w:rsidRPr="00A875AE" w14:paraId="72260C81" w14:textId="77777777" w:rsidTr="006271D1">
        <w:trPr>
          <w:cantSplit/>
          <w:trHeight w:val="135"/>
        </w:trPr>
        <w:tc>
          <w:tcPr>
            <w:tcW w:w="2570" w:type="dxa"/>
            <w:tcBorders>
              <w:top w:val="nil"/>
              <w:bottom w:val="single" w:sz="6" w:space="0" w:color="auto"/>
              <w:right w:val="single" w:sz="6" w:space="0" w:color="auto"/>
            </w:tcBorders>
          </w:tcPr>
          <w:p w14:paraId="6E5CF32D" w14:textId="77777777" w:rsidR="007467C0" w:rsidRPr="00980DF8" w:rsidRDefault="007467C0" w:rsidP="0010408D">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7EEA009A" w14:textId="77777777" w:rsidR="007467C0" w:rsidRPr="0010408D" w:rsidRDefault="007467C0" w:rsidP="0010408D">
            <w:pPr>
              <w:pStyle w:val="TableBody"/>
            </w:pPr>
            <w:r w:rsidRPr="0010408D">
              <w:t>Ending date of the report</w:t>
            </w:r>
          </w:p>
        </w:tc>
      </w:tr>
      <w:tr w:rsidR="007467C0" w:rsidRPr="00A875AE" w14:paraId="51DCA56C" w14:textId="77777777" w:rsidTr="006271D1">
        <w:trPr>
          <w:cantSplit/>
        </w:trPr>
        <w:tc>
          <w:tcPr>
            <w:tcW w:w="2570" w:type="dxa"/>
            <w:tcBorders>
              <w:top w:val="nil"/>
              <w:bottom w:val="single" w:sz="6" w:space="0" w:color="auto"/>
              <w:right w:val="single" w:sz="6" w:space="0" w:color="auto"/>
            </w:tcBorders>
          </w:tcPr>
          <w:p w14:paraId="38BA94BE" w14:textId="77777777" w:rsidR="007467C0" w:rsidRPr="00980DF8" w:rsidRDefault="007467C0" w:rsidP="0010408D">
            <w:pPr>
              <w:pStyle w:val="TableBody"/>
              <w:rPr>
                <w:b/>
                <w:bCs/>
              </w:rPr>
            </w:pPr>
            <w:r w:rsidRPr="00980DF8">
              <w:rPr>
                <w:b/>
                <w:bCs/>
              </w:rPr>
              <w:t>Display CI</w:t>
            </w:r>
          </w:p>
        </w:tc>
        <w:tc>
          <w:tcPr>
            <w:tcW w:w="5480" w:type="dxa"/>
            <w:tcBorders>
              <w:top w:val="nil"/>
              <w:left w:val="single" w:sz="6" w:space="0" w:color="auto"/>
              <w:bottom w:val="single" w:sz="6" w:space="0" w:color="auto"/>
            </w:tcBorders>
          </w:tcPr>
          <w:p w14:paraId="68E91BCE" w14:textId="77777777" w:rsidR="007467C0" w:rsidRPr="0010408D" w:rsidRDefault="007467C0" w:rsidP="0010408D">
            <w:pPr>
              <w:pStyle w:val="TableBody"/>
            </w:pPr>
            <w:r w:rsidRPr="0010408D">
              <w:t>When selected displays the Custodial Inventory entries along with the Cashpoint’s Horizon</w:t>
            </w:r>
          </w:p>
        </w:tc>
      </w:tr>
      <w:tr w:rsidR="007467C0" w:rsidRPr="00A875AE" w14:paraId="466A6A7A" w14:textId="77777777" w:rsidTr="006271D1">
        <w:trPr>
          <w:cantSplit/>
        </w:trPr>
        <w:tc>
          <w:tcPr>
            <w:tcW w:w="2570" w:type="dxa"/>
            <w:tcBorders>
              <w:top w:val="single" w:sz="6" w:space="0" w:color="auto"/>
              <w:bottom w:val="single" w:sz="6" w:space="0" w:color="auto"/>
              <w:right w:val="single" w:sz="6" w:space="0" w:color="auto"/>
            </w:tcBorders>
          </w:tcPr>
          <w:p w14:paraId="18C2F62E" w14:textId="77777777" w:rsidR="007467C0" w:rsidRPr="00980DF8" w:rsidRDefault="007467C0" w:rsidP="0010408D">
            <w:pPr>
              <w:pStyle w:val="TableBody"/>
              <w:rPr>
                <w:b/>
                <w:bCs/>
              </w:rPr>
            </w:pPr>
            <w:r w:rsidRPr="00980DF8">
              <w:rPr>
                <w:b/>
                <w:bCs/>
              </w:rPr>
              <w:t>Submit Button</w:t>
            </w:r>
          </w:p>
        </w:tc>
        <w:tc>
          <w:tcPr>
            <w:tcW w:w="5480" w:type="dxa"/>
            <w:tcBorders>
              <w:top w:val="single" w:sz="6" w:space="0" w:color="auto"/>
              <w:left w:val="single" w:sz="6" w:space="0" w:color="auto"/>
              <w:bottom w:val="single" w:sz="6" w:space="0" w:color="auto"/>
            </w:tcBorders>
          </w:tcPr>
          <w:p w14:paraId="0A6B034D" w14:textId="77777777" w:rsidR="007467C0" w:rsidRPr="0010408D" w:rsidRDefault="007467C0" w:rsidP="0010408D">
            <w:pPr>
              <w:pStyle w:val="TableBody"/>
            </w:pPr>
            <w:r w:rsidRPr="0010408D">
              <w:t>Submits the report to be displayed based on the selected options.</w:t>
            </w:r>
          </w:p>
        </w:tc>
      </w:tr>
      <w:tr w:rsidR="007467C0" w:rsidRPr="00A875AE" w14:paraId="10A7D58A" w14:textId="77777777" w:rsidTr="006271D1">
        <w:trPr>
          <w:cantSplit/>
        </w:trPr>
        <w:tc>
          <w:tcPr>
            <w:tcW w:w="2570" w:type="dxa"/>
            <w:tcBorders>
              <w:top w:val="single" w:sz="6" w:space="0" w:color="auto"/>
              <w:bottom w:val="single" w:sz="6" w:space="0" w:color="auto"/>
              <w:right w:val="single" w:sz="6" w:space="0" w:color="auto"/>
            </w:tcBorders>
            <w:vAlign w:val="center"/>
          </w:tcPr>
          <w:p w14:paraId="7B83AB6D" w14:textId="77777777" w:rsidR="007467C0" w:rsidRPr="00980DF8" w:rsidRDefault="007467C0" w:rsidP="0010408D">
            <w:pPr>
              <w:pStyle w:val="TableBody"/>
              <w:rPr>
                <w:b/>
                <w:bCs/>
              </w:rPr>
            </w:pPr>
            <w:r w:rsidRPr="00980DF8">
              <w:rPr>
                <w:b/>
                <w:bCs/>
              </w:rPr>
              <w:t>Currency</w:t>
            </w:r>
          </w:p>
        </w:tc>
        <w:tc>
          <w:tcPr>
            <w:tcW w:w="5480" w:type="dxa"/>
            <w:tcBorders>
              <w:top w:val="single" w:sz="6" w:space="0" w:color="auto"/>
              <w:left w:val="nil"/>
              <w:bottom w:val="single" w:sz="6" w:space="0" w:color="auto"/>
            </w:tcBorders>
            <w:vAlign w:val="center"/>
          </w:tcPr>
          <w:p w14:paraId="05545E07" w14:textId="77777777" w:rsidR="007467C0" w:rsidRPr="0010408D" w:rsidRDefault="007467C0" w:rsidP="0010408D">
            <w:pPr>
              <w:pStyle w:val="TableBody"/>
            </w:pPr>
            <w:r w:rsidRPr="0010408D">
              <w:t>OptiVault short name of the currency to which the reported denominations are a part of</w:t>
            </w:r>
          </w:p>
        </w:tc>
      </w:tr>
      <w:tr w:rsidR="007467C0" w:rsidRPr="00A875AE" w14:paraId="51B2B517" w14:textId="77777777" w:rsidTr="006271D1">
        <w:trPr>
          <w:cantSplit/>
        </w:trPr>
        <w:tc>
          <w:tcPr>
            <w:tcW w:w="2570" w:type="dxa"/>
            <w:tcBorders>
              <w:top w:val="single" w:sz="6" w:space="0" w:color="auto"/>
              <w:bottom w:val="single" w:sz="6" w:space="0" w:color="auto"/>
              <w:right w:val="single" w:sz="6" w:space="0" w:color="auto"/>
            </w:tcBorders>
            <w:vAlign w:val="center"/>
          </w:tcPr>
          <w:p w14:paraId="11B7BBF1" w14:textId="77777777" w:rsidR="007467C0" w:rsidRPr="00980DF8" w:rsidRDefault="007467C0" w:rsidP="0010408D">
            <w:pPr>
              <w:pStyle w:val="TableBody"/>
              <w:rPr>
                <w:b/>
                <w:bCs/>
              </w:rPr>
            </w:pPr>
            <w:r w:rsidRPr="00980DF8">
              <w:rPr>
                <w:b/>
                <w:bCs/>
              </w:rPr>
              <w:t>Denom.</w:t>
            </w:r>
          </w:p>
        </w:tc>
        <w:tc>
          <w:tcPr>
            <w:tcW w:w="5480" w:type="dxa"/>
            <w:tcBorders>
              <w:top w:val="single" w:sz="6" w:space="0" w:color="auto"/>
              <w:left w:val="nil"/>
              <w:bottom w:val="single" w:sz="6" w:space="0" w:color="auto"/>
            </w:tcBorders>
            <w:vAlign w:val="center"/>
          </w:tcPr>
          <w:p w14:paraId="50B1D7DA" w14:textId="77777777" w:rsidR="007467C0" w:rsidRPr="0010408D" w:rsidRDefault="007467C0" w:rsidP="0010408D">
            <w:pPr>
              <w:pStyle w:val="TableBody"/>
            </w:pPr>
            <w:r w:rsidRPr="0010408D">
              <w:t>Vault Denomination</w:t>
            </w:r>
          </w:p>
        </w:tc>
      </w:tr>
      <w:tr w:rsidR="007467C0" w:rsidRPr="00A875AE" w14:paraId="6DE06CC0" w14:textId="77777777" w:rsidTr="006271D1">
        <w:trPr>
          <w:cantSplit/>
        </w:trPr>
        <w:tc>
          <w:tcPr>
            <w:tcW w:w="2570" w:type="dxa"/>
            <w:tcBorders>
              <w:top w:val="single" w:sz="6" w:space="0" w:color="auto"/>
              <w:bottom w:val="single" w:sz="6" w:space="0" w:color="auto"/>
              <w:right w:val="single" w:sz="6" w:space="0" w:color="auto"/>
            </w:tcBorders>
            <w:vAlign w:val="center"/>
          </w:tcPr>
          <w:p w14:paraId="4FDA069A" w14:textId="77777777" w:rsidR="007467C0" w:rsidRPr="00980DF8" w:rsidRDefault="007467C0" w:rsidP="0010408D">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7A3C1437" w14:textId="77777777" w:rsidR="007467C0" w:rsidRPr="0010408D" w:rsidRDefault="007467C0" w:rsidP="0010408D">
            <w:pPr>
              <w:pStyle w:val="TableBody"/>
            </w:pPr>
            <w:r w:rsidRPr="0010408D">
              <w:t>Vault Opening Balance on the given date</w:t>
            </w:r>
          </w:p>
        </w:tc>
      </w:tr>
      <w:tr w:rsidR="007467C0" w:rsidRPr="00A875AE" w14:paraId="21092E4A" w14:textId="77777777" w:rsidTr="006271D1">
        <w:trPr>
          <w:cantSplit/>
        </w:trPr>
        <w:tc>
          <w:tcPr>
            <w:tcW w:w="2570" w:type="dxa"/>
            <w:tcBorders>
              <w:top w:val="single" w:sz="6" w:space="0" w:color="auto"/>
              <w:bottom w:val="single" w:sz="6" w:space="0" w:color="auto"/>
              <w:right w:val="single" w:sz="6" w:space="0" w:color="auto"/>
            </w:tcBorders>
            <w:vAlign w:val="center"/>
          </w:tcPr>
          <w:p w14:paraId="55B8FBCF" w14:textId="77777777" w:rsidR="007467C0" w:rsidRPr="00980DF8" w:rsidRDefault="007467C0" w:rsidP="0010408D">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34A109FE" w14:textId="77777777" w:rsidR="007467C0" w:rsidRPr="0010408D" w:rsidRDefault="007467C0" w:rsidP="0010408D">
            <w:pPr>
              <w:pStyle w:val="TableBody"/>
            </w:pPr>
            <w:r w:rsidRPr="0010408D">
              <w:t>Normal Deliveries to the Vault from all funding sources EXCEPT OptiCash Cashpoints.</w:t>
            </w:r>
          </w:p>
        </w:tc>
      </w:tr>
      <w:tr w:rsidR="007467C0" w:rsidRPr="00A875AE" w14:paraId="34C95D16" w14:textId="77777777" w:rsidTr="006271D1">
        <w:trPr>
          <w:cantSplit/>
        </w:trPr>
        <w:tc>
          <w:tcPr>
            <w:tcW w:w="2570" w:type="dxa"/>
            <w:tcBorders>
              <w:top w:val="single" w:sz="6" w:space="0" w:color="auto"/>
              <w:bottom w:val="single" w:sz="6" w:space="0" w:color="auto"/>
              <w:right w:val="single" w:sz="6" w:space="0" w:color="auto"/>
            </w:tcBorders>
            <w:vAlign w:val="center"/>
          </w:tcPr>
          <w:p w14:paraId="78419EA0" w14:textId="77777777" w:rsidR="007467C0" w:rsidRPr="00980DF8" w:rsidRDefault="007467C0" w:rsidP="0010408D">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086F66DA" w14:textId="77777777" w:rsidR="007467C0" w:rsidRPr="0010408D" w:rsidRDefault="007467C0" w:rsidP="0010408D">
            <w:pPr>
              <w:pStyle w:val="TableBody"/>
            </w:pPr>
            <w:r w:rsidRPr="0010408D">
              <w:t>Normal Deliveries to the Vault from Custodial Inventory.</w:t>
            </w:r>
          </w:p>
        </w:tc>
      </w:tr>
      <w:tr w:rsidR="007467C0" w:rsidRPr="00A875AE" w14:paraId="2EC590C9" w14:textId="77777777" w:rsidTr="006271D1">
        <w:trPr>
          <w:cantSplit/>
        </w:trPr>
        <w:tc>
          <w:tcPr>
            <w:tcW w:w="2570" w:type="dxa"/>
            <w:tcBorders>
              <w:top w:val="single" w:sz="6" w:space="0" w:color="auto"/>
              <w:bottom w:val="single" w:sz="6" w:space="0" w:color="auto"/>
              <w:right w:val="single" w:sz="6" w:space="0" w:color="auto"/>
            </w:tcBorders>
            <w:vAlign w:val="center"/>
          </w:tcPr>
          <w:p w14:paraId="2C04EF0F" w14:textId="77777777" w:rsidR="007467C0" w:rsidRPr="00980DF8" w:rsidRDefault="007467C0" w:rsidP="0010408D">
            <w:pPr>
              <w:pStyle w:val="TableBody"/>
              <w:rPr>
                <w:b/>
                <w:bCs/>
              </w:rPr>
            </w:pPr>
            <w:r w:rsidRPr="00980DF8">
              <w:rPr>
                <w:b/>
                <w:bCs/>
              </w:rPr>
              <w:t>Normal Ret.</w:t>
            </w:r>
          </w:p>
        </w:tc>
        <w:tc>
          <w:tcPr>
            <w:tcW w:w="5480" w:type="dxa"/>
            <w:tcBorders>
              <w:top w:val="single" w:sz="6" w:space="0" w:color="auto"/>
              <w:left w:val="nil"/>
              <w:bottom w:val="single" w:sz="6" w:space="0" w:color="auto"/>
            </w:tcBorders>
            <w:vAlign w:val="center"/>
          </w:tcPr>
          <w:p w14:paraId="5453D2A9" w14:textId="77777777" w:rsidR="007467C0" w:rsidRPr="0010408D" w:rsidRDefault="007467C0" w:rsidP="0010408D">
            <w:pPr>
              <w:pStyle w:val="TableBody"/>
            </w:pPr>
            <w:r w:rsidRPr="0010408D">
              <w:t>Normal Returns from the Vault to all funding sources EXCEPT OptiCash Cashpoints.</w:t>
            </w:r>
          </w:p>
        </w:tc>
      </w:tr>
      <w:tr w:rsidR="007467C0" w:rsidRPr="00A875AE" w14:paraId="004A4512" w14:textId="77777777" w:rsidTr="006271D1">
        <w:trPr>
          <w:cantSplit/>
        </w:trPr>
        <w:tc>
          <w:tcPr>
            <w:tcW w:w="2570" w:type="dxa"/>
            <w:tcBorders>
              <w:top w:val="single" w:sz="6" w:space="0" w:color="auto"/>
              <w:bottom w:val="single" w:sz="6" w:space="0" w:color="auto"/>
              <w:right w:val="single" w:sz="6" w:space="0" w:color="auto"/>
            </w:tcBorders>
            <w:vAlign w:val="center"/>
          </w:tcPr>
          <w:p w14:paraId="6C503E5E" w14:textId="77777777" w:rsidR="007467C0" w:rsidRPr="00980DF8" w:rsidRDefault="007467C0" w:rsidP="002C1529">
            <w:pPr>
              <w:pStyle w:val="TableBody"/>
              <w:rPr>
                <w:b/>
                <w:bCs/>
              </w:rPr>
            </w:pPr>
            <w:r w:rsidRPr="00980DF8">
              <w:rPr>
                <w:b/>
                <w:bCs/>
              </w:rPr>
              <w:t>CI Norm.Ret.</w:t>
            </w:r>
          </w:p>
        </w:tc>
        <w:tc>
          <w:tcPr>
            <w:tcW w:w="5480" w:type="dxa"/>
            <w:tcBorders>
              <w:top w:val="single" w:sz="6" w:space="0" w:color="auto"/>
              <w:left w:val="nil"/>
              <w:bottom w:val="single" w:sz="6" w:space="0" w:color="auto"/>
            </w:tcBorders>
            <w:vAlign w:val="center"/>
          </w:tcPr>
          <w:p w14:paraId="5D7583B3" w14:textId="77777777" w:rsidR="007467C0" w:rsidRPr="002C1529" w:rsidRDefault="007467C0" w:rsidP="002C1529">
            <w:pPr>
              <w:pStyle w:val="TableBody"/>
            </w:pPr>
            <w:r w:rsidRPr="002C1529">
              <w:t>Normal Returns from the Vault to Custodial Inventory.</w:t>
            </w:r>
          </w:p>
        </w:tc>
      </w:tr>
      <w:tr w:rsidR="007467C0" w:rsidRPr="00A875AE" w14:paraId="69651090" w14:textId="77777777" w:rsidTr="006271D1">
        <w:trPr>
          <w:cantSplit/>
        </w:trPr>
        <w:tc>
          <w:tcPr>
            <w:tcW w:w="2570" w:type="dxa"/>
            <w:tcBorders>
              <w:top w:val="single" w:sz="6" w:space="0" w:color="auto"/>
              <w:bottom w:val="single" w:sz="6" w:space="0" w:color="auto"/>
              <w:right w:val="single" w:sz="6" w:space="0" w:color="auto"/>
            </w:tcBorders>
            <w:vAlign w:val="center"/>
          </w:tcPr>
          <w:p w14:paraId="3C486B40" w14:textId="77777777" w:rsidR="007467C0" w:rsidRPr="00980DF8" w:rsidRDefault="007467C0" w:rsidP="002C1529">
            <w:pPr>
              <w:pStyle w:val="TableBody"/>
              <w:rPr>
                <w:b/>
                <w:bCs/>
              </w:rPr>
            </w:pPr>
            <w:r w:rsidRPr="00980DF8">
              <w:rPr>
                <w:b/>
                <w:bCs/>
              </w:rPr>
              <w:t>Unpl. Del.</w:t>
            </w:r>
          </w:p>
        </w:tc>
        <w:tc>
          <w:tcPr>
            <w:tcW w:w="5480" w:type="dxa"/>
            <w:tcBorders>
              <w:top w:val="single" w:sz="6" w:space="0" w:color="auto"/>
              <w:left w:val="nil"/>
              <w:bottom w:val="single" w:sz="6" w:space="0" w:color="auto"/>
            </w:tcBorders>
            <w:vAlign w:val="center"/>
          </w:tcPr>
          <w:p w14:paraId="41475A6E" w14:textId="77777777" w:rsidR="007467C0" w:rsidRPr="002C1529" w:rsidRDefault="007467C0" w:rsidP="002C1529">
            <w:pPr>
              <w:pStyle w:val="TableBody"/>
            </w:pPr>
            <w:r w:rsidRPr="002C1529">
              <w:t>Emergency Deliveries to the Vault from all funding sources EXCEPT OptiCash Cashpoints.</w:t>
            </w:r>
          </w:p>
        </w:tc>
      </w:tr>
      <w:tr w:rsidR="007467C0" w:rsidRPr="00A875AE" w14:paraId="5F163253" w14:textId="77777777" w:rsidTr="006271D1">
        <w:trPr>
          <w:cantSplit/>
        </w:trPr>
        <w:tc>
          <w:tcPr>
            <w:tcW w:w="2570" w:type="dxa"/>
            <w:tcBorders>
              <w:top w:val="single" w:sz="6" w:space="0" w:color="auto"/>
              <w:bottom w:val="single" w:sz="6" w:space="0" w:color="auto"/>
              <w:right w:val="single" w:sz="6" w:space="0" w:color="auto"/>
            </w:tcBorders>
            <w:vAlign w:val="center"/>
          </w:tcPr>
          <w:p w14:paraId="65396603" w14:textId="77777777" w:rsidR="007467C0" w:rsidRPr="00980DF8" w:rsidRDefault="007467C0" w:rsidP="002C1529">
            <w:pPr>
              <w:pStyle w:val="TableBody"/>
              <w:rPr>
                <w:b/>
                <w:bCs/>
              </w:rPr>
            </w:pPr>
            <w:r w:rsidRPr="00980DF8">
              <w:rPr>
                <w:b/>
                <w:bCs/>
              </w:rPr>
              <w:lastRenderedPageBreak/>
              <w:t>CI Unpl.Del.</w:t>
            </w:r>
          </w:p>
        </w:tc>
        <w:tc>
          <w:tcPr>
            <w:tcW w:w="5480" w:type="dxa"/>
            <w:tcBorders>
              <w:top w:val="single" w:sz="6" w:space="0" w:color="auto"/>
              <w:left w:val="nil"/>
              <w:bottom w:val="single" w:sz="6" w:space="0" w:color="auto"/>
            </w:tcBorders>
            <w:vAlign w:val="center"/>
          </w:tcPr>
          <w:p w14:paraId="660B6B09" w14:textId="77777777" w:rsidR="007467C0" w:rsidRPr="002C1529" w:rsidRDefault="007467C0" w:rsidP="002C1529">
            <w:pPr>
              <w:pStyle w:val="TableBody"/>
            </w:pPr>
            <w:r w:rsidRPr="002C1529">
              <w:t>Emergency Deliveries to the Vault from Custodial Inventory.</w:t>
            </w:r>
          </w:p>
        </w:tc>
      </w:tr>
      <w:tr w:rsidR="007467C0" w:rsidRPr="00A875AE" w14:paraId="37042D6A" w14:textId="77777777" w:rsidTr="006271D1">
        <w:trPr>
          <w:cantSplit/>
        </w:trPr>
        <w:tc>
          <w:tcPr>
            <w:tcW w:w="2570" w:type="dxa"/>
            <w:tcBorders>
              <w:top w:val="single" w:sz="6" w:space="0" w:color="auto"/>
              <w:bottom w:val="single" w:sz="6" w:space="0" w:color="auto"/>
              <w:right w:val="single" w:sz="6" w:space="0" w:color="auto"/>
            </w:tcBorders>
            <w:vAlign w:val="center"/>
          </w:tcPr>
          <w:p w14:paraId="7195963B" w14:textId="77777777" w:rsidR="007467C0" w:rsidRPr="00980DF8" w:rsidRDefault="007467C0" w:rsidP="002C1529">
            <w:pPr>
              <w:pStyle w:val="TableBody"/>
              <w:rPr>
                <w:b/>
                <w:bCs/>
              </w:rPr>
            </w:pPr>
            <w:r w:rsidRPr="00980DF8">
              <w:rPr>
                <w:b/>
                <w:bCs/>
              </w:rPr>
              <w:t>Unpl. Ret.</w:t>
            </w:r>
          </w:p>
        </w:tc>
        <w:tc>
          <w:tcPr>
            <w:tcW w:w="5480" w:type="dxa"/>
            <w:tcBorders>
              <w:top w:val="single" w:sz="6" w:space="0" w:color="auto"/>
              <w:left w:val="nil"/>
              <w:bottom w:val="single" w:sz="6" w:space="0" w:color="auto"/>
            </w:tcBorders>
            <w:vAlign w:val="center"/>
          </w:tcPr>
          <w:p w14:paraId="12B14DD9" w14:textId="77777777" w:rsidR="007467C0" w:rsidRPr="002C1529" w:rsidRDefault="007467C0" w:rsidP="002C1529">
            <w:pPr>
              <w:pStyle w:val="TableBody"/>
            </w:pPr>
            <w:r w:rsidRPr="002C1529">
              <w:t>Emergency Returns from the Vault to all funding sources EXCEPT OptiCash Cashpoints.</w:t>
            </w:r>
          </w:p>
        </w:tc>
      </w:tr>
      <w:tr w:rsidR="007467C0" w:rsidRPr="00A875AE" w14:paraId="5C649F99" w14:textId="77777777" w:rsidTr="006271D1">
        <w:trPr>
          <w:cantSplit/>
        </w:trPr>
        <w:tc>
          <w:tcPr>
            <w:tcW w:w="2570" w:type="dxa"/>
            <w:tcBorders>
              <w:top w:val="single" w:sz="6" w:space="0" w:color="auto"/>
              <w:bottom w:val="single" w:sz="6" w:space="0" w:color="auto"/>
              <w:right w:val="single" w:sz="6" w:space="0" w:color="auto"/>
            </w:tcBorders>
            <w:vAlign w:val="center"/>
          </w:tcPr>
          <w:p w14:paraId="364EFC19" w14:textId="77777777" w:rsidR="007467C0" w:rsidRPr="00980DF8" w:rsidRDefault="007467C0" w:rsidP="002C1529">
            <w:pPr>
              <w:pStyle w:val="TableBody"/>
              <w:rPr>
                <w:b/>
                <w:bCs/>
              </w:rPr>
            </w:pPr>
            <w:r w:rsidRPr="00980DF8">
              <w:rPr>
                <w:b/>
                <w:bCs/>
              </w:rPr>
              <w:t>CI Unpl.Ret.</w:t>
            </w:r>
          </w:p>
        </w:tc>
        <w:tc>
          <w:tcPr>
            <w:tcW w:w="5480" w:type="dxa"/>
            <w:tcBorders>
              <w:top w:val="single" w:sz="6" w:space="0" w:color="auto"/>
              <w:left w:val="nil"/>
              <w:bottom w:val="single" w:sz="6" w:space="0" w:color="auto"/>
            </w:tcBorders>
            <w:vAlign w:val="center"/>
          </w:tcPr>
          <w:p w14:paraId="0F2A1497" w14:textId="77777777" w:rsidR="007467C0" w:rsidRPr="002C1529" w:rsidRDefault="007467C0" w:rsidP="002C1529">
            <w:pPr>
              <w:pStyle w:val="TableBody"/>
            </w:pPr>
            <w:r w:rsidRPr="002C1529">
              <w:t>Emergency Returns from the Vault to Custodial Inventory.</w:t>
            </w:r>
          </w:p>
        </w:tc>
      </w:tr>
      <w:tr w:rsidR="007467C0" w:rsidRPr="00A875AE" w14:paraId="052000EF" w14:textId="77777777" w:rsidTr="006271D1">
        <w:trPr>
          <w:cantSplit/>
        </w:trPr>
        <w:tc>
          <w:tcPr>
            <w:tcW w:w="2570" w:type="dxa"/>
            <w:tcBorders>
              <w:top w:val="single" w:sz="6" w:space="0" w:color="auto"/>
              <w:bottom w:val="single" w:sz="6" w:space="0" w:color="auto"/>
              <w:right w:val="single" w:sz="6" w:space="0" w:color="auto"/>
            </w:tcBorders>
            <w:vAlign w:val="center"/>
          </w:tcPr>
          <w:p w14:paraId="1B4B9A02" w14:textId="77777777" w:rsidR="007467C0" w:rsidRPr="00980DF8" w:rsidRDefault="007467C0" w:rsidP="002C1529">
            <w:pPr>
              <w:pStyle w:val="TableBody"/>
              <w:rPr>
                <w:b/>
                <w:bCs/>
              </w:rPr>
            </w:pPr>
            <w:r w:rsidRPr="00980DF8">
              <w:rPr>
                <w:b/>
                <w:bCs/>
              </w:rPr>
              <w:t>Agg. Ret.</w:t>
            </w:r>
          </w:p>
        </w:tc>
        <w:tc>
          <w:tcPr>
            <w:tcW w:w="5480" w:type="dxa"/>
            <w:tcBorders>
              <w:top w:val="single" w:sz="6" w:space="0" w:color="auto"/>
              <w:left w:val="nil"/>
              <w:bottom w:val="single" w:sz="6" w:space="0" w:color="auto"/>
            </w:tcBorders>
            <w:vAlign w:val="center"/>
          </w:tcPr>
          <w:p w14:paraId="3E600802" w14:textId="1744542C" w:rsidR="007467C0" w:rsidRPr="002C1529" w:rsidRDefault="007467C0" w:rsidP="002C1529">
            <w:pPr>
              <w:pStyle w:val="TableBody"/>
            </w:pPr>
            <w:r w:rsidRPr="002C1529">
              <w:t xml:space="preserve">Aggregate Returns to the Vault from </w:t>
            </w:r>
            <w:r w:rsidR="00874B80">
              <w:t xml:space="preserve">the </w:t>
            </w:r>
            <w:r w:rsidRPr="002C1529">
              <w:t>attached OptiCash Cashpoints</w:t>
            </w:r>
          </w:p>
        </w:tc>
      </w:tr>
      <w:tr w:rsidR="007467C0" w:rsidRPr="00A875AE" w14:paraId="7070C787" w14:textId="77777777" w:rsidTr="006271D1">
        <w:trPr>
          <w:cantSplit/>
        </w:trPr>
        <w:tc>
          <w:tcPr>
            <w:tcW w:w="2570" w:type="dxa"/>
            <w:tcBorders>
              <w:top w:val="single" w:sz="6" w:space="0" w:color="auto"/>
              <w:bottom w:val="single" w:sz="6" w:space="0" w:color="auto"/>
              <w:right w:val="single" w:sz="6" w:space="0" w:color="auto"/>
            </w:tcBorders>
            <w:vAlign w:val="center"/>
          </w:tcPr>
          <w:p w14:paraId="37D079E3" w14:textId="77777777" w:rsidR="007467C0" w:rsidRPr="00980DF8" w:rsidRDefault="007467C0" w:rsidP="002C1529">
            <w:pPr>
              <w:pStyle w:val="TableBody"/>
              <w:rPr>
                <w:b/>
                <w:bCs/>
              </w:rPr>
            </w:pPr>
            <w:r w:rsidRPr="00980DF8">
              <w:rPr>
                <w:b/>
                <w:bCs/>
              </w:rPr>
              <w:t>Agg. Ord.</w:t>
            </w:r>
          </w:p>
        </w:tc>
        <w:tc>
          <w:tcPr>
            <w:tcW w:w="5480" w:type="dxa"/>
            <w:tcBorders>
              <w:top w:val="single" w:sz="6" w:space="0" w:color="auto"/>
              <w:left w:val="nil"/>
              <w:bottom w:val="single" w:sz="6" w:space="0" w:color="auto"/>
            </w:tcBorders>
            <w:vAlign w:val="center"/>
          </w:tcPr>
          <w:p w14:paraId="53E0C19F" w14:textId="77777777" w:rsidR="007467C0" w:rsidRPr="002C1529" w:rsidRDefault="007467C0" w:rsidP="002C1529">
            <w:pPr>
              <w:pStyle w:val="TableBody"/>
            </w:pPr>
            <w:r w:rsidRPr="002C1529">
              <w:t>Aggregate Orders from the Vault to attached OptiCash Cashpoints</w:t>
            </w:r>
          </w:p>
        </w:tc>
      </w:tr>
      <w:tr w:rsidR="007467C0" w:rsidRPr="00A875AE" w14:paraId="5461882A" w14:textId="77777777" w:rsidTr="006271D1">
        <w:trPr>
          <w:cantSplit/>
        </w:trPr>
        <w:tc>
          <w:tcPr>
            <w:tcW w:w="2570" w:type="dxa"/>
            <w:tcBorders>
              <w:top w:val="single" w:sz="6" w:space="0" w:color="auto"/>
              <w:bottom w:val="single" w:sz="6" w:space="0" w:color="auto"/>
              <w:right w:val="single" w:sz="6" w:space="0" w:color="auto"/>
            </w:tcBorders>
            <w:vAlign w:val="center"/>
          </w:tcPr>
          <w:p w14:paraId="31A36CEC" w14:textId="77777777" w:rsidR="007467C0" w:rsidRPr="00980DF8" w:rsidRDefault="007467C0" w:rsidP="002C1529">
            <w:pPr>
              <w:pStyle w:val="TableBody"/>
              <w:rPr>
                <w:b/>
                <w:bCs/>
              </w:rPr>
            </w:pPr>
            <w:r w:rsidRPr="00980DF8">
              <w:rPr>
                <w:b/>
                <w:bCs/>
              </w:rPr>
              <w:t>Tot. Net Dem.</w:t>
            </w:r>
          </w:p>
        </w:tc>
        <w:tc>
          <w:tcPr>
            <w:tcW w:w="5480" w:type="dxa"/>
            <w:tcBorders>
              <w:top w:val="single" w:sz="6" w:space="0" w:color="auto"/>
              <w:left w:val="nil"/>
              <w:bottom w:val="single" w:sz="6" w:space="0" w:color="auto"/>
            </w:tcBorders>
            <w:vAlign w:val="center"/>
          </w:tcPr>
          <w:p w14:paraId="65965C58" w14:textId="77777777" w:rsidR="007467C0" w:rsidRPr="002C1529" w:rsidRDefault="007467C0" w:rsidP="002C1529">
            <w:pPr>
              <w:pStyle w:val="TableBody"/>
            </w:pPr>
            <w:r w:rsidRPr="002C1529">
              <w:t>Net Demand on the Vault for the given date</w:t>
            </w:r>
          </w:p>
        </w:tc>
      </w:tr>
      <w:tr w:rsidR="007467C0" w:rsidRPr="00A875AE" w14:paraId="15C40253" w14:textId="77777777" w:rsidTr="006271D1">
        <w:trPr>
          <w:cantSplit/>
        </w:trPr>
        <w:tc>
          <w:tcPr>
            <w:tcW w:w="2570" w:type="dxa"/>
            <w:tcBorders>
              <w:top w:val="single" w:sz="6" w:space="0" w:color="auto"/>
              <w:bottom w:val="single" w:sz="6" w:space="0" w:color="auto"/>
              <w:right w:val="single" w:sz="6" w:space="0" w:color="auto"/>
            </w:tcBorders>
            <w:vAlign w:val="center"/>
          </w:tcPr>
          <w:p w14:paraId="3CB19830" w14:textId="77777777" w:rsidR="007467C0" w:rsidRPr="00980DF8" w:rsidRDefault="007467C0" w:rsidP="002C1529">
            <w:pPr>
              <w:pStyle w:val="TableBody"/>
              <w:rPr>
                <w:b/>
                <w:bCs/>
              </w:rPr>
            </w:pPr>
            <w:r w:rsidRPr="00980DF8">
              <w:rPr>
                <w:b/>
                <w:bCs/>
              </w:rPr>
              <w:t>Closing Bal.</w:t>
            </w:r>
          </w:p>
        </w:tc>
        <w:tc>
          <w:tcPr>
            <w:tcW w:w="5480" w:type="dxa"/>
            <w:tcBorders>
              <w:top w:val="single" w:sz="6" w:space="0" w:color="auto"/>
              <w:left w:val="nil"/>
              <w:bottom w:val="single" w:sz="6" w:space="0" w:color="auto"/>
            </w:tcBorders>
            <w:vAlign w:val="center"/>
          </w:tcPr>
          <w:p w14:paraId="0428369E" w14:textId="77777777" w:rsidR="007467C0" w:rsidRPr="002C1529" w:rsidRDefault="007467C0" w:rsidP="002C1529">
            <w:pPr>
              <w:pStyle w:val="TableBody"/>
            </w:pPr>
            <w:r w:rsidRPr="002C1529">
              <w:t>Vault Closing Balance on the given date</w:t>
            </w:r>
          </w:p>
        </w:tc>
      </w:tr>
      <w:tr w:rsidR="007467C0" w:rsidRPr="00A875AE" w14:paraId="0C769F4E" w14:textId="77777777" w:rsidTr="006271D1">
        <w:trPr>
          <w:cantSplit/>
        </w:trPr>
        <w:tc>
          <w:tcPr>
            <w:tcW w:w="2570" w:type="dxa"/>
            <w:tcBorders>
              <w:top w:val="single" w:sz="6" w:space="0" w:color="auto"/>
              <w:bottom w:val="single" w:sz="6" w:space="0" w:color="auto"/>
              <w:right w:val="single" w:sz="6" w:space="0" w:color="auto"/>
            </w:tcBorders>
            <w:vAlign w:val="center"/>
          </w:tcPr>
          <w:p w14:paraId="1B99E31A" w14:textId="77777777" w:rsidR="007467C0" w:rsidRPr="00980DF8" w:rsidRDefault="007467C0" w:rsidP="002C1529">
            <w:pPr>
              <w:pStyle w:val="TableBody"/>
              <w:rPr>
                <w:b/>
                <w:bCs/>
              </w:rPr>
            </w:pPr>
            <w:r w:rsidRPr="00980DF8">
              <w:rPr>
                <w:b/>
                <w:bCs/>
              </w:rPr>
              <w:t>Reqd. Bal.</w:t>
            </w:r>
          </w:p>
        </w:tc>
        <w:tc>
          <w:tcPr>
            <w:tcW w:w="5480" w:type="dxa"/>
            <w:tcBorders>
              <w:top w:val="single" w:sz="6" w:space="0" w:color="auto"/>
              <w:left w:val="nil"/>
              <w:bottom w:val="single" w:sz="6" w:space="0" w:color="auto"/>
            </w:tcBorders>
            <w:vAlign w:val="center"/>
          </w:tcPr>
          <w:p w14:paraId="79AA11B7" w14:textId="77777777" w:rsidR="007467C0" w:rsidRPr="002C1529" w:rsidRDefault="007467C0" w:rsidP="002C1529">
            <w:pPr>
              <w:pStyle w:val="TableBody"/>
            </w:pPr>
            <w:r w:rsidRPr="002C1529">
              <w:t>Vault Required Balance on the given date</w:t>
            </w:r>
          </w:p>
        </w:tc>
      </w:tr>
      <w:tr w:rsidR="007467C0" w:rsidRPr="00A875AE" w14:paraId="6FB44701" w14:textId="77777777" w:rsidTr="006271D1">
        <w:trPr>
          <w:cantSplit/>
        </w:trPr>
        <w:tc>
          <w:tcPr>
            <w:tcW w:w="2570" w:type="dxa"/>
            <w:tcBorders>
              <w:top w:val="single" w:sz="6" w:space="0" w:color="auto"/>
              <w:bottom w:val="single" w:sz="6" w:space="0" w:color="auto"/>
              <w:right w:val="single" w:sz="6" w:space="0" w:color="auto"/>
            </w:tcBorders>
            <w:vAlign w:val="center"/>
          </w:tcPr>
          <w:p w14:paraId="3DCA36B2" w14:textId="77777777" w:rsidR="007467C0" w:rsidRPr="00980DF8" w:rsidRDefault="007467C0" w:rsidP="002C1529">
            <w:pPr>
              <w:pStyle w:val="TableBody"/>
              <w:rPr>
                <w:b/>
                <w:bCs/>
              </w:rPr>
            </w:pPr>
            <w:r w:rsidRPr="00980DF8">
              <w:rPr>
                <w:b/>
                <w:bCs/>
              </w:rPr>
              <w:t>Denom.</w:t>
            </w:r>
          </w:p>
        </w:tc>
        <w:tc>
          <w:tcPr>
            <w:tcW w:w="5480" w:type="dxa"/>
            <w:tcBorders>
              <w:top w:val="single" w:sz="6" w:space="0" w:color="auto"/>
              <w:left w:val="nil"/>
              <w:bottom w:val="single" w:sz="6" w:space="0" w:color="auto"/>
            </w:tcBorders>
            <w:vAlign w:val="center"/>
          </w:tcPr>
          <w:p w14:paraId="11A12FD2" w14:textId="77777777" w:rsidR="007467C0" w:rsidRPr="002C1529" w:rsidRDefault="007467C0" w:rsidP="002C1529">
            <w:pPr>
              <w:pStyle w:val="TableBody"/>
            </w:pPr>
            <w:r w:rsidRPr="002C1529">
              <w:t>Vault Denomination</w:t>
            </w:r>
          </w:p>
        </w:tc>
      </w:tr>
      <w:tr w:rsidR="007467C0" w:rsidRPr="00A875AE" w14:paraId="2C120BCF" w14:textId="77777777" w:rsidTr="006271D1">
        <w:trPr>
          <w:cantSplit/>
        </w:trPr>
        <w:tc>
          <w:tcPr>
            <w:tcW w:w="2570" w:type="dxa"/>
            <w:tcBorders>
              <w:top w:val="single" w:sz="6" w:space="0" w:color="auto"/>
              <w:bottom w:val="single" w:sz="6" w:space="0" w:color="auto"/>
              <w:right w:val="single" w:sz="6" w:space="0" w:color="auto"/>
            </w:tcBorders>
            <w:vAlign w:val="center"/>
          </w:tcPr>
          <w:p w14:paraId="7214E8A5" w14:textId="77777777" w:rsidR="007467C0" w:rsidRPr="00980DF8" w:rsidRDefault="007467C0" w:rsidP="002C1529">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272E08BD" w14:textId="77777777" w:rsidR="007467C0" w:rsidRPr="002C1529" w:rsidRDefault="007467C0" w:rsidP="002C1529">
            <w:pPr>
              <w:pStyle w:val="TableBody"/>
            </w:pPr>
            <w:r w:rsidRPr="002C1529">
              <w:t>Vault Opening Balance on the given date</w:t>
            </w:r>
          </w:p>
        </w:tc>
      </w:tr>
      <w:tr w:rsidR="007467C0" w:rsidRPr="00A875AE" w14:paraId="39774A94" w14:textId="77777777" w:rsidTr="006271D1">
        <w:trPr>
          <w:cantSplit/>
        </w:trPr>
        <w:tc>
          <w:tcPr>
            <w:tcW w:w="2570" w:type="dxa"/>
            <w:tcBorders>
              <w:top w:val="single" w:sz="6" w:space="0" w:color="auto"/>
              <w:bottom w:val="single" w:sz="6" w:space="0" w:color="auto"/>
              <w:right w:val="single" w:sz="6" w:space="0" w:color="auto"/>
            </w:tcBorders>
            <w:vAlign w:val="center"/>
          </w:tcPr>
          <w:p w14:paraId="4B5BD32C" w14:textId="77777777" w:rsidR="007467C0" w:rsidRPr="00980DF8" w:rsidRDefault="007467C0" w:rsidP="002C1529">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1CC12A0F" w14:textId="77777777" w:rsidR="007467C0" w:rsidRPr="002C1529" w:rsidRDefault="007467C0" w:rsidP="002C1529">
            <w:pPr>
              <w:pStyle w:val="TableBody"/>
            </w:pPr>
            <w:r w:rsidRPr="002C1529">
              <w:t>Normal Deliveries to the Vault from all funding sources EXCEPT OptiCash Cashpoints.</w:t>
            </w:r>
          </w:p>
        </w:tc>
      </w:tr>
      <w:tr w:rsidR="007467C0" w:rsidRPr="00A875AE" w14:paraId="0B57F6D5" w14:textId="77777777" w:rsidTr="006271D1">
        <w:trPr>
          <w:cantSplit/>
        </w:trPr>
        <w:tc>
          <w:tcPr>
            <w:tcW w:w="2570" w:type="dxa"/>
            <w:tcBorders>
              <w:top w:val="single" w:sz="6" w:space="0" w:color="auto"/>
              <w:bottom w:val="single" w:sz="6" w:space="0" w:color="auto"/>
              <w:right w:val="single" w:sz="6" w:space="0" w:color="auto"/>
            </w:tcBorders>
            <w:vAlign w:val="center"/>
          </w:tcPr>
          <w:p w14:paraId="3074F465" w14:textId="77777777" w:rsidR="007467C0" w:rsidRPr="00980DF8" w:rsidRDefault="007467C0" w:rsidP="002C1529">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11D09E5C" w14:textId="77777777" w:rsidR="007467C0" w:rsidRPr="002C1529" w:rsidRDefault="007467C0" w:rsidP="002C1529">
            <w:pPr>
              <w:pStyle w:val="TableBody"/>
            </w:pPr>
            <w:r w:rsidRPr="002C1529">
              <w:t>Normal Deliveries to the Vault from Custodial Inventory.</w:t>
            </w:r>
          </w:p>
        </w:tc>
      </w:tr>
    </w:tbl>
    <w:p w14:paraId="7D1D885F" w14:textId="2CB25A36"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513BA57B" w14:textId="77777777" w:rsidR="00A032C0" w:rsidRDefault="00A032C0" w:rsidP="007467C0">
      <w:pPr>
        <w:pStyle w:val="TopofSection"/>
      </w:pPr>
    </w:p>
    <w:p w14:paraId="7105B007" w14:textId="165304F9" w:rsidR="007467C0" w:rsidRDefault="007467C0" w:rsidP="007467C0">
      <w:pPr>
        <w:pStyle w:val="Heading4"/>
      </w:pPr>
      <w:bookmarkStart w:id="2167" w:name="_Ref245722704"/>
      <w:bookmarkEnd w:id="2153"/>
      <w:r>
        <w:t>OptiCash Aggregation Details</w:t>
      </w:r>
      <w:bookmarkEnd w:id="2167"/>
    </w:p>
    <w:p w14:paraId="023EDEC7" w14:textId="77777777" w:rsidR="007467C0" w:rsidRDefault="007467C0" w:rsidP="002C1529">
      <w:pPr>
        <w:pStyle w:val="BodyText"/>
      </w:pPr>
      <w:r>
        <w:t xml:space="preserve">This report gives users a detailed breakdown of the aggregation that was performed from OptiCash into OptiVault for a single vault. </w:t>
      </w:r>
    </w:p>
    <w:p w14:paraId="19606D73" w14:textId="77777777" w:rsidR="007467C0" w:rsidRPr="001E2FA2" w:rsidRDefault="007467C0" w:rsidP="007467C0">
      <w:pPr>
        <w:pStyle w:val="Caption"/>
        <w:rPr>
          <w:lang w:val="en-US"/>
        </w:rPr>
      </w:pPr>
      <w:bookmarkStart w:id="2168" w:name="_Toc74556761"/>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122</w:t>
      </w:r>
      <w:r>
        <w:fldChar w:fldCharType="end"/>
      </w:r>
      <w:r w:rsidRPr="001E2FA2">
        <w:rPr>
          <w:lang w:val="en-US"/>
        </w:rPr>
        <w:t>: OptiCash Aggregation Details Report Description</w:t>
      </w:r>
      <w:bookmarkEnd w:id="216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1637F0F"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353931F"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583FC488" w14:textId="77777777" w:rsidR="007467C0" w:rsidRPr="00A875AE" w:rsidRDefault="007467C0" w:rsidP="00170D7D">
            <w:pPr>
              <w:pStyle w:val="TableHeader"/>
            </w:pPr>
            <w:r>
              <w:t>Description</w:t>
            </w:r>
          </w:p>
        </w:tc>
      </w:tr>
      <w:tr w:rsidR="007467C0" w:rsidRPr="00A875AE" w14:paraId="08DABA9F" w14:textId="77777777" w:rsidTr="006271D1">
        <w:trPr>
          <w:cantSplit/>
          <w:trHeight w:val="135"/>
        </w:trPr>
        <w:tc>
          <w:tcPr>
            <w:tcW w:w="2570" w:type="dxa"/>
            <w:tcBorders>
              <w:top w:val="nil"/>
              <w:bottom w:val="single" w:sz="6" w:space="0" w:color="auto"/>
              <w:right w:val="single" w:sz="6" w:space="0" w:color="auto"/>
            </w:tcBorders>
          </w:tcPr>
          <w:p w14:paraId="010E1A46" w14:textId="77777777" w:rsidR="007467C0" w:rsidRPr="00980DF8" w:rsidRDefault="007467C0" w:rsidP="002C1529">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1512AF46" w14:textId="77777777" w:rsidR="007467C0" w:rsidRPr="00FB292A" w:rsidRDefault="007467C0" w:rsidP="002C1529">
            <w:pPr>
              <w:pStyle w:val="TableBody"/>
            </w:pPr>
            <w:r w:rsidRPr="00FB292A">
              <w:t>The unique identifier for the Cashpoint</w:t>
            </w:r>
          </w:p>
        </w:tc>
      </w:tr>
      <w:tr w:rsidR="007467C0" w:rsidRPr="00A875AE" w14:paraId="49F9F43E" w14:textId="77777777" w:rsidTr="006271D1">
        <w:trPr>
          <w:cantSplit/>
          <w:trHeight w:val="135"/>
        </w:trPr>
        <w:tc>
          <w:tcPr>
            <w:tcW w:w="2570" w:type="dxa"/>
            <w:tcBorders>
              <w:top w:val="nil"/>
              <w:bottom w:val="single" w:sz="6" w:space="0" w:color="auto"/>
              <w:right w:val="single" w:sz="6" w:space="0" w:color="auto"/>
            </w:tcBorders>
          </w:tcPr>
          <w:p w14:paraId="4A36087E" w14:textId="77777777" w:rsidR="007467C0" w:rsidRPr="00980DF8" w:rsidRDefault="007467C0" w:rsidP="002C1529">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15F097BD" w14:textId="77777777" w:rsidR="007467C0" w:rsidRPr="00FB292A" w:rsidRDefault="007467C0" w:rsidP="002C1529">
            <w:pPr>
              <w:pStyle w:val="TableBody"/>
            </w:pPr>
            <w:r w:rsidRPr="00FB292A">
              <w:t>The starting date of the report</w:t>
            </w:r>
          </w:p>
        </w:tc>
      </w:tr>
      <w:tr w:rsidR="007467C0" w:rsidRPr="00A875AE" w14:paraId="7CCEDCFC" w14:textId="77777777" w:rsidTr="006271D1">
        <w:trPr>
          <w:cantSplit/>
        </w:trPr>
        <w:tc>
          <w:tcPr>
            <w:tcW w:w="2570" w:type="dxa"/>
            <w:tcBorders>
              <w:top w:val="nil"/>
              <w:bottom w:val="single" w:sz="6" w:space="0" w:color="auto"/>
              <w:right w:val="single" w:sz="6" w:space="0" w:color="auto"/>
            </w:tcBorders>
          </w:tcPr>
          <w:p w14:paraId="151BCC69" w14:textId="77777777" w:rsidR="007467C0" w:rsidRPr="00980DF8" w:rsidRDefault="007467C0" w:rsidP="002C1529">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667DA279" w14:textId="77777777" w:rsidR="007467C0" w:rsidRPr="00FB292A" w:rsidRDefault="007467C0" w:rsidP="002C1529">
            <w:pPr>
              <w:pStyle w:val="TableBody"/>
            </w:pPr>
            <w:r w:rsidRPr="00FB292A">
              <w:t>The ending date of the report</w:t>
            </w:r>
          </w:p>
        </w:tc>
      </w:tr>
      <w:tr w:rsidR="007467C0" w:rsidRPr="00A875AE" w14:paraId="61069BCA" w14:textId="77777777" w:rsidTr="006271D1">
        <w:trPr>
          <w:cantSplit/>
        </w:trPr>
        <w:tc>
          <w:tcPr>
            <w:tcW w:w="2570" w:type="dxa"/>
            <w:tcBorders>
              <w:top w:val="single" w:sz="6" w:space="0" w:color="auto"/>
              <w:bottom w:val="single" w:sz="6" w:space="0" w:color="auto"/>
              <w:right w:val="single" w:sz="6" w:space="0" w:color="auto"/>
            </w:tcBorders>
          </w:tcPr>
          <w:p w14:paraId="2700B85E" w14:textId="77777777" w:rsidR="007467C0" w:rsidRPr="00980DF8" w:rsidRDefault="007467C0" w:rsidP="002C1529">
            <w:pPr>
              <w:pStyle w:val="TableBody"/>
              <w:rPr>
                <w:b/>
                <w:bCs/>
              </w:rPr>
            </w:pPr>
            <w:r w:rsidRPr="00980DF8">
              <w:rPr>
                <w:b/>
                <w:bCs/>
              </w:rPr>
              <w:t>Qual</w:t>
            </w:r>
          </w:p>
        </w:tc>
        <w:tc>
          <w:tcPr>
            <w:tcW w:w="5480" w:type="dxa"/>
            <w:tcBorders>
              <w:top w:val="single" w:sz="6" w:space="0" w:color="auto"/>
              <w:left w:val="single" w:sz="6" w:space="0" w:color="auto"/>
              <w:bottom w:val="single" w:sz="6" w:space="0" w:color="auto"/>
            </w:tcBorders>
          </w:tcPr>
          <w:p w14:paraId="61ADBBB3" w14:textId="77777777" w:rsidR="007467C0" w:rsidRPr="00FB292A" w:rsidRDefault="007467C0" w:rsidP="002C1529">
            <w:pPr>
              <w:pStyle w:val="TableBody"/>
            </w:pPr>
            <w:r w:rsidRPr="00FB292A">
              <w:t>Quality of the denominations that will be reported</w:t>
            </w:r>
          </w:p>
        </w:tc>
      </w:tr>
      <w:tr w:rsidR="007467C0" w:rsidRPr="00A875AE" w14:paraId="41C166BC" w14:textId="77777777" w:rsidTr="006271D1">
        <w:trPr>
          <w:cantSplit/>
        </w:trPr>
        <w:tc>
          <w:tcPr>
            <w:tcW w:w="2570" w:type="dxa"/>
            <w:tcBorders>
              <w:top w:val="single" w:sz="6" w:space="0" w:color="auto"/>
              <w:bottom w:val="single" w:sz="6" w:space="0" w:color="auto"/>
              <w:right w:val="single" w:sz="6" w:space="0" w:color="auto"/>
            </w:tcBorders>
          </w:tcPr>
          <w:p w14:paraId="55938573" w14:textId="77777777" w:rsidR="007467C0" w:rsidRPr="00980DF8" w:rsidRDefault="007467C0" w:rsidP="002C1529">
            <w:pPr>
              <w:pStyle w:val="TableBody"/>
              <w:rPr>
                <w:b/>
                <w:bCs/>
              </w:rPr>
            </w:pPr>
            <w:r w:rsidRPr="00980DF8">
              <w:rPr>
                <w:b/>
                <w:bCs/>
              </w:rPr>
              <w:t>Date</w:t>
            </w:r>
          </w:p>
        </w:tc>
        <w:tc>
          <w:tcPr>
            <w:tcW w:w="5480" w:type="dxa"/>
            <w:tcBorders>
              <w:top w:val="single" w:sz="6" w:space="0" w:color="auto"/>
              <w:left w:val="nil"/>
              <w:bottom w:val="single" w:sz="6" w:space="0" w:color="auto"/>
            </w:tcBorders>
          </w:tcPr>
          <w:p w14:paraId="17736A4A" w14:textId="77777777" w:rsidR="007467C0" w:rsidRPr="00FB292A" w:rsidRDefault="007467C0" w:rsidP="002C1529">
            <w:pPr>
              <w:pStyle w:val="TableBody"/>
            </w:pPr>
            <w:r w:rsidRPr="00FB292A">
              <w:t>Date of the entry</w:t>
            </w:r>
          </w:p>
        </w:tc>
      </w:tr>
      <w:tr w:rsidR="007467C0" w:rsidRPr="00A875AE" w14:paraId="6B5DE0C5" w14:textId="77777777" w:rsidTr="006271D1">
        <w:trPr>
          <w:cantSplit/>
        </w:trPr>
        <w:tc>
          <w:tcPr>
            <w:tcW w:w="2570" w:type="dxa"/>
            <w:tcBorders>
              <w:top w:val="single" w:sz="6" w:space="0" w:color="auto"/>
              <w:bottom w:val="single" w:sz="6" w:space="0" w:color="auto"/>
              <w:right w:val="single" w:sz="6" w:space="0" w:color="auto"/>
            </w:tcBorders>
          </w:tcPr>
          <w:p w14:paraId="338F0992" w14:textId="77777777" w:rsidR="007467C0" w:rsidRPr="00980DF8" w:rsidRDefault="007467C0" w:rsidP="002C1529">
            <w:pPr>
              <w:pStyle w:val="TableBody"/>
              <w:rPr>
                <w:b/>
                <w:bCs/>
              </w:rPr>
            </w:pPr>
            <w:r w:rsidRPr="00980DF8">
              <w:rPr>
                <w:b/>
                <w:bCs/>
              </w:rPr>
              <w:t>Cashpoint</w:t>
            </w:r>
          </w:p>
        </w:tc>
        <w:tc>
          <w:tcPr>
            <w:tcW w:w="5480" w:type="dxa"/>
            <w:tcBorders>
              <w:top w:val="single" w:sz="6" w:space="0" w:color="auto"/>
              <w:left w:val="nil"/>
              <w:bottom w:val="single" w:sz="6" w:space="0" w:color="auto"/>
            </w:tcBorders>
          </w:tcPr>
          <w:p w14:paraId="116F06A0" w14:textId="77777777" w:rsidR="007467C0" w:rsidRPr="00FB292A" w:rsidRDefault="007467C0" w:rsidP="002C1529">
            <w:pPr>
              <w:pStyle w:val="TableBody"/>
            </w:pPr>
            <w:r w:rsidRPr="00FB292A">
              <w:t>The Cashpoint ID of the Cashpoint being aggregated</w:t>
            </w:r>
          </w:p>
        </w:tc>
      </w:tr>
      <w:tr w:rsidR="007467C0" w:rsidRPr="00A875AE" w14:paraId="5E155378" w14:textId="77777777" w:rsidTr="006271D1">
        <w:trPr>
          <w:cantSplit/>
        </w:trPr>
        <w:tc>
          <w:tcPr>
            <w:tcW w:w="2570" w:type="dxa"/>
            <w:tcBorders>
              <w:top w:val="single" w:sz="6" w:space="0" w:color="auto"/>
              <w:bottom w:val="single" w:sz="6" w:space="0" w:color="auto"/>
              <w:right w:val="single" w:sz="6" w:space="0" w:color="auto"/>
            </w:tcBorders>
          </w:tcPr>
          <w:p w14:paraId="0B84CBB2" w14:textId="77777777" w:rsidR="007467C0" w:rsidRPr="00980DF8" w:rsidRDefault="007467C0" w:rsidP="002C1529">
            <w:pPr>
              <w:pStyle w:val="TableBody"/>
              <w:rPr>
                <w:b/>
                <w:bCs/>
              </w:rPr>
            </w:pPr>
            <w:r w:rsidRPr="00980DF8">
              <w:rPr>
                <w:b/>
                <w:bCs/>
              </w:rPr>
              <w:t>Denom</w:t>
            </w:r>
          </w:p>
        </w:tc>
        <w:tc>
          <w:tcPr>
            <w:tcW w:w="5480" w:type="dxa"/>
            <w:tcBorders>
              <w:top w:val="single" w:sz="6" w:space="0" w:color="auto"/>
              <w:left w:val="nil"/>
              <w:bottom w:val="single" w:sz="6" w:space="0" w:color="auto"/>
            </w:tcBorders>
          </w:tcPr>
          <w:p w14:paraId="00873553" w14:textId="77777777" w:rsidR="007467C0" w:rsidRPr="00FB292A" w:rsidRDefault="007467C0" w:rsidP="002C1529">
            <w:pPr>
              <w:pStyle w:val="TableBody"/>
            </w:pPr>
            <w:r w:rsidRPr="00FB292A">
              <w:t>Denomination being reported</w:t>
            </w:r>
          </w:p>
        </w:tc>
      </w:tr>
      <w:tr w:rsidR="007467C0" w:rsidRPr="00A875AE" w14:paraId="6E5D0899" w14:textId="77777777" w:rsidTr="006271D1">
        <w:trPr>
          <w:cantSplit/>
        </w:trPr>
        <w:tc>
          <w:tcPr>
            <w:tcW w:w="2570" w:type="dxa"/>
            <w:tcBorders>
              <w:top w:val="single" w:sz="6" w:space="0" w:color="auto"/>
              <w:bottom w:val="single" w:sz="6" w:space="0" w:color="auto"/>
              <w:right w:val="single" w:sz="6" w:space="0" w:color="auto"/>
            </w:tcBorders>
          </w:tcPr>
          <w:p w14:paraId="733003C6" w14:textId="77777777" w:rsidR="007467C0" w:rsidRPr="00980DF8" w:rsidRDefault="007467C0" w:rsidP="002C1529">
            <w:pPr>
              <w:pStyle w:val="TableBody"/>
              <w:rPr>
                <w:b/>
                <w:bCs/>
              </w:rPr>
            </w:pPr>
            <w:r w:rsidRPr="00980DF8">
              <w:rPr>
                <w:b/>
                <w:bCs/>
              </w:rPr>
              <w:lastRenderedPageBreak/>
              <w:t>Forecasted ATM/Branch Return</w:t>
            </w:r>
          </w:p>
        </w:tc>
        <w:tc>
          <w:tcPr>
            <w:tcW w:w="5480" w:type="dxa"/>
            <w:tcBorders>
              <w:top w:val="single" w:sz="6" w:space="0" w:color="auto"/>
              <w:left w:val="nil"/>
              <w:bottom w:val="single" w:sz="6" w:space="0" w:color="auto"/>
            </w:tcBorders>
          </w:tcPr>
          <w:p w14:paraId="140DBECA" w14:textId="77777777" w:rsidR="007467C0" w:rsidRPr="00FB292A" w:rsidRDefault="007467C0" w:rsidP="002C1529">
            <w:pPr>
              <w:pStyle w:val="TableBody"/>
            </w:pPr>
            <w:r w:rsidRPr="00FB292A">
              <w:t>Aggregated return values from the ATM and Branch Cashpoints</w:t>
            </w:r>
          </w:p>
        </w:tc>
      </w:tr>
      <w:tr w:rsidR="007467C0" w:rsidRPr="00A875AE" w14:paraId="312ED043" w14:textId="77777777" w:rsidTr="006271D1">
        <w:trPr>
          <w:cantSplit/>
        </w:trPr>
        <w:tc>
          <w:tcPr>
            <w:tcW w:w="2570" w:type="dxa"/>
            <w:tcBorders>
              <w:top w:val="single" w:sz="6" w:space="0" w:color="auto"/>
              <w:bottom w:val="single" w:sz="6" w:space="0" w:color="auto"/>
              <w:right w:val="single" w:sz="6" w:space="0" w:color="auto"/>
            </w:tcBorders>
          </w:tcPr>
          <w:p w14:paraId="021FBEC9" w14:textId="77777777" w:rsidR="007467C0" w:rsidRPr="00980DF8" w:rsidRDefault="007467C0" w:rsidP="002C1529">
            <w:pPr>
              <w:pStyle w:val="TableBody"/>
              <w:rPr>
                <w:b/>
                <w:bCs/>
              </w:rPr>
            </w:pPr>
            <w:r w:rsidRPr="00980DF8">
              <w:rPr>
                <w:b/>
                <w:bCs/>
              </w:rPr>
              <w:t>Actual ATM/Branch Return</w:t>
            </w:r>
          </w:p>
        </w:tc>
        <w:tc>
          <w:tcPr>
            <w:tcW w:w="5480" w:type="dxa"/>
            <w:tcBorders>
              <w:top w:val="single" w:sz="6" w:space="0" w:color="auto"/>
              <w:left w:val="nil"/>
              <w:bottom w:val="single" w:sz="6" w:space="0" w:color="auto"/>
            </w:tcBorders>
          </w:tcPr>
          <w:p w14:paraId="16E6D966" w14:textId="77777777" w:rsidR="007467C0" w:rsidRPr="00FB292A" w:rsidRDefault="007467C0" w:rsidP="002C1529">
            <w:pPr>
              <w:pStyle w:val="TableBody"/>
            </w:pPr>
            <w:r w:rsidRPr="00FB292A">
              <w:t>Actual return values from the ATM and Branch Cashpoints</w:t>
            </w:r>
          </w:p>
        </w:tc>
      </w:tr>
      <w:tr w:rsidR="007467C0" w:rsidRPr="00A875AE" w14:paraId="79413C51" w14:textId="77777777" w:rsidTr="006271D1">
        <w:trPr>
          <w:cantSplit/>
        </w:trPr>
        <w:tc>
          <w:tcPr>
            <w:tcW w:w="2570" w:type="dxa"/>
            <w:tcBorders>
              <w:top w:val="single" w:sz="6" w:space="0" w:color="auto"/>
              <w:bottom w:val="single" w:sz="6" w:space="0" w:color="auto"/>
              <w:right w:val="single" w:sz="6" w:space="0" w:color="auto"/>
            </w:tcBorders>
          </w:tcPr>
          <w:p w14:paraId="6BF85947" w14:textId="77777777" w:rsidR="007467C0" w:rsidRPr="00980DF8" w:rsidRDefault="007467C0" w:rsidP="002C1529">
            <w:pPr>
              <w:pStyle w:val="TableBody"/>
              <w:rPr>
                <w:b/>
                <w:bCs/>
              </w:rPr>
            </w:pPr>
            <w:r w:rsidRPr="00980DF8">
              <w:rPr>
                <w:b/>
                <w:bCs/>
              </w:rPr>
              <w:t>Forecast ATM/Branch Delivery</w:t>
            </w:r>
          </w:p>
        </w:tc>
        <w:tc>
          <w:tcPr>
            <w:tcW w:w="5480" w:type="dxa"/>
            <w:tcBorders>
              <w:top w:val="single" w:sz="6" w:space="0" w:color="auto"/>
              <w:left w:val="nil"/>
              <w:bottom w:val="single" w:sz="6" w:space="0" w:color="auto"/>
            </w:tcBorders>
          </w:tcPr>
          <w:p w14:paraId="3185E8D0" w14:textId="77777777" w:rsidR="007467C0" w:rsidRPr="00FB292A" w:rsidRDefault="007467C0" w:rsidP="002C1529">
            <w:pPr>
              <w:pStyle w:val="TableBody"/>
            </w:pPr>
            <w:r w:rsidRPr="00FB292A">
              <w:t>Aggregated delivery values from the ATM and Branch Cashpoints</w:t>
            </w:r>
          </w:p>
        </w:tc>
      </w:tr>
      <w:tr w:rsidR="007467C0" w:rsidRPr="00A875AE" w14:paraId="68DF881F" w14:textId="77777777" w:rsidTr="006271D1">
        <w:trPr>
          <w:cantSplit/>
        </w:trPr>
        <w:tc>
          <w:tcPr>
            <w:tcW w:w="2570" w:type="dxa"/>
            <w:tcBorders>
              <w:top w:val="single" w:sz="6" w:space="0" w:color="auto"/>
              <w:bottom w:val="single" w:sz="6" w:space="0" w:color="auto"/>
              <w:right w:val="single" w:sz="6" w:space="0" w:color="auto"/>
            </w:tcBorders>
          </w:tcPr>
          <w:p w14:paraId="56B3D793" w14:textId="77777777" w:rsidR="007467C0" w:rsidRPr="00980DF8" w:rsidRDefault="007467C0" w:rsidP="002C1529">
            <w:pPr>
              <w:pStyle w:val="TableBody"/>
              <w:rPr>
                <w:b/>
                <w:bCs/>
              </w:rPr>
            </w:pPr>
            <w:r w:rsidRPr="00980DF8">
              <w:rPr>
                <w:b/>
                <w:bCs/>
              </w:rPr>
              <w:t>Actual ATM/Branch Delivery</w:t>
            </w:r>
          </w:p>
        </w:tc>
        <w:tc>
          <w:tcPr>
            <w:tcW w:w="5480" w:type="dxa"/>
            <w:tcBorders>
              <w:top w:val="single" w:sz="6" w:space="0" w:color="auto"/>
              <w:left w:val="nil"/>
              <w:bottom w:val="single" w:sz="6" w:space="0" w:color="auto"/>
            </w:tcBorders>
          </w:tcPr>
          <w:p w14:paraId="4C620ED3" w14:textId="77777777" w:rsidR="007467C0" w:rsidRPr="00FB292A" w:rsidRDefault="007467C0" w:rsidP="002C1529">
            <w:pPr>
              <w:pStyle w:val="TableBody"/>
            </w:pPr>
            <w:r w:rsidRPr="00FB292A">
              <w:t>Actual delivery values from the ATM and Branch Cashpoints</w:t>
            </w:r>
          </w:p>
        </w:tc>
      </w:tr>
      <w:tr w:rsidR="007467C0" w:rsidRPr="00A875AE" w14:paraId="4B60D2D3" w14:textId="77777777" w:rsidTr="006271D1">
        <w:trPr>
          <w:cantSplit/>
        </w:trPr>
        <w:tc>
          <w:tcPr>
            <w:tcW w:w="2570" w:type="dxa"/>
            <w:tcBorders>
              <w:top w:val="single" w:sz="6" w:space="0" w:color="auto"/>
              <w:bottom w:val="single" w:sz="6" w:space="0" w:color="auto"/>
              <w:right w:val="single" w:sz="6" w:space="0" w:color="auto"/>
            </w:tcBorders>
          </w:tcPr>
          <w:p w14:paraId="6275F470" w14:textId="77777777" w:rsidR="007467C0" w:rsidRPr="00980DF8" w:rsidRDefault="007467C0" w:rsidP="002C1529">
            <w:pPr>
              <w:pStyle w:val="TableBody"/>
              <w:rPr>
                <w:b/>
                <w:bCs/>
              </w:rPr>
            </w:pPr>
            <w:r w:rsidRPr="00980DF8">
              <w:rPr>
                <w:b/>
                <w:bCs/>
              </w:rPr>
              <w:t>Submit Button</w:t>
            </w:r>
          </w:p>
        </w:tc>
        <w:tc>
          <w:tcPr>
            <w:tcW w:w="5480" w:type="dxa"/>
            <w:tcBorders>
              <w:top w:val="single" w:sz="6" w:space="0" w:color="auto"/>
              <w:left w:val="nil"/>
              <w:bottom w:val="single" w:sz="6" w:space="0" w:color="auto"/>
            </w:tcBorders>
          </w:tcPr>
          <w:p w14:paraId="622F4B18" w14:textId="77777777" w:rsidR="007467C0" w:rsidRPr="00FB292A" w:rsidRDefault="007467C0" w:rsidP="002C1529">
            <w:pPr>
              <w:pStyle w:val="TableBody"/>
            </w:pPr>
            <w:r w:rsidRPr="00FB292A">
              <w:t>Generates the report based on the selected options.</w:t>
            </w:r>
          </w:p>
        </w:tc>
      </w:tr>
    </w:tbl>
    <w:p w14:paraId="6EA7309A"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720B5546" w14:textId="77777777" w:rsidR="007467C0" w:rsidRDefault="007467C0" w:rsidP="007467C0">
      <w:pPr>
        <w:pStyle w:val="TopofSection"/>
      </w:pPr>
    </w:p>
    <w:p w14:paraId="37D364DA" w14:textId="77777777" w:rsidR="007467C0" w:rsidRDefault="007467C0" w:rsidP="007467C0">
      <w:pPr>
        <w:pStyle w:val="Heading4"/>
      </w:pPr>
      <w:bookmarkStart w:id="2169" w:name="_Ref245722707"/>
      <w:r>
        <w:t>Custodial Inventory Cap/On Book Minimum (CI CAP/OBMH) Report</w:t>
      </w:r>
      <w:bookmarkEnd w:id="2169"/>
    </w:p>
    <w:p w14:paraId="43D0D3F0" w14:textId="0A0AF4A4" w:rsidR="007467C0" w:rsidRDefault="007467C0" w:rsidP="004F53D3">
      <w:pPr>
        <w:pStyle w:val="BodyText"/>
      </w:pPr>
      <w:r>
        <w:t xml:space="preserve">The CI CAP/OBMH Report allows the analyst to view a combination of history and predicted horizon for Custodial Inventory Cashpoints and </w:t>
      </w:r>
      <w:r w:rsidR="002328A8">
        <w:t xml:space="preserve">they are </w:t>
      </w:r>
      <w:r>
        <w:t>On Book Minimum Holding and Cap figures.</w:t>
      </w:r>
    </w:p>
    <w:p w14:paraId="150D7961" w14:textId="77777777" w:rsidR="007467C0" w:rsidRDefault="007467C0" w:rsidP="007467C0">
      <w:pPr>
        <w:pStyle w:val="Caption"/>
      </w:pPr>
      <w:bookmarkStart w:id="2170" w:name="_Toc74556762"/>
      <w:r>
        <w:t xml:space="preserve">Table </w:t>
      </w:r>
      <w:r>
        <w:fldChar w:fldCharType="begin"/>
      </w:r>
      <w:r>
        <w:instrText xml:space="preserve"> SEQ Table \* ARABIC </w:instrText>
      </w:r>
      <w:r>
        <w:fldChar w:fldCharType="separate"/>
      </w:r>
      <w:r>
        <w:rPr>
          <w:noProof/>
        </w:rPr>
        <w:t>123</w:t>
      </w:r>
      <w:r>
        <w:rPr>
          <w:noProof/>
        </w:rPr>
        <w:fldChar w:fldCharType="end"/>
      </w:r>
      <w:r>
        <w:t>: CI CAP/OBMH</w:t>
      </w:r>
      <w:r w:rsidRPr="008A71AE">
        <w:t xml:space="preserve"> Report Description</w:t>
      </w:r>
      <w:bookmarkEnd w:id="217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70BB8B4"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0F632FD"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00EE8F4" w14:textId="77777777" w:rsidR="007467C0" w:rsidRPr="00A875AE" w:rsidRDefault="007467C0" w:rsidP="00170D7D">
            <w:pPr>
              <w:pStyle w:val="TableHeader"/>
            </w:pPr>
            <w:r>
              <w:t>Description</w:t>
            </w:r>
          </w:p>
        </w:tc>
      </w:tr>
      <w:tr w:rsidR="007467C0" w:rsidRPr="00A875AE" w14:paraId="5DF6D0D5" w14:textId="77777777" w:rsidTr="006271D1">
        <w:trPr>
          <w:cantSplit/>
          <w:trHeight w:val="135"/>
        </w:trPr>
        <w:tc>
          <w:tcPr>
            <w:tcW w:w="2570" w:type="dxa"/>
            <w:tcBorders>
              <w:top w:val="nil"/>
              <w:bottom w:val="single" w:sz="6" w:space="0" w:color="auto"/>
              <w:right w:val="single" w:sz="6" w:space="0" w:color="auto"/>
            </w:tcBorders>
            <w:vAlign w:val="center"/>
          </w:tcPr>
          <w:p w14:paraId="37B97F9F" w14:textId="77777777" w:rsidR="007467C0" w:rsidRPr="00980DF8" w:rsidRDefault="007467C0" w:rsidP="008A51F9">
            <w:pPr>
              <w:pStyle w:val="TableBody"/>
              <w:rPr>
                <w:b/>
                <w:bCs/>
              </w:rPr>
            </w:pPr>
            <w:r w:rsidRPr="00980DF8">
              <w:rPr>
                <w:b/>
                <w:bCs/>
              </w:rPr>
              <w:t>Start Date</w:t>
            </w:r>
          </w:p>
        </w:tc>
        <w:tc>
          <w:tcPr>
            <w:tcW w:w="5480" w:type="dxa"/>
            <w:tcBorders>
              <w:top w:val="nil"/>
              <w:left w:val="single" w:sz="6" w:space="0" w:color="auto"/>
              <w:bottom w:val="single" w:sz="6" w:space="0" w:color="auto"/>
            </w:tcBorders>
            <w:vAlign w:val="center"/>
          </w:tcPr>
          <w:p w14:paraId="6261D35F" w14:textId="77777777" w:rsidR="007467C0" w:rsidRPr="008A51F9" w:rsidRDefault="007467C0" w:rsidP="008A51F9">
            <w:pPr>
              <w:pStyle w:val="TableBody"/>
            </w:pPr>
            <w:r w:rsidRPr="008A51F9">
              <w:t>Starting date of the report</w:t>
            </w:r>
          </w:p>
        </w:tc>
      </w:tr>
      <w:tr w:rsidR="007467C0" w:rsidRPr="00A875AE" w14:paraId="129CB315" w14:textId="77777777" w:rsidTr="006271D1">
        <w:trPr>
          <w:cantSplit/>
          <w:trHeight w:val="135"/>
        </w:trPr>
        <w:tc>
          <w:tcPr>
            <w:tcW w:w="2570" w:type="dxa"/>
            <w:tcBorders>
              <w:top w:val="nil"/>
              <w:bottom w:val="single" w:sz="6" w:space="0" w:color="auto"/>
              <w:right w:val="single" w:sz="6" w:space="0" w:color="auto"/>
            </w:tcBorders>
            <w:vAlign w:val="center"/>
          </w:tcPr>
          <w:p w14:paraId="60B655BE" w14:textId="77777777" w:rsidR="007467C0" w:rsidRPr="00980DF8" w:rsidRDefault="007467C0" w:rsidP="008A51F9">
            <w:pPr>
              <w:pStyle w:val="TableBody"/>
              <w:rPr>
                <w:b/>
                <w:bCs/>
              </w:rPr>
            </w:pPr>
            <w:r w:rsidRPr="00980DF8">
              <w:rPr>
                <w:b/>
                <w:bCs/>
              </w:rPr>
              <w:t>End Date</w:t>
            </w:r>
          </w:p>
        </w:tc>
        <w:tc>
          <w:tcPr>
            <w:tcW w:w="5480" w:type="dxa"/>
            <w:tcBorders>
              <w:top w:val="nil"/>
              <w:left w:val="single" w:sz="6" w:space="0" w:color="auto"/>
              <w:bottom w:val="single" w:sz="6" w:space="0" w:color="auto"/>
            </w:tcBorders>
            <w:vAlign w:val="center"/>
          </w:tcPr>
          <w:p w14:paraId="4E04361C" w14:textId="77777777" w:rsidR="007467C0" w:rsidRPr="008A51F9" w:rsidRDefault="007467C0" w:rsidP="008A51F9">
            <w:pPr>
              <w:pStyle w:val="TableBody"/>
            </w:pPr>
            <w:r w:rsidRPr="008A51F9">
              <w:t>Ending date of the report</w:t>
            </w:r>
          </w:p>
        </w:tc>
      </w:tr>
      <w:tr w:rsidR="007467C0" w:rsidRPr="00A875AE" w14:paraId="6B99CE31" w14:textId="77777777" w:rsidTr="006271D1">
        <w:trPr>
          <w:cantSplit/>
          <w:trHeight w:val="135"/>
        </w:trPr>
        <w:tc>
          <w:tcPr>
            <w:tcW w:w="2570" w:type="dxa"/>
            <w:tcBorders>
              <w:top w:val="nil"/>
              <w:bottom w:val="single" w:sz="6" w:space="0" w:color="auto"/>
              <w:right w:val="single" w:sz="6" w:space="0" w:color="auto"/>
            </w:tcBorders>
            <w:vAlign w:val="center"/>
          </w:tcPr>
          <w:p w14:paraId="208ED71E" w14:textId="77777777" w:rsidR="007467C0" w:rsidRPr="00980DF8" w:rsidRDefault="007467C0" w:rsidP="008A51F9">
            <w:pPr>
              <w:pStyle w:val="TableBody"/>
              <w:rPr>
                <w:b/>
                <w:bCs/>
              </w:rPr>
            </w:pPr>
            <w:r w:rsidRPr="00980DF8">
              <w:rPr>
                <w:b/>
                <w:bCs/>
              </w:rPr>
              <w:t>View Button</w:t>
            </w:r>
          </w:p>
        </w:tc>
        <w:tc>
          <w:tcPr>
            <w:tcW w:w="5480" w:type="dxa"/>
            <w:tcBorders>
              <w:top w:val="nil"/>
              <w:left w:val="single" w:sz="6" w:space="0" w:color="auto"/>
              <w:bottom w:val="single" w:sz="6" w:space="0" w:color="auto"/>
            </w:tcBorders>
            <w:vAlign w:val="center"/>
          </w:tcPr>
          <w:p w14:paraId="22DF4D00" w14:textId="77777777" w:rsidR="007467C0" w:rsidRPr="008A51F9" w:rsidRDefault="007467C0" w:rsidP="008A51F9">
            <w:pPr>
              <w:pStyle w:val="TableBody"/>
            </w:pPr>
            <w:r w:rsidRPr="008A51F9">
              <w:t>Submits the report to be displayed based on the Cashpoint IDs and dates selected.</w:t>
            </w:r>
          </w:p>
        </w:tc>
      </w:tr>
      <w:tr w:rsidR="007467C0" w:rsidRPr="00A875AE" w14:paraId="2B9FE53B" w14:textId="77777777" w:rsidTr="006271D1">
        <w:trPr>
          <w:cantSplit/>
          <w:trHeight w:val="135"/>
        </w:trPr>
        <w:tc>
          <w:tcPr>
            <w:tcW w:w="2570" w:type="dxa"/>
            <w:tcBorders>
              <w:top w:val="nil"/>
              <w:bottom w:val="single" w:sz="6" w:space="0" w:color="auto"/>
              <w:right w:val="single" w:sz="6" w:space="0" w:color="auto"/>
            </w:tcBorders>
            <w:vAlign w:val="center"/>
          </w:tcPr>
          <w:p w14:paraId="06881BCD" w14:textId="77777777" w:rsidR="007467C0" w:rsidRPr="00980DF8" w:rsidRDefault="007467C0" w:rsidP="008A51F9">
            <w:pPr>
              <w:pStyle w:val="TableBody"/>
              <w:rPr>
                <w:b/>
                <w:bCs/>
              </w:rPr>
            </w:pPr>
            <w:r w:rsidRPr="00980DF8">
              <w:rPr>
                <w:b/>
                <w:bCs/>
              </w:rPr>
              <w:t>CI ID(s)</w:t>
            </w:r>
          </w:p>
        </w:tc>
        <w:tc>
          <w:tcPr>
            <w:tcW w:w="5480" w:type="dxa"/>
            <w:tcBorders>
              <w:top w:val="nil"/>
              <w:left w:val="single" w:sz="6" w:space="0" w:color="auto"/>
              <w:bottom w:val="single" w:sz="6" w:space="0" w:color="auto"/>
            </w:tcBorders>
            <w:vAlign w:val="center"/>
          </w:tcPr>
          <w:p w14:paraId="2E9F2D76" w14:textId="77777777" w:rsidR="007467C0" w:rsidRPr="008A51F9" w:rsidRDefault="007467C0" w:rsidP="008A51F9">
            <w:pPr>
              <w:pStyle w:val="TableBody"/>
            </w:pPr>
            <w:r w:rsidRPr="008A51F9">
              <w:t>Custodial Inventory Vault ID.</w:t>
            </w:r>
          </w:p>
        </w:tc>
      </w:tr>
      <w:tr w:rsidR="007467C0" w:rsidRPr="00A875AE" w14:paraId="37D3C5AB" w14:textId="77777777" w:rsidTr="006271D1">
        <w:trPr>
          <w:cantSplit/>
          <w:trHeight w:val="135"/>
        </w:trPr>
        <w:tc>
          <w:tcPr>
            <w:tcW w:w="2570" w:type="dxa"/>
            <w:tcBorders>
              <w:top w:val="nil"/>
              <w:bottom w:val="single" w:sz="6" w:space="0" w:color="auto"/>
              <w:right w:val="single" w:sz="6" w:space="0" w:color="auto"/>
            </w:tcBorders>
            <w:vAlign w:val="center"/>
          </w:tcPr>
          <w:p w14:paraId="3029C859" w14:textId="77777777" w:rsidR="007467C0" w:rsidRPr="00980DF8" w:rsidRDefault="007467C0" w:rsidP="008A51F9">
            <w:pPr>
              <w:pStyle w:val="TableBody"/>
              <w:rPr>
                <w:b/>
                <w:bCs/>
              </w:rPr>
            </w:pPr>
            <w:r w:rsidRPr="00980DF8">
              <w:rPr>
                <w:b/>
                <w:bCs/>
              </w:rPr>
              <w:t>Date</w:t>
            </w:r>
          </w:p>
        </w:tc>
        <w:tc>
          <w:tcPr>
            <w:tcW w:w="5480" w:type="dxa"/>
            <w:tcBorders>
              <w:top w:val="nil"/>
              <w:left w:val="single" w:sz="6" w:space="0" w:color="auto"/>
              <w:bottom w:val="single" w:sz="6" w:space="0" w:color="auto"/>
            </w:tcBorders>
            <w:vAlign w:val="center"/>
          </w:tcPr>
          <w:p w14:paraId="4DF7D5D9" w14:textId="77777777" w:rsidR="007467C0" w:rsidRPr="008A51F9" w:rsidRDefault="007467C0" w:rsidP="008A51F9">
            <w:pPr>
              <w:pStyle w:val="TableBody"/>
            </w:pPr>
            <w:r w:rsidRPr="008A51F9">
              <w:t>Date to which the remaining balance columns apply.</w:t>
            </w:r>
          </w:p>
        </w:tc>
      </w:tr>
      <w:tr w:rsidR="007467C0" w:rsidRPr="00A875AE" w14:paraId="6DAB6A2E" w14:textId="77777777" w:rsidTr="006271D1">
        <w:trPr>
          <w:cantSplit/>
        </w:trPr>
        <w:tc>
          <w:tcPr>
            <w:tcW w:w="2570" w:type="dxa"/>
            <w:tcBorders>
              <w:top w:val="nil"/>
              <w:bottom w:val="single" w:sz="6" w:space="0" w:color="auto"/>
              <w:right w:val="single" w:sz="6" w:space="0" w:color="auto"/>
            </w:tcBorders>
            <w:vAlign w:val="center"/>
          </w:tcPr>
          <w:p w14:paraId="5252F0CF" w14:textId="77777777" w:rsidR="007467C0" w:rsidRPr="00980DF8" w:rsidRDefault="007467C0" w:rsidP="008A51F9">
            <w:pPr>
              <w:pStyle w:val="TableBody"/>
              <w:rPr>
                <w:b/>
                <w:bCs/>
              </w:rPr>
            </w:pPr>
            <w:r w:rsidRPr="00980DF8">
              <w:rPr>
                <w:b/>
                <w:bCs/>
              </w:rPr>
              <w:t>OBMH</w:t>
            </w:r>
          </w:p>
        </w:tc>
        <w:tc>
          <w:tcPr>
            <w:tcW w:w="5480" w:type="dxa"/>
            <w:tcBorders>
              <w:top w:val="nil"/>
              <w:left w:val="single" w:sz="6" w:space="0" w:color="auto"/>
              <w:bottom w:val="single" w:sz="6" w:space="0" w:color="auto"/>
            </w:tcBorders>
            <w:vAlign w:val="center"/>
          </w:tcPr>
          <w:p w14:paraId="52ED1E2C" w14:textId="77777777" w:rsidR="007467C0" w:rsidRPr="008A51F9" w:rsidRDefault="007467C0" w:rsidP="008A51F9">
            <w:pPr>
              <w:pStyle w:val="TableBody"/>
            </w:pPr>
            <w:r w:rsidRPr="008A51F9">
              <w:t>On Book Minimum Holdings</w:t>
            </w:r>
          </w:p>
        </w:tc>
      </w:tr>
      <w:tr w:rsidR="007467C0" w:rsidRPr="00A875AE" w14:paraId="46176C45" w14:textId="77777777" w:rsidTr="006271D1">
        <w:trPr>
          <w:cantSplit/>
        </w:trPr>
        <w:tc>
          <w:tcPr>
            <w:tcW w:w="2570" w:type="dxa"/>
            <w:tcBorders>
              <w:top w:val="single" w:sz="6" w:space="0" w:color="auto"/>
              <w:bottom w:val="single" w:sz="6" w:space="0" w:color="auto"/>
              <w:right w:val="single" w:sz="6" w:space="0" w:color="auto"/>
            </w:tcBorders>
            <w:vAlign w:val="center"/>
          </w:tcPr>
          <w:p w14:paraId="64154BA3" w14:textId="77777777" w:rsidR="007467C0" w:rsidRPr="00980DF8" w:rsidRDefault="007467C0" w:rsidP="008A51F9">
            <w:pPr>
              <w:pStyle w:val="TableBody"/>
              <w:rPr>
                <w:b/>
                <w:bCs/>
              </w:rPr>
            </w:pPr>
            <w:r w:rsidRPr="00980DF8">
              <w:rPr>
                <w:b/>
                <w:bCs/>
              </w:rPr>
              <w:t>Total Verified</w:t>
            </w:r>
          </w:p>
        </w:tc>
        <w:tc>
          <w:tcPr>
            <w:tcW w:w="5480" w:type="dxa"/>
            <w:tcBorders>
              <w:top w:val="single" w:sz="6" w:space="0" w:color="auto"/>
              <w:left w:val="single" w:sz="6" w:space="0" w:color="auto"/>
              <w:bottom w:val="single" w:sz="6" w:space="0" w:color="auto"/>
            </w:tcBorders>
            <w:vAlign w:val="center"/>
          </w:tcPr>
          <w:p w14:paraId="20039FD5" w14:textId="77777777" w:rsidR="007467C0" w:rsidRPr="008A51F9" w:rsidRDefault="007467C0" w:rsidP="008A51F9">
            <w:pPr>
              <w:pStyle w:val="TableBody"/>
            </w:pPr>
            <w:r w:rsidRPr="008A51F9">
              <w:t>Balance of all verified vault cash</w:t>
            </w:r>
          </w:p>
        </w:tc>
      </w:tr>
      <w:tr w:rsidR="007467C0" w:rsidRPr="00A875AE" w14:paraId="2F05C910" w14:textId="77777777" w:rsidTr="006271D1">
        <w:trPr>
          <w:cantSplit/>
        </w:trPr>
        <w:tc>
          <w:tcPr>
            <w:tcW w:w="2570" w:type="dxa"/>
            <w:tcBorders>
              <w:top w:val="single" w:sz="6" w:space="0" w:color="auto"/>
              <w:bottom w:val="single" w:sz="6" w:space="0" w:color="auto"/>
              <w:right w:val="single" w:sz="6" w:space="0" w:color="auto"/>
            </w:tcBorders>
            <w:vAlign w:val="center"/>
          </w:tcPr>
          <w:p w14:paraId="0BA16E42" w14:textId="77777777" w:rsidR="007467C0" w:rsidRPr="00980DF8" w:rsidRDefault="007467C0" w:rsidP="008A51F9">
            <w:pPr>
              <w:pStyle w:val="TableBody"/>
              <w:rPr>
                <w:b/>
                <w:bCs/>
              </w:rPr>
            </w:pPr>
            <w:r w:rsidRPr="00980DF8">
              <w:rPr>
                <w:b/>
                <w:bCs/>
              </w:rPr>
              <w:t>Off-site Verified</w:t>
            </w:r>
          </w:p>
        </w:tc>
        <w:tc>
          <w:tcPr>
            <w:tcW w:w="5480" w:type="dxa"/>
            <w:tcBorders>
              <w:top w:val="single" w:sz="6" w:space="0" w:color="auto"/>
              <w:left w:val="nil"/>
              <w:bottom w:val="single" w:sz="6" w:space="0" w:color="auto"/>
            </w:tcBorders>
            <w:vAlign w:val="center"/>
          </w:tcPr>
          <w:p w14:paraId="4B0F8FA0" w14:textId="77777777" w:rsidR="007467C0" w:rsidRPr="008A51F9" w:rsidRDefault="007467C0" w:rsidP="008A51F9">
            <w:pPr>
              <w:pStyle w:val="TableBody"/>
            </w:pPr>
            <w:r w:rsidRPr="008A51F9">
              <w:t>Total required off-site emergency cash</w:t>
            </w:r>
          </w:p>
        </w:tc>
      </w:tr>
      <w:tr w:rsidR="007467C0" w:rsidRPr="00A875AE" w14:paraId="32A8DC1A" w14:textId="77777777" w:rsidTr="006271D1">
        <w:trPr>
          <w:cantSplit/>
        </w:trPr>
        <w:tc>
          <w:tcPr>
            <w:tcW w:w="2570" w:type="dxa"/>
            <w:tcBorders>
              <w:top w:val="single" w:sz="6" w:space="0" w:color="auto"/>
              <w:bottom w:val="single" w:sz="6" w:space="0" w:color="auto"/>
              <w:right w:val="single" w:sz="6" w:space="0" w:color="auto"/>
            </w:tcBorders>
            <w:vAlign w:val="center"/>
          </w:tcPr>
          <w:p w14:paraId="0BFF3FC9" w14:textId="77777777" w:rsidR="007467C0" w:rsidRPr="00980DF8" w:rsidRDefault="007467C0" w:rsidP="008A51F9">
            <w:pPr>
              <w:pStyle w:val="TableBody"/>
              <w:rPr>
                <w:b/>
                <w:bCs/>
              </w:rPr>
            </w:pPr>
            <w:r w:rsidRPr="00980DF8">
              <w:rPr>
                <w:b/>
                <w:bCs/>
              </w:rPr>
              <w:t>On-site Verified</w:t>
            </w:r>
          </w:p>
        </w:tc>
        <w:tc>
          <w:tcPr>
            <w:tcW w:w="5480" w:type="dxa"/>
            <w:tcBorders>
              <w:top w:val="single" w:sz="6" w:space="0" w:color="auto"/>
              <w:left w:val="nil"/>
              <w:bottom w:val="single" w:sz="6" w:space="0" w:color="auto"/>
            </w:tcBorders>
            <w:vAlign w:val="center"/>
          </w:tcPr>
          <w:p w14:paraId="5A3EB4BF" w14:textId="77777777" w:rsidR="007467C0" w:rsidRPr="008A51F9" w:rsidRDefault="007467C0" w:rsidP="008A51F9">
            <w:pPr>
              <w:pStyle w:val="TableBody"/>
            </w:pPr>
            <w:r w:rsidRPr="008A51F9">
              <w:t>All verified vault cash less off-site cash</w:t>
            </w:r>
          </w:p>
        </w:tc>
      </w:tr>
      <w:tr w:rsidR="007467C0" w:rsidRPr="00A875AE" w14:paraId="1DA42AB2" w14:textId="77777777" w:rsidTr="006271D1">
        <w:trPr>
          <w:cantSplit/>
        </w:trPr>
        <w:tc>
          <w:tcPr>
            <w:tcW w:w="2570" w:type="dxa"/>
            <w:tcBorders>
              <w:top w:val="single" w:sz="6" w:space="0" w:color="auto"/>
              <w:bottom w:val="single" w:sz="6" w:space="0" w:color="auto"/>
              <w:right w:val="single" w:sz="6" w:space="0" w:color="auto"/>
            </w:tcBorders>
            <w:vAlign w:val="center"/>
          </w:tcPr>
          <w:p w14:paraId="1310ADAF" w14:textId="77777777" w:rsidR="007467C0" w:rsidRPr="00980DF8" w:rsidRDefault="007467C0" w:rsidP="008A51F9">
            <w:pPr>
              <w:pStyle w:val="TableBody"/>
              <w:rPr>
                <w:b/>
                <w:bCs/>
              </w:rPr>
            </w:pPr>
            <w:r w:rsidRPr="00980DF8">
              <w:rPr>
                <w:b/>
                <w:bCs/>
              </w:rPr>
              <w:t>CI Denominations (Verified)</w:t>
            </w:r>
          </w:p>
        </w:tc>
        <w:tc>
          <w:tcPr>
            <w:tcW w:w="5480" w:type="dxa"/>
            <w:tcBorders>
              <w:top w:val="single" w:sz="6" w:space="0" w:color="auto"/>
              <w:left w:val="nil"/>
              <w:bottom w:val="single" w:sz="6" w:space="0" w:color="auto"/>
            </w:tcBorders>
            <w:vAlign w:val="center"/>
          </w:tcPr>
          <w:p w14:paraId="01E3DD0F" w14:textId="77777777" w:rsidR="007467C0" w:rsidRPr="008A51F9" w:rsidRDefault="007467C0" w:rsidP="008A51F9">
            <w:pPr>
              <w:pStyle w:val="TableBody"/>
            </w:pPr>
            <w:r w:rsidRPr="008A51F9">
              <w:t>Balance of verified CI denominations</w:t>
            </w:r>
          </w:p>
        </w:tc>
      </w:tr>
      <w:tr w:rsidR="007467C0" w:rsidRPr="00A875AE" w14:paraId="466CF8E4" w14:textId="77777777" w:rsidTr="006271D1">
        <w:trPr>
          <w:cantSplit/>
        </w:trPr>
        <w:tc>
          <w:tcPr>
            <w:tcW w:w="2570" w:type="dxa"/>
            <w:tcBorders>
              <w:top w:val="single" w:sz="6" w:space="0" w:color="auto"/>
              <w:bottom w:val="single" w:sz="6" w:space="0" w:color="auto"/>
              <w:right w:val="single" w:sz="6" w:space="0" w:color="auto"/>
            </w:tcBorders>
            <w:vAlign w:val="center"/>
          </w:tcPr>
          <w:p w14:paraId="3E06A284" w14:textId="77777777" w:rsidR="007467C0" w:rsidRPr="00980DF8" w:rsidRDefault="007467C0" w:rsidP="008A51F9">
            <w:pPr>
              <w:pStyle w:val="TableBody"/>
              <w:rPr>
                <w:b/>
                <w:bCs/>
              </w:rPr>
            </w:pPr>
            <w:r w:rsidRPr="00980DF8">
              <w:rPr>
                <w:b/>
                <w:bCs/>
              </w:rPr>
              <w:t>Off-site CI Verified</w:t>
            </w:r>
          </w:p>
        </w:tc>
        <w:tc>
          <w:tcPr>
            <w:tcW w:w="5480" w:type="dxa"/>
            <w:tcBorders>
              <w:top w:val="single" w:sz="6" w:space="0" w:color="auto"/>
              <w:left w:val="nil"/>
              <w:bottom w:val="single" w:sz="6" w:space="0" w:color="auto"/>
            </w:tcBorders>
            <w:vAlign w:val="center"/>
          </w:tcPr>
          <w:p w14:paraId="1F95871C" w14:textId="77777777" w:rsidR="007467C0" w:rsidRPr="008A51F9" w:rsidRDefault="007467C0" w:rsidP="008A51F9">
            <w:pPr>
              <w:pStyle w:val="TableBody"/>
            </w:pPr>
            <w:r w:rsidRPr="008A51F9">
              <w:t>Total required off-site emergency cash in CI denominations</w:t>
            </w:r>
          </w:p>
        </w:tc>
      </w:tr>
      <w:tr w:rsidR="007467C0" w:rsidRPr="00A875AE" w14:paraId="5DEC1525" w14:textId="77777777" w:rsidTr="006271D1">
        <w:trPr>
          <w:cantSplit/>
        </w:trPr>
        <w:tc>
          <w:tcPr>
            <w:tcW w:w="2570" w:type="dxa"/>
            <w:tcBorders>
              <w:top w:val="single" w:sz="6" w:space="0" w:color="auto"/>
              <w:bottom w:val="single" w:sz="6" w:space="0" w:color="auto"/>
              <w:right w:val="single" w:sz="6" w:space="0" w:color="auto"/>
            </w:tcBorders>
            <w:vAlign w:val="center"/>
          </w:tcPr>
          <w:p w14:paraId="5D9513C0" w14:textId="77777777" w:rsidR="007467C0" w:rsidRPr="00980DF8" w:rsidRDefault="007467C0" w:rsidP="008A51F9">
            <w:pPr>
              <w:pStyle w:val="TableBody"/>
              <w:rPr>
                <w:b/>
                <w:bCs/>
              </w:rPr>
            </w:pPr>
            <w:r w:rsidRPr="00980DF8">
              <w:rPr>
                <w:b/>
                <w:bCs/>
              </w:rPr>
              <w:t>On-site CI Verified</w:t>
            </w:r>
          </w:p>
        </w:tc>
        <w:tc>
          <w:tcPr>
            <w:tcW w:w="5480" w:type="dxa"/>
            <w:tcBorders>
              <w:top w:val="single" w:sz="6" w:space="0" w:color="auto"/>
              <w:left w:val="nil"/>
              <w:bottom w:val="single" w:sz="6" w:space="0" w:color="auto"/>
            </w:tcBorders>
            <w:vAlign w:val="center"/>
          </w:tcPr>
          <w:p w14:paraId="3B238D2F" w14:textId="77777777" w:rsidR="007467C0" w:rsidRPr="008A51F9" w:rsidRDefault="007467C0" w:rsidP="008A51F9">
            <w:pPr>
              <w:pStyle w:val="TableBody"/>
            </w:pPr>
            <w:r w:rsidRPr="008A51F9">
              <w:t>Verified CI less off-site CI cash</w:t>
            </w:r>
          </w:p>
        </w:tc>
      </w:tr>
      <w:tr w:rsidR="007467C0" w:rsidRPr="00A875AE" w14:paraId="4125F972" w14:textId="77777777" w:rsidTr="006271D1">
        <w:trPr>
          <w:cantSplit/>
        </w:trPr>
        <w:tc>
          <w:tcPr>
            <w:tcW w:w="2570" w:type="dxa"/>
            <w:tcBorders>
              <w:top w:val="single" w:sz="6" w:space="0" w:color="auto"/>
              <w:bottom w:val="single" w:sz="6" w:space="0" w:color="auto"/>
              <w:right w:val="single" w:sz="6" w:space="0" w:color="auto"/>
            </w:tcBorders>
            <w:vAlign w:val="center"/>
          </w:tcPr>
          <w:p w14:paraId="44F41AD0" w14:textId="77777777" w:rsidR="007467C0" w:rsidRPr="00980DF8" w:rsidRDefault="007467C0" w:rsidP="008A51F9">
            <w:pPr>
              <w:pStyle w:val="TableBody"/>
              <w:rPr>
                <w:b/>
                <w:bCs/>
              </w:rPr>
            </w:pPr>
            <w:r w:rsidRPr="00980DF8">
              <w:rPr>
                <w:b/>
                <w:bCs/>
              </w:rPr>
              <w:lastRenderedPageBreak/>
              <w:t>CI Ratio</w:t>
            </w:r>
          </w:p>
        </w:tc>
        <w:tc>
          <w:tcPr>
            <w:tcW w:w="5480" w:type="dxa"/>
            <w:tcBorders>
              <w:top w:val="single" w:sz="6" w:space="0" w:color="auto"/>
              <w:left w:val="nil"/>
              <w:bottom w:val="single" w:sz="6" w:space="0" w:color="auto"/>
            </w:tcBorders>
            <w:vAlign w:val="center"/>
          </w:tcPr>
          <w:p w14:paraId="63B56664" w14:textId="4AF89A11" w:rsidR="007467C0" w:rsidRPr="008A51F9" w:rsidRDefault="00562A96" w:rsidP="008A51F9">
            <w:pPr>
              <w:pStyle w:val="TableBody"/>
            </w:pPr>
            <w:r>
              <w:t>The r</w:t>
            </w:r>
            <w:r w:rsidRPr="008A51F9">
              <w:t xml:space="preserve">atio </w:t>
            </w:r>
            <w:r w:rsidR="007467C0" w:rsidRPr="008A51F9">
              <w:t>of verified CI denominations to all verified on-site vault cash</w:t>
            </w:r>
          </w:p>
        </w:tc>
      </w:tr>
      <w:tr w:rsidR="007467C0" w:rsidRPr="00A875AE" w14:paraId="72464206" w14:textId="77777777" w:rsidTr="006271D1">
        <w:trPr>
          <w:cantSplit/>
        </w:trPr>
        <w:tc>
          <w:tcPr>
            <w:tcW w:w="2570" w:type="dxa"/>
            <w:tcBorders>
              <w:top w:val="single" w:sz="6" w:space="0" w:color="auto"/>
              <w:bottom w:val="single" w:sz="6" w:space="0" w:color="auto"/>
              <w:right w:val="single" w:sz="6" w:space="0" w:color="auto"/>
            </w:tcBorders>
            <w:vAlign w:val="center"/>
          </w:tcPr>
          <w:p w14:paraId="68DF7290" w14:textId="77777777" w:rsidR="007467C0" w:rsidRPr="00980DF8" w:rsidRDefault="007467C0" w:rsidP="008A51F9">
            <w:pPr>
              <w:pStyle w:val="TableBody"/>
              <w:rPr>
                <w:b/>
                <w:bCs/>
              </w:rPr>
            </w:pPr>
            <w:r w:rsidRPr="00980DF8">
              <w:rPr>
                <w:b/>
                <w:bCs/>
              </w:rPr>
              <w:t>Unverified</w:t>
            </w:r>
          </w:p>
        </w:tc>
        <w:tc>
          <w:tcPr>
            <w:tcW w:w="5480" w:type="dxa"/>
            <w:tcBorders>
              <w:top w:val="single" w:sz="6" w:space="0" w:color="auto"/>
              <w:left w:val="nil"/>
              <w:bottom w:val="single" w:sz="6" w:space="0" w:color="auto"/>
            </w:tcBorders>
            <w:vAlign w:val="center"/>
          </w:tcPr>
          <w:p w14:paraId="5F3AEA95" w14:textId="77777777" w:rsidR="007467C0" w:rsidRPr="008A51F9" w:rsidRDefault="007467C0" w:rsidP="008A51F9">
            <w:pPr>
              <w:pStyle w:val="TableBody"/>
            </w:pPr>
            <w:r w:rsidRPr="008A51F9">
              <w:t xml:space="preserve">Unverified cash </w:t>
            </w:r>
          </w:p>
        </w:tc>
      </w:tr>
      <w:tr w:rsidR="007467C0" w:rsidRPr="00A875AE" w14:paraId="2B484C2F" w14:textId="77777777" w:rsidTr="006271D1">
        <w:trPr>
          <w:cantSplit/>
        </w:trPr>
        <w:tc>
          <w:tcPr>
            <w:tcW w:w="2570" w:type="dxa"/>
            <w:tcBorders>
              <w:top w:val="single" w:sz="6" w:space="0" w:color="auto"/>
              <w:bottom w:val="single" w:sz="6" w:space="0" w:color="auto"/>
              <w:right w:val="single" w:sz="6" w:space="0" w:color="auto"/>
            </w:tcBorders>
            <w:vAlign w:val="center"/>
          </w:tcPr>
          <w:p w14:paraId="0C5FCF9A" w14:textId="77777777" w:rsidR="007467C0" w:rsidRPr="00980DF8" w:rsidRDefault="007467C0" w:rsidP="008A51F9">
            <w:pPr>
              <w:pStyle w:val="TableBody"/>
              <w:rPr>
                <w:b/>
                <w:bCs/>
              </w:rPr>
            </w:pPr>
            <w:r w:rsidRPr="00980DF8">
              <w:rPr>
                <w:b/>
                <w:bCs/>
              </w:rPr>
              <w:t>Fed Credit</w:t>
            </w:r>
          </w:p>
        </w:tc>
        <w:tc>
          <w:tcPr>
            <w:tcW w:w="5480" w:type="dxa"/>
            <w:tcBorders>
              <w:top w:val="single" w:sz="6" w:space="0" w:color="auto"/>
              <w:left w:val="nil"/>
              <w:bottom w:val="single" w:sz="6" w:space="0" w:color="auto"/>
            </w:tcBorders>
            <w:vAlign w:val="center"/>
          </w:tcPr>
          <w:p w14:paraId="52ABFE51" w14:textId="40A6F181" w:rsidR="007467C0" w:rsidRPr="008A51F9" w:rsidRDefault="007467C0" w:rsidP="008A51F9">
            <w:pPr>
              <w:pStyle w:val="TableBody"/>
            </w:pPr>
            <w:r w:rsidRPr="008A51F9">
              <w:t xml:space="preserve">Fed Credit </w:t>
            </w:r>
            <w:r w:rsidR="00562A96">
              <w:t xml:space="preserve">is </w:t>
            </w:r>
            <w:r w:rsidRPr="008A51F9">
              <w:t>calculated by applying the CI Ratio to unverified cash</w:t>
            </w:r>
          </w:p>
        </w:tc>
      </w:tr>
      <w:tr w:rsidR="007467C0" w:rsidRPr="00A875AE" w14:paraId="4CA8F40F" w14:textId="77777777" w:rsidTr="006271D1">
        <w:trPr>
          <w:cantSplit/>
        </w:trPr>
        <w:tc>
          <w:tcPr>
            <w:tcW w:w="2570" w:type="dxa"/>
            <w:tcBorders>
              <w:top w:val="single" w:sz="6" w:space="0" w:color="auto"/>
              <w:bottom w:val="single" w:sz="6" w:space="0" w:color="auto"/>
              <w:right w:val="single" w:sz="6" w:space="0" w:color="auto"/>
            </w:tcBorders>
            <w:vAlign w:val="center"/>
          </w:tcPr>
          <w:p w14:paraId="0F9F69FD" w14:textId="77777777" w:rsidR="007467C0" w:rsidRPr="00980DF8" w:rsidRDefault="007467C0" w:rsidP="008A51F9">
            <w:pPr>
              <w:pStyle w:val="TableBody"/>
              <w:rPr>
                <w:b/>
                <w:bCs/>
              </w:rPr>
            </w:pPr>
            <w:r w:rsidRPr="00980DF8">
              <w:rPr>
                <w:b/>
                <w:bCs/>
              </w:rPr>
              <w:t>CI Credit</w:t>
            </w:r>
          </w:p>
        </w:tc>
        <w:tc>
          <w:tcPr>
            <w:tcW w:w="5480" w:type="dxa"/>
            <w:tcBorders>
              <w:top w:val="single" w:sz="6" w:space="0" w:color="auto"/>
              <w:left w:val="nil"/>
              <w:bottom w:val="single" w:sz="6" w:space="0" w:color="auto"/>
            </w:tcBorders>
            <w:vAlign w:val="center"/>
          </w:tcPr>
          <w:p w14:paraId="71B1CA40" w14:textId="77777777" w:rsidR="007467C0" w:rsidRPr="008A51F9" w:rsidRDefault="007467C0" w:rsidP="008A51F9">
            <w:pPr>
              <w:pStyle w:val="TableBody"/>
            </w:pPr>
            <w:r w:rsidRPr="008A51F9">
              <w:t>Sum of verified CI denominations and the Fed Credit for unverified cash</w:t>
            </w:r>
          </w:p>
        </w:tc>
      </w:tr>
      <w:tr w:rsidR="007467C0" w:rsidRPr="00A875AE" w14:paraId="63C89628" w14:textId="77777777" w:rsidTr="006271D1">
        <w:trPr>
          <w:cantSplit/>
        </w:trPr>
        <w:tc>
          <w:tcPr>
            <w:tcW w:w="2570" w:type="dxa"/>
            <w:tcBorders>
              <w:top w:val="single" w:sz="6" w:space="0" w:color="auto"/>
              <w:bottom w:val="single" w:sz="6" w:space="0" w:color="auto"/>
              <w:right w:val="single" w:sz="6" w:space="0" w:color="auto"/>
            </w:tcBorders>
            <w:vAlign w:val="center"/>
          </w:tcPr>
          <w:p w14:paraId="08A7B234" w14:textId="77777777" w:rsidR="007467C0" w:rsidRPr="00980DF8" w:rsidRDefault="007467C0" w:rsidP="008A51F9">
            <w:pPr>
              <w:pStyle w:val="TableBody"/>
              <w:rPr>
                <w:b/>
                <w:bCs/>
              </w:rPr>
            </w:pPr>
            <w:r w:rsidRPr="00980DF8">
              <w:rPr>
                <w:b/>
                <w:bCs/>
              </w:rPr>
              <w:t>Actual CI</w:t>
            </w:r>
          </w:p>
        </w:tc>
        <w:tc>
          <w:tcPr>
            <w:tcW w:w="5480" w:type="dxa"/>
            <w:tcBorders>
              <w:top w:val="single" w:sz="6" w:space="0" w:color="auto"/>
              <w:left w:val="nil"/>
              <w:bottom w:val="single" w:sz="6" w:space="0" w:color="auto"/>
            </w:tcBorders>
            <w:vAlign w:val="center"/>
          </w:tcPr>
          <w:p w14:paraId="246C24B2" w14:textId="77777777" w:rsidR="007467C0" w:rsidRPr="008A51F9" w:rsidRDefault="007467C0" w:rsidP="008A51F9">
            <w:pPr>
              <w:pStyle w:val="TableBody"/>
            </w:pPr>
            <w:r w:rsidRPr="008A51F9">
              <w:t>Historically recorded Custodial Inventory closing balance</w:t>
            </w:r>
          </w:p>
        </w:tc>
      </w:tr>
      <w:tr w:rsidR="007467C0" w:rsidRPr="00A875AE" w14:paraId="26D5DC5C" w14:textId="77777777" w:rsidTr="006271D1">
        <w:trPr>
          <w:cantSplit/>
        </w:trPr>
        <w:tc>
          <w:tcPr>
            <w:tcW w:w="2570" w:type="dxa"/>
            <w:tcBorders>
              <w:top w:val="single" w:sz="6" w:space="0" w:color="auto"/>
              <w:bottom w:val="single" w:sz="6" w:space="0" w:color="auto"/>
              <w:right w:val="single" w:sz="6" w:space="0" w:color="auto"/>
            </w:tcBorders>
            <w:vAlign w:val="center"/>
          </w:tcPr>
          <w:p w14:paraId="2135600A" w14:textId="77777777" w:rsidR="007467C0" w:rsidRPr="00980DF8" w:rsidRDefault="007467C0" w:rsidP="008A51F9">
            <w:pPr>
              <w:pStyle w:val="TableBody"/>
              <w:rPr>
                <w:b/>
                <w:bCs/>
              </w:rPr>
            </w:pPr>
            <w:r w:rsidRPr="00980DF8">
              <w:rPr>
                <w:b/>
                <w:bCs/>
              </w:rPr>
              <w:t>CI Cap</w:t>
            </w:r>
          </w:p>
        </w:tc>
        <w:tc>
          <w:tcPr>
            <w:tcW w:w="5480" w:type="dxa"/>
            <w:tcBorders>
              <w:top w:val="single" w:sz="6" w:space="0" w:color="auto"/>
              <w:left w:val="nil"/>
              <w:bottom w:val="single" w:sz="6" w:space="0" w:color="auto"/>
            </w:tcBorders>
            <w:vAlign w:val="center"/>
          </w:tcPr>
          <w:p w14:paraId="17B21B81" w14:textId="77777777" w:rsidR="007467C0" w:rsidRPr="008A51F9" w:rsidRDefault="007467C0" w:rsidP="008A51F9">
            <w:pPr>
              <w:pStyle w:val="TableBody"/>
            </w:pPr>
            <w:r w:rsidRPr="008A51F9">
              <w:t>Custodial inventory calculated constraint</w:t>
            </w:r>
          </w:p>
        </w:tc>
      </w:tr>
      <w:tr w:rsidR="007467C0" w:rsidRPr="00A875AE" w14:paraId="164465E3" w14:textId="77777777" w:rsidTr="006271D1">
        <w:trPr>
          <w:cantSplit/>
        </w:trPr>
        <w:tc>
          <w:tcPr>
            <w:tcW w:w="2570" w:type="dxa"/>
            <w:tcBorders>
              <w:top w:val="single" w:sz="6" w:space="0" w:color="auto"/>
              <w:bottom w:val="single" w:sz="6" w:space="0" w:color="auto"/>
              <w:right w:val="single" w:sz="6" w:space="0" w:color="auto"/>
            </w:tcBorders>
            <w:vAlign w:val="center"/>
          </w:tcPr>
          <w:p w14:paraId="75738D9C" w14:textId="77777777" w:rsidR="007467C0" w:rsidRPr="00980DF8" w:rsidRDefault="007467C0" w:rsidP="008A51F9">
            <w:pPr>
              <w:pStyle w:val="TableBody"/>
              <w:rPr>
                <w:b/>
                <w:bCs/>
              </w:rPr>
            </w:pPr>
            <w:r w:rsidRPr="00980DF8">
              <w:rPr>
                <w:b/>
                <w:bCs/>
              </w:rPr>
              <w:t>Predicted</w:t>
            </w:r>
          </w:p>
        </w:tc>
        <w:tc>
          <w:tcPr>
            <w:tcW w:w="5480" w:type="dxa"/>
            <w:tcBorders>
              <w:top w:val="single" w:sz="6" w:space="0" w:color="auto"/>
              <w:left w:val="nil"/>
              <w:bottom w:val="single" w:sz="6" w:space="0" w:color="auto"/>
            </w:tcBorders>
            <w:vAlign w:val="center"/>
          </w:tcPr>
          <w:p w14:paraId="6D0C91DB" w14:textId="77777777" w:rsidR="007467C0" w:rsidRPr="008A51F9" w:rsidRDefault="007467C0" w:rsidP="008A51F9">
            <w:pPr>
              <w:pStyle w:val="TableBody"/>
            </w:pPr>
            <w:r w:rsidRPr="008A51F9">
              <w:t xml:space="preserve">Indicates if the balance information for this date is actual or forecasted. </w:t>
            </w:r>
          </w:p>
        </w:tc>
      </w:tr>
      <w:tr w:rsidR="007467C0" w:rsidRPr="00A875AE" w14:paraId="0E9373FC" w14:textId="77777777" w:rsidTr="006271D1">
        <w:trPr>
          <w:cantSplit/>
        </w:trPr>
        <w:tc>
          <w:tcPr>
            <w:tcW w:w="2570" w:type="dxa"/>
            <w:tcBorders>
              <w:top w:val="single" w:sz="6" w:space="0" w:color="auto"/>
              <w:bottom w:val="single" w:sz="6" w:space="0" w:color="auto"/>
              <w:right w:val="single" w:sz="6" w:space="0" w:color="auto"/>
            </w:tcBorders>
            <w:vAlign w:val="center"/>
          </w:tcPr>
          <w:p w14:paraId="59057B86" w14:textId="77777777" w:rsidR="007467C0" w:rsidRPr="00980DF8" w:rsidRDefault="007467C0" w:rsidP="008A51F9">
            <w:pPr>
              <w:pStyle w:val="TableBody"/>
              <w:rPr>
                <w:b/>
                <w:bCs/>
              </w:rPr>
            </w:pPr>
            <w:r w:rsidRPr="00980DF8">
              <w:rPr>
                <w:b/>
                <w:bCs/>
              </w:rPr>
              <w:t>Total Credit</w:t>
            </w:r>
          </w:p>
        </w:tc>
        <w:tc>
          <w:tcPr>
            <w:tcW w:w="5480" w:type="dxa"/>
            <w:tcBorders>
              <w:top w:val="single" w:sz="6" w:space="0" w:color="auto"/>
              <w:left w:val="nil"/>
              <w:bottom w:val="single" w:sz="6" w:space="0" w:color="auto"/>
            </w:tcBorders>
            <w:vAlign w:val="center"/>
          </w:tcPr>
          <w:p w14:paraId="42609726" w14:textId="77777777" w:rsidR="007467C0" w:rsidRPr="008A51F9" w:rsidRDefault="007467C0" w:rsidP="008A51F9">
            <w:pPr>
              <w:pStyle w:val="TableBody"/>
            </w:pPr>
            <w:r w:rsidRPr="008A51F9">
              <w:t>Total credit towards CI Minimum Holdings less OBMH</w:t>
            </w:r>
          </w:p>
        </w:tc>
      </w:tr>
      <w:tr w:rsidR="007467C0" w:rsidRPr="00A875AE" w14:paraId="684DE8EA" w14:textId="77777777" w:rsidTr="006271D1">
        <w:trPr>
          <w:cantSplit/>
        </w:trPr>
        <w:tc>
          <w:tcPr>
            <w:tcW w:w="2570" w:type="dxa"/>
            <w:tcBorders>
              <w:top w:val="single" w:sz="6" w:space="0" w:color="auto"/>
              <w:bottom w:val="single" w:sz="6" w:space="0" w:color="auto"/>
              <w:right w:val="single" w:sz="6" w:space="0" w:color="auto"/>
            </w:tcBorders>
            <w:vAlign w:val="center"/>
          </w:tcPr>
          <w:p w14:paraId="49D54298" w14:textId="77777777" w:rsidR="007467C0" w:rsidRPr="00980DF8" w:rsidRDefault="007467C0" w:rsidP="008A51F9">
            <w:pPr>
              <w:pStyle w:val="TableBody"/>
              <w:rPr>
                <w:b/>
                <w:bCs/>
              </w:rPr>
            </w:pPr>
            <w:r w:rsidRPr="00980DF8">
              <w:rPr>
                <w:b/>
                <w:bCs/>
              </w:rPr>
              <w:t>Remaining CI</w:t>
            </w:r>
          </w:p>
        </w:tc>
        <w:tc>
          <w:tcPr>
            <w:tcW w:w="5480" w:type="dxa"/>
            <w:tcBorders>
              <w:top w:val="single" w:sz="6" w:space="0" w:color="auto"/>
              <w:left w:val="nil"/>
              <w:bottom w:val="single" w:sz="6" w:space="0" w:color="auto"/>
            </w:tcBorders>
            <w:vAlign w:val="center"/>
          </w:tcPr>
          <w:p w14:paraId="156895F7" w14:textId="77777777" w:rsidR="007467C0" w:rsidRPr="008A51F9" w:rsidRDefault="007467C0" w:rsidP="008A51F9">
            <w:pPr>
              <w:pStyle w:val="TableBody"/>
            </w:pPr>
            <w:r w:rsidRPr="008A51F9">
              <w:t>The CI Cap less the actual CI Balance</w:t>
            </w:r>
          </w:p>
        </w:tc>
      </w:tr>
      <w:tr w:rsidR="007467C0" w:rsidRPr="00A875AE" w14:paraId="3FC4B9DA" w14:textId="77777777" w:rsidTr="006271D1">
        <w:trPr>
          <w:cantSplit/>
        </w:trPr>
        <w:tc>
          <w:tcPr>
            <w:tcW w:w="2570" w:type="dxa"/>
            <w:tcBorders>
              <w:top w:val="single" w:sz="6" w:space="0" w:color="auto"/>
              <w:bottom w:val="single" w:sz="6" w:space="0" w:color="auto"/>
              <w:right w:val="single" w:sz="6" w:space="0" w:color="auto"/>
            </w:tcBorders>
            <w:vAlign w:val="center"/>
          </w:tcPr>
          <w:p w14:paraId="0FED3E17" w14:textId="77777777" w:rsidR="007467C0" w:rsidRPr="00980DF8" w:rsidRDefault="007467C0" w:rsidP="008A51F9">
            <w:pPr>
              <w:pStyle w:val="TableBody"/>
              <w:rPr>
                <w:b/>
                <w:bCs/>
              </w:rPr>
            </w:pPr>
            <w:r w:rsidRPr="00980DF8">
              <w:rPr>
                <w:b/>
                <w:bCs/>
              </w:rPr>
              <w:t>Recommended</w:t>
            </w:r>
          </w:p>
        </w:tc>
        <w:tc>
          <w:tcPr>
            <w:tcW w:w="5480" w:type="dxa"/>
            <w:tcBorders>
              <w:top w:val="single" w:sz="6" w:space="0" w:color="auto"/>
              <w:left w:val="nil"/>
              <w:bottom w:val="single" w:sz="6" w:space="0" w:color="auto"/>
            </w:tcBorders>
            <w:vAlign w:val="center"/>
          </w:tcPr>
          <w:p w14:paraId="1B73AD1C" w14:textId="77777777" w:rsidR="007467C0" w:rsidRPr="008A51F9" w:rsidRDefault="007467C0" w:rsidP="008A51F9">
            <w:pPr>
              <w:pStyle w:val="TableBody"/>
            </w:pPr>
            <w:r w:rsidRPr="008A51F9">
              <w:t>Recommended transfer to or removal from Custodial inventory based on the Total Credit vs. the Remaining CI</w:t>
            </w:r>
          </w:p>
        </w:tc>
      </w:tr>
    </w:tbl>
    <w:p w14:paraId="124E5236" w14:textId="50002978"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3143C0CE" w14:textId="77777777" w:rsidR="00BB4AA7" w:rsidRDefault="00BB4AA7" w:rsidP="007467C0">
      <w:pPr>
        <w:pStyle w:val="TopofSection"/>
      </w:pPr>
    </w:p>
    <w:p w14:paraId="61B497F0" w14:textId="77777777" w:rsidR="007467C0" w:rsidRDefault="007467C0" w:rsidP="007467C0">
      <w:pPr>
        <w:pStyle w:val="Heading4"/>
      </w:pPr>
      <w:bookmarkStart w:id="2171" w:name="_Ref245722710"/>
      <w:r>
        <w:t>Custodial Inventory (CI) Position (Forecasted)</w:t>
      </w:r>
      <w:bookmarkEnd w:id="2171"/>
    </w:p>
    <w:p w14:paraId="6835C679" w14:textId="77777777" w:rsidR="007467C0" w:rsidRDefault="007467C0" w:rsidP="008A51F9">
      <w:pPr>
        <w:pStyle w:val="BodyText"/>
      </w:pPr>
      <w:r>
        <w:t>This report is similar to the Custodial Inventory (CI) Position History Report but along with the actual historic data, the projected data is displayed with it. This allows the analyst to see what the projections were versus the actual data.</w:t>
      </w:r>
    </w:p>
    <w:p w14:paraId="720C0C8F" w14:textId="77777777" w:rsidR="007467C0" w:rsidRDefault="007467C0" w:rsidP="007467C0">
      <w:pPr>
        <w:pStyle w:val="Caption"/>
      </w:pPr>
      <w:bookmarkStart w:id="2172" w:name="_Toc74556763"/>
      <w:r>
        <w:t xml:space="preserve">Table </w:t>
      </w:r>
      <w:r>
        <w:fldChar w:fldCharType="begin"/>
      </w:r>
      <w:r>
        <w:instrText xml:space="preserve"> SEQ Table \* ARABIC </w:instrText>
      </w:r>
      <w:r>
        <w:fldChar w:fldCharType="separate"/>
      </w:r>
      <w:r>
        <w:rPr>
          <w:noProof/>
        </w:rPr>
        <w:t>124</w:t>
      </w:r>
      <w:r>
        <w:rPr>
          <w:noProof/>
        </w:rPr>
        <w:fldChar w:fldCharType="end"/>
      </w:r>
      <w:r>
        <w:t>: CI Position Forecasted</w:t>
      </w:r>
      <w:r w:rsidRPr="00F50A74">
        <w:t xml:space="preserve"> Report Description</w:t>
      </w:r>
      <w:bookmarkEnd w:id="217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C8B4A69"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4ACCC6"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79EA776" w14:textId="77777777" w:rsidR="007467C0" w:rsidRPr="00A875AE" w:rsidRDefault="007467C0" w:rsidP="00170D7D">
            <w:pPr>
              <w:pStyle w:val="TableHeader"/>
            </w:pPr>
            <w:r>
              <w:t>Description</w:t>
            </w:r>
          </w:p>
        </w:tc>
      </w:tr>
      <w:tr w:rsidR="007467C0" w:rsidRPr="00A875AE" w14:paraId="0359675C" w14:textId="77777777" w:rsidTr="006271D1">
        <w:trPr>
          <w:cantSplit/>
          <w:trHeight w:val="135"/>
        </w:trPr>
        <w:tc>
          <w:tcPr>
            <w:tcW w:w="2570" w:type="dxa"/>
            <w:tcBorders>
              <w:top w:val="nil"/>
              <w:bottom w:val="single" w:sz="6" w:space="0" w:color="auto"/>
              <w:right w:val="single" w:sz="6" w:space="0" w:color="auto"/>
            </w:tcBorders>
          </w:tcPr>
          <w:p w14:paraId="26B27164" w14:textId="77777777" w:rsidR="007467C0" w:rsidRPr="00980DF8" w:rsidRDefault="007467C0" w:rsidP="008A51F9">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26B4DB9A" w14:textId="77777777" w:rsidR="007467C0" w:rsidRPr="00FB292A" w:rsidRDefault="007467C0" w:rsidP="008A51F9">
            <w:pPr>
              <w:pStyle w:val="TableBody"/>
            </w:pPr>
            <w:r w:rsidRPr="00FB292A">
              <w:t>The unique identifier for the Cashpoint</w:t>
            </w:r>
          </w:p>
        </w:tc>
      </w:tr>
      <w:tr w:rsidR="007467C0" w:rsidRPr="00A875AE" w14:paraId="66D31988" w14:textId="77777777" w:rsidTr="006271D1">
        <w:trPr>
          <w:cantSplit/>
          <w:trHeight w:val="135"/>
        </w:trPr>
        <w:tc>
          <w:tcPr>
            <w:tcW w:w="2570" w:type="dxa"/>
            <w:tcBorders>
              <w:top w:val="nil"/>
              <w:bottom w:val="single" w:sz="6" w:space="0" w:color="auto"/>
              <w:right w:val="single" w:sz="6" w:space="0" w:color="auto"/>
            </w:tcBorders>
          </w:tcPr>
          <w:p w14:paraId="17DEE1AE" w14:textId="77777777" w:rsidR="007467C0" w:rsidRPr="00980DF8" w:rsidRDefault="007467C0" w:rsidP="008A51F9">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5C849EF6" w14:textId="77777777" w:rsidR="007467C0" w:rsidRPr="00FB292A" w:rsidRDefault="007467C0" w:rsidP="008A51F9">
            <w:pPr>
              <w:pStyle w:val="TableBody"/>
            </w:pPr>
            <w:r w:rsidRPr="00FB292A">
              <w:t>The starting date of the report</w:t>
            </w:r>
          </w:p>
        </w:tc>
      </w:tr>
      <w:tr w:rsidR="007467C0" w:rsidRPr="00A875AE" w14:paraId="3431DBB3" w14:textId="77777777" w:rsidTr="006271D1">
        <w:trPr>
          <w:cantSplit/>
        </w:trPr>
        <w:tc>
          <w:tcPr>
            <w:tcW w:w="2570" w:type="dxa"/>
            <w:tcBorders>
              <w:top w:val="nil"/>
              <w:bottom w:val="single" w:sz="6" w:space="0" w:color="auto"/>
              <w:right w:val="single" w:sz="6" w:space="0" w:color="auto"/>
            </w:tcBorders>
          </w:tcPr>
          <w:p w14:paraId="4B877243" w14:textId="77777777" w:rsidR="007467C0" w:rsidRPr="00980DF8" w:rsidRDefault="007467C0" w:rsidP="008A51F9">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263757D9" w14:textId="77777777" w:rsidR="007467C0" w:rsidRPr="00FB292A" w:rsidRDefault="007467C0" w:rsidP="008A51F9">
            <w:pPr>
              <w:pStyle w:val="TableBody"/>
            </w:pPr>
            <w:r w:rsidRPr="00FB292A">
              <w:t>The ending date of the report</w:t>
            </w:r>
          </w:p>
        </w:tc>
      </w:tr>
      <w:tr w:rsidR="007467C0" w:rsidRPr="00A875AE" w14:paraId="17BC2AEE" w14:textId="77777777" w:rsidTr="006271D1">
        <w:trPr>
          <w:cantSplit/>
        </w:trPr>
        <w:tc>
          <w:tcPr>
            <w:tcW w:w="2570" w:type="dxa"/>
            <w:tcBorders>
              <w:top w:val="single" w:sz="6" w:space="0" w:color="auto"/>
              <w:bottom w:val="single" w:sz="6" w:space="0" w:color="auto"/>
              <w:right w:val="single" w:sz="6" w:space="0" w:color="auto"/>
            </w:tcBorders>
          </w:tcPr>
          <w:p w14:paraId="77C640E2" w14:textId="77777777" w:rsidR="007467C0" w:rsidRPr="00980DF8" w:rsidRDefault="007467C0" w:rsidP="008A51F9">
            <w:pPr>
              <w:pStyle w:val="TableBody"/>
              <w:rPr>
                <w:b/>
                <w:bCs/>
              </w:rPr>
            </w:pPr>
            <w:r w:rsidRPr="00980DF8">
              <w:rPr>
                <w:b/>
                <w:bCs/>
              </w:rPr>
              <w:t>Date</w:t>
            </w:r>
          </w:p>
        </w:tc>
        <w:tc>
          <w:tcPr>
            <w:tcW w:w="5480" w:type="dxa"/>
            <w:tcBorders>
              <w:top w:val="single" w:sz="6" w:space="0" w:color="auto"/>
              <w:left w:val="single" w:sz="6" w:space="0" w:color="auto"/>
              <w:bottom w:val="single" w:sz="6" w:space="0" w:color="auto"/>
            </w:tcBorders>
          </w:tcPr>
          <w:p w14:paraId="0BB41CA9" w14:textId="77777777" w:rsidR="007467C0" w:rsidRPr="00FB292A" w:rsidRDefault="007467C0" w:rsidP="008A51F9">
            <w:pPr>
              <w:pStyle w:val="TableBody"/>
            </w:pPr>
            <w:r w:rsidRPr="00FB292A">
              <w:t>Date of the Provisional Credit entry</w:t>
            </w:r>
          </w:p>
        </w:tc>
      </w:tr>
      <w:tr w:rsidR="007467C0" w:rsidRPr="00A875AE" w14:paraId="58CC3C76" w14:textId="77777777" w:rsidTr="006271D1">
        <w:trPr>
          <w:cantSplit/>
        </w:trPr>
        <w:tc>
          <w:tcPr>
            <w:tcW w:w="2570" w:type="dxa"/>
            <w:tcBorders>
              <w:top w:val="single" w:sz="6" w:space="0" w:color="auto"/>
              <w:bottom w:val="single" w:sz="6" w:space="0" w:color="auto"/>
              <w:right w:val="single" w:sz="6" w:space="0" w:color="auto"/>
            </w:tcBorders>
          </w:tcPr>
          <w:p w14:paraId="28C7B465" w14:textId="77777777" w:rsidR="007467C0" w:rsidRPr="00980DF8" w:rsidRDefault="007467C0" w:rsidP="008A51F9">
            <w:pPr>
              <w:pStyle w:val="TableBody"/>
              <w:rPr>
                <w:b/>
                <w:bCs/>
              </w:rPr>
            </w:pPr>
            <w:r w:rsidRPr="00980DF8">
              <w:rPr>
                <w:b/>
                <w:bCs/>
              </w:rPr>
              <w:t>Amount</w:t>
            </w:r>
          </w:p>
        </w:tc>
        <w:tc>
          <w:tcPr>
            <w:tcW w:w="5480" w:type="dxa"/>
            <w:tcBorders>
              <w:top w:val="single" w:sz="6" w:space="0" w:color="auto"/>
              <w:left w:val="nil"/>
              <w:bottom w:val="single" w:sz="6" w:space="0" w:color="auto"/>
            </w:tcBorders>
          </w:tcPr>
          <w:p w14:paraId="1060488E" w14:textId="77777777" w:rsidR="007467C0" w:rsidRPr="00FB292A" w:rsidRDefault="007467C0" w:rsidP="008A51F9">
            <w:pPr>
              <w:pStyle w:val="TableBody"/>
            </w:pPr>
            <w:r w:rsidRPr="00FB292A">
              <w:t>The amount of the provisional credit</w:t>
            </w:r>
          </w:p>
        </w:tc>
      </w:tr>
      <w:tr w:rsidR="007467C0" w:rsidRPr="00A875AE" w14:paraId="11CC9FA7" w14:textId="77777777" w:rsidTr="006271D1">
        <w:trPr>
          <w:cantSplit/>
        </w:trPr>
        <w:tc>
          <w:tcPr>
            <w:tcW w:w="2570" w:type="dxa"/>
            <w:tcBorders>
              <w:top w:val="single" w:sz="6" w:space="0" w:color="auto"/>
              <w:bottom w:val="single" w:sz="6" w:space="0" w:color="auto"/>
              <w:right w:val="single" w:sz="6" w:space="0" w:color="auto"/>
            </w:tcBorders>
          </w:tcPr>
          <w:p w14:paraId="2E3862A5" w14:textId="77777777" w:rsidR="007467C0" w:rsidRPr="00980DF8" w:rsidRDefault="007467C0" w:rsidP="008A51F9">
            <w:pPr>
              <w:pStyle w:val="TableBody"/>
              <w:rPr>
                <w:b/>
                <w:bCs/>
              </w:rPr>
            </w:pPr>
            <w:r w:rsidRPr="00980DF8">
              <w:rPr>
                <w:b/>
                <w:bCs/>
              </w:rPr>
              <w:t>Submit Button</w:t>
            </w:r>
          </w:p>
        </w:tc>
        <w:tc>
          <w:tcPr>
            <w:tcW w:w="5480" w:type="dxa"/>
            <w:tcBorders>
              <w:top w:val="single" w:sz="6" w:space="0" w:color="auto"/>
              <w:left w:val="nil"/>
              <w:bottom w:val="single" w:sz="6" w:space="0" w:color="auto"/>
            </w:tcBorders>
          </w:tcPr>
          <w:p w14:paraId="442D1D5F" w14:textId="77777777" w:rsidR="007467C0" w:rsidRPr="00FB292A" w:rsidRDefault="007467C0" w:rsidP="008A51F9">
            <w:pPr>
              <w:pStyle w:val="TableBody"/>
            </w:pPr>
            <w:r w:rsidRPr="00FB292A">
              <w:t>Generates the report based on the selected options.</w:t>
            </w:r>
          </w:p>
        </w:tc>
      </w:tr>
    </w:tbl>
    <w:p w14:paraId="721590D9" w14:textId="77777777" w:rsidR="007467C0" w:rsidRDefault="007467C0" w:rsidP="007467C0">
      <w:pPr>
        <w:pStyle w:val="TopofSection"/>
      </w:pPr>
      <w:r>
        <w:t xml:space="preserve">Return To: </w:t>
      </w:r>
      <w:r>
        <w:fldChar w:fldCharType="begin"/>
      </w:r>
      <w:r>
        <w:instrText xml:space="preserve"> REF _Ref245721702 \h </w:instrText>
      </w:r>
      <w:r>
        <w:fldChar w:fldCharType="separate"/>
      </w:r>
      <w:r>
        <w:t>Planning Reports</w:t>
      </w:r>
      <w:r>
        <w:fldChar w:fldCharType="end"/>
      </w:r>
    </w:p>
    <w:p w14:paraId="4062C41A" w14:textId="77777777" w:rsidR="007467C0" w:rsidRDefault="007467C0" w:rsidP="007467C0"/>
    <w:p w14:paraId="2809E93F" w14:textId="77777777" w:rsidR="007467C0" w:rsidRPr="000E6CF6" w:rsidRDefault="007467C0" w:rsidP="007467C0">
      <w:pPr>
        <w:pStyle w:val="Heading4"/>
        <w:rPr>
          <w:lang w:val="en-US"/>
        </w:rPr>
      </w:pPr>
      <w:r>
        <w:rPr>
          <w:lang w:val="en-US"/>
        </w:rPr>
        <w:lastRenderedPageBreak/>
        <w:t>Trading Market Order Matching</w:t>
      </w:r>
    </w:p>
    <w:p w14:paraId="1F45DA86" w14:textId="19344C1A" w:rsidR="007467C0" w:rsidRDefault="00972AC2" w:rsidP="008A51F9">
      <w:pPr>
        <w:pStyle w:val="BodyText"/>
      </w:pPr>
      <w:r>
        <w:t>The r</w:t>
      </w:r>
      <w:r w:rsidRPr="006A07E8">
        <w:t xml:space="preserve">eport </w:t>
      </w:r>
      <w:r w:rsidR="007467C0" w:rsidRPr="006A07E8">
        <w:t xml:space="preserve">displays recommendations (delivery &amp; return) arranged to facilitate </w:t>
      </w:r>
      <w:r w:rsidR="007467C0">
        <w:t xml:space="preserve">the </w:t>
      </w:r>
      <w:r w:rsidR="007467C0" w:rsidRPr="006A07E8">
        <w:t xml:space="preserve">recognition of </w:t>
      </w:r>
      <w:r w:rsidR="007467C0">
        <w:t>opportunities</w:t>
      </w:r>
      <w:r w:rsidR="007467C0" w:rsidRPr="006A07E8">
        <w:t xml:space="preserve"> to serve </w:t>
      </w:r>
      <w:r w:rsidR="007467C0">
        <w:t>a</w:t>
      </w:r>
      <w:r w:rsidR="007467C0" w:rsidRPr="006A07E8">
        <w:t xml:space="preserve"> vault’s n</w:t>
      </w:r>
      <w:r w:rsidR="007467C0">
        <w:t>eed with another vault’s excess.</w:t>
      </w:r>
    </w:p>
    <w:p w14:paraId="55DD08D7" w14:textId="77777777" w:rsidR="007467C0" w:rsidRDefault="007467C0" w:rsidP="008A51F9">
      <w:pPr>
        <w:pStyle w:val="BodyText"/>
      </w:pPr>
      <w:r>
        <w:t>The report can be filtered by Cashpoint ID, Date Range, Currency, and Orders or Recommendations.</w:t>
      </w:r>
    </w:p>
    <w:p w14:paraId="1BA908DC" w14:textId="77777777" w:rsidR="007467C0" w:rsidRDefault="007467C0" w:rsidP="007467C0">
      <w:pPr>
        <w:pStyle w:val="Caption"/>
      </w:pPr>
      <w:bookmarkStart w:id="2173" w:name="_Toc74556764"/>
      <w:r>
        <w:t xml:space="preserve">Table </w:t>
      </w:r>
      <w:r>
        <w:fldChar w:fldCharType="begin"/>
      </w:r>
      <w:r>
        <w:instrText xml:space="preserve"> SEQ Table \* ARABIC </w:instrText>
      </w:r>
      <w:r>
        <w:fldChar w:fldCharType="separate"/>
      </w:r>
      <w:r>
        <w:rPr>
          <w:noProof/>
        </w:rPr>
        <w:t>125</w:t>
      </w:r>
      <w:r>
        <w:rPr>
          <w:noProof/>
        </w:rPr>
        <w:fldChar w:fldCharType="end"/>
      </w:r>
      <w:r>
        <w:t>: Trading Market Order Matching Field Descriptions</w:t>
      </w:r>
      <w:bookmarkEnd w:id="217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E8785AD"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3EC590DA"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C52C620" w14:textId="77777777" w:rsidR="007467C0" w:rsidRPr="00A875AE" w:rsidRDefault="007467C0" w:rsidP="00170D7D">
            <w:pPr>
              <w:pStyle w:val="TableHeader"/>
            </w:pPr>
            <w:r>
              <w:t>Description</w:t>
            </w:r>
          </w:p>
        </w:tc>
      </w:tr>
      <w:tr w:rsidR="007467C0" w:rsidRPr="00A875AE" w14:paraId="0A436F9E" w14:textId="77777777" w:rsidTr="006271D1">
        <w:trPr>
          <w:cantSplit/>
          <w:trHeight w:val="135"/>
        </w:trPr>
        <w:tc>
          <w:tcPr>
            <w:tcW w:w="2570" w:type="dxa"/>
            <w:tcBorders>
              <w:top w:val="nil"/>
              <w:bottom w:val="single" w:sz="6" w:space="0" w:color="auto"/>
              <w:right w:val="single" w:sz="6" w:space="0" w:color="auto"/>
            </w:tcBorders>
          </w:tcPr>
          <w:p w14:paraId="402025B3" w14:textId="77777777" w:rsidR="007467C0" w:rsidRPr="00980DF8" w:rsidRDefault="007467C0" w:rsidP="008A51F9">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2C53146D" w14:textId="77777777" w:rsidR="007467C0" w:rsidRPr="00FB292A" w:rsidRDefault="007467C0" w:rsidP="008A51F9">
            <w:pPr>
              <w:pStyle w:val="TableBody"/>
            </w:pPr>
            <w:r>
              <w:t>Identifies the Vault with the Need for Cash</w:t>
            </w:r>
          </w:p>
        </w:tc>
      </w:tr>
      <w:tr w:rsidR="007467C0" w:rsidRPr="00A875AE" w14:paraId="78CA0272" w14:textId="77777777" w:rsidTr="006271D1">
        <w:trPr>
          <w:cantSplit/>
          <w:trHeight w:val="135"/>
        </w:trPr>
        <w:tc>
          <w:tcPr>
            <w:tcW w:w="2570" w:type="dxa"/>
            <w:tcBorders>
              <w:top w:val="nil"/>
              <w:bottom w:val="single" w:sz="6" w:space="0" w:color="auto"/>
              <w:right w:val="single" w:sz="6" w:space="0" w:color="auto"/>
            </w:tcBorders>
          </w:tcPr>
          <w:p w14:paraId="581DC7F4" w14:textId="77777777" w:rsidR="007467C0" w:rsidRPr="00980DF8" w:rsidRDefault="007467C0" w:rsidP="008A51F9">
            <w:pPr>
              <w:pStyle w:val="TableBody"/>
              <w:rPr>
                <w:b/>
                <w:bCs/>
              </w:rPr>
            </w:pPr>
            <w:r w:rsidRPr="00980DF8">
              <w:rPr>
                <w:b/>
                <w:bCs/>
              </w:rPr>
              <w:t>Denomination</w:t>
            </w:r>
          </w:p>
        </w:tc>
        <w:tc>
          <w:tcPr>
            <w:tcW w:w="5480" w:type="dxa"/>
            <w:tcBorders>
              <w:top w:val="nil"/>
              <w:left w:val="single" w:sz="6" w:space="0" w:color="auto"/>
              <w:bottom w:val="single" w:sz="6" w:space="0" w:color="auto"/>
            </w:tcBorders>
          </w:tcPr>
          <w:p w14:paraId="098CC764" w14:textId="77777777" w:rsidR="007467C0" w:rsidRPr="00FB292A" w:rsidRDefault="007467C0" w:rsidP="008A51F9">
            <w:pPr>
              <w:pStyle w:val="TableBody"/>
            </w:pPr>
            <w:r>
              <w:t>Denomination Ordered or Recommended</w:t>
            </w:r>
          </w:p>
        </w:tc>
      </w:tr>
      <w:tr w:rsidR="007467C0" w:rsidRPr="00A875AE" w14:paraId="2E420662" w14:textId="77777777" w:rsidTr="006271D1">
        <w:trPr>
          <w:cantSplit/>
          <w:trHeight w:val="135"/>
        </w:trPr>
        <w:tc>
          <w:tcPr>
            <w:tcW w:w="2570" w:type="dxa"/>
            <w:tcBorders>
              <w:top w:val="nil"/>
              <w:bottom w:val="single" w:sz="6" w:space="0" w:color="auto"/>
              <w:right w:val="single" w:sz="6" w:space="0" w:color="auto"/>
            </w:tcBorders>
          </w:tcPr>
          <w:p w14:paraId="78CCB550" w14:textId="77777777" w:rsidR="007467C0" w:rsidRPr="00980DF8" w:rsidRDefault="007467C0" w:rsidP="008A51F9">
            <w:pPr>
              <w:pStyle w:val="TableBody"/>
              <w:rPr>
                <w:b/>
                <w:bCs/>
              </w:rPr>
            </w:pPr>
            <w:r w:rsidRPr="00980DF8">
              <w:rPr>
                <w:b/>
                <w:bCs/>
              </w:rPr>
              <w:t>Quality</w:t>
            </w:r>
          </w:p>
        </w:tc>
        <w:tc>
          <w:tcPr>
            <w:tcW w:w="5480" w:type="dxa"/>
            <w:tcBorders>
              <w:top w:val="nil"/>
              <w:left w:val="single" w:sz="6" w:space="0" w:color="auto"/>
              <w:bottom w:val="single" w:sz="6" w:space="0" w:color="auto"/>
            </w:tcBorders>
          </w:tcPr>
          <w:p w14:paraId="6054BF76" w14:textId="77777777" w:rsidR="007467C0" w:rsidRPr="00FB292A" w:rsidRDefault="007467C0" w:rsidP="008A51F9">
            <w:pPr>
              <w:pStyle w:val="TableBody"/>
            </w:pPr>
            <w:r>
              <w:t>Cash quality of the order being matched</w:t>
            </w:r>
          </w:p>
        </w:tc>
      </w:tr>
      <w:tr w:rsidR="007467C0" w:rsidRPr="00A875AE" w14:paraId="15EAC653" w14:textId="77777777" w:rsidTr="006271D1">
        <w:trPr>
          <w:cantSplit/>
        </w:trPr>
        <w:tc>
          <w:tcPr>
            <w:tcW w:w="2570" w:type="dxa"/>
            <w:tcBorders>
              <w:top w:val="nil"/>
              <w:bottom w:val="single" w:sz="6" w:space="0" w:color="auto"/>
              <w:right w:val="single" w:sz="6" w:space="0" w:color="auto"/>
            </w:tcBorders>
          </w:tcPr>
          <w:p w14:paraId="35FBA263" w14:textId="77777777" w:rsidR="007467C0" w:rsidRPr="00980DF8" w:rsidRDefault="007467C0" w:rsidP="008A51F9">
            <w:pPr>
              <w:pStyle w:val="TableBody"/>
              <w:rPr>
                <w:b/>
                <w:bCs/>
              </w:rPr>
            </w:pPr>
            <w:r w:rsidRPr="00980DF8">
              <w:rPr>
                <w:b/>
                <w:bCs/>
              </w:rPr>
              <w:t>Source</w:t>
            </w:r>
          </w:p>
        </w:tc>
        <w:tc>
          <w:tcPr>
            <w:tcW w:w="5480" w:type="dxa"/>
            <w:tcBorders>
              <w:top w:val="nil"/>
              <w:left w:val="single" w:sz="6" w:space="0" w:color="auto"/>
              <w:bottom w:val="single" w:sz="6" w:space="0" w:color="auto"/>
            </w:tcBorders>
          </w:tcPr>
          <w:p w14:paraId="11918011" w14:textId="77777777" w:rsidR="007467C0" w:rsidRPr="00FB292A" w:rsidRDefault="007467C0" w:rsidP="008A51F9">
            <w:pPr>
              <w:pStyle w:val="TableBody"/>
            </w:pPr>
            <w:r>
              <w:t>Cashpoint ID of the potential Trading Market Funding Source for the need</w:t>
            </w:r>
          </w:p>
        </w:tc>
      </w:tr>
      <w:tr w:rsidR="007467C0" w:rsidRPr="00A875AE" w14:paraId="19AA5410" w14:textId="77777777" w:rsidTr="006271D1">
        <w:trPr>
          <w:cantSplit/>
        </w:trPr>
        <w:tc>
          <w:tcPr>
            <w:tcW w:w="2570" w:type="dxa"/>
            <w:tcBorders>
              <w:top w:val="single" w:sz="6" w:space="0" w:color="auto"/>
              <w:bottom w:val="single" w:sz="6" w:space="0" w:color="auto"/>
              <w:right w:val="single" w:sz="6" w:space="0" w:color="auto"/>
            </w:tcBorders>
          </w:tcPr>
          <w:p w14:paraId="6AC70FD4" w14:textId="77777777" w:rsidR="007467C0" w:rsidRPr="00980DF8" w:rsidRDefault="007467C0" w:rsidP="008A51F9">
            <w:pPr>
              <w:pStyle w:val="TableBody"/>
              <w:rPr>
                <w:b/>
                <w:bCs/>
              </w:rPr>
            </w:pPr>
            <w:r w:rsidRPr="00980DF8">
              <w:rPr>
                <w:b/>
                <w:bCs/>
              </w:rPr>
              <w:t>Order Date / Due Date</w:t>
            </w:r>
          </w:p>
        </w:tc>
        <w:tc>
          <w:tcPr>
            <w:tcW w:w="5480" w:type="dxa"/>
            <w:tcBorders>
              <w:top w:val="single" w:sz="6" w:space="0" w:color="auto"/>
              <w:left w:val="single" w:sz="6" w:space="0" w:color="auto"/>
              <w:bottom w:val="single" w:sz="6" w:space="0" w:color="auto"/>
            </w:tcBorders>
          </w:tcPr>
          <w:p w14:paraId="71B72243" w14:textId="77777777" w:rsidR="007467C0" w:rsidRPr="00FB292A" w:rsidRDefault="007467C0" w:rsidP="008A51F9">
            <w:pPr>
              <w:pStyle w:val="TableBody"/>
            </w:pPr>
            <w:r>
              <w:t>Dates the Order is placed in the system and the corresponding Due Date</w:t>
            </w:r>
          </w:p>
        </w:tc>
      </w:tr>
      <w:tr w:rsidR="007467C0" w:rsidRPr="00A875AE" w14:paraId="70504798" w14:textId="77777777" w:rsidTr="006271D1">
        <w:trPr>
          <w:cantSplit/>
        </w:trPr>
        <w:tc>
          <w:tcPr>
            <w:tcW w:w="2570" w:type="dxa"/>
            <w:tcBorders>
              <w:top w:val="single" w:sz="6" w:space="0" w:color="auto"/>
              <w:bottom w:val="single" w:sz="6" w:space="0" w:color="auto"/>
              <w:right w:val="single" w:sz="6" w:space="0" w:color="auto"/>
            </w:tcBorders>
          </w:tcPr>
          <w:p w14:paraId="366796B2" w14:textId="77777777" w:rsidR="007467C0" w:rsidRPr="00980DF8" w:rsidRDefault="007467C0" w:rsidP="008A51F9">
            <w:pPr>
              <w:pStyle w:val="TableBody"/>
              <w:rPr>
                <w:b/>
                <w:bCs/>
              </w:rPr>
            </w:pPr>
            <w:r w:rsidRPr="00980DF8">
              <w:rPr>
                <w:b/>
                <w:bCs/>
              </w:rPr>
              <w:t>Emergency Delivery Amount (funding source)</w:t>
            </w:r>
          </w:p>
        </w:tc>
        <w:tc>
          <w:tcPr>
            <w:tcW w:w="5480" w:type="dxa"/>
            <w:tcBorders>
              <w:top w:val="single" w:sz="6" w:space="0" w:color="auto"/>
              <w:left w:val="nil"/>
              <w:bottom w:val="single" w:sz="6" w:space="0" w:color="auto"/>
            </w:tcBorders>
          </w:tcPr>
          <w:p w14:paraId="3F0CFCF0" w14:textId="77777777" w:rsidR="007467C0" w:rsidRPr="00FB292A" w:rsidRDefault="007467C0" w:rsidP="008A51F9">
            <w:pPr>
              <w:pStyle w:val="TableBody"/>
            </w:pPr>
            <w:r>
              <w:t>Amount of Cash if an Emergency Delivery</w:t>
            </w:r>
          </w:p>
        </w:tc>
      </w:tr>
      <w:tr w:rsidR="007467C0" w:rsidRPr="00A875AE" w14:paraId="21EFEABF" w14:textId="77777777" w:rsidTr="006271D1">
        <w:trPr>
          <w:cantSplit/>
        </w:trPr>
        <w:tc>
          <w:tcPr>
            <w:tcW w:w="2570" w:type="dxa"/>
            <w:tcBorders>
              <w:top w:val="single" w:sz="6" w:space="0" w:color="auto"/>
              <w:bottom w:val="single" w:sz="6" w:space="0" w:color="auto"/>
              <w:right w:val="single" w:sz="6" w:space="0" w:color="auto"/>
            </w:tcBorders>
          </w:tcPr>
          <w:p w14:paraId="52D78C34" w14:textId="77777777" w:rsidR="007467C0" w:rsidRPr="00980DF8" w:rsidRDefault="007467C0" w:rsidP="008A51F9">
            <w:pPr>
              <w:pStyle w:val="TableBody"/>
              <w:rPr>
                <w:b/>
                <w:bCs/>
              </w:rPr>
            </w:pPr>
            <w:r w:rsidRPr="00980DF8">
              <w:rPr>
                <w:b/>
                <w:bCs/>
              </w:rPr>
              <w:t>Delivery Amount (funding source)</w:t>
            </w:r>
          </w:p>
        </w:tc>
        <w:tc>
          <w:tcPr>
            <w:tcW w:w="5480" w:type="dxa"/>
            <w:tcBorders>
              <w:top w:val="single" w:sz="6" w:space="0" w:color="auto"/>
              <w:left w:val="nil"/>
              <w:bottom w:val="single" w:sz="6" w:space="0" w:color="auto"/>
            </w:tcBorders>
          </w:tcPr>
          <w:p w14:paraId="322A75A4" w14:textId="77777777" w:rsidR="007467C0" w:rsidRPr="00FB292A" w:rsidRDefault="007467C0" w:rsidP="008A51F9">
            <w:pPr>
              <w:pStyle w:val="TableBody"/>
            </w:pPr>
            <w:r>
              <w:t>Amount of Cash if a Normal Delivery</w:t>
            </w:r>
          </w:p>
        </w:tc>
      </w:tr>
      <w:tr w:rsidR="007467C0" w:rsidRPr="00A875AE" w14:paraId="56B621C1" w14:textId="77777777" w:rsidTr="006271D1">
        <w:trPr>
          <w:cantSplit/>
        </w:trPr>
        <w:tc>
          <w:tcPr>
            <w:tcW w:w="2570" w:type="dxa"/>
            <w:tcBorders>
              <w:top w:val="single" w:sz="6" w:space="0" w:color="auto"/>
              <w:bottom w:val="single" w:sz="6" w:space="0" w:color="auto"/>
              <w:right w:val="single" w:sz="6" w:space="0" w:color="auto"/>
            </w:tcBorders>
          </w:tcPr>
          <w:p w14:paraId="0C0D76E2" w14:textId="77777777" w:rsidR="007467C0" w:rsidRPr="00980DF8" w:rsidRDefault="007467C0" w:rsidP="008A51F9">
            <w:pPr>
              <w:pStyle w:val="TableBody"/>
              <w:rPr>
                <w:b/>
                <w:bCs/>
              </w:rPr>
            </w:pPr>
            <w:r w:rsidRPr="00980DF8">
              <w:rPr>
                <w:b/>
                <w:bCs/>
              </w:rPr>
              <w:t>Return Amount (funding source)</w:t>
            </w:r>
          </w:p>
        </w:tc>
        <w:tc>
          <w:tcPr>
            <w:tcW w:w="5480" w:type="dxa"/>
            <w:tcBorders>
              <w:top w:val="single" w:sz="6" w:space="0" w:color="auto"/>
              <w:left w:val="nil"/>
              <w:bottom w:val="single" w:sz="6" w:space="0" w:color="auto"/>
            </w:tcBorders>
          </w:tcPr>
          <w:p w14:paraId="7B96793D" w14:textId="77777777" w:rsidR="007467C0" w:rsidRPr="00FB292A" w:rsidRDefault="007467C0" w:rsidP="008A51F9">
            <w:pPr>
              <w:pStyle w:val="TableBody"/>
            </w:pPr>
            <w:r>
              <w:t>Amount of Cash if a Normal Return</w:t>
            </w:r>
          </w:p>
        </w:tc>
      </w:tr>
    </w:tbl>
    <w:p w14:paraId="2439C80D" w14:textId="77777777" w:rsidR="007467C0" w:rsidRDefault="007467C0" w:rsidP="007467C0">
      <w:pPr>
        <w:pStyle w:val="TopofSection"/>
      </w:pPr>
      <w:r>
        <w:t xml:space="preserve">Return To: </w:t>
      </w:r>
      <w:r>
        <w:fldChar w:fldCharType="begin"/>
      </w:r>
      <w:r>
        <w:instrText xml:space="preserve"> REF _Ref245721702 \h </w:instrText>
      </w:r>
      <w:r>
        <w:fldChar w:fldCharType="separate"/>
      </w:r>
      <w:r>
        <w:t>Planning Reports</w:t>
      </w:r>
      <w:r>
        <w:fldChar w:fldCharType="end"/>
      </w:r>
    </w:p>
    <w:p w14:paraId="57BC5384" w14:textId="65A20656" w:rsidR="007467C0" w:rsidRPr="00FB0EA9" w:rsidRDefault="007467C0" w:rsidP="007467C0">
      <w:pPr>
        <w:rPr>
          <w:color w:val="76923C"/>
        </w:rPr>
      </w:pPr>
    </w:p>
    <w:p w14:paraId="6C25D8FE" w14:textId="77777777" w:rsidR="007467C0" w:rsidRDefault="007467C0" w:rsidP="007467C0">
      <w:pPr>
        <w:pStyle w:val="Heading3"/>
      </w:pPr>
      <w:bookmarkStart w:id="2174" w:name="_Ref245721707"/>
      <w:bookmarkStart w:id="2175" w:name="_Toc74556428"/>
      <w:bookmarkStart w:id="2176" w:name="_Toc127491618"/>
      <w:bookmarkStart w:id="2177" w:name="_Toc128021151"/>
      <w:r>
        <w:t>Management Information Reports</w:t>
      </w:r>
      <w:bookmarkEnd w:id="2174"/>
      <w:bookmarkEnd w:id="2175"/>
      <w:bookmarkEnd w:id="2176"/>
      <w:bookmarkEnd w:id="2177"/>
    </w:p>
    <w:p w14:paraId="0302668A" w14:textId="77777777" w:rsidR="007467C0" w:rsidRDefault="007467C0" w:rsidP="008A51F9">
      <w:pPr>
        <w:pStyle w:val="BodyText"/>
      </w:pPr>
      <w:r>
        <w:t>The following is a summary of the information that will be covered along with hyperlinks to each topic:</w:t>
      </w:r>
    </w:p>
    <w:p w14:paraId="0E245CBB" w14:textId="77777777" w:rsidR="007467C0" w:rsidRDefault="007467C0" w:rsidP="008A51F9">
      <w:pPr>
        <w:pStyle w:val="ListBullet"/>
      </w:pPr>
      <w:r>
        <w:fldChar w:fldCharType="begin"/>
      </w:r>
      <w:r>
        <w:instrText xml:space="preserve"> REF _Ref245722756 \h  \* MERGEFORMAT </w:instrText>
      </w:r>
      <w:r>
        <w:fldChar w:fldCharType="separate"/>
      </w:r>
      <w:r>
        <w:t>Costs (Actual Vs. Projected)</w:t>
      </w:r>
      <w:r>
        <w:fldChar w:fldCharType="end"/>
      </w:r>
    </w:p>
    <w:p w14:paraId="240625F0" w14:textId="77777777" w:rsidR="007467C0" w:rsidRDefault="007467C0" w:rsidP="008A51F9">
      <w:pPr>
        <w:pStyle w:val="ListBullet"/>
      </w:pPr>
      <w:r>
        <w:fldChar w:fldCharType="begin"/>
      </w:r>
      <w:r>
        <w:instrText xml:space="preserve"> REF _Ref245722759 \h  \* MERGEFORMAT </w:instrText>
      </w:r>
      <w:r>
        <w:fldChar w:fldCharType="separate"/>
      </w:r>
      <w:r>
        <w:t>Costs (Actual)</w:t>
      </w:r>
      <w:r>
        <w:fldChar w:fldCharType="end"/>
      </w:r>
    </w:p>
    <w:p w14:paraId="1AEA34EB" w14:textId="77777777" w:rsidR="007467C0" w:rsidRDefault="007467C0" w:rsidP="008A51F9">
      <w:pPr>
        <w:pStyle w:val="ListBullet"/>
      </w:pPr>
      <w:r>
        <w:fldChar w:fldCharType="begin"/>
      </w:r>
      <w:r>
        <w:instrText xml:space="preserve"> REF _Ref245722763 \h  \* MERGEFORMAT </w:instrText>
      </w:r>
      <w:r>
        <w:fldChar w:fldCharType="separate"/>
      </w:r>
      <w:r>
        <w:t>Total Carrier</w:t>
      </w:r>
      <w:r>
        <w:fldChar w:fldCharType="end"/>
      </w:r>
    </w:p>
    <w:p w14:paraId="25FCCED9" w14:textId="77777777" w:rsidR="007467C0" w:rsidRDefault="007467C0" w:rsidP="008A51F9">
      <w:pPr>
        <w:pStyle w:val="ListBullet"/>
      </w:pPr>
      <w:r>
        <w:fldChar w:fldCharType="begin"/>
      </w:r>
      <w:r>
        <w:instrText xml:space="preserve"> REF _Ref245722766 \h  \* MERGEFORMAT </w:instrText>
      </w:r>
      <w:r>
        <w:fldChar w:fldCharType="separate"/>
      </w:r>
      <w:r>
        <w:t>History Vault Stock Holding</w:t>
      </w:r>
      <w:r>
        <w:fldChar w:fldCharType="end"/>
      </w:r>
    </w:p>
    <w:p w14:paraId="6E982C80" w14:textId="77777777" w:rsidR="007467C0" w:rsidRDefault="007467C0" w:rsidP="008A51F9">
      <w:pPr>
        <w:pStyle w:val="ListBullet"/>
      </w:pPr>
      <w:r>
        <w:fldChar w:fldCharType="begin"/>
      </w:r>
      <w:r>
        <w:instrText xml:space="preserve"> REF _Ref245722769 \h  \* MERGEFORMAT </w:instrText>
      </w:r>
      <w:r>
        <w:fldChar w:fldCharType="separate"/>
      </w:r>
      <w:r>
        <w:t>Forecast Vault Stock Holding</w:t>
      </w:r>
      <w:r>
        <w:fldChar w:fldCharType="end"/>
      </w:r>
    </w:p>
    <w:p w14:paraId="5EF02A40" w14:textId="77777777" w:rsidR="007467C0" w:rsidRDefault="007467C0" w:rsidP="008A51F9">
      <w:pPr>
        <w:pStyle w:val="ListBullet"/>
      </w:pPr>
      <w:r>
        <w:fldChar w:fldCharType="begin"/>
      </w:r>
      <w:r>
        <w:instrText xml:space="preserve"> REF _Ref245722773 \h  \* MERGEFORMAT </w:instrText>
      </w:r>
      <w:r>
        <w:fldChar w:fldCharType="separate"/>
      </w:r>
      <w:r>
        <w:t>Commercial and Branch Historical</w:t>
      </w:r>
      <w:r>
        <w:fldChar w:fldCharType="end"/>
      </w:r>
    </w:p>
    <w:p w14:paraId="3E91CDEA" w14:textId="77777777" w:rsidR="007467C0" w:rsidRDefault="007467C0" w:rsidP="008A51F9">
      <w:pPr>
        <w:pStyle w:val="ListBullet"/>
      </w:pPr>
      <w:r>
        <w:fldChar w:fldCharType="begin"/>
      </w:r>
      <w:r>
        <w:instrText xml:space="preserve"> REF _Ref245722776 \h  \* MERGEFORMAT </w:instrText>
      </w:r>
      <w:r>
        <w:fldChar w:fldCharType="separate"/>
      </w:r>
      <w:r>
        <w:t>ATM &amp; Branch Demand</w:t>
      </w:r>
      <w:r>
        <w:fldChar w:fldCharType="end"/>
      </w:r>
    </w:p>
    <w:p w14:paraId="7A955CBA" w14:textId="77777777" w:rsidR="007467C0" w:rsidRDefault="007467C0" w:rsidP="008A51F9">
      <w:pPr>
        <w:pStyle w:val="ListBullet"/>
      </w:pPr>
      <w:r>
        <w:lastRenderedPageBreak/>
        <w:fldChar w:fldCharType="begin"/>
      </w:r>
      <w:r>
        <w:instrText xml:space="preserve"> REF _Ref245722779 \h  \* MERGEFORMAT </w:instrText>
      </w:r>
      <w:r>
        <w:fldChar w:fldCharType="separate"/>
      </w:r>
      <w:r>
        <w:t>Cross-Shipping Alerts</w:t>
      </w:r>
      <w:r>
        <w:fldChar w:fldCharType="end"/>
      </w:r>
    </w:p>
    <w:p w14:paraId="4F1339CA"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2FA5D373" w14:textId="77777777" w:rsidR="007467C0" w:rsidRDefault="007467C0" w:rsidP="007467C0">
      <w:pPr>
        <w:pStyle w:val="TopofSection"/>
      </w:pPr>
    </w:p>
    <w:p w14:paraId="07AD9FB3" w14:textId="77777777" w:rsidR="007467C0" w:rsidRDefault="007467C0" w:rsidP="007467C0">
      <w:pPr>
        <w:pStyle w:val="Heading4"/>
      </w:pPr>
      <w:bookmarkStart w:id="2178" w:name="_Ref245722756"/>
      <w:r>
        <w:t>Costs (Actual Vs. Projected)</w:t>
      </w:r>
      <w:bookmarkEnd w:id="2178"/>
    </w:p>
    <w:p w14:paraId="2AD43CFE" w14:textId="1551D443" w:rsidR="007467C0" w:rsidRPr="00B739B0" w:rsidRDefault="007467C0" w:rsidP="008A51F9">
      <w:pPr>
        <w:pStyle w:val="BodyText"/>
      </w:pPr>
      <w:r>
        <w:t xml:space="preserve">This report allows the analyst to compare the Actual costs incurred </w:t>
      </w:r>
      <w:r w:rsidR="00972AC2">
        <w:t xml:space="preserve">versus </w:t>
      </w:r>
      <w:r>
        <w:t xml:space="preserve">the Projected costs that were calculated in the past. In this way, the analyst can use this data to help </w:t>
      </w:r>
      <w:r w:rsidR="00972AC2">
        <w:t>fine-</w:t>
      </w:r>
      <w:r>
        <w:t>tune the Cashpoints and help improve the performance and optimization of the network.</w:t>
      </w:r>
    </w:p>
    <w:p w14:paraId="1D166C6C" w14:textId="77777777" w:rsidR="007467C0" w:rsidRPr="001E2FA2" w:rsidRDefault="007467C0" w:rsidP="007467C0">
      <w:pPr>
        <w:pStyle w:val="Caption"/>
        <w:rPr>
          <w:lang w:val="en-US"/>
        </w:rPr>
      </w:pPr>
      <w:bookmarkStart w:id="2179" w:name="_Toc74556765"/>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126</w:t>
      </w:r>
      <w:r>
        <w:fldChar w:fldCharType="end"/>
      </w:r>
      <w:r w:rsidRPr="001E2FA2">
        <w:rPr>
          <w:lang w:val="en-US"/>
        </w:rPr>
        <w:t>: Costs Actual vs. Projected Report Description</w:t>
      </w:r>
      <w:bookmarkEnd w:id="2179"/>
    </w:p>
    <w:tbl>
      <w:tblPr>
        <w:tblW w:w="9678" w:type="dxa"/>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392"/>
        <w:gridCol w:w="8286"/>
      </w:tblGrid>
      <w:tr w:rsidR="007467C0" w:rsidRPr="00A875AE" w14:paraId="65D7180E" w14:textId="77777777" w:rsidTr="008A51F9">
        <w:trPr>
          <w:tblHeader/>
        </w:trPr>
        <w:tc>
          <w:tcPr>
            <w:tcW w:w="1392" w:type="dxa"/>
            <w:tcBorders>
              <w:top w:val="single" w:sz="6" w:space="0" w:color="auto"/>
              <w:bottom w:val="double" w:sz="6" w:space="0" w:color="auto"/>
              <w:right w:val="single" w:sz="6" w:space="0" w:color="auto"/>
            </w:tcBorders>
            <w:shd w:val="clear" w:color="auto" w:fill="60C03A"/>
          </w:tcPr>
          <w:p w14:paraId="004A2143" w14:textId="77777777" w:rsidR="007467C0" w:rsidRPr="00A875AE" w:rsidRDefault="007467C0" w:rsidP="00170D7D">
            <w:pPr>
              <w:pStyle w:val="TableHeader"/>
            </w:pPr>
            <w:r>
              <w:t>Field</w:t>
            </w:r>
          </w:p>
        </w:tc>
        <w:tc>
          <w:tcPr>
            <w:tcW w:w="8286" w:type="dxa"/>
            <w:tcBorders>
              <w:top w:val="single" w:sz="6" w:space="0" w:color="auto"/>
              <w:left w:val="nil"/>
              <w:bottom w:val="double" w:sz="6" w:space="0" w:color="auto"/>
            </w:tcBorders>
            <w:shd w:val="clear" w:color="auto" w:fill="60C03A"/>
          </w:tcPr>
          <w:p w14:paraId="36EAB965" w14:textId="77777777" w:rsidR="007467C0" w:rsidRPr="00A875AE" w:rsidRDefault="007467C0" w:rsidP="00170D7D">
            <w:pPr>
              <w:pStyle w:val="TableHeader"/>
            </w:pPr>
            <w:r>
              <w:t>Description</w:t>
            </w:r>
          </w:p>
        </w:tc>
      </w:tr>
      <w:tr w:rsidR="007467C0" w:rsidRPr="00A875AE" w14:paraId="3A8F9434" w14:textId="77777777" w:rsidTr="008A51F9">
        <w:trPr>
          <w:trHeight w:val="135"/>
        </w:trPr>
        <w:tc>
          <w:tcPr>
            <w:tcW w:w="1392" w:type="dxa"/>
            <w:tcBorders>
              <w:top w:val="nil"/>
              <w:bottom w:val="single" w:sz="6" w:space="0" w:color="auto"/>
              <w:right w:val="single" w:sz="6" w:space="0" w:color="auto"/>
            </w:tcBorders>
          </w:tcPr>
          <w:p w14:paraId="07C2BA70" w14:textId="77777777" w:rsidR="007467C0" w:rsidRPr="00980DF8" w:rsidRDefault="007467C0" w:rsidP="00235D67">
            <w:pPr>
              <w:pStyle w:val="TableBody"/>
              <w:rPr>
                <w:b/>
                <w:bCs/>
              </w:rPr>
            </w:pPr>
            <w:r w:rsidRPr="00980DF8">
              <w:rPr>
                <w:b/>
                <w:bCs/>
              </w:rPr>
              <w:t>Select Button</w:t>
            </w:r>
          </w:p>
        </w:tc>
        <w:tc>
          <w:tcPr>
            <w:tcW w:w="8286" w:type="dxa"/>
            <w:tcBorders>
              <w:top w:val="nil"/>
              <w:left w:val="single" w:sz="6" w:space="0" w:color="auto"/>
              <w:bottom w:val="single" w:sz="6" w:space="0" w:color="auto"/>
            </w:tcBorders>
          </w:tcPr>
          <w:p w14:paraId="78A05952" w14:textId="770611B9" w:rsidR="007467C0" w:rsidRPr="00FB292A" w:rsidRDefault="007467C0" w:rsidP="00E16AC0">
            <w:pPr>
              <w:pStyle w:val="TableBody"/>
            </w:pPr>
            <w:r w:rsidRPr="00FB292A">
              <w:t xml:space="preserve">Allows the user to choose Cashpoints to be included in the report. For more information on Cashpoint Selection, </w:t>
            </w:r>
            <w:r w:rsidRPr="00FB292A">
              <w:fldChar w:fldCharType="begin"/>
            </w:r>
            <w:r w:rsidRPr="00FB292A">
              <w:instrText xml:space="preserve"> REF _Ref249747087 \h  \* MERGEFORMAT </w:instrText>
            </w:r>
            <w:r w:rsidRPr="00FB292A">
              <w:fldChar w:fldCharType="separate"/>
            </w:r>
            <w:r w:rsidRPr="00AC4E90">
              <w:rPr>
                <w:rStyle w:val="TopicCrossReference"/>
                <w:rFonts w:cs="Arial"/>
                <w:lang w:val="en-US" w:bidi="en-US"/>
              </w:rPr>
              <w:t>Cashpoint Selector</w:t>
            </w:r>
            <w:r w:rsidRPr="00FB292A">
              <w:fldChar w:fldCharType="end"/>
            </w:r>
            <w:r w:rsidRPr="00FB292A">
              <w:t xml:space="preserve"> </w:t>
            </w:r>
          </w:p>
        </w:tc>
      </w:tr>
      <w:tr w:rsidR="007467C0" w:rsidRPr="00A875AE" w14:paraId="35E51341" w14:textId="77777777" w:rsidTr="008A51F9">
        <w:trPr>
          <w:trHeight w:val="135"/>
        </w:trPr>
        <w:tc>
          <w:tcPr>
            <w:tcW w:w="1392" w:type="dxa"/>
            <w:tcBorders>
              <w:top w:val="nil"/>
              <w:bottom w:val="single" w:sz="6" w:space="0" w:color="auto"/>
              <w:right w:val="single" w:sz="6" w:space="0" w:color="auto"/>
            </w:tcBorders>
          </w:tcPr>
          <w:p w14:paraId="31355AA5" w14:textId="77777777" w:rsidR="007467C0" w:rsidRPr="00235D67" w:rsidRDefault="007467C0" w:rsidP="00235D67">
            <w:pPr>
              <w:pStyle w:val="TableBody"/>
              <w:rPr>
                <w:b/>
                <w:bCs/>
              </w:rPr>
            </w:pPr>
            <w:r w:rsidRPr="00235D67">
              <w:rPr>
                <w:b/>
                <w:bCs/>
              </w:rPr>
              <w:t>Start Date</w:t>
            </w:r>
          </w:p>
        </w:tc>
        <w:tc>
          <w:tcPr>
            <w:tcW w:w="8286" w:type="dxa"/>
            <w:tcBorders>
              <w:top w:val="nil"/>
              <w:left w:val="single" w:sz="6" w:space="0" w:color="auto"/>
              <w:bottom w:val="single" w:sz="6" w:space="0" w:color="auto"/>
            </w:tcBorders>
          </w:tcPr>
          <w:p w14:paraId="66E337EB" w14:textId="77777777" w:rsidR="007467C0" w:rsidRPr="00FB292A" w:rsidRDefault="007467C0" w:rsidP="008A51F9">
            <w:pPr>
              <w:pStyle w:val="TableBody"/>
            </w:pPr>
            <w:r w:rsidRPr="00FB292A">
              <w:t>Starting date of the report</w:t>
            </w:r>
          </w:p>
        </w:tc>
      </w:tr>
      <w:tr w:rsidR="007467C0" w:rsidRPr="00A875AE" w14:paraId="23B81BB8" w14:textId="77777777" w:rsidTr="008A51F9">
        <w:trPr>
          <w:trHeight w:val="135"/>
        </w:trPr>
        <w:tc>
          <w:tcPr>
            <w:tcW w:w="1392" w:type="dxa"/>
            <w:tcBorders>
              <w:top w:val="nil"/>
              <w:bottom w:val="single" w:sz="6" w:space="0" w:color="auto"/>
              <w:right w:val="single" w:sz="6" w:space="0" w:color="auto"/>
            </w:tcBorders>
          </w:tcPr>
          <w:p w14:paraId="30207922" w14:textId="77777777" w:rsidR="007467C0" w:rsidRPr="00235D67" w:rsidRDefault="007467C0" w:rsidP="00235D67">
            <w:pPr>
              <w:pStyle w:val="TableBody"/>
              <w:rPr>
                <w:b/>
                <w:bCs/>
              </w:rPr>
            </w:pPr>
            <w:r w:rsidRPr="00235D67">
              <w:rPr>
                <w:b/>
                <w:bCs/>
              </w:rPr>
              <w:t>End Date</w:t>
            </w:r>
          </w:p>
        </w:tc>
        <w:tc>
          <w:tcPr>
            <w:tcW w:w="8286" w:type="dxa"/>
            <w:tcBorders>
              <w:top w:val="nil"/>
              <w:left w:val="single" w:sz="6" w:space="0" w:color="auto"/>
              <w:bottom w:val="single" w:sz="6" w:space="0" w:color="auto"/>
            </w:tcBorders>
          </w:tcPr>
          <w:p w14:paraId="68D3E2FE" w14:textId="77777777" w:rsidR="007467C0" w:rsidRPr="00FB292A" w:rsidRDefault="007467C0" w:rsidP="008A51F9">
            <w:pPr>
              <w:pStyle w:val="TableBody"/>
            </w:pPr>
            <w:r w:rsidRPr="00FB292A">
              <w:t>Ending date of the report</w:t>
            </w:r>
          </w:p>
        </w:tc>
      </w:tr>
      <w:tr w:rsidR="007467C0" w:rsidRPr="00A875AE" w14:paraId="24E1F3FA" w14:textId="77777777" w:rsidTr="008A51F9">
        <w:trPr>
          <w:trHeight w:val="135"/>
        </w:trPr>
        <w:tc>
          <w:tcPr>
            <w:tcW w:w="1392" w:type="dxa"/>
            <w:tcBorders>
              <w:top w:val="nil"/>
              <w:bottom w:val="single" w:sz="6" w:space="0" w:color="auto"/>
              <w:right w:val="single" w:sz="6" w:space="0" w:color="auto"/>
            </w:tcBorders>
          </w:tcPr>
          <w:p w14:paraId="690C1578" w14:textId="77777777" w:rsidR="007467C0" w:rsidRPr="00235D67" w:rsidRDefault="007467C0" w:rsidP="00235D67">
            <w:pPr>
              <w:pStyle w:val="TableBody"/>
              <w:rPr>
                <w:b/>
                <w:bCs/>
              </w:rPr>
            </w:pPr>
            <w:r w:rsidRPr="00235D67">
              <w:rPr>
                <w:b/>
                <w:bCs/>
              </w:rPr>
              <w:t>Time Period</w:t>
            </w:r>
          </w:p>
        </w:tc>
        <w:tc>
          <w:tcPr>
            <w:tcW w:w="8286" w:type="dxa"/>
            <w:tcBorders>
              <w:top w:val="nil"/>
              <w:left w:val="single" w:sz="6" w:space="0" w:color="auto"/>
              <w:bottom w:val="single" w:sz="6" w:space="0" w:color="auto"/>
            </w:tcBorders>
          </w:tcPr>
          <w:p w14:paraId="0FA07C35" w14:textId="77777777" w:rsidR="007467C0" w:rsidRPr="00FB292A" w:rsidRDefault="007467C0" w:rsidP="00E16AC0">
            <w:pPr>
              <w:pStyle w:val="TableBody"/>
            </w:pPr>
            <w:r w:rsidRPr="00FB292A">
              <w:t xml:space="preserve">Determines how the report is displayed and summarized. </w:t>
            </w:r>
          </w:p>
          <w:p w14:paraId="1AC9A80A" w14:textId="77777777" w:rsidR="007467C0" w:rsidRPr="00FB292A" w:rsidRDefault="007467C0" w:rsidP="00E16AC0">
            <w:pPr>
              <w:pStyle w:val="TableBody"/>
            </w:pPr>
            <w:r w:rsidRPr="00FB292A">
              <w:t>The available options are:</w:t>
            </w:r>
          </w:p>
          <w:p w14:paraId="4540569B" w14:textId="77777777" w:rsidR="007467C0" w:rsidRPr="00FB292A" w:rsidRDefault="007467C0" w:rsidP="00235D67">
            <w:pPr>
              <w:pStyle w:val="TableListBullet"/>
              <w:numPr>
                <w:ilvl w:val="0"/>
                <w:numId w:val="51"/>
              </w:numPr>
            </w:pPr>
            <w:r w:rsidRPr="00FB292A">
              <w:t>Daily</w:t>
            </w:r>
          </w:p>
          <w:p w14:paraId="50476361" w14:textId="77777777" w:rsidR="007467C0" w:rsidRPr="00FB292A" w:rsidRDefault="007467C0" w:rsidP="00235D67">
            <w:pPr>
              <w:pStyle w:val="TableListBullet"/>
              <w:numPr>
                <w:ilvl w:val="0"/>
                <w:numId w:val="51"/>
              </w:numPr>
            </w:pPr>
            <w:r w:rsidRPr="00FB292A">
              <w:t>Monthly</w:t>
            </w:r>
          </w:p>
          <w:p w14:paraId="21173D91" w14:textId="77777777" w:rsidR="007467C0" w:rsidRPr="00FB292A" w:rsidRDefault="007467C0" w:rsidP="00E16AC0">
            <w:pPr>
              <w:pStyle w:val="TableBody"/>
            </w:pPr>
            <w:r w:rsidRPr="00FB292A">
              <w:t>Additionally, the type of summary can be displayed</w:t>
            </w:r>
          </w:p>
          <w:p w14:paraId="13A194FB" w14:textId="77777777" w:rsidR="007467C0" w:rsidRPr="00FB292A" w:rsidRDefault="007467C0" w:rsidP="00E16AC0">
            <w:pPr>
              <w:pStyle w:val="TableBody"/>
            </w:pPr>
            <w:r w:rsidRPr="00FB292A">
              <w:t>The available summary options are:</w:t>
            </w:r>
          </w:p>
          <w:p w14:paraId="38DD2897" w14:textId="77777777" w:rsidR="007467C0" w:rsidRPr="00FB292A" w:rsidRDefault="007467C0" w:rsidP="00235D67">
            <w:pPr>
              <w:pStyle w:val="TableListBullet"/>
              <w:numPr>
                <w:ilvl w:val="0"/>
                <w:numId w:val="49"/>
              </w:numPr>
            </w:pPr>
            <w:r w:rsidRPr="00235D67">
              <w:rPr>
                <w:b/>
                <w:bCs/>
              </w:rPr>
              <w:t>Network Summary –</w:t>
            </w:r>
            <w:r w:rsidRPr="00FB292A">
              <w:t xml:space="preserve"> Summarizes the entire network based on the Cashpoints selected</w:t>
            </w:r>
          </w:p>
          <w:p w14:paraId="176B06AB" w14:textId="77777777" w:rsidR="007467C0" w:rsidRPr="00FB292A" w:rsidRDefault="007467C0" w:rsidP="00235D67">
            <w:pPr>
              <w:pStyle w:val="TableListBullet"/>
              <w:numPr>
                <w:ilvl w:val="0"/>
                <w:numId w:val="49"/>
              </w:numPr>
            </w:pPr>
            <w:r w:rsidRPr="00235D67">
              <w:rPr>
                <w:b/>
                <w:bCs/>
              </w:rPr>
              <w:t>Detail –</w:t>
            </w:r>
            <w:r w:rsidRPr="00FB292A">
              <w:t xml:space="preserve"> Provides daily details for each Cashpoint and each day</w:t>
            </w:r>
          </w:p>
          <w:p w14:paraId="7FEB917A" w14:textId="77777777" w:rsidR="007467C0" w:rsidRPr="00FB292A" w:rsidRDefault="007467C0" w:rsidP="00235D67">
            <w:pPr>
              <w:pStyle w:val="TableListBullet"/>
              <w:numPr>
                <w:ilvl w:val="0"/>
                <w:numId w:val="49"/>
              </w:numPr>
            </w:pPr>
            <w:r w:rsidRPr="00235D67">
              <w:rPr>
                <w:b/>
                <w:bCs/>
              </w:rPr>
              <w:t>Depot  Summary –</w:t>
            </w:r>
            <w:r w:rsidRPr="00FB292A">
              <w:t xml:space="preserve"> Summarizes the report by depot based on the Cashpoints and dates selected</w:t>
            </w:r>
          </w:p>
          <w:p w14:paraId="0B3900D7" w14:textId="77777777" w:rsidR="007467C0" w:rsidRPr="00FB292A" w:rsidRDefault="007467C0" w:rsidP="00235D67">
            <w:pPr>
              <w:pStyle w:val="TableListBullet"/>
              <w:numPr>
                <w:ilvl w:val="0"/>
                <w:numId w:val="49"/>
              </w:numPr>
            </w:pPr>
            <w:r w:rsidRPr="00235D67">
              <w:rPr>
                <w:b/>
                <w:bCs/>
              </w:rPr>
              <w:t>Cashpoint Summary –</w:t>
            </w:r>
            <w:r w:rsidRPr="00FB292A">
              <w:t xml:space="preserve"> Summarizes the report by Cashpoint based on the Cashpoints and dates selected</w:t>
            </w:r>
          </w:p>
        </w:tc>
      </w:tr>
      <w:tr w:rsidR="007467C0" w:rsidRPr="00A875AE" w14:paraId="27D55439" w14:textId="77777777" w:rsidTr="008A51F9">
        <w:trPr>
          <w:trHeight w:val="135"/>
        </w:trPr>
        <w:tc>
          <w:tcPr>
            <w:tcW w:w="1392" w:type="dxa"/>
            <w:tcBorders>
              <w:top w:val="nil"/>
              <w:bottom w:val="single" w:sz="6" w:space="0" w:color="auto"/>
              <w:right w:val="single" w:sz="6" w:space="0" w:color="auto"/>
            </w:tcBorders>
          </w:tcPr>
          <w:p w14:paraId="0B597652" w14:textId="77777777" w:rsidR="007467C0" w:rsidRPr="00235D67" w:rsidRDefault="007467C0" w:rsidP="00E16AC0">
            <w:pPr>
              <w:pStyle w:val="TableBody"/>
              <w:rPr>
                <w:b/>
                <w:bCs/>
              </w:rPr>
            </w:pPr>
            <w:r w:rsidRPr="00235D67">
              <w:rPr>
                <w:b/>
                <w:bCs/>
              </w:rPr>
              <w:t>Denomination</w:t>
            </w:r>
          </w:p>
        </w:tc>
        <w:tc>
          <w:tcPr>
            <w:tcW w:w="8286" w:type="dxa"/>
            <w:tcBorders>
              <w:top w:val="nil"/>
              <w:left w:val="single" w:sz="6" w:space="0" w:color="auto"/>
              <w:bottom w:val="single" w:sz="6" w:space="0" w:color="auto"/>
            </w:tcBorders>
          </w:tcPr>
          <w:p w14:paraId="021CD99F" w14:textId="77777777" w:rsidR="007467C0" w:rsidRPr="00FB292A" w:rsidRDefault="007467C0" w:rsidP="00E16AC0">
            <w:pPr>
              <w:pStyle w:val="TableBody"/>
            </w:pPr>
            <w:r w:rsidRPr="00FB292A">
              <w:t>Allows the analyst to select ‘All’ denominations or one particular denomination</w:t>
            </w:r>
          </w:p>
        </w:tc>
      </w:tr>
      <w:tr w:rsidR="007467C0" w:rsidRPr="00A875AE" w14:paraId="523BA364" w14:textId="77777777" w:rsidTr="008A51F9">
        <w:trPr>
          <w:trHeight w:val="135"/>
        </w:trPr>
        <w:tc>
          <w:tcPr>
            <w:tcW w:w="1392" w:type="dxa"/>
            <w:tcBorders>
              <w:top w:val="nil"/>
              <w:bottom w:val="single" w:sz="6" w:space="0" w:color="auto"/>
              <w:right w:val="single" w:sz="6" w:space="0" w:color="auto"/>
            </w:tcBorders>
          </w:tcPr>
          <w:p w14:paraId="3E0CCFAC" w14:textId="77777777" w:rsidR="007467C0" w:rsidRPr="00235D67" w:rsidRDefault="007467C0" w:rsidP="00E16AC0">
            <w:pPr>
              <w:pStyle w:val="TableBody"/>
              <w:rPr>
                <w:b/>
                <w:bCs/>
              </w:rPr>
            </w:pPr>
            <w:r w:rsidRPr="00235D67">
              <w:rPr>
                <w:b/>
                <w:bCs/>
              </w:rPr>
              <w:t>Quality</w:t>
            </w:r>
          </w:p>
        </w:tc>
        <w:tc>
          <w:tcPr>
            <w:tcW w:w="8286" w:type="dxa"/>
            <w:tcBorders>
              <w:top w:val="nil"/>
              <w:left w:val="single" w:sz="6" w:space="0" w:color="auto"/>
              <w:bottom w:val="single" w:sz="6" w:space="0" w:color="auto"/>
            </w:tcBorders>
          </w:tcPr>
          <w:p w14:paraId="0C87D679" w14:textId="77777777" w:rsidR="007467C0" w:rsidRPr="00FB292A" w:rsidRDefault="007467C0" w:rsidP="00E16AC0">
            <w:pPr>
              <w:pStyle w:val="TableBody"/>
            </w:pPr>
            <w:r w:rsidRPr="00FB292A">
              <w:t>Displays the quality of the denominations selected or ‘All’ Qualities.</w:t>
            </w:r>
          </w:p>
        </w:tc>
      </w:tr>
      <w:tr w:rsidR="007467C0" w:rsidRPr="00A875AE" w14:paraId="73818FF4" w14:textId="77777777" w:rsidTr="008A51F9">
        <w:trPr>
          <w:trHeight w:val="135"/>
        </w:trPr>
        <w:tc>
          <w:tcPr>
            <w:tcW w:w="1392" w:type="dxa"/>
            <w:tcBorders>
              <w:top w:val="nil"/>
              <w:bottom w:val="single" w:sz="6" w:space="0" w:color="auto"/>
              <w:right w:val="single" w:sz="6" w:space="0" w:color="auto"/>
            </w:tcBorders>
          </w:tcPr>
          <w:p w14:paraId="54F81F73" w14:textId="77777777" w:rsidR="007467C0" w:rsidRPr="00235D67" w:rsidRDefault="007467C0" w:rsidP="00E16AC0">
            <w:pPr>
              <w:pStyle w:val="TableBody"/>
              <w:rPr>
                <w:b/>
                <w:bCs/>
              </w:rPr>
            </w:pPr>
            <w:r w:rsidRPr="00235D67">
              <w:rPr>
                <w:b/>
                <w:bCs/>
              </w:rPr>
              <w:t>Currency</w:t>
            </w:r>
          </w:p>
        </w:tc>
        <w:tc>
          <w:tcPr>
            <w:tcW w:w="8286" w:type="dxa"/>
            <w:tcBorders>
              <w:top w:val="nil"/>
              <w:left w:val="single" w:sz="6" w:space="0" w:color="auto"/>
              <w:bottom w:val="single" w:sz="6" w:space="0" w:color="auto"/>
            </w:tcBorders>
          </w:tcPr>
          <w:p w14:paraId="4DDB5CBD" w14:textId="6ADB841A" w:rsidR="007467C0" w:rsidRPr="00FB292A" w:rsidRDefault="007467C0" w:rsidP="00E16AC0">
            <w:pPr>
              <w:pStyle w:val="TableBody"/>
              <w:rPr>
                <w:rFonts w:eastAsia="MS Mincho"/>
              </w:rPr>
            </w:pPr>
            <w:r>
              <w:rPr>
                <w:rFonts w:eastAsia="MS Mincho"/>
              </w:rPr>
              <w:t>OptiVault reflects the currency that the denomination(s) being report</w:t>
            </w:r>
            <w:r w:rsidR="005A023A">
              <w:rPr>
                <w:rFonts w:eastAsia="MS Mincho"/>
              </w:rPr>
              <w:t>ed</w:t>
            </w:r>
            <w:r>
              <w:rPr>
                <w:rFonts w:eastAsia="MS Mincho"/>
              </w:rPr>
              <w:t xml:space="preserve"> is associated with</w:t>
            </w:r>
          </w:p>
        </w:tc>
      </w:tr>
      <w:tr w:rsidR="007467C0" w:rsidRPr="00A875AE" w14:paraId="105D7EFD" w14:textId="77777777" w:rsidTr="008A51F9">
        <w:trPr>
          <w:trHeight w:val="135"/>
        </w:trPr>
        <w:tc>
          <w:tcPr>
            <w:tcW w:w="1392" w:type="dxa"/>
            <w:tcBorders>
              <w:top w:val="nil"/>
              <w:bottom w:val="single" w:sz="6" w:space="0" w:color="auto"/>
              <w:right w:val="single" w:sz="6" w:space="0" w:color="auto"/>
            </w:tcBorders>
          </w:tcPr>
          <w:p w14:paraId="4C7C86EA" w14:textId="77777777" w:rsidR="007467C0" w:rsidRPr="00235D67" w:rsidRDefault="007467C0" w:rsidP="00E16AC0">
            <w:pPr>
              <w:pStyle w:val="TableBody"/>
              <w:rPr>
                <w:b/>
                <w:bCs/>
              </w:rPr>
            </w:pPr>
            <w:r w:rsidRPr="00235D67">
              <w:rPr>
                <w:b/>
                <w:bCs/>
              </w:rPr>
              <w:t>Cashpoint ID</w:t>
            </w:r>
          </w:p>
        </w:tc>
        <w:tc>
          <w:tcPr>
            <w:tcW w:w="8286" w:type="dxa"/>
            <w:tcBorders>
              <w:top w:val="nil"/>
              <w:left w:val="single" w:sz="6" w:space="0" w:color="auto"/>
              <w:bottom w:val="single" w:sz="6" w:space="0" w:color="auto"/>
            </w:tcBorders>
          </w:tcPr>
          <w:p w14:paraId="6050A1D6" w14:textId="77777777" w:rsidR="007467C0" w:rsidRPr="00FB292A" w:rsidRDefault="007467C0" w:rsidP="00E16AC0">
            <w:pPr>
              <w:pStyle w:val="TableBody"/>
            </w:pPr>
            <w:r w:rsidRPr="00FB292A">
              <w:t xml:space="preserve">Unique alphanumeric identification of the Cashpoint. </w:t>
            </w:r>
          </w:p>
        </w:tc>
      </w:tr>
      <w:tr w:rsidR="007467C0" w:rsidRPr="00A875AE" w14:paraId="2F6192E5" w14:textId="77777777" w:rsidTr="008A51F9">
        <w:tc>
          <w:tcPr>
            <w:tcW w:w="1392" w:type="dxa"/>
            <w:tcBorders>
              <w:top w:val="nil"/>
              <w:bottom w:val="single" w:sz="6" w:space="0" w:color="auto"/>
              <w:right w:val="single" w:sz="6" w:space="0" w:color="auto"/>
            </w:tcBorders>
          </w:tcPr>
          <w:p w14:paraId="6DDD6721" w14:textId="77777777" w:rsidR="007467C0" w:rsidRPr="00235D67" w:rsidRDefault="007467C0" w:rsidP="00E16AC0">
            <w:pPr>
              <w:pStyle w:val="TableBody"/>
              <w:rPr>
                <w:b/>
                <w:bCs/>
              </w:rPr>
            </w:pPr>
            <w:r w:rsidRPr="00235D67">
              <w:rPr>
                <w:b/>
                <w:bCs/>
              </w:rPr>
              <w:t>Balance Cost</w:t>
            </w:r>
          </w:p>
        </w:tc>
        <w:tc>
          <w:tcPr>
            <w:tcW w:w="8286" w:type="dxa"/>
            <w:tcBorders>
              <w:top w:val="nil"/>
              <w:left w:val="single" w:sz="6" w:space="0" w:color="auto"/>
              <w:bottom w:val="single" w:sz="6" w:space="0" w:color="auto"/>
            </w:tcBorders>
          </w:tcPr>
          <w:p w14:paraId="61CA582B" w14:textId="77777777" w:rsidR="007467C0" w:rsidRPr="00FB292A" w:rsidRDefault="007467C0" w:rsidP="00E16AC0">
            <w:pPr>
              <w:pStyle w:val="TableBody"/>
              <w:rPr>
                <w:rFonts w:eastAsia="MS Mincho"/>
              </w:rPr>
            </w:pPr>
            <w:r w:rsidRPr="00FB292A">
              <w:rPr>
                <w:rFonts w:eastAsia="MS Mincho"/>
              </w:rPr>
              <w:t>Balance cost details will give an overview of costs associated with cash being held in a Cashpoint. Balance Costs are the sum of the following costs:</w:t>
            </w:r>
          </w:p>
          <w:p w14:paraId="2AA55B24" w14:textId="77777777" w:rsidR="007467C0" w:rsidRPr="00FB292A" w:rsidRDefault="007467C0" w:rsidP="00E16AC0">
            <w:pPr>
              <w:pStyle w:val="TableBody"/>
              <w:rPr>
                <w:rFonts w:eastAsia="MS Mincho"/>
              </w:rPr>
            </w:pPr>
            <w:r w:rsidRPr="00FB292A">
              <w:rPr>
                <w:rFonts w:eastAsia="MS Mincho"/>
              </w:rPr>
              <w:t>Balance Cost = Holding Cost + Insurance Cost + Out-of-Cash Cost</w:t>
            </w:r>
          </w:p>
          <w:p w14:paraId="24A62EAD" w14:textId="77777777" w:rsidR="007467C0" w:rsidRPr="00FB292A" w:rsidRDefault="007467C0" w:rsidP="00E16AC0">
            <w:pPr>
              <w:pStyle w:val="TableBody"/>
            </w:pPr>
            <w:r w:rsidRPr="00FB292A">
              <w:rPr>
                <w:b/>
                <w:bCs/>
              </w:rPr>
              <w:lastRenderedPageBreak/>
              <w:t>Holding Costs</w:t>
            </w:r>
            <w:r w:rsidRPr="00FB292A">
              <w:t xml:space="preserve"> - costs associated with holding too much cash (for instance, lost potential savings from interest rates). </w:t>
            </w:r>
          </w:p>
          <w:p w14:paraId="165957FA" w14:textId="77777777" w:rsidR="007467C0" w:rsidRPr="00FB292A" w:rsidRDefault="007467C0" w:rsidP="00E16AC0">
            <w:pPr>
              <w:pStyle w:val="TableBody"/>
            </w:pPr>
            <w:r w:rsidRPr="00FB292A">
              <w:t>Holding Costs = (Closing Balance x Interest Rate %) / Number of Days in a Year x Days Cash is Held in Cashpoint</w:t>
            </w:r>
          </w:p>
          <w:p w14:paraId="7C90BCFA" w14:textId="09685CD5" w:rsidR="007467C0" w:rsidRPr="00FB292A" w:rsidRDefault="007467C0" w:rsidP="00E16AC0">
            <w:pPr>
              <w:pStyle w:val="TableBody"/>
            </w:pPr>
            <w:r w:rsidRPr="00FB292A">
              <w:rPr>
                <w:b/>
                <w:bCs/>
              </w:rPr>
              <w:t xml:space="preserve">Insurance Costs </w:t>
            </w:r>
            <w:r w:rsidRPr="00FB292A">
              <w:t xml:space="preserve">are based on </w:t>
            </w:r>
            <w:r w:rsidR="00173045" w:rsidRPr="00FB292A">
              <w:t>curren</w:t>
            </w:r>
            <w:r w:rsidR="00270D70">
              <w:t>cy</w:t>
            </w:r>
            <w:r w:rsidR="00173045" w:rsidRPr="00FB292A">
              <w:t xml:space="preserve"> </w:t>
            </w:r>
            <w:r w:rsidRPr="00FB292A">
              <w:t xml:space="preserve">insurance rate that is charged to insure funds kept in Cashpoints. </w:t>
            </w:r>
          </w:p>
          <w:p w14:paraId="57AEB4A3" w14:textId="77777777" w:rsidR="007467C0" w:rsidRPr="00FB292A" w:rsidRDefault="007467C0" w:rsidP="00E16AC0">
            <w:pPr>
              <w:pStyle w:val="TableBody"/>
            </w:pPr>
            <w:r w:rsidRPr="00FB292A">
              <w:t xml:space="preserve">Insurance Costs = (Closing Balance x Insurance Rate %) / Number of Days in a Year </w:t>
            </w:r>
          </w:p>
          <w:p w14:paraId="1EB48F73" w14:textId="77777777" w:rsidR="007467C0" w:rsidRPr="00FB292A" w:rsidRDefault="007467C0" w:rsidP="00E16AC0">
            <w:pPr>
              <w:pStyle w:val="TableBody"/>
            </w:pPr>
            <w:r w:rsidRPr="00FB292A">
              <w:rPr>
                <w:b/>
                <w:bCs/>
              </w:rPr>
              <w:t>Out-of-Cash Costs</w:t>
            </w:r>
            <w:r w:rsidRPr="00FB292A">
              <w:t>: any costs associated with out-of-cash indicated by the cost set by the institution such as penalty, admin fee, etc.</w:t>
            </w:r>
          </w:p>
          <w:p w14:paraId="0FEFFDAE" w14:textId="77777777" w:rsidR="007467C0" w:rsidRPr="00FB292A" w:rsidRDefault="007467C0" w:rsidP="00E16AC0">
            <w:pPr>
              <w:pStyle w:val="TableBody"/>
            </w:pPr>
            <w:r w:rsidRPr="00FB292A">
              <w:t xml:space="preserve">Out-of-Cash Costs = Cost per Outage Amount x Number of Outages*, </w:t>
            </w:r>
          </w:p>
          <w:p w14:paraId="04E3B9F5" w14:textId="77777777" w:rsidR="007467C0" w:rsidRPr="00FB292A" w:rsidRDefault="007467C0" w:rsidP="00E16AC0">
            <w:pPr>
              <w:pStyle w:val="TableBody"/>
            </w:pPr>
            <w:r w:rsidRPr="00FB292A">
              <w:t xml:space="preserve">*where Outage is when Closing Balance is less than the threshold amount defined in </w:t>
            </w:r>
            <w:r w:rsidRPr="00235D67">
              <w:rPr>
                <w:i/>
                <w:iCs/>
              </w:rPr>
              <w:t xml:space="preserve">Processing tab </w:t>
            </w:r>
            <w:r w:rsidRPr="00235D67">
              <w:rPr>
                <w:rFonts w:ascii="Wingdings" w:eastAsia="Wingdings" w:hAnsi="Wingdings" w:cs="Wingdings"/>
                <w:i/>
                <w:iCs/>
              </w:rPr>
              <w:t>à</w:t>
            </w:r>
            <w:r w:rsidRPr="00235D67">
              <w:rPr>
                <w:i/>
                <w:iCs/>
              </w:rPr>
              <w:t xml:space="preserve"> Cost Calculation </w:t>
            </w:r>
            <w:r w:rsidRPr="00235D67">
              <w:rPr>
                <w:rFonts w:ascii="Wingdings" w:eastAsia="Wingdings" w:hAnsi="Wingdings" w:cs="Wingdings"/>
                <w:i/>
                <w:iCs/>
              </w:rPr>
              <w:t>à</w:t>
            </w:r>
            <w:r w:rsidRPr="00235D67">
              <w:rPr>
                <w:i/>
                <w:iCs/>
              </w:rPr>
              <w:t xml:space="preserve"> Cost Options</w:t>
            </w:r>
            <w:r w:rsidRPr="00FB292A">
              <w:t xml:space="preserve">. </w:t>
            </w:r>
          </w:p>
        </w:tc>
      </w:tr>
      <w:tr w:rsidR="007467C0" w:rsidRPr="00A875AE" w14:paraId="0B657C29" w14:textId="77777777" w:rsidTr="008A51F9">
        <w:tc>
          <w:tcPr>
            <w:tcW w:w="1392" w:type="dxa"/>
            <w:tcBorders>
              <w:top w:val="single" w:sz="6" w:space="0" w:color="auto"/>
              <w:bottom w:val="single" w:sz="6" w:space="0" w:color="auto"/>
              <w:right w:val="single" w:sz="6" w:space="0" w:color="auto"/>
            </w:tcBorders>
          </w:tcPr>
          <w:p w14:paraId="4D4D1915" w14:textId="77777777" w:rsidR="007467C0" w:rsidRPr="00235D67" w:rsidRDefault="007467C0" w:rsidP="00E16AC0">
            <w:pPr>
              <w:pStyle w:val="TableBody"/>
              <w:rPr>
                <w:b/>
                <w:bCs/>
              </w:rPr>
            </w:pPr>
            <w:r w:rsidRPr="00235D67">
              <w:rPr>
                <w:b/>
                <w:bCs/>
              </w:rPr>
              <w:lastRenderedPageBreak/>
              <w:t>Carrier Cost</w:t>
            </w:r>
          </w:p>
        </w:tc>
        <w:tc>
          <w:tcPr>
            <w:tcW w:w="8286" w:type="dxa"/>
            <w:tcBorders>
              <w:top w:val="single" w:sz="6" w:space="0" w:color="auto"/>
              <w:left w:val="single" w:sz="6" w:space="0" w:color="auto"/>
              <w:bottom w:val="single" w:sz="6" w:space="0" w:color="auto"/>
            </w:tcBorders>
          </w:tcPr>
          <w:p w14:paraId="21C815D2" w14:textId="77777777" w:rsidR="007467C0" w:rsidRPr="00FB292A" w:rsidRDefault="007467C0" w:rsidP="00E16AC0">
            <w:pPr>
              <w:pStyle w:val="TableBody"/>
              <w:rPr>
                <w:rFonts w:eastAsia="MS Mincho"/>
              </w:rPr>
            </w:pPr>
            <w:r w:rsidRPr="00FB292A">
              <w:rPr>
                <w:rFonts w:eastAsia="MS Mincho"/>
              </w:rPr>
              <w:t xml:space="preserve">Carrier costs will display the costs associated with a delivery or return service, including handling, fixed and variable costs. These costs are </w:t>
            </w:r>
            <w:r w:rsidRPr="00FB292A">
              <w:t xml:space="preserve">defined at a Cashpoint level under the </w:t>
            </w:r>
            <w:r w:rsidRPr="00235D67">
              <w:rPr>
                <w:i/>
                <w:iCs/>
              </w:rPr>
              <w:t xml:space="preserve">Advanced tab </w:t>
            </w:r>
            <w:r w:rsidRPr="00235D67">
              <w:rPr>
                <w:rFonts w:ascii="Wingdings" w:eastAsia="Wingdings" w:hAnsi="Wingdings" w:cs="Wingdings"/>
                <w:i/>
                <w:iCs/>
              </w:rPr>
              <w:t>à</w:t>
            </w:r>
            <w:r w:rsidRPr="00235D67">
              <w:rPr>
                <w:i/>
                <w:iCs/>
              </w:rPr>
              <w:t xml:space="preserve"> Costs</w:t>
            </w:r>
            <w:r w:rsidRPr="00FB292A">
              <w:t>.</w:t>
            </w:r>
          </w:p>
          <w:p w14:paraId="13F9CEF1" w14:textId="082B6134" w:rsidR="007467C0" w:rsidRPr="00FB292A" w:rsidRDefault="007467C0" w:rsidP="00E16AC0">
            <w:pPr>
              <w:pStyle w:val="TableBody"/>
            </w:pPr>
            <w:r w:rsidRPr="00FB292A">
              <w:rPr>
                <w:b/>
                <w:bCs/>
              </w:rPr>
              <w:t>Handling Costs</w:t>
            </w:r>
            <w:r w:rsidRPr="00FB292A">
              <w:t xml:space="preserve">: Total internal costs associated with the processing/handling of cash delivery. </w:t>
            </w:r>
            <w:r w:rsidR="00173045">
              <w:t>This m</w:t>
            </w:r>
            <w:r w:rsidR="00173045" w:rsidRPr="00FB292A">
              <w:t xml:space="preserve">ay </w:t>
            </w:r>
            <w:r w:rsidRPr="00FB292A">
              <w:t xml:space="preserve">include </w:t>
            </w:r>
            <w:r w:rsidR="007E2D6E">
              <w:t xml:space="preserve">the </w:t>
            </w:r>
            <w:r w:rsidRPr="00FB292A">
              <w:t>value of employees’ time required during the delivery, and any other overhead or administrative costs (defined as Delivery and Return Handling Costs for branches, Replenishment Costs for ATMs).</w:t>
            </w:r>
          </w:p>
          <w:p w14:paraId="7184A91F" w14:textId="7CB37C44" w:rsidR="007467C0" w:rsidRPr="00FB292A" w:rsidRDefault="007467C0" w:rsidP="00E16AC0">
            <w:pPr>
              <w:pStyle w:val="TableBody"/>
            </w:pPr>
            <w:r w:rsidRPr="00FB292A">
              <w:rPr>
                <w:b/>
                <w:bCs/>
              </w:rPr>
              <w:t>Fixed Costs</w:t>
            </w:r>
            <w:r w:rsidRPr="00FB292A">
              <w:t xml:space="preserve">: cost per delivery regardless of </w:t>
            </w:r>
            <w:r w:rsidR="007E2D6E">
              <w:t xml:space="preserve">the </w:t>
            </w:r>
            <w:r w:rsidRPr="00FB292A">
              <w:t>amount of cash being transported.</w:t>
            </w:r>
          </w:p>
          <w:p w14:paraId="09590599" w14:textId="77777777" w:rsidR="007467C0" w:rsidRPr="00FB292A" w:rsidRDefault="007467C0" w:rsidP="00E16AC0">
            <w:pPr>
              <w:pStyle w:val="TableBody"/>
            </w:pPr>
            <w:r w:rsidRPr="00FB292A">
              <w:rPr>
                <w:b/>
                <w:bCs/>
              </w:rPr>
              <w:t>Variable Costs</w:t>
            </w:r>
            <w:r w:rsidRPr="00FB292A">
              <w:t xml:space="preserve">: costs based on the amount of cash being transported. In some cases, variable costs may be on a sliding scale or range (defined by the Range button). </w:t>
            </w:r>
          </w:p>
          <w:p w14:paraId="37387176" w14:textId="77777777" w:rsidR="007467C0" w:rsidRPr="00FB292A" w:rsidRDefault="007467C0" w:rsidP="00E16AC0">
            <w:pPr>
              <w:pStyle w:val="TableBody"/>
            </w:pPr>
            <w:r w:rsidRPr="00FB292A">
              <w:rPr>
                <w:rFonts w:eastAsia="MS Mincho"/>
              </w:rPr>
              <w:t xml:space="preserve">Carrier Costs = </w:t>
            </w:r>
            <w:r w:rsidRPr="00FB292A">
              <w:t xml:space="preserve">(Handling Costs + Fixed Costs + Variable Costs) x Number of Deliveries </w:t>
            </w:r>
          </w:p>
        </w:tc>
      </w:tr>
      <w:tr w:rsidR="007467C0" w:rsidRPr="00A875AE" w14:paraId="62C6C241" w14:textId="77777777" w:rsidTr="008A51F9">
        <w:tc>
          <w:tcPr>
            <w:tcW w:w="1392" w:type="dxa"/>
            <w:tcBorders>
              <w:top w:val="single" w:sz="6" w:space="0" w:color="auto"/>
              <w:bottom w:val="single" w:sz="6" w:space="0" w:color="auto"/>
              <w:right w:val="single" w:sz="6" w:space="0" w:color="auto"/>
            </w:tcBorders>
          </w:tcPr>
          <w:p w14:paraId="4F58DE86" w14:textId="77777777" w:rsidR="007467C0" w:rsidRPr="00235D67" w:rsidRDefault="007467C0" w:rsidP="00E16AC0">
            <w:pPr>
              <w:pStyle w:val="TableBody"/>
              <w:rPr>
                <w:b/>
                <w:bCs/>
              </w:rPr>
            </w:pPr>
            <w:r w:rsidRPr="00235D67">
              <w:rPr>
                <w:b/>
                <w:bCs/>
              </w:rPr>
              <w:t>Dead Money Cost</w:t>
            </w:r>
          </w:p>
        </w:tc>
        <w:tc>
          <w:tcPr>
            <w:tcW w:w="8286" w:type="dxa"/>
            <w:tcBorders>
              <w:top w:val="single" w:sz="6" w:space="0" w:color="auto"/>
              <w:left w:val="nil"/>
              <w:bottom w:val="single" w:sz="6" w:space="0" w:color="auto"/>
            </w:tcBorders>
          </w:tcPr>
          <w:p w14:paraId="1F5DAC46" w14:textId="244E9915" w:rsidR="007467C0" w:rsidRPr="00FB292A" w:rsidRDefault="007467C0" w:rsidP="00E16AC0">
            <w:pPr>
              <w:pStyle w:val="TableBody"/>
              <w:rPr>
                <w:rFonts w:eastAsia="MS Mincho"/>
              </w:rPr>
            </w:pPr>
            <w:r w:rsidRPr="00FB292A">
              <w:rPr>
                <w:rFonts w:eastAsia="MS Mincho"/>
              </w:rPr>
              <w:t xml:space="preserve">Dead money costs </w:t>
            </w:r>
            <w:r w:rsidR="00173045">
              <w:rPr>
                <w:rFonts w:eastAsia="MS Mincho"/>
              </w:rPr>
              <w:t xml:space="preserve">are </w:t>
            </w:r>
            <w:r w:rsidRPr="00FB292A">
              <w:rPr>
                <w:rFonts w:eastAsia="MS Mincho"/>
              </w:rPr>
              <w:t>associate</w:t>
            </w:r>
            <w:r w:rsidR="00173045">
              <w:rPr>
                <w:rFonts w:eastAsia="MS Mincho"/>
              </w:rPr>
              <w:t>d</w:t>
            </w:r>
            <w:r w:rsidRPr="00FB292A">
              <w:rPr>
                <w:rFonts w:eastAsia="MS Mincho"/>
              </w:rPr>
              <w:t xml:space="preserve"> with transit costs, </w:t>
            </w:r>
            <w:r w:rsidR="004549F7" w:rsidRPr="00FB292A">
              <w:rPr>
                <w:rFonts w:eastAsia="MS Mincho"/>
              </w:rPr>
              <w:t>i.e.,</w:t>
            </w:r>
            <w:r w:rsidRPr="00FB292A">
              <w:rPr>
                <w:rFonts w:eastAsia="MS Mincho"/>
              </w:rPr>
              <w:t xml:space="preserve"> costs of ‘dead cash’ while being in transit.</w:t>
            </w:r>
          </w:p>
          <w:p w14:paraId="67A6BAFD" w14:textId="77777777" w:rsidR="007467C0" w:rsidRPr="00FB292A" w:rsidRDefault="007467C0" w:rsidP="00E16AC0">
            <w:pPr>
              <w:pStyle w:val="TableBody"/>
              <w:rPr>
                <w:rFonts w:eastAsia="MS Mincho"/>
              </w:rPr>
            </w:pPr>
            <w:r w:rsidRPr="00FB292A">
              <w:rPr>
                <w:rFonts w:eastAsia="MS Mincho"/>
              </w:rPr>
              <w:t xml:space="preserve">Dead Money Costs = (Delivery Amount x Interest Rate %) / </w:t>
            </w:r>
            <w:r w:rsidRPr="00FB292A">
              <w:t>Number of Days in a Year</w:t>
            </w:r>
            <w:r w:rsidRPr="00FB292A">
              <w:rPr>
                <w:rFonts w:eastAsia="MS Mincho"/>
              </w:rPr>
              <w:t xml:space="preserve"> x Delivery Time* + (Return Amount x Interest Rate %) / </w:t>
            </w:r>
            <w:r w:rsidRPr="00FB292A">
              <w:t>Number of Days in a Year</w:t>
            </w:r>
            <w:r w:rsidRPr="00FB292A">
              <w:rPr>
                <w:rFonts w:eastAsia="MS Mincho"/>
              </w:rPr>
              <w:t xml:space="preserve"> x Return Time*</w:t>
            </w:r>
          </w:p>
          <w:p w14:paraId="4A275A79" w14:textId="2B7830E5" w:rsidR="007467C0" w:rsidRPr="00FB292A" w:rsidRDefault="007467C0" w:rsidP="00ED5CF8">
            <w:pPr>
              <w:pStyle w:val="TableBody"/>
            </w:pPr>
            <w:r w:rsidRPr="00FB292A">
              <w:rPr>
                <w:rFonts w:eastAsia="MS Mincho"/>
              </w:rPr>
              <w:t xml:space="preserve">*number of days for Return and Delivery Time </w:t>
            </w:r>
            <w:r w:rsidRPr="00FB292A">
              <w:t xml:space="preserve">defined in </w:t>
            </w:r>
            <w:r w:rsidRPr="00235D67">
              <w:rPr>
                <w:i/>
                <w:iCs/>
              </w:rPr>
              <w:t xml:space="preserve">Processing tab </w:t>
            </w:r>
            <w:r w:rsidRPr="00235D67">
              <w:rPr>
                <w:rFonts w:ascii="Wingdings" w:eastAsia="Wingdings" w:hAnsi="Wingdings" w:cs="Wingdings"/>
                <w:i/>
                <w:iCs/>
              </w:rPr>
              <w:t>à</w:t>
            </w:r>
            <w:r w:rsidRPr="00235D67">
              <w:rPr>
                <w:i/>
                <w:iCs/>
              </w:rPr>
              <w:t xml:space="preserve"> Cost Calculation </w:t>
            </w:r>
            <w:r w:rsidRPr="00235D67">
              <w:rPr>
                <w:rFonts w:ascii="Wingdings" w:eastAsia="Wingdings" w:hAnsi="Wingdings" w:cs="Wingdings"/>
                <w:i/>
                <w:iCs/>
              </w:rPr>
              <w:t>à</w:t>
            </w:r>
            <w:r w:rsidRPr="00235D67">
              <w:rPr>
                <w:i/>
                <w:iCs/>
              </w:rPr>
              <w:t xml:space="preserve"> Cost Options</w:t>
            </w:r>
            <w:r w:rsidRPr="00235D67">
              <w:rPr>
                <w:rFonts w:eastAsia="MS Mincho"/>
                <w:i/>
                <w:iCs/>
              </w:rPr>
              <w:t>.</w:t>
            </w:r>
          </w:p>
        </w:tc>
      </w:tr>
      <w:tr w:rsidR="007467C0" w:rsidRPr="00A875AE" w14:paraId="0DCC8474" w14:textId="77777777" w:rsidTr="008A51F9">
        <w:tc>
          <w:tcPr>
            <w:tcW w:w="1392" w:type="dxa"/>
            <w:tcBorders>
              <w:top w:val="single" w:sz="6" w:space="0" w:color="auto"/>
              <w:bottom w:val="single" w:sz="6" w:space="0" w:color="auto"/>
              <w:right w:val="single" w:sz="6" w:space="0" w:color="auto"/>
            </w:tcBorders>
          </w:tcPr>
          <w:p w14:paraId="7E17107A" w14:textId="77777777" w:rsidR="007467C0" w:rsidRPr="00235D67" w:rsidRDefault="007467C0" w:rsidP="00E16AC0">
            <w:pPr>
              <w:pStyle w:val="TableBody"/>
              <w:rPr>
                <w:b/>
                <w:bCs/>
              </w:rPr>
            </w:pPr>
            <w:r w:rsidRPr="00235D67">
              <w:rPr>
                <w:b/>
                <w:bCs/>
              </w:rPr>
              <w:t>Total Cost</w:t>
            </w:r>
          </w:p>
        </w:tc>
        <w:tc>
          <w:tcPr>
            <w:tcW w:w="8286" w:type="dxa"/>
            <w:tcBorders>
              <w:top w:val="single" w:sz="6" w:space="0" w:color="auto"/>
              <w:left w:val="nil"/>
              <w:bottom w:val="single" w:sz="6" w:space="0" w:color="auto"/>
            </w:tcBorders>
          </w:tcPr>
          <w:p w14:paraId="55E0027E" w14:textId="77777777" w:rsidR="007467C0" w:rsidRPr="00FB292A" w:rsidRDefault="007467C0" w:rsidP="00E16AC0">
            <w:pPr>
              <w:pStyle w:val="TableBody"/>
            </w:pPr>
            <w:r w:rsidRPr="00FB292A">
              <w:t xml:space="preserve">Total costs will be the sum of all the costs in the above categories. </w:t>
            </w:r>
          </w:p>
        </w:tc>
      </w:tr>
    </w:tbl>
    <w:p w14:paraId="307B37E4" w14:textId="77777777" w:rsidR="007467C0"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05184CB9" w14:textId="77777777" w:rsidR="007467C0" w:rsidRPr="00326CDA" w:rsidRDefault="007467C0" w:rsidP="007467C0">
      <w:pPr>
        <w:pStyle w:val="TopofSection"/>
      </w:pPr>
    </w:p>
    <w:p w14:paraId="1044035E" w14:textId="77777777" w:rsidR="007467C0" w:rsidRDefault="007467C0" w:rsidP="007467C0">
      <w:pPr>
        <w:pStyle w:val="Heading4"/>
      </w:pPr>
      <w:bookmarkStart w:id="2180" w:name="_Ref245722759"/>
      <w:r>
        <w:t>Costs (Actual)</w:t>
      </w:r>
      <w:bookmarkEnd w:id="2180"/>
    </w:p>
    <w:p w14:paraId="1C41F36D" w14:textId="77777777" w:rsidR="007467C0" w:rsidRPr="002176C9" w:rsidRDefault="007467C0" w:rsidP="00A16A73">
      <w:pPr>
        <w:pStyle w:val="BodyText"/>
      </w:pPr>
      <w:r>
        <w:t>This report will show a breakdown of the actual costs incurred as calculated by OptiVault for one or a number of Cashpoints, denominations, and qualities.</w:t>
      </w:r>
    </w:p>
    <w:p w14:paraId="71056BCD" w14:textId="77777777" w:rsidR="007467C0" w:rsidRDefault="007467C0" w:rsidP="007467C0">
      <w:pPr>
        <w:pStyle w:val="Caption"/>
      </w:pPr>
      <w:bookmarkStart w:id="2181" w:name="_Toc74556766"/>
      <w:r>
        <w:lastRenderedPageBreak/>
        <w:t xml:space="preserve">Table </w:t>
      </w:r>
      <w:r>
        <w:fldChar w:fldCharType="begin"/>
      </w:r>
      <w:r>
        <w:instrText xml:space="preserve"> SEQ Table \* ARABIC </w:instrText>
      </w:r>
      <w:r>
        <w:fldChar w:fldCharType="separate"/>
      </w:r>
      <w:r>
        <w:rPr>
          <w:noProof/>
        </w:rPr>
        <w:t>127</w:t>
      </w:r>
      <w:r>
        <w:rPr>
          <w:noProof/>
        </w:rPr>
        <w:fldChar w:fldCharType="end"/>
      </w:r>
      <w:r>
        <w:t xml:space="preserve">: Costs Actual </w:t>
      </w:r>
      <w:r w:rsidRPr="00070928">
        <w:t>Report Description</w:t>
      </w:r>
      <w:bookmarkEnd w:id="218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81AC536" w14:textId="77777777" w:rsidTr="0019470C">
        <w:trPr>
          <w:tblHeader/>
        </w:trPr>
        <w:tc>
          <w:tcPr>
            <w:tcW w:w="2570" w:type="dxa"/>
            <w:tcBorders>
              <w:top w:val="single" w:sz="6" w:space="0" w:color="auto"/>
              <w:bottom w:val="double" w:sz="6" w:space="0" w:color="auto"/>
              <w:right w:val="single" w:sz="6" w:space="0" w:color="auto"/>
            </w:tcBorders>
            <w:shd w:val="clear" w:color="auto" w:fill="60C03A"/>
          </w:tcPr>
          <w:p w14:paraId="780584D4"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06C5AA16" w14:textId="77777777" w:rsidR="007467C0" w:rsidRPr="00A875AE" w:rsidRDefault="007467C0" w:rsidP="00170D7D">
            <w:pPr>
              <w:pStyle w:val="TableHeader"/>
            </w:pPr>
            <w:r>
              <w:t>Description</w:t>
            </w:r>
          </w:p>
        </w:tc>
      </w:tr>
      <w:tr w:rsidR="007467C0" w:rsidRPr="00A875AE" w14:paraId="586D9A1D" w14:textId="77777777" w:rsidTr="0019470C">
        <w:trPr>
          <w:trHeight w:val="135"/>
        </w:trPr>
        <w:tc>
          <w:tcPr>
            <w:tcW w:w="2570" w:type="dxa"/>
            <w:tcBorders>
              <w:top w:val="nil"/>
              <w:bottom w:val="single" w:sz="6" w:space="0" w:color="auto"/>
              <w:right w:val="single" w:sz="6" w:space="0" w:color="auto"/>
            </w:tcBorders>
          </w:tcPr>
          <w:p w14:paraId="660CA3CC" w14:textId="77777777" w:rsidR="007467C0" w:rsidRPr="00235D67" w:rsidRDefault="007467C0" w:rsidP="0019470C">
            <w:pPr>
              <w:pStyle w:val="TableBody"/>
              <w:rPr>
                <w:b/>
                <w:bCs/>
              </w:rPr>
            </w:pPr>
            <w:r w:rsidRPr="00235D67">
              <w:rPr>
                <w:b/>
                <w:bCs/>
              </w:rPr>
              <w:t>Select Button</w:t>
            </w:r>
          </w:p>
        </w:tc>
        <w:tc>
          <w:tcPr>
            <w:tcW w:w="5480" w:type="dxa"/>
            <w:tcBorders>
              <w:top w:val="nil"/>
              <w:left w:val="single" w:sz="6" w:space="0" w:color="auto"/>
              <w:bottom w:val="single" w:sz="6" w:space="0" w:color="auto"/>
            </w:tcBorders>
          </w:tcPr>
          <w:p w14:paraId="00A86D16" w14:textId="6E683AEE" w:rsidR="007467C0" w:rsidRPr="00FB292A" w:rsidRDefault="007467C0" w:rsidP="00ED5CF8">
            <w:pPr>
              <w:pStyle w:val="TableBody"/>
            </w:pPr>
            <w:r w:rsidRPr="00FB292A">
              <w:t xml:space="preserve">Allows the user to choose Cashpoints to be included in the report. For more information on Cashpoint Selection, </w:t>
            </w:r>
            <w:r w:rsidRPr="00FB292A">
              <w:fldChar w:fldCharType="begin"/>
            </w:r>
            <w:r w:rsidRPr="00FB292A">
              <w:instrText xml:space="preserve"> REF _Ref249747087 \h  \* MERGEFORMAT </w:instrText>
            </w:r>
            <w:r w:rsidRPr="00FB292A">
              <w:fldChar w:fldCharType="separate"/>
            </w:r>
            <w:r w:rsidRPr="00AC4E90">
              <w:rPr>
                <w:rStyle w:val="TopicCrossReference"/>
                <w:rFonts w:cs="Arial"/>
                <w:lang w:val="en-US" w:bidi="en-US"/>
              </w:rPr>
              <w:t>Cashpoint Selector</w:t>
            </w:r>
            <w:r w:rsidRPr="00FB292A">
              <w:fldChar w:fldCharType="end"/>
            </w:r>
            <w:r w:rsidRPr="00FB292A">
              <w:t xml:space="preserve"> </w:t>
            </w:r>
          </w:p>
        </w:tc>
      </w:tr>
      <w:tr w:rsidR="007467C0" w:rsidRPr="00A875AE" w14:paraId="449DA69E" w14:textId="77777777" w:rsidTr="0019470C">
        <w:trPr>
          <w:trHeight w:val="135"/>
        </w:trPr>
        <w:tc>
          <w:tcPr>
            <w:tcW w:w="2570" w:type="dxa"/>
            <w:tcBorders>
              <w:top w:val="nil"/>
              <w:bottom w:val="single" w:sz="6" w:space="0" w:color="auto"/>
              <w:right w:val="single" w:sz="6" w:space="0" w:color="auto"/>
            </w:tcBorders>
          </w:tcPr>
          <w:p w14:paraId="7FBE426B" w14:textId="77777777" w:rsidR="007467C0" w:rsidRPr="00235D67" w:rsidRDefault="007467C0" w:rsidP="0019470C">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41070027" w14:textId="77777777" w:rsidR="007467C0" w:rsidRPr="00FB292A" w:rsidRDefault="007467C0" w:rsidP="00A16A73">
            <w:pPr>
              <w:pStyle w:val="TableBody"/>
            </w:pPr>
            <w:r w:rsidRPr="00FB292A">
              <w:t>Starting date of the report</w:t>
            </w:r>
          </w:p>
        </w:tc>
      </w:tr>
      <w:tr w:rsidR="007467C0" w:rsidRPr="00A875AE" w14:paraId="3AA9A6E5" w14:textId="77777777" w:rsidTr="0019470C">
        <w:tc>
          <w:tcPr>
            <w:tcW w:w="2570" w:type="dxa"/>
            <w:tcBorders>
              <w:top w:val="nil"/>
              <w:bottom w:val="single" w:sz="6" w:space="0" w:color="auto"/>
              <w:right w:val="single" w:sz="6" w:space="0" w:color="auto"/>
            </w:tcBorders>
          </w:tcPr>
          <w:p w14:paraId="6F0DDC0E" w14:textId="77777777" w:rsidR="007467C0" w:rsidRPr="00235D67" w:rsidRDefault="007467C0" w:rsidP="0019470C">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01BFEB11" w14:textId="77777777" w:rsidR="007467C0" w:rsidRPr="00FB292A" w:rsidRDefault="007467C0" w:rsidP="00A16A73">
            <w:pPr>
              <w:pStyle w:val="TableBody"/>
            </w:pPr>
            <w:r w:rsidRPr="00FB292A">
              <w:t>Ending date of the report</w:t>
            </w:r>
          </w:p>
        </w:tc>
      </w:tr>
      <w:tr w:rsidR="007467C0" w:rsidRPr="00A875AE" w14:paraId="54FFB754" w14:textId="77777777" w:rsidTr="0019470C">
        <w:tc>
          <w:tcPr>
            <w:tcW w:w="2570" w:type="dxa"/>
            <w:tcBorders>
              <w:top w:val="single" w:sz="6" w:space="0" w:color="auto"/>
              <w:bottom w:val="single" w:sz="6" w:space="0" w:color="auto"/>
              <w:right w:val="single" w:sz="6" w:space="0" w:color="auto"/>
            </w:tcBorders>
          </w:tcPr>
          <w:p w14:paraId="1974701E" w14:textId="77777777" w:rsidR="007467C0" w:rsidRPr="00235D67" w:rsidRDefault="007467C0" w:rsidP="0019470C">
            <w:pPr>
              <w:pStyle w:val="TableBody"/>
              <w:rPr>
                <w:b/>
                <w:bCs/>
              </w:rPr>
            </w:pPr>
            <w:r w:rsidRPr="00235D67">
              <w:rPr>
                <w:b/>
                <w:bCs/>
              </w:rPr>
              <w:t>Time Period</w:t>
            </w:r>
          </w:p>
        </w:tc>
        <w:tc>
          <w:tcPr>
            <w:tcW w:w="5480" w:type="dxa"/>
            <w:tcBorders>
              <w:top w:val="single" w:sz="6" w:space="0" w:color="auto"/>
              <w:left w:val="single" w:sz="6" w:space="0" w:color="auto"/>
              <w:bottom w:val="single" w:sz="6" w:space="0" w:color="auto"/>
            </w:tcBorders>
          </w:tcPr>
          <w:p w14:paraId="22FDFFF9" w14:textId="77777777" w:rsidR="007467C0" w:rsidRPr="00FB292A" w:rsidRDefault="007467C0" w:rsidP="00A16A73">
            <w:pPr>
              <w:pStyle w:val="TableBody"/>
            </w:pPr>
            <w:r w:rsidRPr="00FB292A">
              <w:t xml:space="preserve">Determines how the report is displayed and summarized. </w:t>
            </w:r>
          </w:p>
          <w:p w14:paraId="0551BB78" w14:textId="77777777" w:rsidR="007467C0" w:rsidRPr="00FB292A" w:rsidRDefault="007467C0" w:rsidP="00A16A73">
            <w:pPr>
              <w:pStyle w:val="TableBody"/>
            </w:pPr>
            <w:r w:rsidRPr="00FB292A">
              <w:t>The available options are:</w:t>
            </w:r>
          </w:p>
          <w:p w14:paraId="2B918D10" w14:textId="77777777" w:rsidR="007467C0" w:rsidRPr="00FB292A" w:rsidRDefault="007467C0" w:rsidP="00235D67">
            <w:pPr>
              <w:pStyle w:val="TableListBullet"/>
              <w:numPr>
                <w:ilvl w:val="0"/>
                <w:numId w:val="52"/>
              </w:numPr>
            </w:pPr>
            <w:r w:rsidRPr="00FB292A">
              <w:t>Daily</w:t>
            </w:r>
          </w:p>
          <w:p w14:paraId="09DD6792" w14:textId="77777777" w:rsidR="007467C0" w:rsidRPr="00FB292A" w:rsidRDefault="007467C0" w:rsidP="00235D67">
            <w:pPr>
              <w:pStyle w:val="TableListBullet"/>
              <w:numPr>
                <w:ilvl w:val="0"/>
                <w:numId w:val="52"/>
              </w:numPr>
            </w:pPr>
            <w:r w:rsidRPr="00FB292A">
              <w:t>Monthly</w:t>
            </w:r>
          </w:p>
          <w:p w14:paraId="27AE43ED" w14:textId="77777777" w:rsidR="007467C0" w:rsidRPr="00A16A73" w:rsidRDefault="007467C0" w:rsidP="00A16A73">
            <w:pPr>
              <w:pStyle w:val="TableBody"/>
            </w:pPr>
            <w:r w:rsidRPr="00A16A73">
              <w:t>Additionally, the type of summary can be displayed</w:t>
            </w:r>
          </w:p>
          <w:p w14:paraId="6370A0A1" w14:textId="77777777" w:rsidR="007467C0" w:rsidRPr="00FB292A" w:rsidRDefault="007467C0" w:rsidP="00A16A73">
            <w:pPr>
              <w:pStyle w:val="TableBody"/>
            </w:pPr>
            <w:r w:rsidRPr="00A16A73">
              <w:t>The available summary options are:</w:t>
            </w:r>
          </w:p>
          <w:p w14:paraId="72CF2FE7" w14:textId="77777777" w:rsidR="007467C0" w:rsidRPr="00FB292A" w:rsidRDefault="007467C0" w:rsidP="00235D67">
            <w:pPr>
              <w:pStyle w:val="TableListBullet"/>
              <w:numPr>
                <w:ilvl w:val="0"/>
                <w:numId w:val="53"/>
              </w:numPr>
            </w:pPr>
            <w:r w:rsidRPr="00235D67">
              <w:rPr>
                <w:b/>
                <w:bCs/>
              </w:rPr>
              <w:t>Network Summary –</w:t>
            </w:r>
            <w:r w:rsidRPr="00FB292A">
              <w:t xml:space="preserve"> Summarizes the entire network based on the Cashpoints selected</w:t>
            </w:r>
          </w:p>
          <w:p w14:paraId="116DB4F2" w14:textId="77777777" w:rsidR="007467C0" w:rsidRPr="00FB292A" w:rsidRDefault="007467C0" w:rsidP="00235D67">
            <w:pPr>
              <w:pStyle w:val="TableListBullet"/>
              <w:numPr>
                <w:ilvl w:val="0"/>
                <w:numId w:val="53"/>
              </w:numPr>
            </w:pPr>
            <w:r w:rsidRPr="00235D67">
              <w:rPr>
                <w:b/>
                <w:bCs/>
              </w:rPr>
              <w:t>Detail –</w:t>
            </w:r>
            <w:r w:rsidRPr="00FB292A">
              <w:t xml:space="preserve"> Provides daily details for each Cashpoint and each day</w:t>
            </w:r>
          </w:p>
          <w:p w14:paraId="38C35D7D" w14:textId="77777777" w:rsidR="007467C0" w:rsidRPr="00FB292A" w:rsidRDefault="007467C0" w:rsidP="00235D67">
            <w:pPr>
              <w:pStyle w:val="TableListBullet"/>
              <w:numPr>
                <w:ilvl w:val="0"/>
                <w:numId w:val="53"/>
              </w:numPr>
            </w:pPr>
            <w:r w:rsidRPr="00235D67">
              <w:rPr>
                <w:b/>
                <w:bCs/>
              </w:rPr>
              <w:t>Depot  Summary –</w:t>
            </w:r>
            <w:r w:rsidRPr="00FB292A">
              <w:t xml:space="preserve"> Summarizes the report by depot based on the Cashpoints and dates selected</w:t>
            </w:r>
          </w:p>
          <w:p w14:paraId="39E65961" w14:textId="77777777" w:rsidR="007467C0" w:rsidRPr="00FB292A" w:rsidRDefault="007467C0" w:rsidP="00235D67">
            <w:pPr>
              <w:pStyle w:val="TableListBullet"/>
              <w:numPr>
                <w:ilvl w:val="0"/>
                <w:numId w:val="53"/>
              </w:numPr>
            </w:pPr>
            <w:r w:rsidRPr="00235D67">
              <w:rPr>
                <w:b/>
                <w:bCs/>
              </w:rPr>
              <w:t>Cashpoint Summary –</w:t>
            </w:r>
            <w:r w:rsidRPr="00FB292A">
              <w:t xml:space="preserve"> Summarizes the report by Cashpoint based on the Cashpoints and dates selected</w:t>
            </w:r>
          </w:p>
        </w:tc>
      </w:tr>
      <w:tr w:rsidR="007467C0" w:rsidRPr="00A875AE" w14:paraId="4E7C520A" w14:textId="77777777" w:rsidTr="0019470C">
        <w:tc>
          <w:tcPr>
            <w:tcW w:w="2570" w:type="dxa"/>
            <w:tcBorders>
              <w:top w:val="single" w:sz="6" w:space="0" w:color="auto"/>
              <w:bottom w:val="single" w:sz="6" w:space="0" w:color="auto"/>
              <w:right w:val="single" w:sz="6" w:space="0" w:color="auto"/>
            </w:tcBorders>
          </w:tcPr>
          <w:p w14:paraId="7128EA3A" w14:textId="77777777" w:rsidR="007467C0" w:rsidRPr="00235D67" w:rsidRDefault="007467C0" w:rsidP="0019470C">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49AEB5AC" w14:textId="77777777" w:rsidR="007467C0" w:rsidRPr="00FB292A" w:rsidRDefault="007467C0" w:rsidP="00A16A73">
            <w:pPr>
              <w:pStyle w:val="TableBody"/>
            </w:pPr>
            <w:r w:rsidRPr="00FB292A">
              <w:t>Allows the analyst to select ‘All’ denominations or one particular denomination</w:t>
            </w:r>
          </w:p>
        </w:tc>
      </w:tr>
      <w:tr w:rsidR="007467C0" w:rsidRPr="00A875AE" w14:paraId="053D10DC" w14:textId="77777777" w:rsidTr="0019470C">
        <w:tc>
          <w:tcPr>
            <w:tcW w:w="2570" w:type="dxa"/>
            <w:tcBorders>
              <w:top w:val="single" w:sz="6" w:space="0" w:color="auto"/>
              <w:bottom w:val="single" w:sz="6" w:space="0" w:color="auto"/>
              <w:right w:val="single" w:sz="6" w:space="0" w:color="auto"/>
            </w:tcBorders>
          </w:tcPr>
          <w:p w14:paraId="12641936" w14:textId="77777777" w:rsidR="007467C0" w:rsidRPr="00235D67" w:rsidRDefault="007467C0" w:rsidP="0019470C">
            <w:pPr>
              <w:pStyle w:val="TableBody"/>
              <w:rPr>
                <w:b/>
                <w:bCs/>
              </w:rPr>
            </w:pPr>
            <w:r w:rsidRPr="00235D67">
              <w:rPr>
                <w:b/>
                <w:bCs/>
              </w:rPr>
              <w:t>Quality</w:t>
            </w:r>
          </w:p>
        </w:tc>
        <w:tc>
          <w:tcPr>
            <w:tcW w:w="5480" w:type="dxa"/>
            <w:tcBorders>
              <w:top w:val="single" w:sz="6" w:space="0" w:color="auto"/>
              <w:left w:val="nil"/>
              <w:bottom w:val="single" w:sz="6" w:space="0" w:color="auto"/>
            </w:tcBorders>
          </w:tcPr>
          <w:p w14:paraId="2527DC59" w14:textId="77777777" w:rsidR="007467C0" w:rsidRPr="00FB292A" w:rsidRDefault="007467C0" w:rsidP="00A16A73">
            <w:pPr>
              <w:pStyle w:val="TableBody"/>
            </w:pPr>
            <w:r w:rsidRPr="00FB292A">
              <w:t>Displays the quality of the denominations selected or ‘All’ Qualities.</w:t>
            </w:r>
          </w:p>
        </w:tc>
      </w:tr>
      <w:tr w:rsidR="007467C0" w:rsidRPr="00A875AE" w14:paraId="04A1D9D9" w14:textId="77777777" w:rsidTr="0019470C">
        <w:tc>
          <w:tcPr>
            <w:tcW w:w="2570" w:type="dxa"/>
            <w:tcBorders>
              <w:top w:val="single" w:sz="6" w:space="0" w:color="auto"/>
              <w:bottom w:val="single" w:sz="6" w:space="0" w:color="auto"/>
              <w:right w:val="single" w:sz="6" w:space="0" w:color="auto"/>
            </w:tcBorders>
          </w:tcPr>
          <w:p w14:paraId="12BC8930" w14:textId="77777777" w:rsidR="007467C0" w:rsidRPr="00235D67" w:rsidRDefault="007467C0" w:rsidP="0019470C">
            <w:pPr>
              <w:pStyle w:val="TableBody"/>
              <w:rPr>
                <w:b/>
                <w:bCs/>
              </w:rPr>
            </w:pPr>
            <w:r w:rsidRPr="00235D67">
              <w:rPr>
                <w:b/>
                <w:bCs/>
              </w:rPr>
              <w:t>Cashpoint ID</w:t>
            </w:r>
          </w:p>
        </w:tc>
        <w:tc>
          <w:tcPr>
            <w:tcW w:w="5480" w:type="dxa"/>
            <w:tcBorders>
              <w:top w:val="single" w:sz="6" w:space="0" w:color="auto"/>
              <w:left w:val="nil"/>
              <w:bottom w:val="single" w:sz="6" w:space="0" w:color="auto"/>
            </w:tcBorders>
          </w:tcPr>
          <w:p w14:paraId="65E7B1EE" w14:textId="2FCCABFB" w:rsidR="007467C0" w:rsidRPr="00FB292A" w:rsidRDefault="007467C0" w:rsidP="00A16A73">
            <w:pPr>
              <w:pStyle w:val="TableBody"/>
            </w:pPr>
            <w:r w:rsidRPr="00FB292A">
              <w:t>Unique alpha</w:t>
            </w:r>
            <w:r w:rsidR="00ED5CF8">
              <w:t>-</w:t>
            </w:r>
            <w:r w:rsidRPr="00FB292A">
              <w:t xml:space="preserve">numeric identification of the Cashpoint. </w:t>
            </w:r>
          </w:p>
        </w:tc>
      </w:tr>
      <w:tr w:rsidR="007467C0" w:rsidRPr="00A875AE" w14:paraId="6F4D3138" w14:textId="77777777" w:rsidTr="0019470C">
        <w:tc>
          <w:tcPr>
            <w:tcW w:w="2570" w:type="dxa"/>
            <w:tcBorders>
              <w:top w:val="single" w:sz="6" w:space="0" w:color="auto"/>
              <w:bottom w:val="single" w:sz="6" w:space="0" w:color="auto"/>
              <w:right w:val="single" w:sz="6" w:space="0" w:color="auto"/>
            </w:tcBorders>
          </w:tcPr>
          <w:p w14:paraId="502EF9E7" w14:textId="77777777" w:rsidR="007467C0" w:rsidRPr="00235D67" w:rsidRDefault="007467C0" w:rsidP="0019470C">
            <w:pPr>
              <w:pStyle w:val="TableBody"/>
              <w:rPr>
                <w:b/>
                <w:bCs/>
              </w:rPr>
            </w:pPr>
            <w:r w:rsidRPr="00235D67">
              <w:rPr>
                <w:b/>
                <w:bCs/>
              </w:rPr>
              <w:t>Currency</w:t>
            </w:r>
          </w:p>
        </w:tc>
        <w:tc>
          <w:tcPr>
            <w:tcW w:w="5480" w:type="dxa"/>
            <w:tcBorders>
              <w:top w:val="single" w:sz="6" w:space="0" w:color="auto"/>
              <w:left w:val="nil"/>
              <w:bottom w:val="single" w:sz="6" w:space="0" w:color="auto"/>
            </w:tcBorders>
          </w:tcPr>
          <w:p w14:paraId="3535E2DE" w14:textId="3DBC20B6" w:rsidR="007467C0" w:rsidRPr="00FB292A" w:rsidRDefault="007467C0" w:rsidP="0019470C">
            <w:pPr>
              <w:pStyle w:val="TableBody"/>
              <w:rPr>
                <w:rFonts w:eastAsia="MS Mincho"/>
              </w:rPr>
            </w:pPr>
            <w:r>
              <w:rPr>
                <w:rFonts w:eastAsia="MS Mincho"/>
              </w:rPr>
              <w:t>OptiVault reflects the currency that the denomination(s) being report</w:t>
            </w:r>
            <w:r w:rsidR="00E23485">
              <w:rPr>
                <w:rFonts w:eastAsia="MS Mincho"/>
              </w:rPr>
              <w:t>ed</w:t>
            </w:r>
            <w:r>
              <w:rPr>
                <w:rFonts w:eastAsia="MS Mincho"/>
              </w:rPr>
              <w:t xml:space="preserve"> is associated with</w:t>
            </w:r>
          </w:p>
        </w:tc>
      </w:tr>
      <w:tr w:rsidR="007467C0" w:rsidRPr="00A875AE" w14:paraId="4907EF17" w14:textId="77777777" w:rsidTr="0019470C">
        <w:tc>
          <w:tcPr>
            <w:tcW w:w="2570" w:type="dxa"/>
            <w:tcBorders>
              <w:top w:val="single" w:sz="6" w:space="0" w:color="auto"/>
              <w:bottom w:val="single" w:sz="6" w:space="0" w:color="auto"/>
              <w:right w:val="single" w:sz="6" w:space="0" w:color="auto"/>
            </w:tcBorders>
          </w:tcPr>
          <w:p w14:paraId="7F6611A0" w14:textId="77777777" w:rsidR="007467C0" w:rsidRPr="00235D67" w:rsidRDefault="007467C0" w:rsidP="0019470C">
            <w:pPr>
              <w:pStyle w:val="TableBody"/>
              <w:rPr>
                <w:b/>
                <w:bCs/>
              </w:rPr>
            </w:pPr>
            <w:r w:rsidRPr="00235D67">
              <w:rPr>
                <w:b/>
                <w:bCs/>
              </w:rPr>
              <w:t>Balance Cost</w:t>
            </w:r>
          </w:p>
        </w:tc>
        <w:tc>
          <w:tcPr>
            <w:tcW w:w="5480" w:type="dxa"/>
            <w:tcBorders>
              <w:top w:val="single" w:sz="6" w:space="0" w:color="auto"/>
              <w:left w:val="nil"/>
              <w:bottom w:val="single" w:sz="6" w:space="0" w:color="auto"/>
            </w:tcBorders>
          </w:tcPr>
          <w:p w14:paraId="09BF10B4" w14:textId="77777777" w:rsidR="007467C0" w:rsidRPr="00FB292A" w:rsidRDefault="007467C0" w:rsidP="0019470C">
            <w:pPr>
              <w:pStyle w:val="TableBody"/>
              <w:rPr>
                <w:rFonts w:eastAsia="MS Mincho"/>
              </w:rPr>
            </w:pPr>
            <w:r w:rsidRPr="00FB292A">
              <w:rPr>
                <w:rFonts w:eastAsia="MS Mincho"/>
              </w:rPr>
              <w:t>Balance cost details will give an overview of costs associated with cash being held in a Cashpoint. Balance Costs are the sum of the following costs:</w:t>
            </w:r>
          </w:p>
          <w:p w14:paraId="01F07A53" w14:textId="77777777" w:rsidR="007467C0" w:rsidRPr="00FB292A" w:rsidRDefault="007467C0" w:rsidP="0019470C">
            <w:pPr>
              <w:pStyle w:val="TableBody"/>
              <w:rPr>
                <w:rFonts w:eastAsia="MS Mincho"/>
              </w:rPr>
            </w:pPr>
            <w:r w:rsidRPr="00FB292A">
              <w:rPr>
                <w:rFonts w:eastAsia="MS Mincho"/>
              </w:rPr>
              <w:t>Balance Cost = Holding Cost + Insurance Cost + Out-of-Cash Cost</w:t>
            </w:r>
          </w:p>
          <w:p w14:paraId="019166B9" w14:textId="77777777" w:rsidR="007467C0" w:rsidRPr="00FB292A" w:rsidRDefault="007467C0" w:rsidP="0019470C">
            <w:pPr>
              <w:pStyle w:val="TableBody"/>
            </w:pPr>
            <w:r w:rsidRPr="00FB292A">
              <w:rPr>
                <w:b/>
                <w:bCs/>
              </w:rPr>
              <w:t>Holding Costs</w:t>
            </w:r>
            <w:r w:rsidRPr="00FB292A">
              <w:t xml:space="preserve"> - costs associated with holding too much cash (for instance, lost potential savings from interest rates). </w:t>
            </w:r>
          </w:p>
          <w:p w14:paraId="421E6CE6" w14:textId="77777777" w:rsidR="007467C0" w:rsidRPr="00FB292A" w:rsidRDefault="007467C0" w:rsidP="0019470C">
            <w:pPr>
              <w:pStyle w:val="TableBody"/>
            </w:pPr>
            <w:r w:rsidRPr="00FB292A">
              <w:lastRenderedPageBreak/>
              <w:t>Holding Costs = (Closing Balance x Interest Rate %) / Number of Days in a Year x Days Cash is Held in Cashpoint</w:t>
            </w:r>
          </w:p>
          <w:p w14:paraId="24448C0B" w14:textId="77777777" w:rsidR="007467C0" w:rsidRPr="00FB292A" w:rsidRDefault="007467C0" w:rsidP="0019470C">
            <w:pPr>
              <w:pStyle w:val="TableBody"/>
            </w:pPr>
            <w:r w:rsidRPr="00FB292A">
              <w:rPr>
                <w:b/>
                <w:bCs/>
              </w:rPr>
              <w:t xml:space="preserve">Insurance Costs </w:t>
            </w:r>
            <w:r w:rsidRPr="00FB292A">
              <w:t xml:space="preserve">are based on currency insurance rate that is charged to insure funds kept in Cashpoints. </w:t>
            </w:r>
          </w:p>
          <w:p w14:paraId="74BD3638" w14:textId="77777777" w:rsidR="007467C0" w:rsidRPr="00FB292A" w:rsidRDefault="007467C0" w:rsidP="0019470C">
            <w:pPr>
              <w:pStyle w:val="TableBody"/>
            </w:pPr>
            <w:r w:rsidRPr="00FB292A">
              <w:t xml:space="preserve">Insurance Costs = (Closing Balance x Insurance Rate %) / Number of Days in a Year </w:t>
            </w:r>
          </w:p>
          <w:p w14:paraId="3FE500C9" w14:textId="77777777" w:rsidR="007467C0" w:rsidRPr="00FB292A" w:rsidRDefault="007467C0" w:rsidP="0019470C">
            <w:pPr>
              <w:pStyle w:val="TableBody"/>
            </w:pPr>
            <w:r w:rsidRPr="00FB292A">
              <w:rPr>
                <w:b/>
                <w:bCs/>
              </w:rPr>
              <w:t>Out-of-Cash Costs</w:t>
            </w:r>
            <w:r w:rsidRPr="00FB292A">
              <w:t>: any costs associated with out-of-cash indicated by the cost set by the institution such as penalty, admin fee, etc.</w:t>
            </w:r>
          </w:p>
          <w:p w14:paraId="4F5BF0FE" w14:textId="77777777" w:rsidR="007467C0" w:rsidRPr="00FB292A" w:rsidRDefault="007467C0" w:rsidP="0019470C">
            <w:pPr>
              <w:pStyle w:val="TableBody"/>
            </w:pPr>
            <w:r w:rsidRPr="00FB292A">
              <w:t xml:space="preserve">Out-of-Cash Costs = Cost per Outage Amount x Number of Outages*, </w:t>
            </w:r>
          </w:p>
          <w:p w14:paraId="15390F2D" w14:textId="77777777" w:rsidR="007467C0" w:rsidRPr="00FB292A" w:rsidRDefault="007467C0" w:rsidP="0019470C">
            <w:pPr>
              <w:pStyle w:val="TableBody"/>
            </w:pPr>
            <w:r w:rsidRPr="00FB292A">
              <w:t xml:space="preserve">*where Outage is when Closing Balance is less than the threshold amount defined </w:t>
            </w:r>
            <w:r w:rsidRPr="00235D67">
              <w:rPr>
                <w:i/>
                <w:iCs/>
              </w:rPr>
              <w:t xml:space="preserve">in Processing tab </w:t>
            </w:r>
            <w:r w:rsidRPr="00235D67">
              <w:rPr>
                <w:rFonts w:ascii="Wingdings" w:eastAsia="Wingdings" w:hAnsi="Wingdings" w:cs="Wingdings"/>
                <w:i/>
                <w:iCs/>
              </w:rPr>
              <w:t>à</w:t>
            </w:r>
            <w:r w:rsidRPr="00235D67">
              <w:rPr>
                <w:i/>
                <w:iCs/>
              </w:rPr>
              <w:t xml:space="preserve"> Cost Calculation </w:t>
            </w:r>
            <w:r w:rsidRPr="00235D67">
              <w:rPr>
                <w:rFonts w:ascii="Wingdings" w:eastAsia="Wingdings" w:hAnsi="Wingdings" w:cs="Wingdings"/>
                <w:i/>
                <w:iCs/>
              </w:rPr>
              <w:t>à</w:t>
            </w:r>
            <w:r w:rsidRPr="00235D67">
              <w:rPr>
                <w:i/>
                <w:iCs/>
              </w:rPr>
              <w:t xml:space="preserve"> Cost Options.</w:t>
            </w:r>
            <w:r w:rsidRPr="00FB292A">
              <w:t xml:space="preserve"> </w:t>
            </w:r>
          </w:p>
        </w:tc>
      </w:tr>
      <w:tr w:rsidR="007467C0" w:rsidRPr="00A875AE" w14:paraId="27169A2E" w14:textId="77777777" w:rsidTr="0019470C">
        <w:tc>
          <w:tcPr>
            <w:tcW w:w="2570" w:type="dxa"/>
            <w:tcBorders>
              <w:top w:val="single" w:sz="6" w:space="0" w:color="auto"/>
              <w:bottom w:val="single" w:sz="6" w:space="0" w:color="auto"/>
              <w:right w:val="single" w:sz="6" w:space="0" w:color="auto"/>
            </w:tcBorders>
          </w:tcPr>
          <w:p w14:paraId="506C129B" w14:textId="77777777" w:rsidR="007467C0" w:rsidRPr="00FB292A" w:rsidRDefault="007467C0" w:rsidP="0019470C">
            <w:pPr>
              <w:pStyle w:val="TableBody"/>
            </w:pPr>
            <w:r w:rsidRPr="00FB292A">
              <w:lastRenderedPageBreak/>
              <w:t>Carrier Cost</w:t>
            </w:r>
          </w:p>
        </w:tc>
        <w:tc>
          <w:tcPr>
            <w:tcW w:w="5480" w:type="dxa"/>
            <w:tcBorders>
              <w:top w:val="single" w:sz="6" w:space="0" w:color="auto"/>
              <w:left w:val="nil"/>
              <w:bottom w:val="single" w:sz="6" w:space="0" w:color="auto"/>
            </w:tcBorders>
          </w:tcPr>
          <w:p w14:paraId="5D12A890" w14:textId="77777777" w:rsidR="007467C0" w:rsidRPr="00FB292A" w:rsidRDefault="007467C0" w:rsidP="0019470C">
            <w:pPr>
              <w:pStyle w:val="TableBody"/>
              <w:rPr>
                <w:rFonts w:eastAsia="MS Mincho"/>
              </w:rPr>
            </w:pPr>
            <w:r w:rsidRPr="00FB292A">
              <w:rPr>
                <w:rFonts w:eastAsia="MS Mincho"/>
              </w:rPr>
              <w:t xml:space="preserve">Carrier costs will display the costs associated with a delivery or return service, including handling, fixed and variable costs. These costs are </w:t>
            </w:r>
            <w:r w:rsidRPr="00FB292A">
              <w:t xml:space="preserve">defined at a Cashpoint level under the </w:t>
            </w:r>
            <w:r w:rsidRPr="00235D67">
              <w:rPr>
                <w:i/>
                <w:iCs/>
              </w:rPr>
              <w:t xml:space="preserve">Advanced tab </w:t>
            </w:r>
            <w:r w:rsidRPr="00235D67">
              <w:rPr>
                <w:rFonts w:ascii="Wingdings" w:eastAsia="Wingdings" w:hAnsi="Wingdings" w:cs="Wingdings"/>
                <w:i/>
                <w:iCs/>
              </w:rPr>
              <w:t>à</w:t>
            </w:r>
            <w:r w:rsidRPr="00235D67">
              <w:rPr>
                <w:i/>
                <w:iCs/>
              </w:rPr>
              <w:t xml:space="preserve"> Costs</w:t>
            </w:r>
            <w:r w:rsidRPr="00FB292A">
              <w:t>.</w:t>
            </w:r>
          </w:p>
          <w:p w14:paraId="2FD97780" w14:textId="20B01E81" w:rsidR="007467C0" w:rsidRPr="00FB292A" w:rsidRDefault="007467C0" w:rsidP="0019470C">
            <w:pPr>
              <w:pStyle w:val="TableBody"/>
            </w:pPr>
            <w:r w:rsidRPr="00FB292A">
              <w:rPr>
                <w:b/>
                <w:bCs/>
              </w:rPr>
              <w:t>Handling Costs</w:t>
            </w:r>
            <w:r w:rsidRPr="00FB292A">
              <w:t xml:space="preserve">: Total internal costs associated with the processing/handling of cash delivery. </w:t>
            </w:r>
            <w:r w:rsidR="00C80335">
              <w:t>This m</w:t>
            </w:r>
            <w:r w:rsidR="00C80335" w:rsidRPr="00FB292A">
              <w:t xml:space="preserve">ay </w:t>
            </w:r>
            <w:r w:rsidRPr="00FB292A">
              <w:t xml:space="preserve">include </w:t>
            </w:r>
            <w:r w:rsidR="00C80335">
              <w:t xml:space="preserve">the </w:t>
            </w:r>
            <w:r w:rsidRPr="00FB292A">
              <w:t>value of employees’ time required during the delivery, and any other overhead or administrative costs (defined as Delivery and Return Handling Costs for branches, Replenishment Costs for ATMs).</w:t>
            </w:r>
          </w:p>
          <w:p w14:paraId="44CA4583" w14:textId="00158B64" w:rsidR="007467C0" w:rsidRPr="00FB292A" w:rsidRDefault="007467C0" w:rsidP="0019470C">
            <w:pPr>
              <w:pStyle w:val="TableBody"/>
            </w:pPr>
            <w:r w:rsidRPr="00FB292A">
              <w:rPr>
                <w:b/>
                <w:bCs/>
              </w:rPr>
              <w:t>Fixed Costs</w:t>
            </w:r>
            <w:r w:rsidRPr="00FB292A">
              <w:t xml:space="preserve">: cost per delivery regardless of </w:t>
            </w:r>
            <w:r w:rsidR="00C80335">
              <w:t xml:space="preserve">the </w:t>
            </w:r>
            <w:r w:rsidRPr="00FB292A">
              <w:t>amount of cash being transported.</w:t>
            </w:r>
          </w:p>
          <w:p w14:paraId="1ED98E87" w14:textId="77777777" w:rsidR="007467C0" w:rsidRPr="00FB292A" w:rsidRDefault="007467C0" w:rsidP="0019470C">
            <w:pPr>
              <w:pStyle w:val="TableBody"/>
            </w:pPr>
            <w:r w:rsidRPr="00FB292A">
              <w:rPr>
                <w:b/>
                <w:bCs/>
              </w:rPr>
              <w:t>Variable Costs</w:t>
            </w:r>
            <w:r w:rsidRPr="00FB292A">
              <w:t xml:space="preserve">: costs based on the amount of cash being transported. In some cases, variable costs may be on a sliding scale or range (defined by the Range button). </w:t>
            </w:r>
          </w:p>
          <w:p w14:paraId="1B3DA604" w14:textId="77777777" w:rsidR="007467C0" w:rsidRPr="00FB292A" w:rsidRDefault="007467C0" w:rsidP="0019470C">
            <w:pPr>
              <w:pStyle w:val="TableBody"/>
            </w:pPr>
            <w:r w:rsidRPr="00FB292A">
              <w:rPr>
                <w:rFonts w:eastAsia="MS Mincho"/>
              </w:rPr>
              <w:t xml:space="preserve">Carrier Costs = </w:t>
            </w:r>
            <w:r w:rsidRPr="00FB292A">
              <w:t xml:space="preserve">(Handling Costs + Fixed Costs + Variable Costs) x Number of Deliveries </w:t>
            </w:r>
          </w:p>
        </w:tc>
      </w:tr>
      <w:tr w:rsidR="007467C0" w:rsidRPr="00A875AE" w14:paraId="31C2E7D1" w14:textId="77777777" w:rsidTr="0019470C">
        <w:tc>
          <w:tcPr>
            <w:tcW w:w="2570" w:type="dxa"/>
            <w:tcBorders>
              <w:top w:val="single" w:sz="6" w:space="0" w:color="auto"/>
              <w:bottom w:val="single" w:sz="6" w:space="0" w:color="auto"/>
              <w:right w:val="single" w:sz="6" w:space="0" w:color="auto"/>
            </w:tcBorders>
          </w:tcPr>
          <w:p w14:paraId="2925AF6E" w14:textId="77777777" w:rsidR="007467C0" w:rsidRPr="00FB292A" w:rsidRDefault="007467C0" w:rsidP="0019470C">
            <w:pPr>
              <w:pStyle w:val="TableBody"/>
            </w:pPr>
            <w:r w:rsidRPr="00FB292A">
              <w:t>Dead Money Cost</w:t>
            </w:r>
          </w:p>
        </w:tc>
        <w:tc>
          <w:tcPr>
            <w:tcW w:w="5480" w:type="dxa"/>
            <w:tcBorders>
              <w:top w:val="single" w:sz="6" w:space="0" w:color="auto"/>
              <w:left w:val="nil"/>
              <w:bottom w:val="single" w:sz="6" w:space="0" w:color="auto"/>
            </w:tcBorders>
          </w:tcPr>
          <w:p w14:paraId="25C7C4D6" w14:textId="013DDF59" w:rsidR="007467C0" w:rsidRPr="00FB292A" w:rsidRDefault="007467C0" w:rsidP="0019470C">
            <w:pPr>
              <w:pStyle w:val="TableBody"/>
              <w:rPr>
                <w:rFonts w:eastAsia="MS Mincho"/>
              </w:rPr>
            </w:pPr>
            <w:r w:rsidRPr="00FB292A">
              <w:rPr>
                <w:rFonts w:eastAsia="MS Mincho"/>
              </w:rPr>
              <w:t xml:space="preserve">Dead money costs </w:t>
            </w:r>
            <w:r w:rsidR="003E47F2">
              <w:rPr>
                <w:rFonts w:eastAsia="MS Mincho"/>
              </w:rPr>
              <w:t xml:space="preserve">are </w:t>
            </w:r>
            <w:r w:rsidRPr="00FB292A">
              <w:rPr>
                <w:rFonts w:eastAsia="MS Mincho"/>
              </w:rPr>
              <w:t>associate</w:t>
            </w:r>
            <w:r w:rsidR="003E47F2">
              <w:rPr>
                <w:rFonts w:eastAsia="MS Mincho"/>
              </w:rPr>
              <w:t>d</w:t>
            </w:r>
            <w:r w:rsidRPr="00FB292A">
              <w:rPr>
                <w:rFonts w:eastAsia="MS Mincho"/>
              </w:rPr>
              <w:t xml:space="preserve"> with transit costs, </w:t>
            </w:r>
            <w:r w:rsidR="00ED5CF8" w:rsidRPr="00FB292A">
              <w:rPr>
                <w:rFonts w:eastAsia="MS Mincho"/>
              </w:rPr>
              <w:t>i.e.,</w:t>
            </w:r>
            <w:r w:rsidRPr="00FB292A">
              <w:rPr>
                <w:rFonts w:eastAsia="MS Mincho"/>
              </w:rPr>
              <w:t xml:space="preserve"> costs of </w:t>
            </w:r>
            <w:r w:rsidRPr="00235D67">
              <w:rPr>
                <w:rFonts w:eastAsia="MS Mincho"/>
                <w:b/>
                <w:bCs/>
              </w:rPr>
              <w:t>‘dead cash’</w:t>
            </w:r>
            <w:r w:rsidRPr="00FB292A">
              <w:rPr>
                <w:rFonts w:eastAsia="MS Mincho"/>
              </w:rPr>
              <w:t xml:space="preserve"> while being in transit.</w:t>
            </w:r>
          </w:p>
          <w:p w14:paraId="7BD71038" w14:textId="77777777" w:rsidR="007467C0" w:rsidRPr="00FB292A" w:rsidRDefault="007467C0" w:rsidP="0019470C">
            <w:pPr>
              <w:pStyle w:val="TableBody"/>
              <w:rPr>
                <w:rFonts w:eastAsia="MS Mincho"/>
              </w:rPr>
            </w:pPr>
            <w:r w:rsidRPr="00FB292A">
              <w:rPr>
                <w:rFonts w:eastAsia="MS Mincho"/>
              </w:rPr>
              <w:t xml:space="preserve">Dead Money Costs = (Delivery Amount x Interest Rate %) / </w:t>
            </w:r>
            <w:r w:rsidRPr="00FB292A">
              <w:t>Number of Days in a Year</w:t>
            </w:r>
            <w:r w:rsidRPr="00FB292A">
              <w:rPr>
                <w:rFonts w:eastAsia="MS Mincho"/>
              </w:rPr>
              <w:t xml:space="preserve"> x Delivery Time* + (Return Amount x Interest Rate %) / </w:t>
            </w:r>
            <w:r w:rsidRPr="00FB292A">
              <w:t>Number of Days in a Year</w:t>
            </w:r>
            <w:r w:rsidRPr="00FB292A">
              <w:rPr>
                <w:rFonts w:eastAsia="MS Mincho"/>
              </w:rPr>
              <w:t xml:space="preserve"> x Return Time*</w:t>
            </w:r>
          </w:p>
          <w:p w14:paraId="0ED58E5B" w14:textId="3EADC6CC" w:rsidR="007467C0" w:rsidRPr="00FB292A" w:rsidRDefault="007467C0" w:rsidP="00ED5CF8">
            <w:pPr>
              <w:pStyle w:val="TableBody"/>
            </w:pPr>
            <w:r w:rsidRPr="00FB292A">
              <w:rPr>
                <w:rFonts w:eastAsia="MS Mincho"/>
              </w:rPr>
              <w:t xml:space="preserve">*number of days for Return and Delivery Time </w:t>
            </w:r>
            <w:r w:rsidRPr="00FB292A">
              <w:t xml:space="preserve">defined in Processing tab </w:t>
            </w:r>
            <w:r w:rsidRPr="00FB292A">
              <w:rPr>
                <w:rFonts w:ascii="Wingdings" w:eastAsia="Wingdings" w:hAnsi="Wingdings" w:cs="Wingdings"/>
              </w:rPr>
              <w:t>à</w:t>
            </w:r>
            <w:r w:rsidRPr="00FB292A">
              <w:t xml:space="preserve"> Cost Calculation </w:t>
            </w:r>
            <w:r w:rsidRPr="00FB292A">
              <w:rPr>
                <w:rFonts w:ascii="Wingdings" w:eastAsia="Wingdings" w:hAnsi="Wingdings" w:cs="Wingdings"/>
              </w:rPr>
              <w:t>à</w:t>
            </w:r>
            <w:r w:rsidRPr="00FB292A">
              <w:t xml:space="preserve"> Cost Options</w:t>
            </w:r>
            <w:r w:rsidRPr="00FB292A">
              <w:rPr>
                <w:rFonts w:eastAsia="MS Mincho"/>
              </w:rPr>
              <w:t>.</w:t>
            </w:r>
          </w:p>
        </w:tc>
      </w:tr>
      <w:tr w:rsidR="007467C0" w:rsidRPr="00A875AE" w14:paraId="28EA2581" w14:textId="77777777" w:rsidTr="0019470C">
        <w:tc>
          <w:tcPr>
            <w:tcW w:w="2570" w:type="dxa"/>
            <w:tcBorders>
              <w:top w:val="single" w:sz="6" w:space="0" w:color="auto"/>
              <w:bottom w:val="single" w:sz="6" w:space="0" w:color="auto"/>
              <w:right w:val="single" w:sz="6" w:space="0" w:color="auto"/>
            </w:tcBorders>
          </w:tcPr>
          <w:p w14:paraId="1D43FD97" w14:textId="77777777" w:rsidR="007467C0" w:rsidRPr="00FB292A" w:rsidRDefault="007467C0" w:rsidP="0019470C">
            <w:pPr>
              <w:pStyle w:val="TableBody"/>
            </w:pPr>
            <w:r w:rsidRPr="00FB292A">
              <w:lastRenderedPageBreak/>
              <w:t>Total Cost</w:t>
            </w:r>
          </w:p>
        </w:tc>
        <w:tc>
          <w:tcPr>
            <w:tcW w:w="5480" w:type="dxa"/>
            <w:tcBorders>
              <w:top w:val="single" w:sz="6" w:space="0" w:color="auto"/>
              <w:left w:val="nil"/>
              <w:bottom w:val="single" w:sz="6" w:space="0" w:color="auto"/>
            </w:tcBorders>
          </w:tcPr>
          <w:p w14:paraId="54645A54" w14:textId="77777777" w:rsidR="007467C0" w:rsidRPr="00FB292A" w:rsidRDefault="007467C0" w:rsidP="0019470C">
            <w:pPr>
              <w:pStyle w:val="TableBody"/>
            </w:pPr>
            <w:r w:rsidRPr="00FB292A">
              <w:t xml:space="preserve">Total costs will be the sum of all the costs in the above categories. </w:t>
            </w:r>
          </w:p>
        </w:tc>
      </w:tr>
    </w:tbl>
    <w:p w14:paraId="517914BB" w14:textId="77777777" w:rsidR="007467C0"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04F99153" w14:textId="77777777" w:rsidR="007467C0" w:rsidRDefault="007467C0" w:rsidP="007467C0"/>
    <w:p w14:paraId="7548D99E" w14:textId="77777777" w:rsidR="007467C0" w:rsidRDefault="007467C0" w:rsidP="007467C0">
      <w:pPr>
        <w:pStyle w:val="Heading4"/>
      </w:pPr>
      <w:bookmarkStart w:id="2182" w:name="_Ref245722763"/>
      <w:r>
        <w:t>Total Carrier</w:t>
      </w:r>
      <w:bookmarkEnd w:id="2182"/>
    </w:p>
    <w:p w14:paraId="06D172A5" w14:textId="77777777" w:rsidR="007467C0" w:rsidRPr="00B739B0" w:rsidRDefault="007467C0" w:rsidP="009A37B3">
      <w:pPr>
        <w:pStyle w:val="BodyText"/>
      </w:pPr>
      <w:r>
        <w:t xml:space="preserve">This report allows the analyst to view and compare a summary of balances and transactions by date for one or a number of Cashpoints as well as denominations and quality. </w:t>
      </w:r>
    </w:p>
    <w:p w14:paraId="10156ED2" w14:textId="77777777" w:rsidR="007467C0" w:rsidRDefault="007467C0" w:rsidP="007467C0">
      <w:pPr>
        <w:pStyle w:val="Caption"/>
      </w:pPr>
      <w:bookmarkStart w:id="2183" w:name="_Toc74556767"/>
      <w:r>
        <w:t xml:space="preserve">Table </w:t>
      </w:r>
      <w:r>
        <w:fldChar w:fldCharType="begin"/>
      </w:r>
      <w:r>
        <w:instrText xml:space="preserve"> SEQ Table \* ARABIC </w:instrText>
      </w:r>
      <w:r>
        <w:fldChar w:fldCharType="separate"/>
      </w:r>
      <w:r>
        <w:rPr>
          <w:noProof/>
        </w:rPr>
        <w:t>128</w:t>
      </w:r>
      <w:r>
        <w:rPr>
          <w:noProof/>
        </w:rPr>
        <w:fldChar w:fldCharType="end"/>
      </w:r>
      <w:r>
        <w:t>: Total Carrier</w:t>
      </w:r>
      <w:r w:rsidRPr="00A93FCB">
        <w:t xml:space="preserve"> Report Description</w:t>
      </w:r>
      <w:bookmarkEnd w:id="218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3812F93E"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1493134"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0FF1533D" w14:textId="77777777" w:rsidR="007467C0" w:rsidRPr="00A875AE" w:rsidRDefault="007467C0" w:rsidP="00170D7D">
            <w:pPr>
              <w:pStyle w:val="TableHeader"/>
            </w:pPr>
            <w:r>
              <w:t>Description</w:t>
            </w:r>
          </w:p>
        </w:tc>
      </w:tr>
      <w:tr w:rsidR="007467C0" w:rsidRPr="00A875AE" w14:paraId="5C5DFE2F" w14:textId="77777777" w:rsidTr="006271D1">
        <w:trPr>
          <w:cantSplit/>
          <w:trHeight w:val="135"/>
        </w:trPr>
        <w:tc>
          <w:tcPr>
            <w:tcW w:w="2570" w:type="dxa"/>
            <w:tcBorders>
              <w:top w:val="nil"/>
              <w:bottom w:val="single" w:sz="6" w:space="0" w:color="auto"/>
              <w:right w:val="single" w:sz="6" w:space="0" w:color="auto"/>
            </w:tcBorders>
          </w:tcPr>
          <w:p w14:paraId="4AF08E33"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098C09BB" w14:textId="77777777" w:rsidR="007467C0" w:rsidRPr="00FB292A" w:rsidRDefault="007467C0" w:rsidP="009A37B3">
            <w:pPr>
              <w:pStyle w:val="TableBody"/>
            </w:pPr>
            <w:r w:rsidRPr="00FB292A">
              <w:t>Starting date of the report</w:t>
            </w:r>
          </w:p>
        </w:tc>
      </w:tr>
      <w:tr w:rsidR="007467C0" w:rsidRPr="00A875AE" w14:paraId="256B4B0B" w14:textId="77777777" w:rsidTr="006271D1">
        <w:trPr>
          <w:cantSplit/>
          <w:trHeight w:val="135"/>
        </w:trPr>
        <w:tc>
          <w:tcPr>
            <w:tcW w:w="2570" w:type="dxa"/>
            <w:tcBorders>
              <w:top w:val="nil"/>
              <w:bottom w:val="single" w:sz="6" w:space="0" w:color="auto"/>
              <w:right w:val="single" w:sz="6" w:space="0" w:color="auto"/>
            </w:tcBorders>
          </w:tcPr>
          <w:p w14:paraId="1CED3435"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52F894A4" w14:textId="77777777" w:rsidR="007467C0" w:rsidRPr="00FB292A" w:rsidRDefault="007467C0" w:rsidP="009A37B3">
            <w:pPr>
              <w:pStyle w:val="TableBody"/>
            </w:pPr>
            <w:r w:rsidRPr="00FB292A">
              <w:t>Ending date of the report</w:t>
            </w:r>
          </w:p>
        </w:tc>
      </w:tr>
      <w:tr w:rsidR="007467C0" w:rsidRPr="00A875AE" w14:paraId="13796C41" w14:textId="77777777" w:rsidTr="006271D1">
        <w:trPr>
          <w:cantSplit/>
        </w:trPr>
        <w:tc>
          <w:tcPr>
            <w:tcW w:w="2570" w:type="dxa"/>
            <w:tcBorders>
              <w:top w:val="nil"/>
              <w:bottom w:val="single" w:sz="6" w:space="0" w:color="auto"/>
              <w:right w:val="single" w:sz="6" w:space="0" w:color="auto"/>
            </w:tcBorders>
          </w:tcPr>
          <w:p w14:paraId="202ABB51"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2260CF7F" w14:textId="77777777" w:rsidR="007467C0" w:rsidRPr="00FB292A" w:rsidRDefault="007467C0" w:rsidP="009A37B3">
            <w:pPr>
              <w:pStyle w:val="TableBody"/>
            </w:pPr>
            <w:r w:rsidRPr="00FB292A">
              <w:t xml:space="preserve">Cashpoints that will be selected for the report. </w:t>
            </w:r>
          </w:p>
          <w:p w14:paraId="7704F008" w14:textId="77777777" w:rsidR="007467C0" w:rsidRPr="00FB292A" w:rsidRDefault="007467C0" w:rsidP="009A37B3">
            <w:pPr>
              <w:pStyle w:val="TableBody"/>
            </w:pPr>
            <w:r w:rsidRPr="00FB292A">
              <w:t>One or several Cashpoints may be selected. To select more than one Cashpoint, hold down the CTRL button while clicking the Cashpoints</w:t>
            </w:r>
          </w:p>
        </w:tc>
      </w:tr>
      <w:tr w:rsidR="007467C0" w:rsidRPr="00A875AE" w14:paraId="1AC16FC8" w14:textId="77777777" w:rsidTr="006271D1">
        <w:trPr>
          <w:cantSplit/>
        </w:trPr>
        <w:tc>
          <w:tcPr>
            <w:tcW w:w="2570" w:type="dxa"/>
            <w:tcBorders>
              <w:top w:val="single" w:sz="6" w:space="0" w:color="auto"/>
              <w:bottom w:val="single" w:sz="6" w:space="0" w:color="auto"/>
              <w:right w:val="single" w:sz="6" w:space="0" w:color="auto"/>
            </w:tcBorders>
          </w:tcPr>
          <w:p w14:paraId="343AAB24" w14:textId="77777777" w:rsidR="007467C0" w:rsidRPr="00235D67" w:rsidRDefault="007467C0" w:rsidP="009A37B3">
            <w:pPr>
              <w:pStyle w:val="TableBody"/>
              <w:rPr>
                <w:b/>
                <w:bCs/>
              </w:rPr>
            </w:pPr>
            <w:r w:rsidRPr="00235D67">
              <w:rPr>
                <w:b/>
                <w:bCs/>
              </w:rPr>
              <w:t>Denom</w:t>
            </w:r>
          </w:p>
        </w:tc>
        <w:tc>
          <w:tcPr>
            <w:tcW w:w="5480" w:type="dxa"/>
            <w:tcBorders>
              <w:top w:val="single" w:sz="6" w:space="0" w:color="auto"/>
              <w:left w:val="single" w:sz="6" w:space="0" w:color="auto"/>
              <w:bottom w:val="single" w:sz="6" w:space="0" w:color="auto"/>
            </w:tcBorders>
          </w:tcPr>
          <w:p w14:paraId="49C46064" w14:textId="77777777" w:rsidR="007467C0" w:rsidRPr="00FB292A" w:rsidRDefault="007467C0" w:rsidP="009A37B3">
            <w:pPr>
              <w:pStyle w:val="TableBody"/>
            </w:pPr>
            <w:r w:rsidRPr="00FB292A">
              <w:t>Denominations that will be selected for the report.</w:t>
            </w:r>
          </w:p>
          <w:p w14:paraId="0DB2ADC7" w14:textId="77777777" w:rsidR="007467C0" w:rsidRPr="00FB292A" w:rsidRDefault="007467C0" w:rsidP="009A37B3">
            <w:pPr>
              <w:pStyle w:val="TableBody"/>
            </w:pPr>
            <w:r w:rsidRPr="00FB292A">
              <w:t>One or several Denominations may be selected. To select more than one denomination, hold down the CTRL button while clicking the Denominations</w:t>
            </w:r>
          </w:p>
        </w:tc>
      </w:tr>
      <w:tr w:rsidR="007467C0" w:rsidRPr="00A875AE" w14:paraId="5912E95E" w14:textId="77777777" w:rsidTr="006271D1">
        <w:trPr>
          <w:cantSplit/>
        </w:trPr>
        <w:tc>
          <w:tcPr>
            <w:tcW w:w="2570" w:type="dxa"/>
            <w:tcBorders>
              <w:top w:val="single" w:sz="6" w:space="0" w:color="auto"/>
              <w:bottom w:val="single" w:sz="6" w:space="0" w:color="auto"/>
              <w:right w:val="single" w:sz="6" w:space="0" w:color="auto"/>
            </w:tcBorders>
          </w:tcPr>
          <w:p w14:paraId="09E9FFE3" w14:textId="77777777" w:rsidR="007467C0" w:rsidRPr="00235D67" w:rsidRDefault="007467C0" w:rsidP="009A37B3">
            <w:pPr>
              <w:pStyle w:val="TableBody"/>
              <w:rPr>
                <w:b/>
                <w:bCs/>
              </w:rPr>
            </w:pPr>
            <w:r w:rsidRPr="00235D67">
              <w:rPr>
                <w:b/>
                <w:bCs/>
              </w:rPr>
              <w:t>Qual</w:t>
            </w:r>
          </w:p>
        </w:tc>
        <w:tc>
          <w:tcPr>
            <w:tcW w:w="5480" w:type="dxa"/>
            <w:tcBorders>
              <w:top w:val="single" w:sz="6" w:space="0" w:color="auto"/>
              <w:left w:val="nil"/>
              <w:bottom w:val="single" w:sz="6" w:space="0" w:color="auto"/>
            </w:tcBorders>
          </w:tcPr>
          <w:p w14:paraId="710A4BBA" w14:textId="77777777" w:rsidR="007467C0" w:rsidRPr="00FB292A" w:rsidRDefault="007467C0" w:rsidP="009A37B3">
            <w:pPr>
              <w:pStyle w:val="TableBody"/>
            </w:pPr>
            <w:r w:rsidRPr="00FB292A">
              <w:t>Qualities that will be selected for the report.</w:t>
            </w:r>
          </w:p>
          <w:p w14:paraId="33081B7A" w14:textId="77777777" w:rsidR="007467C0" w:rsidRPr="00FB292A" w:rsidRDefault="007467C0" w:rsidP="009A37B3">
            <w:pPr>
              <w:pStyle w:val="TableBody"/>
            </w:pPr>
            <w:r w:rsidRPr="00FB292A">
              <w:t>One or several Denomination qualities may be selected. To select more than one quality,  hold down the CTRL button while clicking the Quality.</w:t>
            </w:r>
          </w:p>
        </w:tc>
      </w:tr>
      <w:tr w:rsidR="007467C0" w:rsidRPr="00A875AE" w14:paraId="39BE6450" w14:textId="77777777" w:rsidTr="006271D1">
        <w:trPr>
          <w:cantSplit/>
        </w:trPr>
        <w:tc>
          <w:tcPr>
            <w:tcW w:w="2570" w:type="dxa"/>
            <w:tcBorders>
              <w:top w:val="single" w:sz="6" w:space="0" w:color="auto"/>
              <w:bottom w:val="single" w:sz="6" w:space="0" w:color="auto"/>
              <w:right w:val="single" w:sz="6" w:space="0" w:color="auto"/>
            </w:tcBorders>
          </w:tcPr>
          <w:p w14:paraId="458F9104" w14:textId="77777777" w:rsidR="007467C0" w:rsidRPr="00235D67" w:rsidRDefault="007467C0" w:rsidP="009A37B3">
            <w:pPr>
              <w:pStyle w:val="TableBody"/>
              <w:rPr>
                <w:b/>
                <w:bCs/>
              </w:rPr>
            </w:pPr>
            <w:r w:rsidRPr="00235D67">
              <w:rPr>
                <w:b/>
                <w:bCs/>
              </w:rPr>
              <w:t>History Date</w:t>
            </w:r>
          </w:p>
        </w:tc>
        <w:tc>
          <w:tcPr>
            <w:tcW w:w="5480" w:type="dxa"/>
            <w:tcBorders>
              <w:top w:val="single" w:sz="6" w:space="0" w:color="auto"/>
              <w:left w:val="nil"/>
              <w:bottom w:val="single" w:sz="6" w:space="0" w:color="auto"/>
            </w:tcBorders>
          </w:tcPr>
          <w:p w14:paraId="2FBB2670" w14:textId="77777777" w:rsidR="007467C0" w:rsidRPr="00FB292A" w:rsidRDefault="007467C0" w:rsidP="009A37B3">
            <w:pPr>
              <w:pStyle w:val="TableBody"/>
            </w:pPr>
            <w:r w:rsidRPr="00FB292A">
              <w:t>Date in history for the Cashpoints selected</w:t>
            </w:r>
          </w:p>
        </w:tc>
      </w:tr>
      <w:tr w:rsidR="007467C0" w:rsidRPr="00A875AE" w14:paraId="387CD530" w14:textId="77777777" w:rsidTr="006271D1">
        <w:trPr>
          <w:cantSplit/>
        </w:trPr>
        <w:tc>
          <w:tcPr>
            <w:tcW w:w="2570" w:type="dxa"/>
            <w:tcBorders>
              <w:top w:val="single" w:sz="6" w:space="0" w:color="auto"/>
              <w:bottom w:val="single" w:sz="6" w:space="0" w:color="auto"/>
              <w:right w:val="single" w:sz="6" w:space="0" w:color="auto"/>
            </w:tcBorders>
          </w:tcPr>
          <w:p w14:paraId="581B31CB"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265225B2" w14:textId="77777777" w:rsidR="007467C0" w:rsidRPr="00FB292A" w:rsidRDefault="007467C0" w:rsidP="009A37B3">
            <w:pPr>
              <w:pStyle w:val="TableBody"/>
            </w:pPr>
            <w:r w:rsidRPr="00FB292A">
              <w:t>Denomination and quality that is being reported</w:t>
            </w:r>
          </w:p>
        </w:tc>
      </w:tr>
      <w:tr w:rsidR="007467C0" w:rsidRPr="00A875AE" w14:paraId="36C65C41" w14:textId="77777777" w:rsidTr="006271D1">
        <w:trPr>
          <w:cantSplit/>
        </w:trPr>
        <w:tc>
          <w:tcPr>
            <w:tcW w:w="2570" w:type="dxa"/>
            <w:tcBorders>
              <w:top w:val="single" w:sz="6" w:space="0" w:color="auto"/>
              <w:bottom w:val="single" w:sz="6" w:space="0" w:color="auto"/>
              <w:right w:val="single" w:sz="6" w:space="0" w:color="auto"/>
            </w:tcBorders>
          </w:tcPr>
          <w:p w14:paraId="280B5CC5" w14:textId="77777777" w:rsidR="007467C0" w:rsidRPr="00235D67" w:rsidRDefault="007467C0" w:rsidP="009A37B3">
            <w:pPr>
              <w:pStyle w:val="TableBody"/>
              <w:rPr>
                <w:b/>
                <w:bCs/>
              </w:rPr>
            </w:pPr>
            <w:r w:rsidRPr="00235D67">
              <w:rPr>
                <w:b/>
                <w:bCs/>
              </w:rPr>
              <w:t>Opening Balance</w:t>
            </w:r>
          </w:p>
        </w:tc>
        <w:tc>
          <w:tcPr>
            <w:tcW w:w="5480" w:type="dxa"/>
            <w:tcBorders>
              <w:top w:val="single" w:sz="6" w:space="0" w:color="auto"/>
              <w:left w:val="nil"/>
              <w:bottom w:val="single" w:sz="6" w:space="0" w:color="auto"/>
            </w:tcBorders>
          </w:tcPr>
          <w:p w14:paraId="56F2AC3C" w14:textId="77777777" w:rsidR="007467C0" w:rsidRPr="00FB292A" w:rsidRDefault="007467C0" w:rsidP="009A37B3">
            <w:pPr>
              <w:pStyle w:val="TableBody"/>
            </w:pPr>
            <w:r w:rsidRPr="00FB292A">
              <w:t>Combined opening balance for the Cashpoints selected</w:t>
            </w:r>
          </w:p>
        </w:tc>
      </w:tr>
      <w:tr w:rsidR="007467C0" w:rsidRPr="00A875AE" w14:paraId="68053D1A" w14:textId="77777777" w:rsidTr="006271D1">
        <w:trPr>
          <w:cantSplit/>
        </w:trPr>
        <w:tc>
          <w:tcPr>
            <w:tcW w:w="2570" w:type="dxa"/>
            <w:tcBorders>
              <w:top w:val="single" w:sz="6" w:space="0" w:color="auto"/>
              <w:bottom w:val="single" w:sz="6" w:space="0" w:color="auto"/>
              <w:right w:val="single" w:sz="6" w:space="0" w:color="auto"/>
            </w:tcBorders>
          </w:tcPr>
          <w:p w14:paraId="72CDF703" w14:textId="77777777" w:rsidR="007467C0" w:rsidRPr="00235D67" w:rsidRDefault="007467C0" w:rsidP="009A37B3">
            <w:pPr>
              <w:pStyle w:val="TableBody"/>
              <w:rPr>
                <w:b/>
                <w:bCs/>
              </w:rPr>
            </w:pPr>
            <w:r w:rsidRPr="00235D67">
              <w:rPr>
                <w:b/>
                <w:bCs/>
              </w:rPr>
              <w:t>Normal Delivery</w:t>
            </w:r>
          </w:p>
        </w:tc>
        <w:tc>
          <w:tcPr>
            <w:tcW w:w="5480" w:type="dxa"/>
            <w:tcBorders>
              <w:top w:val="single" w:sz="6" w:space="0" w:color="auto"/>
              <w:left w:val="nil"/>
              <w:bottom w:val="single" w:sz="6" w:space="0" w:color="auto"/>
            </w:tcBorders>
          </w:tcPr>
          <w:p w14:paraId="628A2047" w14:textId="77777777" w:rsidR="007467C0" w:rsidRPr="00FB292A" w:rsidRDefault="007467C0" w:rsidP="009A37B3">
            <w:pPr>
              <w:pStyle w:val="TableBody"/>
            </w:pPr>
            <w:r w:rsidRPr="00FB292A">
              <w:t>Normal Deliveries for the Cashpoints selected</w:t>
            </w:r>
          </w:p>
        </w:tc>
      </w:tr>
      <w:tr w:rsidR="007467C0" w:rsidRPr="00A875AE" w14:paraId="4B26F4ED" w14:textId="77777777" w:rsidTr="006271D1">
        <w:trPr>
          <w:cantSplit/>
        </w:trPr>
        <w:tc>
          <w:tcPr>
            <w:tcW w:w="2570" w:type="dxa"/>
            <w:tcBorders>
              <w:top w:val="single" w:sz="6" w:space="0" w:color="auto"/>
              <w:bottom w:val="single" w:sz="6" w:space="0" w:color="auto"/>
              <w:right w:val="single" w:sz="6" w:space="0" w:color="auto"/>
            </w:tcBorders>
          </w:tcPr>
          <w:p w14:paraId="2C05EB35" w14:textId="77777777" w:rsidR="007467C0" w:rsidRPr="00235D67" w:rsidRDefault="007467C0" w:rsidP="009A37B3">
            <w:pPr>
              <w:pStyle w:val="TableBody"/>
              <w:rPr>
                <w:b/>
                <w:bCs/>
              </w:rPr>
            </w:pPr>
            <w:r w:rsidRPr="00235D67">
              <w:rPr>
                <w:b/>
                <w:bCs/>
              </w:rPr>
              <w:t>Normal Return</w:t>
            </w:r>
          </w:p>
        </w:tc>
        <w:tc>
          <w:tcPr>
            <w:tcW w:w="5480" w:type="dxa"/>
            <w:tcBorders>
              <w:top w:val="single" w:sz="6" w:space="0" w:color="auto"/>
              <w:left w:val="nil"/>
              <w:bottom w:val="single" w:sz="6" w:space="0" w:color="auto"/>
            </w:tcBorders>
          </w:tcPr>
          <w:p w14:paraId="7A1D2525" w14:textId="77777777" w:rsidR="007467C0" w:rsidRPr="00FB292A" w:rsidRDefault="007467C0" w:rsidP="009A37B3">
            <w:pPr>
              <w:pStyle w:val="TableBody"/>
            </w:pPr>
            <w:r w:rsidRPr="00FB292A">
              <w:t>Normal Returns for the Cashpoints selected</w:t>
            </w:r>
          </w:p>
        </w:tc>
      </w:tr>
      <w:tr w:rsidR="007467C0" w:rsidRPr="00A875AE" w14:paraId="679BCDF0" w14:textId="77777777" w:rsidTr="006271D1">
        <w:trPr>
          <w:cantSplit/>
        </w:trPr>
        <w:tc>
          <w:tcPr>
            <w:tcW w:w="2570" w:type="dxa"/>
            <w:tcBorders>
              <w:top w:val="single" w:sz="6" w:space="0" w:color="auto"/>
              <w:bottom w:val="single" w:sz="6" w:space="0" w:color="auto"/>
              <w:right w:val="single" w:sz="6" w:space="0" w:color="auto"/>
            </w:tcBorders>
          </w:tcPr>
          <w:p w14:paraId="308F04EF" w14:textId="77777777" w:rsidR="007467C0" w:rsidRPr="00235D67" w:rsidRDefault="007467C0" w:rsidP="009A37B3">
            <w:pPr>
              <w:pStyle w:val="TableBody"/>
              <w:rPr>
                <w:b/>
                <w:bCs/>
              </w:rPr>
            </w:pPr>
            <w:r w:rsidRPr="00235D67">
              <w:rPr>
                <w:b/>
                <w:bCs/>
              </w:rPr>
              <w:t>Emergency Del</w:t>
            </w:r>
          </w:p>
        </w:tc>
        <w:tc>
          <w:tcPr>
            <w:tcW w:w="5480" w:type="dxa"/>
            <w:tcBorders>
              <w:top w:val="single" w:sz="6" w:space="0" w:color="auto"/>
              <w:left w:val="nil"/>
              <w:bottom w:val="single" w:sz="6" w:space="0" w:color="auto"/>
            </w:tcBorders>
          </w:tcPr>
          <w:p w14:paraId="79BD20AF" w14:textId="77777777" w:rsidR="007467C0" w:rsidRPr="00FB292A" w:rsidRDefault="007467C0" w:rsidP="009A37B3">
            <w:pPr>
              <w:pStyle w:val="TableBody"/>
            </w:pPr>
            <w:r w:rsidRPr="00FB292A">
              <w:t>Emergency Deliveries for the Cashpoints selected</w:t>
            </w:r>
          </w:p>
        </w:tc>
      </w:tr>
      <w:tr w:rsidR="007467C0" w:rsidRPr="00A875AE" w14:paraId="568DDE57" w14:textId="77777777" w:rsidTr="006271D1">
        <w:trPr>
          <w:cantSplit/>
        </w:trPr>
        <w:tc>
          <w:tcPr>
            <w:tcW w:w="2570" w:type="dxa"/>
            <w:tcBorders>
              <w:top w:val="single" w:sz="6" w:space="0" w:color="auto"/>
              <w:bottom w:val="single" w:sz="6" w:space="0" w:color="auto"/>
              <w:right w:val="single" w:sz="6" w:space="0" w:color="auto"/>
            </w:tcBorders>
          </w:tcPr>
          <w:p w14:paraId="5F384D79" w14:textId="77777777" w:rsidR="007467C0" w:rsidRPr="00235D67" w:rsidRDefault="007467C0" w:rsidP="009A37B3">
            <w:pPr>
              <w:pStyle w:val="TableBody"/>
              <w:rPr>
                <w:b/>
                <w:bCs/>
              </w:rPr>
            </w:pPr>
            <w:r w:rsidRPr="00235D67">
              <w:rPr>
                <w:b/>
                <w:bCs/>
              </w:rPr>
              <w:t>Emergency Ret</w:t>
            </w:r>
          </w:p>
        </w:tc>
        <w:tc>
          <w:tcPr>
            <w:tcW w:w="5480" w:type="dxa"/>
            <w:tcBorders>
              <w:top w:val="single" w:sz="6" w:space="0" w:color="auto"/>
              <w:left w:val="nil"/>
              <w:bottom w:val="single" w:sz="6" w:space="0" w:color="auto"/>
            </w:tcBorders>
          </w:tcPr>
          <w:p w14:paraId="0E00FA45" w14:textId="77777777" w:rsidR="007467C0" w:rsidRPr="00FB292A" w:rsidRDefault="007467C0" w:rsidP="009A37B3">
            <w:pPr>
              <w:pStyle w:val="TableBody"/>
            </w:pPr>
            <w:r w:rsidRPr="00FB292A">
              <w:t>Normal Returns for the Cashpoints selected</w:t>
            </w:r>
          </w:p>
        </w:tc>
      </w:tr>
      <w:tr w:rsidR="007467C0" w:rsidRPr="00A875AE" w14:paraId="74F7A72E" w14:textId="77777777" w:rsidTr="006271D1">
        <w:trPr>
          <w:cantSplit/>
        </w:trPr>
        <w:tc>
          <w:tcPr>
            <w:tcW w:w="2570" w:type="dxa"/>
            <w:tcBorders>
              <w:top w:val="single" w:sz="6" w:space="0" w:color="auto"/>
              <w:bottom w:val="single" w:sz="6" w:space="0" w:color="auto"/>
              <w:right w:val="single" w:sz="6" w:space="0" w:color="auto"/>
            </w:tcBorders>
          </w:tcPr>
          <w:p w14:paraId="1B978F11" w14:textId="77777777" w:rsidR="007467C0" w:rsidRPr="00235D67" w:rsidRDefault="007467C0" w:rsidP="009A37B3">
            <w:pPr>
              <w:pStyle w:val="TableBody"/>
              <w:rPr>
                <w:b/>
                <w:bCs/>
              </w:rPr>
            </w:pPr>
            <w:r w:rsidRPr="00235D67">
              <w:rPr>
                <w:b/>
                <w:bCs/>
              </w:rPr>
              <w:t>Agg. Ret</w:t>
            </w:r>
          </w:p>
        </w:tc>
        <w:tc>
          <w:tcPr>
            <w:tcW w:w="5480" w:type="dxa"/>
            <w:tcBorders>
              <w:top w:val="single" w:sz="6" w:space="0" w:color="auto"/>
              <w:left w:val="nil"/>
              <w:bottom w:val="single" w:sz="6" w:space="0" w:color="auto"/>
            </w:tcBorders>
          </w:tcPr>
          <w:p w14:paraId="20584264" w14:textId="77777777" w:rsidR="007467C0" w:rsidRPr="00FB292A" w:rsidRDefault="007467C0" w:rsidP="009A37B3">
            <w:pPr>
              <w:pStyle w:val="TableBody"/>
            </w:pPr>
            <w:r w:rsidRPr="00FB292A">
              <w:t>Aggregated Returns for the Cashpoints selected</w:t>
            </w:r>
          </w:p>
        </w:tc>
      </w:tr>
      <w:tr w:rsidR="007467C0" w:rsidRPr="00A875AE" w14:paraId="450A6566" w14:textId="77777777" w:rsidTr="006271D1">
        <w:trPr>
          <w:cantSplit/>
        </w:trPr>
        <w:tc>
          <w:tcPr>
            <w:tcW w:w="2570" w:type="dxa"/>
            <w:tcBorders>
              <w:top w:val="single" w:sz="6" w:space="0" w:color="auto"/>
              <w:bottom w:val="single" w:sz="6" w:space="0" w:color="auto"/>
              <w:right w:val="single" w:sz="6" w:space="0" w:color="auto"/>
            </w:tcBorders>
          </w:tcPr>
          <w:p w14:paraId="5BD57A08" w14:textId="77777777" w:rsidR="007467C0" w:rsidRPr="00235D67" w:rsidRDefault="007467C0" w:rsidP="009A37B3">
            <w:pPr>
              <w:pStyle w:val="TableBody"/>
              <w:rPr>
                <w:b/>
                <w:bCs/>
              </w:rPr>
            </w:pPr>
            <w:r w:rsidRPr="00235D67">
              <w:rPr>
                <w:b/>
                <w:bCs/>
              </w:rPr>
              <w:t>Agg Ord</w:t>
            </w:r>
          </w:p>
        </w:tc>
        <w:tc>
          <w:tcPr>
            <w:tcW w:w="5480" w:type="dxa"/>
            <w:tcBorders>
              <w:top w:val="single" w:sz="6" w:space="0" w:color="auto"/>
              <w:left w:val="nil"/>
              <w:bottom w:val="single" w:sz="6" w:space="0" w:color="auto"/>
            </w:tcBorders>
          </w:tcPr>
          <w:p w14:paraId="27B77B85" w14:textId="77777777" w:rsidR="007467C0" w:rsidRPr="00FB292A" w:rsidRDefault="007467C0" w:rsidP="009A37B3">
            <w:pPr>
              <w:pStyle w:val="TableBody"/>
            </w:pPr>
            <w:r w:rsidRPr="00FB292A">
              <w:t>Aggregated Orders for the Cashpoints selected</w:t>
            </w:r>
          </w:p>
        </w:tc>
      </w:tr>
      <w:tr w:rsidR="007467C0" w:rsidRPr="00A875AE" w14:paraId="64CA8F53" w14:textId="77777777" w:rsidTr="006271D1">
        <w:trPr>
          <w:cantSplit/>
        </w:trPr>
        <w:tc>
          <w:tcPr>
            <w:tcW w:w="2570" w:type="dxa"/>
            <w:tcBorders>
              <w:top w:val="single" w:sz="6" w:space="0" w:color="auto"/>
              <w:bottom w:val="single" w:sz="6" w:space="0" w:color="auto"/>
              <w:right w:val="single" w:sz="6" w:space="0" w:color="auto"/>
            </w:tcBorders>
          </w:tcPr>
          <w:p w14:paraId="3AE0C9DB" w14:textId="77777777" w:rsidR="007467C0" w:rsidRPr="00235D67" w:rsidRDefault="007467C0" w:rsidP="009A37B3">
            <w:pPr>
              <w:pStyle w:val="TableBody"/>
              <w:rPr>
                <w:b/>
                <w:bCs/>
              </w:rPr>
            </w:pPr>
            <w:r w:rsidRPr="00235D67">
              <w:rPr>
                <w:b/>
                <w:bCs/>
              </w:rPr>
              <w:lastRenderedPageBreak/>
              <w:t>Net Demand</w:t>
            </w:r>
          </w:p>
        </w:tc>
        <w:tc>
          <w:tcPr>
            <w:tcW w:w="5480" w:type="dxa"/>
            <w:tcBorders>
              <w:top w:val="single" w:sz="6" w:space="0" w:color="auto"/>
              <w:left w:val="nil"/>
              <w:bottom w:val="single" w:sz="6" w:space="0" w:color="auto"/>
            </w:tcBorders>
          </w:tcPr>
          <w:p w14:paraId="5CAC9B31" w14:textId="77777777" w:rsidR="007467C0" w:rsidRPr="00FB292A" w:rsidRDefault="007467C0" w:rsidP="009A37B3">
            <w:pPr>
              <w:pStyle w:val="TableBody"/>
            </w:pPr>
            <w:r w:rsidRPr="00FB292A">
              <w:t>Total Net Demand for the Cashpoints selected</w:t>
            </w:r>
          </w:p>
        </w:tc>
      </w:tr>
      <w:tr w:rsidR="007467C0" w:rsidRPr="00A875AE" w14:paraId="403B468C" w14:textId="77777777" w:rsidTr="006271D1">
        <w:trPr>
          <w:cantSplit/>
        </w:trPr>
        <w:tc>
          <w:tcPr>
            <w:tcW w:w="2570" w:type="dxa"/>
            <w:tcBorders>
              <w:top w:val="single" w:sz="6" w:space="0" w:color="auto"/>
              <w:bottom w:val="single" w:sz="6" w:space="0" w:color="auto"/>
              <w:right w:val="single" w:sz="6" w:space="0" w:color="auto"/>
            </w:tcBorders>
          </w:tcPr>
          <w:p w14:paraId="49E94BE7" w14:textId="77777777" w:rsidR="007467C0" w:rsidRPr="00235D67" w:rsidRDefault="007467C0" w:rsidP="009A37B3">
            <w:pPr>
              <w:pStyle w:val="TableBody"/>
              <w:rPr>
                <w:b/>
                <w:bCs/>
              </w:rPr>
            </w:pPr>
            <w:r w:rsidRPr="00235D67">
              <w:rPr>
                <w:b/>
                <w:bCs/>
              </w:rPr>
              <w:t>Closing Balance</w:t>
            </w:r>
          </w:p>
        </w:tc>
        <w:tc>
          <w:tcPr>
            <w:tcW w:w="5480" w:type="dxa"/>
            <w:tcBorders>
              <w:top w:val="single" w:sz="6" w:space="0" w:color="auto"/>
              <w:left w:val="nil"/>
              <w:bottom w:val="single" w:sz="6" w:space="0" w:color="auto"/>
            </w:tcBorders>
          </w:tcPr>
          <w:p w14:paraId="1611B436" w14:textId="77777777" w:rsidR="007467C0" w:rsidRPr="00FB292A" w:rsidRDefault="007467C0" w:rsidP="009A37B3">
            <w:pPr>
              <w:pStyle w:val="TableBody"/>
            </w:pPr>
            <w:r w:rsidRPr="00FB292A">
              <w:t>Total closing balance for the Cashpoints selected</w:t>
            </w:r>
          </w:p>
        </w:tc>
      </w:tr>
    </w:tbl>
    <w:p w14:paraId="6510B67E"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4D35F689" w14:textId="77777777" w:rsidR="007467C0" w:rsidRDefault="007467C0" w:rsidP="007467C0"/>
    <w:p w14:paraId="2A3FBBCA" w14:textId="77777777" w:rsidR="007467C0" w:rsidRDefault="007467C0" w:rsidP="007467C0">
      <w:pPr>
        <w:pStyle w:val="Heading4"/>
      </w:pPr>
      <w:bookmarkStart w:id="2184" w:name="_Ref245722766"/>
      <w:r>
        <w:t>History Vault Stock Holding</w:t>
      </w:r>
      <w:bookmarkEnd w:id="2184"/>
    </w:p>
    <w:p w14:paraId="6A13FBF0" w14:textId="77777777" w:rsidR="007467C0" w:rsidRDefault="007467C0" w:rsidP="009A37B3">
      <w:pPr>
        <w:pStyle w:val="BodyText"/>
      </w:pPr>
      <w:r>
        <w:t>This report allows the analyst to view Historic holding amounts for one or a number of Cashpoints. The report displays a summary total of holdings by date and quality for all Cashpoints selected. This report is only available in PDF or CSV.</w:t>
      </w:r>
    </w:p>
    <w:p w14:paraId="0C7DDF4F" w14:textId="77777777" w:rsidR="007467C0" w:rsidRPr="001E2FA2" w:rsidRDefault="007467C0" w:rsidP="007467C0">
      <w:pPr>
        <w:pStyle w:val="Caption"/>
        <w:rPr>
          <w:lang w:val="en-US"/>
        </w:rPr>
      </w:pPr>
      <w:bookmarkStart w:id="2185" w:name="_Toc74556768"/>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129</w:t>
      </w:r>
      <w:r>
        <w:fldChar w:fldCharType="end"/>
      </w:r>
      <w:r w:rsidRPr="001E2FA2">
        <w:rPr>
          <w:lang w:val="en-US"/>
        </w:rPr>
        <w:t>: History Vault Stock Holding Report Description</w:t>
      </w:r>
      <w:bookmarkEnd w:id="218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EA5369A"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EC993D"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6BF9433" w14:textId="77777777" w:rsidR="007467C0" w:rsidRPr="00A875AE" w:rsidRDefault="007467C0" w:rsidP="00170D7D">
            <w:pPr>
              <w:pStyle w:val="TableHeader"/>
            </w:pPr>
            <w:r>
              <w:t>Description</w:t>
            </w:r>
          </w:p>
        </w:tc>
      </w:tr>
      <w:tr w:rsidR="007467C0" w:rsidRPr="00A875AE" w14:paraId="30F0A779" w14:textId="77777777" w:rsidTr="006271D1">
        <w:trPr>
          <w:cantSplit/>
          <w:trHeight w:val="135"/>
        </w:trPr>
        <w:tc>
          <w:tcPr>
            <w:tcW w:w="2570" w:type="dxa"/>
            <w:tcBorders>
              <w:top w:val="nil"/>
              <w:bottom w:val="single" w:sz="6" w:space="0" w:color="auto"/>
              <w:right w:val="single" w:sz="6" w:space="0" w:color="auto"/>
            </w:tcBorders>
          </w:tcPr>
          <w:p w14:paraId="532C9620"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70881DEB" w14:textId="77777777" w:rsidR="007467C0" w:rsidRPr="00FB292A" w:rsidRDefault="007467C0" w:rsidP="009A37B3">
            <w:pPr>
              <w:pStyle w:val="TableBody"/>
            </w:pPr>
            <w:r w:rsidRPr="00FB292A">
              <w:t>Starting date of the report</w:t>
            </w:r>
          </w:p>
        </w:tc>
      </w:tr>
      <w:tr w:rsidR="007467C0" w:rsidRPr="00A875AE" w14:paraId="2D9FE28C" w14:textId="77777777" w:rsidTr="006271D1">
        <w:trPr>
          <w:cantSplit/>
          <w:trHeight w:val="135"/>
        </w:trPr>
        <w:tc>
          <w:tcPr>
            <w:tcW w:w="2570" w:type="dxa"/>
            <w:tcBorders>
              <w:top w:val="nil"/>
              <w:bottom w:val="single" w:sz="6" w:space="0" w:color="auto"/>
              <w:right w:val="single" w:sz="6" w:space="0" w:color="auto"/>
            </w:tcBorders>
          </w:tcPr>
          <w:p w14:paraId="1B55A467"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3F90B5EC" w14:textId="77777777" w:rsidR="007467C0" w:rsidRPr="00FB292A" w:rsidRDefault="007467C0" w:rsidP="009A37B3">
            <w:pPr>
              <w:pStyle w:val="TableBody"/>
            </w:pPr>
            <w:r w:rsidRPr="00FB292A">
              <w:t>Ending date of the report</w:t>
            </w:r>
          </w:p>
        </w:tc>
      </w:tr>
      <w:tr w:rsidR="007467C0" w:rsidRPr="00A875AE" w14:paraId="3004D2DC" w14:textId="77777777" w:rsidTr="006271D1">
        <w:trPr>
          <w:cantSplit/>
        </w:trPr>
        <w:tc>
          <w:tcPr>
            <w:tcW w:w="2570" w:type="dxa"/>
            <w:tcBorders>
              <w:top w:val="nil"/>
              <w:bottom w:val="single" w:sz="6" w:space="0" w:color="auto"/>
              <w:right w:val="single" w:sz="6" w:space="0" w:color="auto"/>
            </w:tcBorders>
          </w:tcPr>
          <w:p w14:paraId="69C2D718"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72C2A36F" w14:textId="77777777" w:rsidR="007467C0" w:rsidRPr="00FB292A" w:rsidRDefault="007467C0" w:rsidP="009A37B3">
            <w:pPr>
              <w:pStyle w:val="TableBody"/>
            </w:pPr>
            <w:r w:rsidRPr="00FB292A">
              <w:t>The Cashpoint ID that will be reported</w:t>
            </w:r>
          </w:p>
        </w:tc>
      </w:tr>
      <w:tr w:rsidR="007467C0" w:rsidRPr="00A875AE" w14:paraId="6580E4F8" w14:textId="77777777" w:rsidTr="006271D1">
        <w:trPr>
          <w:cantSplit/>
        </w:trPr>
        <w:tc>
          <w:tcPr>
            <w:tcW w:w="2570" w:type="dxa"/>
            <w:tcBorders>
              <w:top w:val="single" w:sz="6" w:space="0" w:color="auto"/>
              <w:bottom w:val="single" w:sz="6" w:space="0" w:color="auto"/>
              <w:right w:val="single" w:sz="6" w:space="0" w:color="auto"/>
            </w:tcBorders>
          </w:tcPr>
          <w:p w14:paraId="441A0D60" w14:textId="77777777" w:rsidR="007467C0" w:rsidRPr="00235D67" w:rsidRDefault="007467C0" w:rsidP="009A37B3">
            <w:pPr>
              <w:pStyle w:val="TableBody"/>
              <w:rPr>
                <w:b/>
                <w:bCs/>
              </w:rPr>
            </w:pPr>
            <w:r w:rsidRPr="00235D67">
              <w:rPr>
                <w:b/>
                <w:bCs/>
              </w:rPr>
              <w:t>Balance Date</w:t>
            </w:r>
          </w:p>
        </w:tc>
        <w:tc>
          <w:tcPr>
            <w:tcW w:w="5480" w:type="dxa"/>
            <w:tcBorders>
              <w:top w:val="single" w:sz="6" w:space="0" w:color="auto"/>
              <w:left w:val="single" w:sz="6" w:space="0" w:color="auto"/>
              <w:bottom w:val="single" w:sz="6" w:space="0" w:color="auto"/>
            </w:tcBorders>
          </w:tcPr>
          <w:p w14:paraId="367FF258" w14:textId="77777777" w:rsidR="007467C0" w:rsidRPr="00FB292A" w:rsidRDefault="007467C0" w:rsidP="009A37B3">
            <w:pPr>
              <w:pStyle w:val="TableBody"/>
            </w:pPr>
            <w:r w:rsidRPr="00FB292A">
              <w:t>Date of the reported entry</w:t>
            </w:r>
          </w:p>
        </w:tc>
      </w:tr>
      <w:tr w:rsidR="007467C0" w:rsidRPr="00A875AE" w14:paraId="2AC2AE7F" w14:textId="77777777" w:rsidTr="006271D1">
        <w:trPr>
          <w:cantSplit/>
        </w:trPr>
        <w:tc>
          <w:tcPr>
            <w:tcW w:w="2570" w:type="dxa"/>
            <w:tcBorders>
              <w:top w:val="single" w:sz="6" w:space="0" w:color="auto"/>
              <w:bottom w:val="single" w:sz="6" w:space="0" w:color="auto"/>
              <w:right w:val="single" w:sz="6" w:space="0" w:color="auto"/>
            </w:tcBorders>
          </w:tcPr>
          <w:p w14:paraId="1CDCF77B"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640EE70C" w14:textId="77777777" w:rsidR="007467C0" w:rsidRPr="00FB292A" w:rsidRDefault="007467C0" w:rsidP="009A37B3">
            <w:pPr>
              <w:pStyle w:val="TableBody"/>
            </w:pPr>
            <w:r w:rsidRPr="00FB292A">
              <w:t>Denomination and Quality on the reporting date</w:t>
            </w:r>
          </w:p>
        </w:tc>
      </w:tr>
      <w:tr w:rsidR="007467C0" w:rsidRPr="00A875AE" w14:paraId="480168E1" w14:textId="77777777" w:rsidTr="006271D1">
        <w:trPr>
          <w:cantSplit/>
        </w:trPr>
        <w:tc>
          <w:tcPr>
            <w:tcW w:w="2570" w:type="dxa"/>
            <w:tcBorders>
              <w:top w:val="single" w:sz="6" w:space="0" w:color="auto"/>
              <w:bottom w:val="single" w:sz="6" w:space="0" w:color="auto"/>
              <w:right w:val="single" w:sz="6" w:space="0" w:color="auto"/>
            </w:tcBorders>
          </w:tcPr>
          <w:p w14:paraId="09AD10A3" w14:textId="77777777" w:rsidR="007467C0" w:rsidRPr="00235D67" w:rsidRDefault="007467C0" w:rsidP="009A37B3">
            <w:pPr>
              <w:pStyle w:val="TableBody"/>
              <w:rPr>
                <w:b/>
                <w:bCs/>
              </w:rPr>
            </w:pPr>
            <w:r w:rsidRPr="00235D67">
              <w:rPr>
                <w:b/>
                <w:bCs/>
              </w:rPr>
              <w:t>Stock Holding</w:t>
            </w:r>
          </w:p>
        </w:tc>
        <w:tc>
          <w:tcPr>
            <w:tcW w:w="5480" w:type="dxa"/>
            <w:tcBorders>
              <w:top w:val="single" w:sz="6" w:space="0" w:color="auto"/>
              <w:left w:val="nil"/>
              <w:bottom w:val="single" w:sz="6" w:space="0" w:color="auto"/>
            </w:tcBorders>
          </w:tcPr>
          <w:p w14:paraId="4F63F02A" w14:textId="1F9FF1CA" w:rsidR="007467C0" w:rsidRPr="00FB292A" w:rsidRDefault="007467C0" w:rsidP="009A37B3">
            <w:pPr>
              <w:pStyle w:val="TableBody"/>
            </w:pPr>
            <w:r w:rsidRPr="00FB292A">
              <w:t xml:space="preserve">The total holding amount </w:t>
            </w:r>
            <w:r w:rsidR="007240DF">
              <w:t xml:space="preserve">is </w:t>
            </w:r>
            <w:r w:rsidRPr="00FB292A">
              <w:t>based on the Cashpoints selected.</w:t>
            </w:r>
          </w:p>
        </w:tc>
      </w:tr>
    </w:tbl>
    <w:p w14:paraId="0DF805A4"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7EFD22B1" w14:textId="77777777" w:rsidR="007467C0" w:rsidRDefault="007467C0" w:rsidP="007467C0"/>
    <w:p w14:paraId="5028D065" w14:textId="77777777" w:rsidR="007467C0" w:rsidRDefault="007467C0" w:rsidP="007467C0">
      <w:pPr>
        <w:pStyle w:val="Heading4"/>
      </w:pPr>
      <w:bookmarkStart w:id="2186" w:name="_Ref245722769"/>
      <w:r>
        <w:t>Forecast Vault Stock Holding</w:t>
      </w:r>
      <w:bookmarkEnd w:id="2186"/>
    </w:p>
    <w:p w14:paraId="48CF8257" w14:textId="77777777" w:rsidR="007467C0" w:rsidRDefault="007467C0" w:rsidP="009A37B3">
      <w:pPr>
        <w:pStyle w:val="BodyText"/>
      </w:pPr>
      <w:r>
        <w:t>This report allows the analyst to view future forecasted Holding amounts for one or a number of Cashpoints. This report is only available in PDF or CSV.</w:t>
      </w:r>
    </w:p>
    <w:p w14:paraId="279A0A87" w14:textId="77777777" w:rsidR="007467C0" w:rsidRPr="001E2FA2" w:rsidRDefault="007467C0" w:rsidP="007467C0">
      <w:pPr>
        <w:pStyle w:val="Caption"/>
        <w:rPr>
          <w:lang w:val="en-US"/>
        </w:rPr>
      </w:pPr>
      <w:bookmarkStart w:id="2187" w:name="_Toc74556769"/>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130</w:t>
      </w:r>
      <w:r>
        <w:fldChar w:fldCharType="end"/>
      </w:r>
      <w:r w:rsidRPr="001E2FA2">
        <w:rPr>
          <w:lang w:val="en-US"/>
        </w:rPr>
        <w:t>: Forecast Vault Stock Holding Report Description</w:t>
      </w:r>
      <w:bookmarkEnd w:id="218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6D163A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B929EAE"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22DE578C" w14:textId="77777777" w:rsidR="007467C0" w:rsidRPr="00A875AE" w:rsidRDefault="007467C0" w:rsidP="00170D7D">
            <w:pPr>
              <w:pStyle w:val="TableHeader"/>
            </w:pPr>
            <w:r>
              <w:t>Description</w:t>
            </w:r>
          </w:p>
        </w:tc>
      </w:tr>
      <w:tr w:rsidR="007467C0" w:rsidRPr="00A875AE" w14:paraId="3912D174" w14:textId="77777777" w:rsidTr="006271D1">
        <w:trPr>
          <w:cantSplit/>
          <w:trHeight w:val="135"/>
        </w:trPr>
        <w:tc>
          <w:tcPr>
            <w:tcW w:w="2570" w:type="dxa"/>
            <w:tcBorders>
              <w:top w:val="nil"/>
              <w:bottom w:val="single" w:sz="6" w:space="0" w:color="auto"/>
              <w:right w:val="single" w:sz="6" w:space="0" w:color="auto"/>
            </w:tcBorders>
          </w:tcPr>
          <w:p w14:paraId="69E82C85"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0B00CF06" w14:textId="77777777" w:rsidR="007467C0" w:rsidRPr="00FB292A" w:rsidRDefault="007467C0" w:rsidP="009A37B3">
            <w:pPr>
              <w:pStyle w:val="TableBody"/>
            </w:pPr>
            <w:r w:rsidRPr="00FB292A">
              <w:t>Starting date of the report</w:t>
            </w:r>
          </w:p>
        </w:tc>
      </w:tr>
      <w:tr w:rsidR="007467C0" w:rsidRPr="00A875AE" w14:paraId="04FA87DD" w14:textId="77777777" w:rsidTr="006271D1">
        <w:trPr>
          <w:cantSplit/>
          <w:trHeight w:val="135"/>
        </w:trPr>
        <w:tc>
          <w:tcPr>
            <w:tcW w:w="2570" w:type="dxa"/>
            <w:tcBorders>
              <w:top w:val="nil"/>
              <w:bottom w:val="single" w:sz="6" w:space="0" w:color="auto"/>
              <w:right w:val="single" w:sz="6" w:space="0" w:color="auto"/>
            </w:tcBorders>
          </w:tcPr>
          <w:p w14:paraId="21FA126E"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11A1BDC9" w14:textId="77777777" w:rsidR="007467C0" w:rsidRPr="00FB292A" w:rsidRDefault="007467C0" w:rsidP="009A37B3">
            <w:pPr>
              <w:pStyle w:val="TableBody"/>
            </w:pPr>
            <w:r w:rsidRPr="00FB292A">
              <w:t>Ending date of the report</w:t>
            </w:r>
          </w:p>
        </w:tc>
      </w:tr>
      <w:tr w:rsidR="007467C0" w:rsidRPr="00A875AE" w14:paraId="7D698E89" w14:textId="77777777" w:rsidTr="006271D1">
        <w:trPr>
          <w:cantSplit/>
        </w:trPr>
        <w:tc>
          <w:tcPr>
            <w:tcW w:w="2570" w:type="dxa"/>
            <w:tcBorders>
              <w:top w:val="nil"/>
              <w:bottom w:val="single" w:sz="6" w:space="0" w:color="auto"/>
              <w:right w:val="single" w:sz="6" w:space="0" w:color="auto"/>
            </w:tcBorders>
          </w:tcPr>
          <w:p w14:paraId="1A3AD379"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5DCF868C" w14:textId="77777777" w:rsidR="007467C0" w:rsidRPr="00FB292A" w:rsidRDefault="007467C0" w:rsidP="009A37B3">
            <w:pPr>
              <w:pStyle w:val="TableBody"/>
            </w:pPr>
            <w:r w:rsidRPr="00FB292A">
              <w:t>The Cashpoint ID that will be reported</w:t>
            </w:r>
          </w:p>
        </w:tc>
      </w:tr>
      <w:tr w:rsidR="007467C0" w:rsidRPr="00A875AE" w14:paraId="5DFB2122" w14:textId="77777777" w:rsidTr="006271D1">
        <w:trPr>
          <w:cantSplit/>
        </w:trPr>
        <w:tc>
          <w:tcPr>
            <w:tcW w:w="2570" w:type="dxa"/>
            <w:tcBorders>
              <w:top w:val="single" w:sz="6" w:space="0" w:color="auto"/>
              <w:bottom w:val="single" w:sz="6" w:space="0" w:color="auto"/>
              <w:right w:val="single" w:sz="6" w:space="0" w:color="auto"/>
            </w:tcBorders>
          </w:tcPr>
          <w:p w14:paraId="558E0A44" w14:textId="77777777" w:rsidR="007467C0" w:rsidRPr="00235D67" w:rsidRDefault="007467C0" w:rsidP="009A37B3">
            <w:pPr>
              <w:pStyle w:val="TableBody"/>
              <w:rPr>
                <w:b/>
                <w:bCs/>
              </w:rPr>
            </w:pPr>
            <w:r w:rsidRPr="00235D67">
              <w:rPr>
                <w:b/>
                <w:bCs/>
              </w:rPr>
              <w:t>Balance Date</w:t>
            </w:r>
          </w:p>
        </w:tc>
        <w:tc>
          <w:tcPr>
            <w:tcW w:w="5480" w:type="dxa"/>
            <w:tcBorders>
              <w:top w:val="single" w:sz="6" w:space="0" w:color="auto"/>
              <w:left w:val="single" w:sz="6" w:space="0" w:color="auto"/>
              <w:bottom w:val="single" w:sz="6" w:space="0" w:color="auto"/>
            </w:tcBorders>
          </w:tcPr>
          <w:p w14:paraId="452CAD24" w14:textId="77777777" w:rsidR="007467C0" w:rsidRPr="00FB292A" w:rsidRDefault="007467C0" w:rsidP="009A37B3">
            <w:pPr>
              <w:pStyle w:val="TableBody"/>
            </w:pPr>
            <w:r w:rsidRPr="00FB292A">
              <w:t>Date of the reported entry</w:t>
            </w:r>
          </w:p>
        </w:tc>
      </w:tr>
      <w:tr w:rsidR="007467C0" w:rsidRPr="00A875AE" w14:paraId="271FD422" w14:textId="77777777" w:rsidTr="006271D1">
        <w:trPr>
          <w:cantSplit/>
        </w:trPr>
        <w:tc>
          <w:tcPr>
            <w:tcW w:w="2570" w:type="dxa"/>
            <w:tcBorders>
              <w:top w:val="single" w:sz="6" w:space="0" w:color="auto"/>
              <w:bottom w:val="single" w:sz="6" w:space="0" w:color="auto"/>
              <w:right w:val="single" w:sz="6" w:space="0" w:color="auto"/>
            </w:tcBorders>
          </w:tcPr>
          <w:p w14:paraId="0632F424"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6BCCB3EF" w14:textId="77777777" w:rsidR="007467C0" w:rsidRPr="00FB292A" w:rsidRDefault="007467C0" w:rsidP="009A37B3">
            <w:pPr>
              <w:pStyle w:val="TableBody"/>
            </w:pPr>
            <w:r w:rsidRPr="00FB292A">
              <w:t>Denomination and Quality on the reporting date</w:t>
            </w:r>
          </w:p>
        </w:tc>
      </w:tr>
      <w:tr w:rsidR="007467C0" w:rsidRPr="00A875AE" w14:paraId="1F1D0B16" w14:textId="77777777" w:rsidTr="006271D1">
        <w:trPr>
          <w:cantSplit/>
        </w:trPr>
        <w:tc>
          <w:tcPr>
            <w:tcW w:w="2570" w:type="dxa"/>
            <w:tcBorders>
              <w:top w:val="single" w:sz="6" w:space="0" w:color="auto"/>
              <w:bottom w:val="single" w:sz="6" w:space="0" w:color="auto"/>
              <w:right w:val="single" w:sz="6" w:space="0" w:color="auto"/>
            </w:tcBorders>
          </w:tcPr>
          <w:p w14:paraId="0B19DD05" w14:textId="77777777" w:rsidR="007467C0" w:rsidRPr="00235D67" w:rsidRDefault="007467C0" w:rsidP="009A37B3">
            <w:pPr>
              <w:pStyle w:val="TableBody"/>
              <w:rPr>
                <w:b/>
                <w:bCs/>
              </w:rPr>
            </w:pPr>
            <w:r w:rsidRPr="00235D67">
              <w:rPr>
                <w:b/>
                <w:bCs/>
              </w:rPr>
              <w:t>Stock Holding</w:t>
            </w:r>
          </w:p>
        </w:tc>
        <w:tc>
          <w:tcPr>
            <w:tcW w:w="5480" w:type="dxa"/>
            <w:tcBorders>
              <w:top w:val="single" w:sz="6" w:space="0" w:color="auto"/>
              <w:left w:val="nil"/>
              <w:bottom w:val="single" w:sz="6" w:space="0" w:color="auto"/>
            </w:tcBorders>
          </w:tcPr>
          <w:p w14:paraId="7A40B2EC" w14:textId="2AD952E5" w:rsidR="007467C0" w:rsidRPr="00FB292A" w:rsidRDefault="007467C0" w:rsidP="009A37B3">
            <w:pPr>
              <w:pStyle w:val="TableBody"/>
            </w:pPr>
            <w:r w:rsidRPr="00FB292A">
              <w:t xml:space="preserve">The total holding amount </w:t>
            </w:r>
            <w:r w:rsidR="007240DF">
              <w:t xml:space="preserve">is </w:t>
            </w:r>
            <w:r w:rsidRPr="00FB292A">
              <w:t>based on the Cashpoints selected.</w:t>
            </w:r>
          </w:p>
        </w:tc>
      </w:tr>
    </w:tbl>
    <w:p w14:paraId="661C3796" w14:textId="77777777" w:rsidR="007467C0" w:rsidRPr="00326CDA" w:rsidRDefault="007467C0" w:rsidP="007467C0">
      <w:pPr>
        <w:pStyle w:val="TopofSection"/>
      </w:pPr>
      <w:r>
        <w:lastRenderedPageBreak/>
        <w:t xml:space="preserve">Return To: </w:t>
      </w:r>
      <w:r>
        <w:fldChar w:fldCharType="begin"/>
      </w:r>
      <w:r>
        <w:instrText xml:space="preserve"> REF _Ref245721707 \h </w:instrText>
      </w:r>
      <w:r>
        <w:fldChar w:fldCharType="separate"/>
      </w:r>
      <w:r>
        <w:t>Management Information Reports</w:t>
      </w:r>
      <w:r>
        <w:fldChar w:fldCharType="end"/>
      </w:r>
    </w:p>
    <w:p w14:paraId="638D75B1" w14:textId="77777777" w:rsidR="007467C0" w:rsidRDefault="007467C0" w:rsidP="007467C0"/>
    <w:p w14:paraId="44E8FF56" w14:textId="77777777" w:rsidR="007467C0" w:rsidRDefault="007467C0" w:rsidP="007467C0">
      <w:pPr>
        <w:pStyle w:val="Heading4"/>
      </w:pPr>
      <w:bookmarkStart w:id="2188" w:name="_Ref245722773"/>
      <w:r>
        <w:t>Commercial and Branch Historical</w:t>
      </w:r>
      <w:bookmarkEnd w:id="2188"/>
    </w:p>
    <w:p w14:paraId="39985FA2" w14:textId="77777777" w:rsidR="007467C0" w:rsidRDefault="007467C0" w:rsidP="009A37B3">
      <w:pPr>
        <w:pStyle w:val="BodyText"/>
      </w:pPr>
      <w:r>
        <w:t>This report allows the analyst to view a summary of Historic Branch and Commercial Net Demand by month for one or a number of Cashpoints. This report is only available in PDF or CSV.</w:t>
      </w:r>
    </w:p>
    <w:p w14:paraId="106C0305" w14:textId="77777777" w:rsidR="007467C0" w:rsidRPr="001E2FA2" w:rsidRDefault="007467C0" w:rsidP="007467C0">
      <w:pPr>
        <w:pStyle w:val="Caption"/>
        <w:rPr>
          <w:lang w:val="en-US"/>
        </w:rPr>
      </w:pPr>
      <w:bookmarkStart w:id="2189" w:name="_Toc74556770"/>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131</w:t>
      </w:r>
      <w:r>
        <w:fldChar w:fldCharType="end"/>
      </w:r>
      <w:r w:rsidRPr="001E2FA2">
        <w:rPr>
          <w:lang w:val="en-US"/>
        </w:rPr>
        <w:t>: Commercial and Branch Historical Report Description</w:t>
      </w:r>
      <w:bookmarkEnd w:id="218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6DCC30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ABCA2CC"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51BE26A1" w14:textId="77777777" w:rsidR="007467C0" w:rsidRPr="00A875AE" w:rsidRDefault="007467C0" w:rsidP="00170D7D">
            <w:pPr>
              <w:pStyle w:val="TableHeader"/>
            </w:pPr>
            <w:r>
              <w:t>Description</w:t>
            </w:r>
          </w:p>
        </w:tc>
      </w:tr>
      <w:tr w:rsidR="007467C0" w:rsidRPr="00A875AE" w14:paraId="181086D9" w14:textId="77777777" w:rsidTr="006271D1">
        <w:trPr>
          <w:cantSplit/>
          <w:trHeight w:val="135"/>
        </w:trPr>
        <w:tc>
          <w:tcPr>
            <w:tcW w:w="2570" w:type="dxa"/>
            <w:tcBorders>
              <w:top w:val="nil"/>
              <w:bottom w:val="single" w:sz="6" w:space="0" w:color="auto"/>
              <w:right w:val="single" w:sz="6" w:space="0" w:color="auto"/>
            </w:tcBorders>
          </w:tcPr>
          <w:p w14:paraId="5E31F95E"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3E387C97" w14:textId="77777777" w:rsidR="007467C0" w:rsidRPr="00FB292A" w:rsidRDefault="007467C0" w:rsidP="009A37B3">
            <w:pPr>
              <w:pStyle w:val="TableBody"/>
              <w:rPr>
                <w:rFonts w:cs="Arial"/>
                <w:lang w:val="en-US" w:bidi="en-US"/>
              </w:rPr>
            </w:pPr>
            <w:r w:rsidRPr="00FB292A">
              <w:rPr>
                <w:rFonts w:cs="Arial"/>
                <w:lang w:val="en-US" w:bidi="en-US"/>
              </w:rPr>
              <w:t>Starting date of the report</w:t>
            </w:r>
          </w:p>
        </w:tc>
      </w:tr>
      <w:tr w:rsidR="007467C0" w:rsidRPr="00A875AE" w14:paraId="1B098D7C" w14:textId="77777777" w:rsidTr="006271D1">
        <w:trPr>
          <w:cantSplit/>
          <w:trHeight w:val="135"/>
        </w:trPr>
        <w:tc>
          <w:tcPr>
            <w:tcW w:w="2570" w:type="dxa"/>
            <w:tcBorders>
              <w:top w:val="nil"/>
              <w:bottom w:val="single" w:sz="6" w:space="0" w:color="auto"/>
              <w:right w:val="single" w:sz="6" w:space="0" w:color="auto"/>
            </w:tcBorders>
          </w:tcPr>
          <w:p w14:paraId="4D11EC14" w14:textId="77777777" w:rsidR="007467C0" w:rsidRPr="00235D67" w:rsidRDefault="007467C0" w:rsidP="009A37B3">
            <w:pPr>
              <w:pStyle w:val="TableBody"/>
              <w:rPr>
                <w:rFonts w:cs="Arial"/>
                <w:b/>
                <w:bCs/>
                <w:lang w:val="en-US" w:bidi="en-US"/>
              </w:rPr>
            </w:pPr>
            <w:r w:rsidRPr="00235D67">
              <w:rPr>
                <w:rFonts w:cs="Arial"/>
                <w:b/>
                <w:bCs/>
                <w:lang w:val="en-US" w:bidi="en-US"/>
              </w:rPr>
              <w:t>End Date</w:t>
            </w:r>
          </w:p>
        </w:tc>
        <w:tc>
          <w:tcPr>
            <w:tcW w:w="5480" w:type="dxa"/>
            <w:tcBorders>
              <w:top w:val="nil"/>
              <w:left w:val="single" w:sz="6" w:space="0" w:color="auto"/>
              <w:bottom w:val="single" w:sz="6" w:space="0" w:color="auto"/>
            </w:tcBorders>
          </w:tcPr>
          <w:p w14:paraId="439A8C6A" w14:textId="77777777" w:rsidR="007467C0" w:rsidRPr="00FB292A" w:rsidRDefault="007467C0" w:rsidP="009A37B3">
            <w:pPr>
              <w:pStyle w:val="TableBody"/>
              <w:rPr>
                <w:rFonts w:cs="Arial"/>
                <w:lang w:val="en-US" w:bidi="en-US"/>
              </w:rPr>
            </w:pPr>
            <w:r w:rsidRPr="00FB292A">
              <w:rPr>
                <w:rFonts w:cs="Arial"/>
                <w:lang w:val="en-US" w:bidi="en-US"/>
              </w:rPr>
              <w:t>Ending date of the report</w:t>
            </w:r>
          </w:p>
        </w:tc>
      </w:tr>
      <w:tr w:rsidR="007467C0" w:rsidRPr="00A875AE" w14:paraId="3B844FF0" w14:textId="77777777" w:rsidTr="006271D1">
        <w:trPr>
          <w:cantSplit/>
        </w:trPr>
        <w:tc>
          <w:tcPr>
            <w:tcW w:w="2570" w:type="dxa"/>
            <w:tcBorders>
              <w:top w:val="nil"/>
              <w:bottom w:val="single" w:sz="6" w:space="0" w:color="auto"/>
              <w:right w:val="single" w:sz="6" w:space="0" w:color="auto"/>
            </w:tcBorders>
          </w:tcPr>
          <w:p w14:paraId="588592C1" w14:textId="77777777" w:rsidR="007467C0" w:rsidRPr="00235D67" w:rsidRDefault="007467C0" w:rsidP="009A37B3">
            <w:pPr>
              <w:pStyle w:val="TableBody"/>
              <w:rPr>
                <w:rFonts w:cs="Arial"/>
                <w:b/>
                <w:bCs/>
                <w:lang w:val="en-US" w:bidi="en-US"/>
              </w:rPr>
            </w:pPr>
            <w:r w:rsidRPr="00235D67">
              <w:rPr>
                <w:rFonts w:cs="Arial"/>
                <w:b/>
                <w:bCs/>
                <w:lang w:val="en-US" w:bidi="en-US"/>
              </w:rPr>
              <w:t>Cash Point</w:t>
            </w:r>
          </w:p>
        </w:tc>
        <w:tc>
          <w:tcPr>
            <w:tcW w:w="5480" w:type="dxa"/>
            <w:tcBorders>
              <w:top w:val="nil"/>
              <w:left w:val="single" w:sz="6" w:space="0" w:color="auto"/>
              <w:bottom w:val="single" w:sz="6" w:space="0" w:color="auto"/>
            </w:tcBorders>
          </w:tcPr>
          <w:p w14:paraId="175BE59C" w14:textId="77777777" w:rsidR="007467C0" w:rsidRPr="00FB292A" w:rsidRDefault="007467C0" w:rsidP="009A37B3">
            <w:pPr>
              <w:pStyle w:val="TableBody"/>
              <w:rPr>
                <w:rFonts w:cs="Arial"/>
                <w:lang w:val="en-US" w:bidi="en-US"/>
              </w:rPr>
            </w:pPr>
            <w:r w:rsidRPr="00FB292A">
              <w:rPr>
                <w:rFonts w:cs="Arial"/>
                <w:lang w:val="en-US" w:bidi="en-US"/>
              </w:rPr>
              <w:t>The Cashpoint ID that will be reported</w:t>
            </w:r>
          </w:p>
        </w:tc>
      </w:tr>
      <w:tr w:rsidR="007467C0" w:rsidRPr="00A875AE" w14:paraId="7707628A" w14:textId="77777777" w:rsidTr="006271D1">
        <w:trPr>
          <w:cantSplit/>
        </w:trPr>
        <w:tc>
          <w:tcPr>
            <w:tcW w:w="2570" w:type="dxa"/>
            <w:tcBorders>
              <w:top w:val="single" w:sz="6" w:space="0" w:color="auto"/>
              <w:bottom w:val="single" w:sz="6" w:space="0" w:color="auto"/>
              <w:right w:val="single" w:sz="6" w:space="0" w:color="auto"/>
            </w:tcBorders>
          </w:tcPr>
          <w:p w14:paraId="5DFB81DA" w14:textId="77777777" w:rsidR="007467C0" w:rsidRPr="00235D67" w:rsidRDefault="007467C0" w:rsidP="009A37B3">
            <w:pPr>
              <w:pStyle w:val="TableBody"/>
              <w:rPr>
                <w:rFonts w:cs="Arial"/>
                <w:b/>
                <w:bCs/>
                <w:lang w:val="en-US" w:bidi="en-US"/>
              </w:rPr>
            </w:pPr>
            <w:r w:rsidRPr="00235D67">
              <w:rPr>
                <w:rFonts w:cs="Arial"/>
                <w:b/>
                <w:bCs/>
                <w:lang w:val="en-US" w:bidi="en-US"/>
              </w:rPr>
              <w:t>Month and Year</w:t>
            </w:r>
          </w:p>
        </w:tc>
        <w:tc>
          <w:tcPr>
            <w:tcW w:w="5480" w:type="dxa"/>
            <w:tcBorders>
              <w:top w:val="single" w:sz="6" w:space="0" w:color="auto"/>
              <w:left w:val="single" w:sz="6" w:space="0" w:color="auto"/>
              <w:bottom w:val="single" w:sz="6" w:space="0" w:color="auto"/>
            </w:tcBorders>
          </w:tcPr>
          <w:p w14:paraId="14B175F8" w14:textId="77777777" w:rsidR="007467C0" w:rsidRPr="00FB292A" w:rsidRDefault="007467C0" w:rsidP="009A37B3">
            <w:pPr>
              <w:pStyle w:val="TableBody"/>
              <w:rPr>
                <w:rFonts w:cs="Arial"/>
                <w:lang w:val="en-US" w:bidi="en-US"/>
              </w:rPr>
            </w:pPr>
            <w:r w:rsidRPr="00FB292A">
              <w:rPr>
                <w:rFonts w:cs="Arial"/>
                <w:lang w:val="en-US" w:bidi="en-US"/>
              </w:rPr>
              <w:t>Month and year of the reported summary</w:t>
            </w:r>
          </w:p>
        </w:tc>
      </w:tr>
      <w:tr w:rsidR="007467C0" w:rsidRPr="00A875AE" w14:paraId="64599F24" w14:textId="77777777" w:rsidTr="006271D1">
        <w:trPr>
          <w:cantSplit/>
        </w:trPr>
        <w:tc>
          <w:tcPr>
            <w:tcW w:w="2570" w:type="dxa"/>
            <w:tcBorders>
              <w:top w:val="single" w:sz="6" w:space="0" w:color="auto"/>
              <w:bottom w:val="single" w:sz="6" w:space="0" w:color="auto"/>
              <w:right w:val="single" w:sz="6" w:space="0" w:color="auto"/>
            </w:tcBorders>
          </w:tcPr>
          <w:p w14:paraId="715C31DB" w14:textId="77777777" w:rsidR="007467C0" w:rsidRPr="00235D67" w:rsidRDefault="007467C0" w:rsidP="009A37B3">
            <w:pPr>
              <w:pStyle w:val="TableBody"/>
              <w:rPr>
                <w:rFonts w:cs="Arial"/>
                <w:b/>
                <w:bCs/>
                <w:lang w:val="en-US" w:bidi="en-US"/>
              </w:rPr>
            </w:pPr>
            <w:r w:rsidRPr="00235D67">
              <w:rPr>
                <w:rFonts w:cs="Arial"/>
                <w:b/>
                <w:bCs/>
                <w:lang w:val="en-US" w:bidi="en-US"/>
              </w:rPr>
              <w:t>Denomination</w:t>
            </w:r>
          </w:p>
        </w:tc>
        <w:tc>
          <w:tcPr>
            <w:tcW w:w="5480" w:type="dxa"/>
            <w:tcBorders>
              <w:top w:val="single" w:sz="6" w:space="0" w:color="auto"/>
              <w:left w:val="nil"/>
              <w:bottom w:val="single" w:sz="6" w:space="0" w:color="auto"/>
            </w:tcBorders>
          </w:tcPr>
          <w:p w14:paraId="78F183C9" w14:textId="77777777" w:rsidR="007467C0" w:rsidRPr="00FB292A" w:rsidRDefault="007467C0" w:rsidP="009A37B3">
            <w:pPr>
              <w:pStyle w:val="TableBody"/>
              <w:rPr>
                <w:rFonts w:cs="Arial"/>
                <w:lang w:val="en-US" w:bidi="en-US"/>
              </w:rPr>
            </w:pPr>
            <w:r w:rsidRPr="00FB292A">
              <w:rPr>
                <w:rFonts w:cs="Arial"/>
                <w:lang w:val="en-US" w:bidi="en-US"/>
              </w:rPr>
              <w:t>Denomination on the reporting month</w:t>
            </w:r>
          </w:p>
        </w:tc>
      </w:tr>
      <w:tr w:rsidR="007467C0" w:rsidRPr="00A875AE" w14:paraId="35BB3E27" w14:textId="77777777" w:rsidTr="006271D1">
        <w:trPr>
          <w:cantSplit/>
        </w:trPr>
        <w:tc>
          <w:tcPr>
            <w:tcW w:w="2570" w:type="dxa"/>
            <w:tcBorders>
              <w:top w:val="single" w:sz="6" w:space="0" w:color="auto"/>
              <w:bottom w:val="single" w:sz="6" w:space="0" w:color="auto"/>
              <w:right w:val="single" w:sz="6" w:space="0" w:color="auto"/>
            </w:tcBorders>
          </w:tcPr>
          <w:p w14:paraId="5D3B2249" w14:textId="77777777" w:rsidR="007467C0" w:rsidRPr="00235D67" w:rsidRDefault="007467C0" w:rsidP="009A37B3">
            <w:pPr>
              <w:pStyle w:val="TableBody"/>
              <w:rPr>
                <w:rFonts w:cs="Arial"/>
                <w:b/>
                <w:bCs/>
                <w:lang w:val="en-US" w:bidi="en-US"/>
              </w:rPr>
            </w:pPr>
            <w:r w:rsidRPr="00235D67">
              <w:rPr>
                <w:rFonts w:cs="Arial"/>
                <w:b/>
                <w:bCs/>
                <w:lang w:val="en-US" w:bidi="en-US"/>
              </w:rPr>
              <w:t>Deposits</w:t>
            </w:r>
          </w:p>
        </w:tc>
        <w:tc>
          <w:tcPr>
            <w:tcW w:w="5480" w:type="dxa"/>
            <w:tcBorders>
              <w:top w:val="single" w:sz="6" w:space="0" w:color="auto"/>
              <w:left w:val="nil"/>
              <w:bottom w:val="single" w:sz="6" w:space="0" w:color="auto"/>
            </w:tcBorders>
          </w:tcPr>
          <w:p w14:paraId="409F2E2D" w14:textId="77777777" w:rsidR="007467C0" w:rsidRPr="00FB292A" w:rsidRDefault="007467C0" w:rsidP="009A37B3">
            <w:pPr>
              <w:pStyle w:val="TableBody"/>
              <w:rPr>
                <w:rFonts w:cs="Arial"/>
                <w:lang w:val="en-US" w:bidi="en-US"/>
              </w:rPr>
            </w:pPr>
            <w:r w:rsidRPr="00FB292A">
              <w:rPr>
                <w:rFonts w:cs="Arial"/>
                <w:lang w:val="en-US" w:bidi="en-US"/>
              </w:rPr>
              <w:t>Total Deposits for the selected Cashpoints during the month and year reported</w:t>
            </w:r>
          </w:p>
        </w:tc>
      </w:tr>
      <w:tr w:rsidR="007467C0" w:rsidRPr="00A875AE" w14:paraId="27B03739" w14:textId="77777777" w:rsidTr="006271D1">
        <w:trPr>
          <w:cantSplit/>
        </w:trPr>
        <w:tc>
          <w:tcPr>
            <w:tcW w:w="2570" w:type="dxa"/>
            <w:tcBorders>
              <w:top w:val="single" w:sz="6" w:space="0" w:color="auto"/>
              <w:bottom w:val="single" w:sz="6" w:space="0" w:color="auto"/>
              <w:right w:val="single" w:sz="6" w:space="0" w:color="auto"/>
            </w:tcBorders>
          </w:tcPr>
          <w:p w14:paraId="6B4C34C8" w14:textId="77777777" w:rsidR="007467C0" w:rsidRPr="00235D67" w:rsidRDefault="007467C0" w:rsidP="009A37B3">
            <w:pPr>
              <w:pStyle w:val="TableBody"/>
              <w:rPr>
                <w:rFonts w:cs="Arial"/>
                <w:b/>
                <w:bCs/>
                <w:lang w:val="en-US" w:bidi="en-US"/>
              </w:rPr>
            </w:pPr>
            <w:r w:rsidRPr="00235D67">
              <w:rPr>
                <w:rFonts w:cs="Arial"/>
                <w:b/>
                <w:bCs/>
                <w:lang w:val="en-US" w:bidi="en-US"/>
              </w:rPr>
              <w:t>Withdrawals</w:t>
            </w:r>
          </w:p>
        </w:tc>
        <w:tc>
          <w:tcPr>
            <w:tcW w:w="5480" w:type="dxa"/>
            <w:tcBorders>
              <w:top w:val="single" w:sz="6" w:space="0" w:color="auto"/>
              <w:left w:val="nil"/>
              <w:bottom w:val="single" w:sz="6" w:space="0" w:color="auto"/>
            </w:tcBorders>
          </w:tcPr>
          <w:p w14:paraId="6591DBF5" w14:textId="77777777" w:rsidR="007467C0" w:rsidRPr="00FB292A" w:rsidRDefault="007467C0" w:rsidP="009A37B3">
            <w:pPr>
              <w:pStyle w:val="TableBody"/>
              <w:rPr>
                <w:rFonts w:cs="Arial"/>
                <w:lang w:val="en-US" w:bidi="en-US"/>
              </w:rPr>
            </w:pPr>
            <w:r w:rsidRPr="00FB292A">
              <w:rPr>
                <w:rFonts w:cs="Arial"/>
                <w:lang w:val="en-US" w:bidi="en-US"/>
              </w:rPr>
              <w:t>Total Withdrawals for the selected Cashpoints during the month and year reported.</w:t>
            </w:r>
          </w:p>
        </w:tc>
      </w:tr>
    </w:tbl>
    <w:p w14:paraId="6699135A"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19885A16" w14:textId="77777777" w:rsidR="007467C0" w:rsidRDefault="007467C0" w:rsidP="007467C0"/>
    <w:p w14:paraId="1EF4B12C" w14:textId="77777777" w:rsidR="007467C0" w:rsidRDefault="007467C0" w:rsidP="007467C0">
      <w:pPr>
        <w:pStyle w:val="Heading4"/>
      </w:pPr>
      <w:bookmarkStart w:id="2190" w:name="_Ref245722776"/>
      <w:r>
        <w:t>ATM &amp; Branch Demand</w:t>
      </w:r>
      <w:bookmarkEnd w:id="2190"/>
    </w:p>
    <w:p w14:paraId="2C3D9AC9" w14:textId="77777777" w:rsidR="007467C0" w:rsidRDefault="007467C0" w:rsidP="009A37B3">
      <w:pPr>
        <w:pStyle w:val="BodyText"/>
      </w:pPr>
      <w:r>
        <w:t>This report allows the analyst to view Historic ATM and Branch Orders for one or a number of Cashpoints summarized by month. This report is only available in PDF or CSV.</w:t>
      </w:r>
    </w:p>
    <w:p w14:paraId="74513221" w14:textId="77777777" w:rsidR="007467C0" w:rsidRPr="001E2FA2" w:rsidRDefault="007467C0" w:rsidP="007467C0">
      <w:pPr>
        <w:pStyle w:val="Caption"/>
        <w:rPr>
          <w:lang w:val="en-US"/>
        </w:rPr>
      </w:pPr>
      <w:bookmarkStart w:id="2191" w:name="_Toc74556771"/>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132</w:t>
      </w:r>
      <w:r>
        <w:fldChar w:fldCharType="end"/>
      </w:r>
      <w:r w:rsidRPr="001E2FA2">
        <w:rPr>
          <w:lang w:val="en-US"/>
        </w:rPr>
        <w:t>: ATM and Branch Demand Report Description</w:t>
      </w:r>
      <w:bookmarkEnd w:id="219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8F1BC37"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9FD1C30"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2E2F558D" w14:textId="77777777" w:rsidR="007467C0" w:rsidRPr="00A875AE" w:rsidRDefault="007467C0" w:rsidP="00170D7D">
            <w:pPr>
              <w:pStyle w:val="TableHeader"/>
            </w:pPr>
            <w:r>
              <w:t>Description</w:t>
            </w:r>
          </w:p>
        </w:tc>
      </w:tr>
      <w:tr w:rsidR="007467C0" w:rsidRPr="00A875AE" w14:paraId="7E51E1BC" w14:textId="77777777" w:rsidTr="006271D1">
        <w:trPr>
          <w:cantSplit/>
          <w:trHeight w:val="135"/>
        </w:trPr>
        <w:tc>
          <w:tcPr>
            <w:tcW w:w="2570" w:type="dxa"/>
            <w:tcBorders>
              <w:top w:val="nil"/>
              <w:bottom w:val="single" w:sz="6" w:space="0" w:color="auto"/>
              <w:right w:val="single" w:sz="6" w:space="0" w:color="auto"/>
            </w:tcBorders>
          </w:tcPr>
          <w:p w14:paraId="1CCE7A73"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383C59E8" w14:textId="77777777" w:rsidR="007467C0" w:rsidRPr="00FB292A" w:rsidRDefault="007467C0" w:rsidP="009A37B3">
            <w:pPr>
              <w:pStyle w:val="TableBody"/>
            </w:pPr>
            <w:r w:rsidRPr="00FB292A">
              <w:t>Starting date of the report</w:t>
            </w:r>
          </w:p>
        </w:tc>
      </w:tr>
      <w:tr w:rsidR="007467C0" w:rsidRPr="00A875AE" w14:paraId="2D2143E8" w14:textId="77777777" w:rsidTr="006271D1">
        <w:trPr>
          <w:cantSplit/>
          <w:trHeight w:val="135"/>
        </w:trPr>
        <w:tc>
          <w:tcPr>
            <w:tcW w:w="2570" w:type="dxa"/>
            <w:tcBorders>
              <w:top w:val="nil"/>
              <w:bottom w:val="single" w:sz="6" w:space="0" w:color="auto"/>
              <w:right w:val="single" w:sz="6" w:space="0" w:color="auto"/>
            </w:tcBorders>
          </w:tcPr>
          <w:p w14:paraId="264DDBF0"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13FB5CBC" w14:textId="77777777" w:rsidR="007467C0" w:rsidRPr="00FB292A" w:rsidRDefault="007467C0" w:rsidP="009A37B3">
            <w:pPr>
              <w:pStyle w:val="TableBody"/>
            </w:pPr>
            <w:r w:rsidRPr="00FB292A">
              <w:t>Ending date of the report</w:t>
            </w:r>
          </w:p>
        </w:tc>
      </w:tr>
      <w:tr w:rsidR="007467C0" w:rsidRPr="00A875AE" w14:paraId="1CEB812E" w14:textId="77777777" w:rsidTr="006271D1">
        <w:trPr>
          <w:cantSplit/>
        </w:trPr>
        <w:tc>
          <w:tcPr>
            <w:tcW w:w="2570" w:type="dxa"/>
            <w:tcBorders>
              <w:top w:val="nil"/>
              <w:bottom w:val="single" w:sz="6" w:space="0" w:color="auto"/>
              <w:right w:val="single" w:sz="6" w:space="0" w:color="auto"/>
            </w:tcBorders>
          </w:tcPr>
          <w:p w14:paraId="7036EA2E"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05C2CAD2" w14:textId="77777777" w:rsidR="007467C0" w:rsidRPr="00FB292A" w:rsidRDefault="007467C0" w:rsidP="009A37B3">
            <w:pPr>
              <w:pStyle w:val="TableBody"/>
            </w:pPr>
            <w:r w:rsidRPr="00FB292A">
              <w:t>The Cashpoint ID that will be reported</w:t>
            </w:r>
          </w:p>
        </w:tc>
      </w:tr>
      <w:tr w:rsidR="007467C0" w:rsidRPr="00A875AE" w14:paraId="4BFF7E5D" w14:textId="77777777" w:rsidTr="006271D1">
        <w:trPr>
          <w:cantSplit/>
        </w:trPr>
        <w:tc>
          <w:tcPr>
            <w:tcW w:w="2570" w:type="dxa"/>
            <w:tcBorders>
              <w:top w:val="single" w:sz="6" w:space="0" w:color="auto"/>
              <w:bottom w:val="single" w:sz="6" w:space="0" w:color="auto"/>
              <w:right w:val="single" w:sz="6" w:space="0" w:color="auto"/>
            </w:tcBorders>
          </w:tcPr>
          <w:p w14:paraId="11C77F9B" w14:textId="77777777" w:rsidR="007467C0" w:rsidRPr="00235D67" w:rsidRDefault="007467C0" w:rsidP="009A37B3">
            <w:pPr>
              <w:pStyle w:val="TableBody"/>
              <w:rPr>
                <w:b/>
                <w:bCs/>
              </w:rPr>
            </w:pPr>
            <w:r w:rsidRPr="00235D67">
              <w:rPr>
                <w:b/>
                <w:bCs/>
              </w:rPr>
              <w:t>Month and Year</w:t>
            </w:r>
          </w:p>
        </w:tc>
        <w:tc>
          <w:tcPr>
            <w:tcW w:w="5480" w:type="dxa"/>
            <w:tcBorders>
              <w:top w:val="single" w:sz="6" w:space="0" w:color="auto"/>
              <w:left w:val="single" w:sz="6" w:space="0" w:color="auto"/>
              <w:bottom w:val="single" w:sz="6" w:space="0" w:color="auto"/>
            </w:tcBorders>
          </w:tcPr>
          <w:p w14:paraId="2D771222" w14:textId="77777777" w:rsidR="007467C0" w:rsidRPr="00FB292A" w:rsidRDefault="007467C0" w:rsidP="009A37B3">
            <w:pPr>
              <w:pStyle w:val="TableBody"/>
            </w:pPr>
            <w:r w:rsidRPr="00FB292A">
              <w:t>Month and year of the reported summary</w:t>
            </w:r>
          </w:p>
        </w:tc>
      </w:tr>
      <w:tr w:rsidR="007467C0" w:rsidRPr="00A875AE" w14:paraId="7339066F" w14:textId="77777777" w:rsidTr="006271D1">
        <w:trPr>
          <w:cantSplit/>
        </w:trPr>
        <w:tc>
          <w:tcPr>
            <w:tcW w:w="2570" w:type="dxa"/>
            <w:tcBorders>
              <w:top w:val="single" w:sz="6" w:space="0" w:color="auto"/>
              <w:bottom w:val="single" w:sz="6" w:space="0" w:color="auto"/>
              <w:right w:val="single" w:sz="6" w:space="0" w:color="auto"/>
            </w:tcBorders>
          </w:tcPr>
          <w:p w14:paraId="239F91B9"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3BA63B2D" w14:textId="77777777" w:rsidR="007467C0" w:rsidRPr="00FB292A" w:rsidRDefault="007467C0" w:rsidP="009A37B3">
            <w:pPr>
              <w:pStyle w:val="TableBody"/>
            </w:pPr>
            <w:r w:rsidRPr="00FB292A">
              <w:t>Denomination on the reporting month</w:t>
            </w:r>
          </w:p>
        </w:tc>
      </w:tr>
      <w:tr w:rsidR="007467C0" w:rsidRPr="00A875AE" w14:paraId="2F7CBD96" w14:textId="77777777" w:rsidTr="006271D1">
        <w:trPr>
          <w:cantSplit/>
        </w:trPr>
        <w:tc>
          <w:tcPr>
            <w:tcW w:w="2570" w:type="dxa"/>
            <w:tcBorders>
              <w:top w:val="single" w:sz="6" w:space="0" w:color="auto"/>
              <w:bottom w:val="single" w:sz="6" w:space="0" w:color="auto"/>
              <w:right w:val="single" w:sz="6" w:space="0" w:color="auto"/>
            </w:tcBorders>
          </w:tcPr>
          <w:p w14:paraId="6DB8CF66" w14:textId="77777777" w:rsidR="007467C0" w:rsidRPr="00235D67" w:rsidRDefault="007467C0" w:rsidP="009A37B3">
            <w:pPr>
              <w:pStyle w:val="TableBody"/>
              <w:rPr>
                <w:b/>
                <w:bCs/>
              </w:rPr>
            </w:pPr>
            <w:r w:rsidRPr="00235D67">
              <w:rPr>
                <w:b/>
                <w:bCs/>
              </w:rPr>
              <w:t>ATM Orders</w:t>
            </w:r>
          </w:p>
        </w:tc>
        <w:tc>
          <w:tcPr>
            <w:tcW w:w="5480" w:type="dxa"/>
            <w:tcBorders>
              <w:top w:val="single" w:sz="6" w:space="0" w:color="auto"/>
              <w:left w:val="nil"/>
              <w:bottom w:val="single" w:sz="6" w:space="0" w:color="auto"/>
            </w:tcBorders>
          </w:tcPr>
          <w:p w14:paraId="65F97EA7" w14:textId="77777777" w:rsidR="007467C0" w:rsidRPr="00FB292A" w:rsidRDefault="007467C0" w:rsidP="009A37B3">
            <w:pPr>
              <w:pStyle w:val="TableBody"/>
            </w:pPr>
            <w:r w:rsidRPr="00FB292A">
              <w:t>Total ATM Orders for the selected Cashpoints during the month and year reported</w:t>
            </w:r>
          </w:p>
        </w:tc>
      </w:tr>
      <w:tr w:rsidR="007467C0" w:rsidRPr="00A875AE" w14:paraId="72A88A97" w14:textId="77777777" w:rsidTr="006271D1">
        <w:trPr>
          <w:cantSplit/>
        </w:trPr>
        <w:tc>
          <w:tcPr>
            <w:tcW w:w="2570" w:type="dxa"/>
            <w:tcBorders>
              <w:top w:val="single" w:sz="6" w:space="0" w:color="auto"/>
              <w:bottom w:val="single" w:sz="6" w:space="0" w:color="auto"/>
              <w:right w:val="single" w:sz="6" w:space="0" w:color="auto"/>
            </w:tcBorders>
          </w:tcPr>
          <w:p w14:paraId="5F81F310" w14:textId="77777777" w:rsidR="007467C0" w:rsidRPr="00235D67" w:rsidRDefault="007467C0" w:rsidP="009A37B3">
            <w:pPr>
              <w:pStyle w:val="TableBody"/>
              <w:rPr>
                <w:b/>
                <w:bCs/>
              </w:rPr>
            </w:pPr>
            <w:r w:rsidRPr="00235D67">
              <w:rPr>
                <w:b/>
                <w:bCs/>
              </w:rPr>
              <w:t>Branch Orders</w:t>
            </w:r>
          </w:p>
        </w:tc>
        <w:tc>
          <w:tcPr>
            <w:tcW w:w="5480" w:type="dxa"/>
            <w:tcBorders>
              <w:top w:val="single" w:sz="6" w:space="0" w:color="auto"/>
              <w:left w:val="nil"/>
              <w:bottom w:val="single" w:sz="6" w:space="0" w:color="auto"/>
            </w:tcBorders>
          </w:tcPr>
          <w:p w14:paraId="1756A945" w14:textId="77777777" w:rsidR="007467C0" w:rsidRPr="00FB292A" w:rsidRDefault="007467C0" w:rsidP="009A37B3">
            <w:pPr>
              <w:pStyle w:val="TableBody"/>
            </w:pPr>
            <w:r w:rsidRPr="00FB292A">
              <w:t>Total Branch Orders for the selected Cashpoints during the month and year reported.</w:t>
            </w:r>
          </w:p>
        </w:tc>
      </w:tr>
    </w:tbl>
    <w:p w14:paraId="276E129E" w14:textId="77777777" w:rsidR="007467C0" w:rsidRPr="00326CDA" w:rsidRDefault="007467C0" w:rsidP="007467C0">
      <w:pPr>
        <w:pStyle w:val="TopofSection"/>
      </w:pPr>
      <w:r>
        <w:lastRenderedPageBreak/>
        <w:t xml:space="preserve">Return To: </w:t>
      </w:r>
      <w:r>
        <w:fldChar w:fldCharType="begin"/>
      </w:r>
      <w:r>
        <w:instrText xml:space="preserve"> REF _Ref245721707 \h </w:instrText>
      </w:r>
      <w:r>
        <w:fldChar w:fldCharType="separate"/>
      </w:r>
      <w:r>
        <w:t>Management Information Reports</w:t>
      </w:r>
      <w:r>
        <w:fldChar w:fldCharType="end"/>
      </w:r>
    </w:p>
    <w:p w14:paraId="44CCFA62" w14:textId="77777777" w:rsidR="007467C0" w:rsidRDefault="007467C0" w:rsidP="007467C0"/>
    <w:p w14:paraId="06AE6A48" w14:textId="77777777" w:rsidR="007467C0" w:rsidRDefault="007467C0" w:rsidP="007467C0">
      <w:pPr>
        <w:pStyle w:val="Heading4"/>
      </w:pPr>
      <w:bookmarkStart w:id="2192" w:name="_Ref245722779"/>
      <w:r>
        <w:t>Cross-Shipping Alerts</w:t>
      </w:r>
      <w:bookmarkEnd w:id="2192"/>
    </w:p>
    <w:p w14:paraId="6C2FF61D" w14:textId="77777777" w:rsidR="007467C0" w:rsidRDefault="007467C0" w:rsidP="009A37B3">
      <w:pPr>
        <w:pStyle w:val="BodyText"/>
      </w:pPr>
      <w:r>
        <w:t xml:space="preserve">When Cross-Shipping is used in OptiVault, the Cross-Shipping Alerts report will identify potential infractions that could result in higher costs. </w:t>
      </w:r>
    </w:p>
    <w:p w14:paraId="662E5507" w14:textId="77777777" w:rsidR="007467C0" w:rsidRPr="001E2FA2" w:rsidRDefault="007467C0" w:rsidP="007467C0">
      <w:pPr>
        <w:pStyle w:val="Caption"/>
        <w:rPr>
          <w:lang w:val="en-US"/>
        </w:rPr>
      </w:pPr>
      <w:bookmarkStart w:id="2193" w:name="_Toc74556772"/>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133</w:t>
      </w:r>
      <w:r>
        <w:fldChar w:fldCharType="end"/>
      </w:r>
      <w:r w:rsidRPr="001E2FA2">
        <w:rPr>
          <w:lang w:val="en-US"/>
        </w:rPr>
        <w:t>: Cross-Shipping Alerts Report Description</w:t>
      </w:r>
      <w:bookmarkEnd w:id="219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033B51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A80DFE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5D19C1FB" w14:textId="77777777" w:rsidR="007467C0" w:rsidRPr="00A875AE" w:rsidRDefault="007467C0" w:rsidP="00170D7D">
            <w:pPr>
              <w:pStyle w:val="TableHeader"/>
            </w:pPr>
            <w:r>
              <w:t>Description</w:t>
            </w:r>
          </w:p>
        </w:tc>
      </w:tr>
      <w:tr w:rsidR="007467C0" w:rsidRPr="00A875AE" w14:paraId="5A3BF923" w14:textId="77777777" w:rsidTr="006271D1">
        <w:trPr>
          <w:cantSplit/>
          <w:trHeight w:val="135"/>
        </w:trPr>
        <w:tc>
          <w:tcPr>
            <w:tcW w:w="2570" w:type="dxa"/>
            <w:tcBorders>
              <w:top w:val="nil"/>
              <w:bottom w:val="single" w:sz="6" w:space="0" w:color="auto"/>
              <w:right w:val="single" w:sz="6" w:space="0" w:color="auto"/>
            </w:tcBorders>
          </w:tcPr>
          <w:p w14:paraId="1AB622D2" w14:textId="77777777" w:rsidR="007467C0" w:rsidRPr="00235D67" w:rsidRDefault="007467C0" w:rsidP="009A37B3">
            <w:pPr>
              <w:pStyle w:val="TableBody"/>
              <w:rPr>
                <w:b/>
                <w:bCs/>
              </w:rPr>
            </w:pPr>
            <w:r w:rsidRPr="00235D67">
              <w:rPr>
                <w:b/>
                <w:bCs/>
              </w:rPr>
              <w:t>Vault Id</w:t>
            </w:r>
          </w:p>
        </w:tc>
        <w:tc>
          <w:tcPr>
            <w:tcW w:w="5480" w:type="dxa"/>
            <w:tcBorders>
              <w:top w:val="nil"/>
              <w:left w:val="single" w:sz="6" w:space="0" w:color="auto"/>
              <w:bottom w:val="single" w:sz="6" w:space="0" w:color="auto"/>
            </w:tcBorders>
          </w:tcPr>
          <w:p w14:paraId="58629D5E" w14:textId="77777777" w:rsidR="007467C0" w:rsidRPr="00FB292A" w:rsidRDefault="007467C0" w:rsidP="009A37B3">
            <w:pPr>
              <w:pStyle w:val="TableBody"/>
            </w:pPr>
            <w:r w:rsidRPr="00FB292A">
              <w:t>Represents the vault ID where ATMs and Branches are linked.</w:t>
            </w:r>
          </w:p>
        </w:tc>
      </w:tr>
      <w:tr w:rsidR="007467C0" w:rsidRPr="00A875AE" w14:paraId="0EFE60F3" w14:textId="77777777" w:rsidTr="006271D1">
        <w:trPr>
          <w:cantSplit/>
          <w:trHeight w:val="135"/>
        </w:trPr>
        <w:tc>
          <w:tcPr>
            <w:tcW w:w="2570" w:type="dxa"/>
            <w:tcBorders>
              <w:top w:val="nil"/>
              <w:bottom w:val="single" w:sz="6" w:space="0" w:color="auto"/>
              <w:right w:val="single" w:sz="6" w:space="0" w:color="auto"/>
            </w:tcBorders>
          </w:tcPr>
          <w:p w14:paraId="49D19353" w14:textId="77777777" w:rsidR="007467C0" w:rsidRPr="00235D67" w:rsidRDefault="007467C0" w:rsidP="009A37B3">
            <w:pPr>
              <w:pStyle w:val="TableBody"/>
              <w:rPr>
                <w:b/>
                <w:bCs/>
              </w:rPr>
            </w:pPr>
            <w:r w:rsidRPr="00235D67">
              <w:rPr>
                <w:b/>
                <w:bCs/>
              </w:rPr>
              <w:t>Denom.</w:t>
            </w:r>
          </w:p>
        </w:tc>
        <w:tc>
          <w:tcPr>
            <w:tcW w:w="5480" w:type="dxa"/>
            <w:tcBorders>
              <w:top w:val="nil"/>
              <w:left w:val="single" w:sz="6" w:space="0" w:color="auto"/>
              <w:bottom w:val="single" w:sz="6" w:space="0" w:color="auto"/>
            </w:tcBorders>
          </w:tcPr>
          <w:p w14:paraId="080DA84E" w14:textId="77777777" w:rsidR="007467C0" w:rsidRPr="00FB292A" w:rsidRDefault="007467C0" w:rsidP="009A37B3">
            <w:pPr>
              <w:pStyle w:val="TableBody"/>
            </w:pPr>
            <w:r w:rsidRPr="00FB292A">
              <w:t>Represents the vault denomination where a Cross-Shipping Infraction may occur.</w:t>
            </w:r>
          </w:p>
        </w:tc>
      </w:tr>
      <w:tr w:rsidR="007467C0" w:rsidRPr="00A875AE" w14:paraId="23966943" w14:textId="77777777" w:rsidTr="006271D1">
        <w:trPr>
          <w:cantSplit/>
        </w:trPr>
        <w:tc>
          <w:tcPr>
            <w:tcW w:w="2570" w:type="dxa"/>
            <w:tcBorders>
              <w:top w:val="nil"/>
              <w:bottom w:val="single" w:sz="6" w:space="0" w:color="auto"/>
              <w:right w:val="single" w:sz="6" w:space="0" w:color="auto"/>
            </w:tcBorders>
          </w:tcPr>
          <w:p w14:paraId="4FDA0EFC" w14:textId="77777777" w:rsidR="007467C0" w:rsidRPr="00235D67" w:rsidRDefault="007467C0" w:rsidP="009A37B3">
            <w:pPr>
              <w:pStyle w:val="TableBody"/>
              <w:rPr>
                <w:b/>
                <w:bCs/>
              </w:rPr>
            </w:pPr>
            <w:r w:rsidRPr="00235D67">
              <w:rPr>
                <w:b/>
                <w:bCs/>
              </w:rPr>
              <w:t>Qual.</w:t>
            </w:r>
          </w:p>
        </w:tc>
        <w:tc>
          <w:tcPr>
            <w:tcW w:w="5480" w:type="dxa"/>
            <w:tcBorders>
              <w:top w:val="nil"/>
              <w:left w:val="single" w:sz="6" w:space="0" w:color="auto"/>
              <w:bottom w:val="single" w:sz="6" w:space="0" w:color="auto"/>
            </w:tcBorders>
          </w:tcPr>
          <w:p w14:paraId="7B7DC909" w14:textId="77777777" w:rsidR="007467C0" w:rsidRPr="00FB292A" w:rsidRDefault="007467C0" w:rsidP="009A37B3">
            <w:pPr>
              <w:pStyle w:val="TableBody"/>
            </w:pPr>
            <w:r w:rsidRPr="00FB292A">
              <w:t>Represents the vault Quality where a Cross-Shipping Infraction may occur.</w:t>
            </w:r>
          </w:p>
        </w:tc>
      </w:tr>
      <w:tr w:rsidR="007467C0" w:rsidRPr="00A875AE" w14:paraId="54DA230D" w14:textId="77777777" w:rsidTr="006271D1">
        <w:trPr>
          <w:cantSplit/>
        </w:trPr>
        <w:tc>
          <w:tcPr>
            <w:tcW w:w="2570" w:type="dxa"/>
            <w:tcBorders>
              <w:top w:val="single" w:sz="6" w:space="0" w:color="auto"/>
              <w:bottom w:val="single" w:sz="6" w:space="0" w:color="auto"/>
              <w:right w:val="single" w:sz="6" w:space="0" w:color="auto"/>
            </w:tcBorders>
          </w:tcPr>
          <w:p w14:paraId="5C510714" w14:textId="77777777" w:rsidR="007467C0" w:rsidRPr="00235D67" w:rsidRDefault="007467C0" w:rsidP="009A37B3">
            <w:pPr>
              <w:pStyle w:val="TableBody"/>
              <w:rPr>
                <w:b/>
                <w:bCs/>
              </w:rPr>
            </w:pPr>
            <w:r w:rsidRPr="00235D67">
              <w:rPr>
                <w:b/>
                <w:bCs/>
              </w:rPr>
              <w:t>Date</w:t>
            </w:r>
          </w:p>
        </w:tc>
        <w:tc>
          <w:tcPr>
            <w:tcW w:w="5480" w:type="dxa"/>
            <w:tcBorders>
              <w:top w:val="single" w:sz="6" w:space="0" w:color="auto"/>
              <w:left w:val="single" w:sz="6" w:space="0" w:color="auto"/>
              <w:bottom w:val="single" w:sz="6" w:space="0" w:color="auto"/>
            </w:tcBorders>
          </w:tcPr>
          <w:p w14:paraId="2B897F01" w14:textId="77777777" w:rsidR="007467C0" w:rsidRPr="00FB292A" w:rsidRDefault="007467C0" w:rsidP="009A37B3">
            <w:pPr>
              <w:pStyle w:val="TableBody"/>
            </w:pPr>
            <w:r w:rsidRPr="00FB292A">
              <w:t>Represents the actual date where a Cross-Shipping Infraction may occur.</w:t>
            </w:r>
          </w:p>
        </w:tc>
      </w:tr>
      <w:tr w:rsidR="007467C0" w:rsidRPr="00A875AE" w14:paraId="7F3122F8" w14:textId="77777777" w:rsidTr="006271D1">
        <w:trPr>
          <w:cantSplit/>
        </w:trPr>
        <w:tc>
          <w:tcPr>
            <w:tcW w:w="2570" w:type="dxa"/>
            <w:tcBorders>
              <w:top w:val="single" w:sz="6" w:space="0" w:color="auto"/>
              <w:bottom w:val="single" w:sz="6" w:space="0" w:color="auto"/>
              <w:right w:val="single" w:sz="6" w:space="0" w:color="auto"/>
            </w:tcBorders>
          </w:tcPr>
          <w:p w14:paraId="4F7F93D2" w14:textId="77777777" w:rsidR="007467C0" w:rsidRPr="00235D67" w:rsidRDefault="007467C0" w:rsidP="009A37B3">
            <w:pPr>
              <w:pStyle w:val="TableBody"/>
              <w:rPr>
                <w:b/>
                <w:bCs/>
              </w:rPr>
            </w:pPr>
            <w:r w:rsidRPr="00235D67">
              <w:rPr>
                <w:b/>
                <w:bCs/>
              </w:rPr>
              <w:t>Alert</w:t>
            </w:r>
          </w:p>
        </w:tc>
        <w:tc>
          <w:tcPr>
            <w:tcW w:w="5480" w:type="dxa"/>
            <w:tcBorders>
              <w:top w:val="single" w:sz="6" w:space="0" w:color="auto"/>
              <w:left w:val="nil"/>
              <w:bottom w:val="single" w:sz="6" w:space="0" w:color="auto"/>
            </w:tcBorders>
          </w:tcPr>
          <w:p w14:paraId="6C56C0EB" w14:textId="4C199EFB" w:rsidR="007467C0" w:rsidRPr="00FB292A" w:rsidRDefault="007467C0" w:rsidP="009A37B3">
            <w:pPr>
              <w:pStyle w:val="TableBody"/>
            </w:pPr>
            <w:r w:rsidRPr="00FB292A">
              <w:t xml:space="preserve">This column will show a dynamic warning message depending </w:t>
            </w:r>
            <w:r w:rsidR="007240DF" w:rsidRPr="00FB292A">
              <w:t>o</w:t>
            </w:r>
            <w:r w:rsidR="007240DF">
              <w:t>n</w:t>
            </w:r>
            <w:r w:rsidR="007240DF" w:rsidRPr="00FB292A">
              <w:t xml:space="preserve"> </w:t>
            </w:r>
            <w:r w:rsidRPr="00FB292A">
              <w:t>the action that the system took in lewd of Cross-Shipping Constraints.</w:t>
            </w:r>
          </w:p>
          <w:p w14:paraId="5733EB36" w14:textId="77777777" w:rsidR="007467C0" w:rsidRPr="00FB292A" w:rsidRDefault="007467C0" w:rsidP="009A37B3">
            <w:pPr>
              <w:pStyle w:val="TableBody"/>
            </w:pPr>
            <w:r w:rsidRPr="00FB292A">
              <w:t>The current return could result in a cross-ship because of a delivery in another quality</w:t>
            </w:r>
          </w:p>
          <w:p w14:paraId="7DD3498F" w14:textId="77777777" w:rsidR="007467C0" w:rsidRPr="00FB292A" w:rsidRDefault="007467C0" w:rsidP="009A37B3">
            <w:pPr>
              <w:pStyle w:val="TableBody"/>
            </w:pPr>
            <w:r w:rsidRPr="00FB292A">
              <w:t>A Delivery has been merged with a previous return to avoid Cross-Shipping</w:t>
            </w:r>
          </w:p>
          <w:p w14:paraId="2DB9F613" w14:textId="77777777" w:rsidR="007467C0" w:rsidRPr="00FB292A" w:rsidRDefault="007467C0" w:rsidP="009A37B3">
            <w:pPr>
              <w:pStyle w:val="TableBody"/>
            </w:pPr>
            <w:r w:rsidRPr="00FB292A">
              <w:t>A Return has been merged with a later delivery to avoid Cross-Shipping</w:t>
            </w:r>
          </w:p>
          <w:p w14:paraId="52220BF2" w14:textId="77777777" w:rsidR="007467C0" w:rsidRPr="00FB292A" w:rsidRDefault="007467C0" w:rsidP="009A37B3">
            <w:pPr>
              <w:pStyle w:val="TableBody"/>
            </w:pPr>
            <w:r w:rsidRPr="00FB292A">
              <w:t>The current return could incur a cross-shipping penalty</w:t>
            </w:r>
          </w:p>
        </w:tc>
      </w:tr>
      <w:tr w:rsidR="007467C0" w:rsidRPr="00A875AE" w14:paraId="016D7413" w14:textId="77777777" w:rsidTr="006271D1">
        <w:trPr>
          <w:cantSplit/>
        </w:trPr>
        <w:tc>
          <w:tcPr>
            <w:tcW w:w="2570" w:type="dxa"/>
            <w:tcBorders>
              <w:top w:val="single" w:sz="6" w:space="0" w:color="auto"/>
              <w:bottom w:val="single" w:sz="6" w:space="0" w:color="auto"/>
              <w:right w:val="single" w:sz="6" w:space="0" w:color="auto"/>
            </w:tcBorders>
          </w:tcPr>
          <w:p w14:paraId="1B177F0E" w14:textId="77777777" w:rsidR="007467C0" w:rsidRPr="00235D67" w:rsidRDefault="007467C0" w:rsidP="009A37B3">
            <w:pPr>
              <w:pStyle w:val="TableBody"/>
              <w:rPr>
                <w:b/>
                <w:bCs/>
              </w:rPr>
            </w:pPr>
            <w:r w:rsidRPr="00235D67">
              <w:rPr>
                <w:b/>
                <w:bCs/>
              </w:rPr>
              <w:t>Amount</w:t>
            </w:r>
          </w:p>
        </w:tc>
        <w:tc>
          <w:tcPr>
            <w:tcW w:w="5480" w:type="dxa"/>
            <w:tcBorders>
              <w:top w:val="single" w:sz="6" w:space="0" w:color="auto"/>
              <w:left w:val="nil"/>
              <w:bottom w:val="single" w:sz="6" w:space="0" w:color="auto"/>
            </w:tcBorders>
          </w:tcPr>
          <w:p w14:paraId="6F71F268" w14:textId="61506AD0" w:rsidR="007467C0" w:rsidRPr="00FB292A" w:rsidRDefault="007467C0" w:rsidP="009A37B3">
            <w:pPr>
              <w:pStyle w:val="TableBody"/>
            </w:pPr>
            <w:r w:rsidRPr="00FB292A">
              <w:t xml:space="preserve">The amount adjusted to avoid Cross-Shipping Infraction or the amount that may cause a Cross-Shipping Infraction.   </w:t>
            </w:r>
          </w:p>
        </w:tc>
      </w:tr>
    </w:tbl>
    <w:p w14:paraId="3793511F" w14:textId="77777777" w:rsidR="007467C0"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5A8A37F9" w14:textId="0C1427D8" w:rsidR="007467C0" w:rsidRDefault="007467C0" w:rsidP="007467C0"/>
    <w:p w14:paraId="03923C74" w14:textId="77777777" w:rsidR="007467C0" w:rsidRDefault="007467C0" w:rsidP="007467C0">
      <w:pPr>
        <w:pStyle w:val="Heading3"/>
      </w:pPr>
      <w:bookmarkStart w:id="2194" w:name="_Ref249231884"/>
      <w:bookmarkStart w:id="2195" w:name="_Toc74556429"/>
      <w:bookmarkStart w:id="2196" w:name="_Toc127491619"/>
      <w:bookmarkStart w:id="2197" w:name="_Toc128021152"/>
      <w:r>
        <w:t>Cashpoint Reports</w:t>
      </w:r>
      <w:bookmarkEnd w:id="2194"/>
      <w:bookmarkEnd w:id="2195"/>
      <w:bookmarkEnd w:id="2196"/>
      <w:bookmarkEnd w:id="2197"/>
    </w:p>
    <w:p w14:paraId="1C25DE52" w14:textId="722A4CB5" w:rsidR="007467C0" w:rsidRDefault="007467C0" w:rsidP="009A37B3">
      <w:pPr>
        <w:pStyle w:val="BodyText"/>
      </w:pPr>
      <w:r>
        <w:t xml:space="preserve">Some reports are only available at the Cashpoint level. These reports are specific to the Cashpoint and display information that is useful to the analyst </w:t>
      </w:r>
      <w:r w:rsidR="00B06B3E">
        <w:t>to report</w:t>
      </w:r>
      <w:r>
        <w:t xml:space="preserve"> or analysis.</w:t>
      </w:r>
    </w:p>
    <w:p w14:paraId="73CEC1C2" w14:textId="77777777" w:rsidR="007467C0" w:rsidRDefault="007467C0" w:rsidP="009A37B3">
      <w:pPr>
        <w:pStyle w:val="BodyText"/>
      </w:pPr>
      <w:r>
        <w:t>The following Reports are available at the Cashpoint level:</w:t>
      </w:r>
    </w:p>
    <w:p w14:paraId="5DEC24BD" w14:textId="407020B4" w:rsidR="007467C0" w:rsidRDefault="007467C0" w:rsidP="009A37B3">
      <w:pPr>
        <w:pStyle w:val="ListBullet"/>
      </w:pPr>
      <w:r>
        <w:fldChar w:fldCharType="begin"/>
      </w:r>
      <w:r>
        <w:instrText xml:space="preserve"> REF _Ref249231956 \h </w:instrText>
      </w:r>
      <w:r w:rsidR="009A37B3">
        <w:instrText xml:space="preserve"> \* MERGEFORMAT </w:instrText>
      </w:r>
      <w:r>
        <w:fldChar w:fldCharType="separate"/>
      </w:r>
      <w:r>
        <w:t>Vault Horizon Report</w:t>
      </w:r>
      <w:r>
        <w:fldChar w:fldCharType="end"/>
      </w:r>
    </w:p>
    <w:p w14:paraId="474A4AD7" w14:textId="28A364B2" w:rsidR="007467C0" w:rsidRDefault="007467C0" w:rsidP="009A37B3">
      <w:pPr>
        <w:pStyle w:val="ListBullet"/>
      </w:pPr>
      <w:r>
        <w:lastRenderedPageBreak/>
        <w:fldChar w:fldCharType="begin"/>
      </w:r>
      <w:r>
        <w:instrText xml:space="preserve"> REF _Ref249231963 \h </w:instrText>
      </w:r>
      <w:r w:rsidR="009A37B3">
        <w:instrText xml:space="preserve"> \* MERGEFORMAT </w:instrText>
      </w:r>
      <w:r>
        <w:fldChar w:fldCharType="separate"/>
      </w:r>
      <w:r>
        <w:t>Vault History Report</w:t>
      </w:r>
      <w:r>
        <w:fldChar w:fldCharType="end"/>
      </w:r>
    </w:p>
    <w:p w14:paraId="0825EE54" w14:textId="1F5AC932" w:rsidR="007467C0" w:rsidRDefault="007467C0" w:rsidP="009A37B3">
      <w:pPr>
        <w:pStyle w:val="ListBullet"/>
      </w:pPr>
      <w:r>
        <w:fldChar w:fldCharType="begin"/>
      </w:r>
      <w:r>
        <w:instrText xml:space="preserve"> REF _Ref249231966 \h </w:instrText>
      </w:r>
      <w:r w:rsidR="009A37B3">
        <w:instrText xml:space="preserve"> \* MERGEFORMAT </w:instrText>
      </w:r>
      <w:r>
        <w:fldChar w:fldCharType="separate"/>
      </w:r>
      <w:r>
        <w:t>Vault Forecast Report</w:t>
      </w:r>
      <w:r>
        <w:fldChar w:fldCharType="end"/>
      </w:r>
    </w:p>
    <w:p w14:paraId="3234C649" w14:textId="78E55668" w:rsidR="007467C0" w:rsidRDefault="007467C0" w:rsidP="009A37B3">
      <w:pPr>
        <w:pStyle w:val="ListBullet"/>
      </w:pPr>
      <w:r>
        <w:fldChar w:fldCharType="begin"/>
      </w:r>
      <w:r>
        <w:instrText xml:space="preserve"> REF _Ref249231969 \h </w:instrText>
      </w:r>
      <w:r w:rsidR="009A37B3">
        <w:instrText xml:space="preserve"> \* MERGEFORMAT </w:instrText>
      </w:r>
      <w:r>
        <w:fldChar w:fldCharType="separate"/>
      </w:r>
      <w:r>
        <w:t>Commercial History Report</w:t>
      </w:r>
      <w:r>
        <w:fldChar w:fldCharType="end"/>
      </w:r>
    </w:p>
    <w:p w14:paraId="2DA7BA15" w14:textId="1130CC6B" w:rsidR="007467C0" w:rsidRDefault="007467C0" w:rsidP="009A37B3">
      <w:pPr>
        <w:pStyle w:val="ListBullet"/>
      </w:pPr>
      <w:r>
        <w:fldChar w:fldCharType="begin"/>
      </w:r>
      <w:r>
        <w:instrText xml:space="preserve"> REF _Ref249231972 \h </w:instrText>
      </w:r>
      <w:r w:rsidR="009A37B3">
        <w:instrText xml:space="preserve"> \* MERGEFORMAT </w:instrText>
      </w:r>
      <w:r>
        <w:fldChar w:fldCharType="separate"/>
      </w:r>
      <w:r>
        <w:t>Commercial Forecast Report</w:t>
      </w:r>
      <w:r>
        <w:fldChar w:fldCharType="end"/>
      </w:r>
    </w:p>
    <w:p w14:paraId="4297BC98"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522AEA0F" w14:textId="5CE5394D" w:rsidR="007467C0" w:rsidRPr="00FB0EA9" w:rsidRDefault="007467C0" w:rsidP="007467C0">
      <w:pPr>
        <w:rPr>
          <w:color w:val="76923C"/>
        </w:rPr>
      </w:pPr>
    </w:p>
    <w:p w14:paraId="0DA80CC9" w14:textId="77777777" w:rsidR="007467C0" w:rsidRDefault="007467C0" w:rsidP="007467C0">
      <w:pPr>
        <w:pStyle w:val="Heading4"/>
      </w:pPr>
      <w:bookmarkStart w:id="2198" w:name="_Ref249231956"/>
      <w:r>
        <w:t>Vault Horizon Report</w:t>
      </w:r>
      <w:bookmarkEnd w:id="2198"/>
    </w:p>
    <w:p w14:paraId="02FF3A30" w14:textId="77777777" w:rsidR="007467C0" w:rsidRPr="00D6760E" w:rsidRDefault="007467C0" w:rsidP="009A37B3">
      <w:pPr>
        <w:pStyle w:val="BodyText"/>
      </w:pPr>
      <w:r>
        <w:t xml:space="preserve">The Vault Horizon Report shows the analyst the currently planned horizon for the vault based on the last recommendation process run. This information is used to view the potential balances and deliveries for the upcoming 45 days to help the analyst view the future needs of the vault and the expected deliveries. </w:t>
      </w:r>
    </w:p>
    <w:p w14:paraId="1467FBA3" w14:textId="77777777" w:rsidR="007467C0" w:rsidRDefault="007467C0" w:rsidP="007467C0">
      <w:pPr>
        <w:pStyle w:val="Caption"/>
      </w:pPr>
      <w:bookmarkStart w:id="2199" w:name="_Toc74556773"/>
      <w:r>
        <w:t xml:space="preserve">Table </w:t>
      </w:r>
      <w:r>
        <w:fldChar w:fldCharType="begin"/>
      </w:r>
      <w:r>
        <w:instrText xml:space="preserve"> SEQ Table \* ARABIC </w:instrText>
      </w:r>
      <w:r>
        <w:fldChar w:fldCharType="separate"/>
      </w:r>
      <w:r>
        <w:rPr>
          <w:noProof/>
        </w:rPr>
        <w:t>134</w:t>
      </w:r>
      <w:r>
        <w:rPr>
          <w:noProof/>
        </w:rPr>
        <w:fldChar w:fldCharType="end"/>
      </w:r>
      <w:r>
        <w:t>: Vault Horizon Description</w:t>
      </w:r>
      <w:bookmarkEnd w:id="219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334135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42D5888"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0AAA52B8" w14:textId="77777777" w:rsidR="007467C0" w:rsidRPr="00A875AE" w:rsidRDefault="007467C0" w:rsidP="00170D7D">
            <w:pPr>
              <w:pStyle w:val="TableHeader"/>
            </w:pPr>
            <w:r>
              <w:t>Description</w:t>
            </w:r>
          </w:p>
        </w:tc>
      </w:tr>
      <w:tr w:rsidR="007467C0" w:rsidRPr="00A875AE" w14:paraId="22742551" w14:textId="77777777" w:rsidTr="006271D1">
        <w:trPr>
          <w:cantSplit/>
          <w:trHeight w:val="135"/>
        </w:trPr>
        <w:tc>
          <w:tcPr>
            <w:tcW w:w="2570" w:type="dxa"/>
            <w:tcBorders>
              <w:top w:val="nil"/>
              <w:bottom w:val="single" w:sz="6" w:space="0" w:color="auto"/>
              <w:right w:val="single" w:sz="6" w:space="0" w:color="auto"/>
            </w:tcBorders>
          </w:tcPr>
          <w:p w14:paraId="3FD5E64A" w14:textId="77777777" w:rsidR="007467C0" w:rsidRPr="00CC4050" w:rsidRDefault="007467C0" w:rsidP="009A37B3">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0BF072E3" w14:textId="77777777" w:rsidR="007467C0" w:rsidRPr="009A37B3" w:rsidRDefault="007467C0" w:rsidP="009A37B3">
            <w:pPr>
              <w:pStyle w:val="TableBody"/>
            </w:pPr>
            <w:r w:rsidRPr="009A37B3">
              <w:t>Starting date of the report</w:t>
            </w:r>
          </w:p>
        </w:tc>
      </w:tr>
      <w:tr w:rsidR="007467C0" w:rsidRPr="00A875AE" w14:paraId="1703466F" w14:textId="77777777" w:rsidTr="006271D1">
        <w:trPr>
          <w:cantSplit/>
          <w:trHeight w:val="135"/>
        </w:trPr>
        <w:tc>
          <w:tcPr>
            <w:tcW w:w="2570" w:type="dxa"/>
            <w:tcBorders>
              <w:top w:val="nil"/>
              <w:bottom w:val="single" w:sz="6" w:space="0" w:color="auto"/>
              <w:right w:val="single" w:sz="6" w:space="0" w:color="auto"/>
            </w:tcBorders>
          </w:tcPr>
          <w:p w14:paraId="5CC84667" w14:textId="77777777" w:rsidR="007467C0" w:rsidRPr="00CC4050" w:rsidRDefault="007467C0" w:rsidP="009A37B3">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0A41BD2E" w14:textId="77777777" w:rsidR="007467C0" w:rsidRPr="009A37B3" w:rsidRDefault="007467C0" w:rsidP="009A37B3">
            <w:pPr>
              <w:pStyle w:val="TableBody"/>
            </w:pPr>
            <w:r w:rsidRPr="009A37B3">
              <w:t>Ending date of the report</w:t>
            </w:r>
          </w:p>
        </w:tc>
      </w:tr>
      <w:tr w:rsidR="007467C0" w:rsidRPr="00A875AE" w14:paraId="3598EFCF" w14:textId="77777777" w:rsidTr="006271D1">
        <w:trPr>
          <w:cantSplit/>
        </w:trPr>
        <w:tc>
          <w:tcPr>
            <w:tcW w:w="2570" w:type="dxa"/>
            <w:tcBorders>
              <w:top w:val="nil"/>
              <w:bottom w:val="single" w:sz="6" w:space="0" w:color="auto"/>
              <w:right w:val="single" w:sz="6" w:space="0" w:color="auto"/>
            </w:tcBorders>
          </w:tcPr>
          <w:p w14:paraId="73B1D70E" w14:textId="77777777" w:rsidR="007467C0" w:rsidRPr="00CC4050" w:rsidRDefault="007467C0" w:rsidP="009A37B3">
            <w:pPr>
              <w:pStyle w:val="TableBody"/>
              <w:rPr>
                <w:b/>
                <w:bCs/>
              </w:rPr>
            </w:pPr>
            <w:r w:rsidRPr="00CC4050">
              <w:rPr>
                <w:b/>
                <w:bCs/>
              </w:rPr>
              <w:t>Display CI</w:t>
            </w:r>
          </w:p>
        </w:tc>
        <w:tc>
          <w:tcPr>
            <w:tcW w:w="5480" w:type="dxa"/>
            <w:tcBorders>
              <w:top w:val="nil"/>
              <w:left w:val="single" w:sz="6" w:space="0" w:color="auto"/>
              <w:bottom w:val="single" w:sz="6" w:space="0" w:color="auto"/>
            </w:tcBorders>
          </w:tcPr>
          <w:p w14:paraId="08941FE9" w14:textId="77777777" w:rsidR="007467C0" w:rsidRPr="009A37B3" w:rsidRDefault="007467C0" w:rsidP="009A37B3">
            <w:pPr>
              <w:pStyle w:val="TableBody"/>
            </w:pPr>
            <w:r w:rsidRPr="009A37B3">
              <w:t>When selected displays the Custodial Inventory entries along with the Cashpoint’s Horizon</w:t>
            </w:r>
          </w:p>
        </w:tc>
      </w:tr>
      <w:tr w:rsidR="007467C0" w:rsidRPr="00A875AE" w14:paraId="590440F2" w14:textId="77777777" w:rsidTr="006271D1">
        <w:trPr>
          <w:cantSplit/>
        </w:trPr>
        <w:tc>
          <w:tcPr>
            <w:tcW w:w="2570" w:type="dxa"/>
            <w:tcBorders>
              <w:top w:val="single" w:sz="6" w:space="0" w:color="auto"/>
              <w:bottom w:val="single" w:sz="6" w:space="0" w:color="auto"/>
              <w:right w:val="single" w:sz="6" w:space="0" w:color="auto"/>
            </w:tcBorders>
          </w:tcPr>
          <w:p w14:paraId="47349A96" w14:textId="77777777" w:rsidR="007467C0" w:rsidRPr="00CC4050" w:rsidRDefault="007467C0" w:rsidP="009A37B3">
            <w:pPr>
              <w:pStyle w:val="TableBody"/>
              <w:rPr>
                <w:b/>
                <w:bCs/>
              </w:rPr>
            </w:pPr>
            <w:r w:rsidRPr="00CC4050">
              <w:rPr>
                <w:b/>
                <w:bCs/>
              </w:rPr>
              <w:t>Submit Button</w:t>
            </w:r>
          </w:p>
        </w:tc>
        <w:tc>
          <w:tcPr>
            <w:tcW w:w="5480" w:type="dxa"/>
            <w:tcBorders>
              <w:top w:val="single" w:sz="6" w:space="0" w:color="auto"/>
              <w:left w:val="single" w:sz="6" w:space="0" w:color="auto"/>
              <w:bottom w:val="single" w:sz="6" w:space="0" w:color="auto"/>
            </w:tcBorders>
          </w:tcPr>
          <w:p w14:paraId="481B43C9" w14:textId="77777777" w:rsidR="007467C0" w:rsidRPr="009A37B3" w:rsidRDefault="007467C0" w:rsidP="009A37B3">
            <w:pPr>
              <w:pStyle w:val="TableBody"/>
            </w:pPr>
            <w:r w:rsidRPr="009A37B3">
              <w:t>Submits the report to be displayed based on the selected options.</w:t>
            </w:r>
          </w:p>
        </w:tc>
      </w:tr>
      <w:tr w:rsidR="007467C0" w:rsidRPr="00A875AE" w14:paraId="03A8528D" w14:textId="77777777" w:rsidTr="006271D1">
        <w:trPr>
          <w:cantSplit/>
        </w:trPr>
        <w:tc>
          <w:tcPr>
            <w:tcW w:w="2570" w:type="dxa"/>
            <w:tcBorders>
              <w:top w:val="single" w:sz="6" w:space="0" w:color="auto"/>
              <w:bottom w:val="single" w:sz="6" w:space="0" w:color="auto"/>
              <w:right w:val="single" w:sz="6" w:space="0" w:color="auto"/>
            </w:tcBorders>
            <w:vAlign w:val="center"/>
          </w:tcPr>
          <w:p w14:paraId="133C7655" w14:textId="77777777" w:rsidR="007467C0" w:rsidRPr="00CC4050" w:rsidRDefault="007467C0" w:rsidP="009A37B3">
            <w:pPr>
              <w:pStyle w:val="TableBody"/>
              <w:rPr>
                <w:b/>
                <w:bCs/>
              </w:rPr>
            </w:pPr>
            <w:r w:rsidRPr="00CC4050">
              <w:rPr>
                <w:b/>
                <w:bCs/>
              </w:rPr>
              <w:t>Currency</w:t>
            </w:r>
          </w:p>
        </w:tc>
        <w:tc>
          <w:tcPr>
            <w:tcW w:w="5480" w:type="dxa"/>
            <w:tcBorders>
              <w:top w:val="single" w:sz="6" w:space="0" w:color="auto"/>
              <w:left w:val="nil"/>
              <w:bottom w:val="single" w:sz="6" w:space="0" w:color="auto"/>
            </w:tcBorders>
            <w:vAlign w:val="center"/>
          </w:tcPr>
          <w:p w14:paraId="11945C5F" w14:textId="77777777" w:rsidR="007467C0" w:rsidRPr="009A37B3" w:rsidRDefault="007467C0" w:rsidP="009A37B3">
            <w:pPr>
              <w:pStyle w:val="TableBody"/>
            </w:pPr>
            <w:r w:rsidRPr="009A37B3">
              <w:t>Vault Currency</w:t>
            </w:r>
          </w:p>
        </w:tc>
      </w:tr>
      <w:tr w:rsidR="007467C0" w:rsidRPr="00A875AE" w14:paraId="7E4C3610" w14:textId="77777777" w:rsidTr="006271D1">
        <w:trPr>
          <w:cantSplit/>
        </w:trPr>
        <w:tc>
          <w:tcPr>
            <w:tcW w:w="2570" w:type="dxa"/>
            <w:tcBorders>
              <w:top w:val="single" w:sz="6" w:space="0" w:color="auto"/>
              <w:bottom w:val="single" w:sz="6" w:space="0" w:color="auto"/>
              <w:right w:val="single" w:sz="6" w:space="0" w:color="auto"/>
            </w:tcBorders>
            <w:vAlign w:val="center"/>
          </w:tcPr>
          <w:p w14:paraId="6B739AE0" w14:textId="77777777" w:rsidR="007467C0" w:rsidRPr="00CC4050" w:rsidRDefault="007467C0" w:rsidP="009A37B3">
            <w:pPr>
              <w:pStyle w:val="TableBody"/>
              <w:rPr>
                <w:b/>
                <w:bCs/>
              </w:rPr>
            </w:pPr>
            <w:r w:rsidRPr="00CC4050">
              <w:rPr>
                <w:b/>
                <w:bCs/>
              </w:rPr>
              <w:t>Denom.</w:t>
            </w:r>
          </w:p>
        </w:tc>
        <w:tc>
          <w:tcPr>
            <w:tcW w:w="5480" w:type="dxa"/>
            <w:tcBorders>
              <w:top w:val="single" w:sz="6" w:space="0" w:color="auto"/>
              <w:left w:val="nil"/>
              <w:bottom w:val="single" w:sz="6" w:space="0" w:color="auto"/>
            </w:tcBorders>
            <w:vAlign w:val="center"/>
          </w:tcPr>
          <w:p w14:paraId="4D09714B" w14:textId="77777777" w:rsidR="007467C0" w:rsidRPr="009A37B3" w:rsidRDefault="007467C0" w:rsidP="009A37B3">
            <w:pPr>
              <w:pStyle w:val="TableBody"/>
            </w:pPr>
            <w:r w:rsidRPr="009A37B3">
              <w:t>Vault Denomination relating to the respective currencies</w:t>
            </w:r>
          </w:p>
        </w:tc>
      </w:tr>
      <w:tr w:rsidR="007467C0" w:rsidRPr="00A875AE" w14:paraId="278E1070" w14:textId="77777777" w:rsidTr="006271D1">
        <w:trPr>
          <w:cantSplit/>
        </w:trPr>
        <w:tc>
          <w:tcPr>
            <w:tcW w:w="2570" w:type="dxa"/>
            <w:tcBorders>
              <w:top w:val="single" w:sz="6" w:space="0" w:color="auto"/>
              <w:bottom w:val="single" w:sz="6" w:space="0" w:color="auto"/>
              <w:right w:val="single" w:sz="6" w:space="0" w:color="auto"/>
            </w:tcBorders>
            <w:vAlign w:val="center"/>
          </w:tcPr>
          <w:p w14:paraId="4CC312A0" w14:textId="77777777" w:rsidR="007467C0" w:rsidRPr="00CC4050" w:rsidRDefault="007467C0" w:rsidP="009A37B3">
            <w:pPr>
              <w:pStyle w:val="TableBody"/>
              <w:rPr>
                <w:b/>
                <w:bCs/>
              </w:rPr>
            </w:pPr>
            <w:r w:rsidRPr="00CC4050">
              <w:rPr>
                <w:b/>
                <w:bCs/>
              </w:rPr>
              <w:t>Opening Bal.</w:t>
            </w:r>
          </w:p>
        </w:tc>
        <w:tc>
          <w:tcPr>
            <w:tcW w:w="5480" w:type="dxa"/>
            <w:tcBorders>
              <w:top w:val="single" w:sz="6" w:space="0" w:color="auto"/>
              <w:left w:val="nil"/>
              <w:bottom w:val="single" w:sz="6" w:space="0" w:color="auto"/>
            </w:tcBorders>
            <w:vAlign w:val="center"/>
          </w:tcPr>
          <w:p w14:paraId="72AE660E" w14:textId="77777777" w:rsidR="007467C0" w:rsidRPr="009A37B3" w:rsidRDefault="007467C0" w:rsidP="009A37B3">
            <w:pPr>
              <w:pStyle w:val="TableBody"/>
            </w:pPr>
            <w:r w:rsidRPr="009A37B3">
              <w:t>Vault Opening Balance on the given date</w:t>
            </w:r>
          </w:p>
        </w:tc>
      </w:tr>
      <w:tr w:rsidR="007467C0" w:rsidRPr="00A875AE" w14:paraId="734515FB" w14:textId="77777777" w:rsidTr="006271D1">
        <w:trPr>
          <w:cantSplit/>
        </w:trPr>
        <w:tc>
          <w:tcPr>
            <w:tcW w:w="2570" w:type="dxa"/>
            <w:tcBorders>
              <w:top w:val="single" w:sz="6" w:space="0" w:color="auto"/>
              <w:bottom w:val="single" w:sz="6" w:space="0" w:color="auto"/>
              <w:right w:val="single" w:sz="6" w:space="0" w:color="auto"/>
            </w:tcBorders>
            <w:vAlign w:val="center"/>
          </w:tcPr>
          <w:p w14:paraId="10195B27" w14:textId="77777777" w:rsidR="007467C0" w:rsidRPr="00CC4050" w:rsidRDefault="007467C0" w:rsidP="009A37B3">
            <w:pPr>
              <w:pStyle w:val="TableBody"/>
              <w:rPr>
                <w:b/>
                <w:bCs/>
              </w:rPr>
            </w:pPr>
            <w:r w:rsidRPr="00CC4050">
              <w:rPr>
                <w:b/>
                <w:bCs/>
              </w:rPr>
              <w:t>Normal Del.</w:t>
            </w:r>
          </w:p>
        </w:tc>
        <w:tc>
          <w:tcPr>
            <w:tcW w:w="5480" w:type="dxa"/>
            <w:tcBorders>
              <w:top w:val="single" w:sz="6" w:space="0" w:color="auto"/>
              <w:left w:val="nil"/>
              <w:bottom w:val="single" w:sz="6" w:space="0" w:color="auto"/>
            </w:tcBorders>
            <w:vAlign w:val="center"/>
          </w:tcPr>
          <w:p w14:paraId="37CA9F11" w14:textId="77777777" w:rsidR="007467C0" w:rsidRPr="009A37B3" w:rsidRDefault="007467C0" w:rsidP="009A37B3">
            <w:pPr>
              <w:pStyle w:val="TableBody"/>
            </w:pPr>
            <w:r w:rsidRPr="009A37B3">
              <w:t>Normal Deliveries to the Vault from all funding sources EXCEPT OptiCash Cashpoints.</w:t>
            </w:r>
          </w:p>
        </w:tc>
      </w:tr>
      <w:tr w:rsidR="007467C0" w:rsidRPr="00A875AE" w14:paraId="5726952D" w14:textId="77777777" w:rsidTr="006271D1">
        <w:trPr>
          <w:cantSplit/>
        </w:trPr>
        <w:tc>
          <w:tcPr>
            <w:tcW w:w="2570" w:type="dxa"/>
            <w:tcBorders>
              <w:top w:val="single" w:sz="6" w:space="0" w:color="auto"/>
              <w:bottom w:val="single" w:sz="6" w:space="0" w:color="auto"/>
              <w:right w:val="single" w:sz="6" w:space="0" w:color="auto"/>
            </w:tcBorders>
            <w:vAlign w:val="center"/>
          </w:tcPr>
          <w:p w14:paraId="3C6930F9" w14:textId="77777777" w:rsidR="007467C0" w:rsidRPr="00CC4050" w:rsidRDefault="007467C0" w:rsidP="009A37B3">
            <w:pPr>
              <w:pStyle w:val="TableBody"/>
              <w:rPr>
                <w:b/>
                <w:bCs/>
              </w:rPr>
            </w:pPr>
            <w:r w:rsidRPr="00CC4050">
              <w:rPr>
                <w:b/>
                <w:bCs/>
              </w:rPr>
              <w:t>CI Norm.Del.</w:t>
            </w:r>
          </w:p>
        </w:tc>
        <w:tc>
          <w:tcPr>
            <w:tcW w:w="5480" w:type="dxa"/>
            <w:tcBorders>
              <w:top w:val="single" w:sz="6" w:space="0" w:color="auto"/>
              <w:left w:val="nil"/>
              <w:bottom w:val="single" w:sz="6" w:space="0" w:color="auto"/>
            </w:tcBorders>
            <w:vAlign w:val="center"/>
          </w:tcPr>
          <w:p w14:paraId="2A88A4CA" w14:textId="77777777" w:rsidR="007467C0" w:rsidRPr="009A37B3" w:rsidRDefault="007467C0" w:rsidP="009A37B3">
            <w:pPr>
              <w:pStyle w:val="TableBody"/>
            </w:pPr>
            <w:r w:rsidRPr="009A37B3">
              <w:t>Normal Deliveries to the Vault from Custodial Inventory.</w:t>
            </w:r>
          </w:p>
        </w:tc>
      </w:tr>
      <w:tr w:rsidR="007467C0" w:rsidRPr="00A875AE" w14:paraId="7F64A267" w14:textId="77777777" w:rsidTr="006271D1">
        <w:trPr>
          <w:cantSplit/>
        </w:trPr>
        <w:tc>
          <w:tcPr>
            <w:tcW w:w="2570" w:type="dxa"/>
            <w:tcBorders>
              <w:top w:val="single" w:sz="6" w:space="0" w:color="auto"/>
              <w:bottom w:val="single" w:sz="6" w:space="0" w:color="auto"/>
              <w:right w:val="single" w:sz="6" w:space="0" w:color="auto"/>
            </w:tcBorders>
            <w:vAlign w:val="center"/>
          </w:tcPr>
          <w:p w14:paraId="7E35B73C" w14:textId="77777777" w:rsidR="007467C0" w:rsidRPr="00CC4050" w:rsidRDefault="007467C0" w:rsidP="009A37B3">
            <w:pPr>
              <w:pStyle w:val="TableBody"/>
              <w:rPr>
                <w:b/>
                <w:bCs/>
              </w:rPr>
            </w:pPr>
            <w:r w:rsidRPr="00CC4050">
              <w:rPr>
                <w:b/>
                <w:bCs/>
              </w:rPr>
              <w:t>Normal Ret.</w:t>
            </w:r>
          </w:p>
        </w:tc>
        <w:tc>
          <w:tcPr>
            <w:tcW w:w="5480" w:type="dxa"/>
            <w:tcBorders>
              <w:top w:val="single" w:sz="6" w:space="0" w:color="auto"/>
              <w:left w:val="nil"/>
              <w:bottom w:val="single" w:sz="6" w:space="0" w:color="auto"/>
            </w:tcBorders>
            <w:vAlign w:val="center"/>
          </w:tcPr>
          <w:p w14:paraId="6DC37B78" w14:textId="77777777" w:rsidR="007467C0" w:rsidRPr="009A37B3" w:rsidRDefault="007467C0" w:rsidP="009A37B3">
            <w:pPr>
              <w:pStyle w:val="TableBody"/>
            </w:pPr>
            <w:r w:rsidRPr="009A37B3">
              <w:t>Normal Returns from the Vault to all funding sources EXCEPT OptiCash Cashpoints.</w:t>
            </w:r>
          </w:p>
        </w:tc>
      </w:tr>
      <w:tr w:rsidR="007467C0" w:rsidRPr="00A875AE" w14:paraId="4B9E24A3" w14:textId="77777777" w:rsidTr="006271D1">
        <w:trPr>
          <w:cantSplit/>
        </w:trPr>
        <w:tc>
          <w:tcPr>
            <w:tcW w:w="2570" w:type="dxa"/>
            <w:tcBorders>
              <w:top w:val="single" w:sz="6" w:space="0" w:color="auto"/>
              <w:bottom w:val="single" w:sz="6" w:space="0" w:color="auto"/>
              <w:right w:val="single" w:sz="6" w:space="0" w:color="auto"/>
            </w:tcBorders>
            <w:vAlign w:val="center"/>
          </w:tcPr>
          <w:p w14:paraId="52B73457" w14:textId="77777777" w:rsidR="007467C0" w:rsidRPr="00CC4050" w:rsidRDefault="007467C0" w:rsidP="009A37B3">
            <w:pPr>
              <w:pStyle w:val="TableBody"/>
              <w:rPr>
                <w:b/>
                <w:bCs/>
              </w:rPr>
            </w:pPr>
            <w:r w:rsidRPr="00CC4050">
              <w:rPr>
                <w:b/>
                <w:bCs/>
              </w:rPr>
              <w:t>CI Norm.Ret.</w:t>
            </w:r>
          </w:p>
        </w:tc>
        <w:tc>
          <w:tcPr>
            <w:tcW w:w="5480" w:type="dxa"/>
            <w:tcBorders>
              <w:top w:val="single" w:sz="6" w:space="0" w:color="auto"/>
              <w:left w:val="nil"/>
              <w:bottom w:val="single" w:sz="6" w:space="0" w:color="auto"/>
            </w:tcBorders>
            <w:vAlign w:val="center"/>
          </w:tcPr>
          <w:p w14:paraId="595FCF3C" w14:textId="77777777" w:rsidR="007467C0" w:rsidRPr="009A37B3" w:rsidRDefault="007467C0" w:rsidP="009A37B3">
            <w:pPr>
              <w:pStyle w:val="TableBody"/>
            </w:pPr>
            <w:r w:rsidRPr="009A37B3">
              <w:t>Normal Returns from the Vault to Custodial Inventory.</w:t>
            </w:r>
          </w:p>
        </w:tc>
      </w:tr>
      <w:tr w:rsidR="007467C0" w:rsidRPr="00A875AE" w14:paraId="295C7F25" w14:textId="77777777" w:rsidTr="006271D1">
        <w:trPr>
          <w:cantSplit/>
        </w:trPr>
        <w:tc>
          <w:tcPr>
            <w:tcW w:w="2570" w:type="dxa"/>
            <w:tcBorders>
              <w:top w:val="single" w:sz="6" w:space="0" w:color="auto"/>
              <w:bottom w:val="single" w:sz="6" w:space="0" w:color="auto"/>
              <w:right w:val="single" w:sz="6" w:space="0" w:color="auto"/>
            </w:tcBorders>
            <w:vAlign w:val="center"/>
          </w:tcPr>
          <w:p w14:paraId="0CF05404" w14:textId="77777777" w:rsidR="007467C0" w:rsidRPr="00CC4050" w:rsidRDefault="007467C0" w:rsidP="009A37B3">
            <w:pPr>
              <w:pStyle w:val="TableBody"/>
              <w:rPr>
                <w:b/>
                <w:bCs/>
              </w:rPr>
            </w:pPr>
            <w:r w:rsidRPr="00CC4050">
              <w:rPr>
                <w:b/>
                <w:bCs/>
              </w:rPr>
              <w:t>Unpl. Del.</w:t>
            </w:r>
          </w:p>
        </w:tc>
        <w:tc>
          <w:tcPr>
            <w:tcW w:w="5480" w:type="dxa"/>
            <w:tcBorders>
              <w:top w:val="single" w:sz="6" w:space="0" w:color="auto"/>
              <w:left w:val="nil"/>
              <w:bottom w:val="single" w:sz="6" w:space="0" w:color="auto"/>
            </w:tcBorders>
            <w:vAlign w:val="center"/>
          </w:tcPr>
          <w:p w14:paraId="7AD3C5E9" w14:textId="77777777" w:rsidR="007467C0" w:rsidRPr="009A37B3" w:rsidRDefault="007467C0" w:rsidP="009A37B3">
            <w:pPr>
              <w:pStyle w:val="TableBody"/>
            </w:pPr>
            <w:r w:rsidRPr="009A37B3">
              <w:t>Emergency Deliveries to the Vault from all funding sources EXCEPT OptiCash Cashpoints.</w:t>
            </w:r>
          </w:p>
        </w:tc>
      </w:tr>
      <w:tr w:rsidR="007467C0" w:rsidRPr="00A875AE" w14:paraId="24FC61A7" w14:textId="77777777" w:rsidTr="006271D1">
        <w:trPr>
          <w:cantSplit/>
        </w:trPr>
        <w:tc>
          <w:tcPr>
            <w:tcW w:w="2570" w:type="dxa"/>
            <w:tcBorders>
              <w:top w:val="single" w:sz="6" w:space="0" w:color="auto"/>
              <w:bottom w:val="single" w:sz="6" w:space="0" w:color="auto"/>
              <w:right w:val="single" w:sz="6" w:space="0" w:color="auto"/>
            </w:tcBorders>
            <w:vAlign w:val="center"/>
          </w:tcPr>
          <w:p w14:paraId="5C867FE3" w14:textId="77777777" w:rsidR="007467C0" w:rsidRPr="00CC4050" w:rsidRDefault="007467C0" w:rsidP="009A37B3">
            <w:pPr>
              <w:pStyle w:val="TableBody"/>
              <w:rPr>
                <w:b/>
                <w:bCs/>
              </w:rPr>
            </w:pPr>
            <w:r w:rsidRPr="00CC4050">
              <w:rPr>
                <w:b/>
                <w:bCs/>
              </w:rPr>
              <w:t>CI Unpl.Del.</w:t>
            </w:r>
          </w:p>
        </w:tc>
        <w:tc>
          <w:tcPr>
            <w:tcW w:w="5480" w:type="dxa"/>
            <w:tcBorders>
              <w:top w:val="single" w:sz="6" w:space="0" w:color="auto"/>
              <w:left w:val="nil"/>
              <w:bottom w:val="single" w:sz="6" w:space="0" w:color="auto"/>
            </w:tcBorders>
            <w:vAlign w:val="center"/>
          </w:tcPr>
          <w:p w14:paraId="2EE51250" w14:textId="77777777" w:rsidR="007467C0" w:rsidRPr="009A37B3" w:rsidRDefault="007467C0" w:rsidP="009A37B3">
            <w:pPr>
              <w:pStyle w:val="TableBody"/>
            </w:pPr>
            <w:r w:rsidRPr="009A37B3">
              <w:t>Emergency Deliveries to the Vault from Custodial Inventory.</w:t>
            </w:r>
          </w:p>
        </w:tc>
      </w:tr>
      <w:tr w:rsidR="007467C0" w:rsidRPr="00A875AE" w14:paraId="0E2FBA25" w14:textId="77777777" w:rsidTr="006271D1">
        <w:trPr>
          <w:cantSplit/>
        </w:trPr>
        <w:tc>
          <w:tcPr>
            <w:tcW w:w="2570" w:type="dxa"/>
            <w:tcBorders>
              <w:top w:val="single" w:sz="6" w:space="0" w:color="auto"/>
              <w:bottom w:val="single" w:sz="6" w:space="0" w:color="auto"/>
              <w:right w:val="single" w:sz="6" w:space="0" w:color="auto"/>
            </w:tcBorders>
            <w:vAlign w:val="center"/>
          </w:tcPr>
          <w:p w14:paraId="013B0E4D" w14:textId="77777777" w:rsidR="007467C0" w:rsidRPr="00CC4050" w:rsidRDefault="007467C0" w:rsidP="009A37B3">
            <w:pPr>
              <w:pStyle w:val="TableBody"/>
              <w:rPr>
                <w:b/>
                <w:bCs/>
              </w:rPr>
            </w:pPr>
            <w:r w:rsidRPr="00CC4050">
              <w:rPr>
                <w:b/>
                <w:bCs/>
              </w:rPr>
              <w:t>Unpl. Ret.</w:t>
            </w:r>
          </w:p>
        </w:tc>
        <w:tc>
          <w:tcPr>
            <w:tcW w:w="5480" w:type="dxa"/>
            <w:tcBorders>
              <w:top w:val="single" w:sz="6" w:space="0" w:color="auto"/>
              <w:left w:val="nil"/>
              <w:bottom w:val="single" w:sz="6" w:space="0" w:color="auto"/>
            </w:tcBorders>
            <w:vAlign w:val="center"/>
          </w:tcPr>
          <w:p w14:paraId="51A05027" w14:textId="77777777" w:rsidR="007467C0" w:rsidRPr="009A37B3" w:rsidRDefault="007467C0" w:rsidP="009A37B3">
            <w:pPr>
              <w:pStyle w:val="TableBody"/>
            </w:pPr>
            <w:r w:rsidRPr="009A37B3">
              <w:t>Emergency Returns from the Vault to all funding sources EXCEPT OptiCash Cashpoints.</w:t>
            </w:r>
          </w:p>
        </w:tc>
      </w:tr>
      <w:tr w:rsidR="007467C0" w:rsidRPr="00A875AE" w14:paraId="7A1BF99E" w14:textId="77777777" w:rsidTr="006271D1">
        <w:trPr>
          <w:cantSplit/>
        </w:trPr>
        <w:tc>
          <w:tcPr>
            <w:tcW w:w="2570" w:type="dxa"/>
            <w:tcBorders>
              <w:top w:val="single" w:sz="6" w:space="0" w:color="auto"/>
              <w:bottom w:val="single" w:sz="6" w:space="0" w:color="auto"/>
              <w:right w:val="single" w:sz="6" w:space="0" w:color="auto"/>
            </w:tcBorders>
            <w:vAlign w:val="center"/>
          </w:tcPr>
          <w:p w14:paraId="5804D171" w14:textId="77777777" w:rsidR="007467C0" w:rsidRPr="00CC4050" w:rsidRDefault="007467C0" w:rsidP="009A37B3">
            <w:pPr>
              <w:pStyle w:val="TableBody"/>
              <w:rPr>
                <w:b/>
                <w:bCs/>
              </w:rPr>
            </w:pPr>
            <w:r w:rsidRPr="00CC4050">
              <w:rPr>
                <w:b/>
                <w:bCs/>
              </w:rPr>
              <w:lastRenderedPageBreak/>
              <w:t>CI Unpl.Ret.</w:t>
            </w:r>
          </w:p>
        </w:tc>
        <w:tc>
          <w:tcPr>
            <w:tcW w:w="5480" w:type="dxa"/>
            <w:tcBorders>
              <w:top w:val="single" w:sz="6" w:space="0" w:color="auto"/>
              <w:left w:val="nil"/>
              <w:bottom w:val="single" w:sz="6" w:space="0" w:color="auto"/>
            </w:tcBorders>
            <w:vAlign w:val="center"/>
          </w:tcPr>
          <w:p w14:paraId="4BE3B823" w14:textId="77777777" w:rsidR="007467C0" w:rsidRPr="009A37B3" w:rsidRDefault="007467C0" w:rsidP="009A37B3">
            <w:pPr>
              <w:pStyle w:val="TableBody"/>
            </w:pPr>
            <w:r w:rsidRPr="009A37B3">
              <w:t>Emergency Returns from the Vault to Custodial Inventory.</w:t>
            </w:r>
          </w:p>
        </w:tc>
      </w:tr>
      <w:tr w:rsidR="007467C0" w:rsidRPr="00A875AE" w14:paraId="08C6A6C8" w14:textId="77777777" w:rsidTr="006271D1">
        <w:trPr>
          <w:cantSplit/>
        </w:trPr>
        <w:tc>
          <w:tcPr>
            <w:tcW w:w="2570" w:type="dxa"/>
            <w:tcBorders>
              <w:top w:val="single" w:sz="6" w:space="0" w:color="auto"/>
              <w:bottom w:val="single" w:sz="6" w:space="0" w:color="auto"/>
              <w:right w:val="single" w:sz="6" w:space="0" w:color="auto"/>
            </w:tcBorders>
            <w:vAlign w:val="center"/>
          </w:tcPr>
          <w:p w14:paraId="1E44199D" w14:textId="77777777" w:rsidR="007467C0" w:rsidRPr="00CC4050" w:rsidRDefault="007467C0" w:rsidP="009A37B3">
            <w:pPr>
              <w:pStyle w:val="TableBody"/>
              <w:rPr>
                <w:b/>
                <w:bCs/>
              </w:rPr>
            </w:pPr>
            <w:r w:rsidRPr="00CC4050">
              <w:rPr>
                <w:b/>
                <w:bCs/>
              </w:rPr>
              <w:t>Agg. Ret.</w:t>
            </w:r>
          </w:p>
        </w:tc>
        <w:tc>
          <w:tcPr>
            <w:tcW w:w="5480" w:type="dxa"/>
            <w:tcBorders>
              <w:top w:val="single" w:sz="6" w:space="0" w:color="auto"/>
              <w:left w:val="nil"/>
              <w:bottom w:val="single" w:sz="6" w:space="0" w:color="auto"/>
            </w:tcBorders>
            <w:vAlign w:val="center"/>
          </w:tcPr>
          <w:p w14:paraId="35974F36" w14:textId="4A58EB54" w:rsidR="007467C0" w:rsidRPr="009A37B3" w:rsidRDefault="007467C0" w:rsidP="009A37B3">
            <w:pPr>
              <w:pStyle w:val="TableBody"/>
            </w:pPr>
            <w:r w:rsidRPr="009A37B3">
              <w:t xml:space="preserve">Aggregate Returns to the Vault from </w:t>
            </w:r>
            <w:r w:rsidR="00B06B3E">
              <w:t xml:space="preserve">the </w:t>
            </w:r>
            <w:r w:rsidRPr="009A37B3">
              <w:t>attached OptiCash Cashpoints</w:t>
            </w:r>
          </w:p>
        </w:tc>
      </w:tr>
      <w:tr w:rsidR="007467C0" w:rsidRPr="00A875AE" w14:paraId="2136902C" w14:textId="77777777" w:rsidTr="006271D1">
        <w:trPr>
          <w:cantSplit/>
        </w:trPr>
        <w:tc>
          <w:tcPr>
            <w:tcW w:w="2570" w:type="dxa"/>
            <w:tcBorders>
              <w:top w:val="single" w:sz="6" w:space="0" w:color="auto"/>
              <w:bottom w:val="single" w:sz="6" w:space="0" w:color="auto"/>
              <w:right w:val="single" w:sz="6" w:space="0" w:color="auto"/>
            </w:tcBorders>
            <w:vAlign w:val="center"/>
          </w:tcPr>
          <w:p w14:paraId="47F90A2B" w14:textId="77777777" w:rsidR="007467C0" w:rsidRPr="00CC4050" w:rsidRDefault="007467C0" w:rsidP="009A37B3">
            <w:pPr>
              <w:pStyle w:val="TableBody"/>
              <w:rPr>
                <w:b/>
                <w:bCs/>
              </w:rPr>
            </w:pPr>
            <w:r w:rsidRPr="00CC4050">
              <w:rPr>
                <w:b/>
                <w:bCs/>
              </w:rPr>
              <w:t>Agg. Ord.</w:t>
            </w:r>
          </w:p>
        </w:tc>
        <w:tc>
          <w:tcPr>
            <w:tcW w:w="5480" w:type="dxa"/>
            <w:tcBorders>
              <w:top w:val="single" w:sz="6" w:space="0" w:color="auto"/>
              <w:left w:val="nil"/>
              <w:bottom w:val="single" w:sz="6" w:space="0" w:color="auto"/>
            </w:tcBorders>
            <w:vAlign w:val="center"/>
          </w:tcPr>
          <w:p w14:paraId="3807E059" w14:textId="77777777" w:rsidR="007467C0" w:rsidRPr="009A37B3" w:rsidRDefault="007467C0" w:rsidP="009A37B3">
            <w:pPr>
              <w:pStyle w:val="TableBody"/>
            </w:pPr>
            <w:r w:rsidRPr="009A37B3">
              <w:t>Aggregate Orders from the Vault to attached OptiCash Cashpoints</w:t>
            </w:r>
          </w:p>
        </w:tc>
      </w:tr>
      <w:tr w:rsidR="007467C0" w:rsidRPr="00A875AE" w14:paraId="01246C77" w14:textId="77777777" w:rsidTr="006271D1">
        <w:trPr>
          <w:cantSplit/>
        </w:trPr>
        <w:tc>
          <w:tcPr>
            <w:tcW w:w="2570" w:type="dxa"/>
            <w:tcBorders>
              <w:top w:val="single" w:sz="6" w:space="0" w:color="auto"/>
              <w:bottom w:val="single" w:sz="6" w:space="0" w:color="auto"/>
              <w:right w:val="single" w:sz="6" w:space="0" w:color="auto"/>
            </w:tcBorders>
            <w:vAlign w:val="center"/>
          </w:tcPr>
          <w:p w14:paraId="4545B9A8" w14:textId="77777777" w:rsidR="007467C0" w:rsidRPr="00CC4050" w:rsidRDefault="007467C0" w:rsidP="009A37B3">
            <w:pPr>
              <w:pStyle w:val="TableBody"/>
              <w:rPr>
                <w:b/>
                <w:bCs/>
              </w:rPr>
            </w:pPr>
            <w:r w:rsidRPr="00CC4050">
              <w:rPr>
                <w:b/>
                <w:bCs/>
              </w:rPr>
              <w:t>Tot. Net Dem.</w:t>
            </w:r>
          </w:p>
        </w:tc>
        <w:tc>
          <w:tcPr>
            <w:tcW w:w="5480" w:type="dxa"/>
            <w:tcBorders>
              <w:top w:val="single" w:sz="6" w:space="0" w:color="auto"/>
              <w:left w:val="nil"/>
              <w:bottom w:val="single" w:sz="6" w:space="0" w:color="auto"/>
            </w:tcBorders>
            <w:vAlign w:val="center"/>
          </w:tcPr>
          <w:p w14:paraId="1EF03B6C" w14:textId="77777777" w:rsidR="007467C0" w:rsidRPr="009A37B3" w:rsidRDefault="007467C0" w:rsidP="009A37B3">
            <w:pPr>
              <w:pStyle w:val="TableBody"/>
            </w:pPr>
            <w:r w:rsidRPr="009A37B3">
              <w:t>Net Demand on the Vault for the given date</w:t>
            </w:r>
          </w:p>
        </w:tc>
      </w:tr>
      <w:tr w:rsidR="007467C0" w:rsidRPr="00A875AE" w14:paraId="3626E815" w14:textId="77777777" w:rsidTr="006271D1">
        <w:trPr>
          <w:cantSplit/>
        </w:trPr>
        <w:tc>
          <w:tcPr>
            <w:tcW w:w="2570" w:type="dxa"/>
            <w:tcBorders>
              <w:top w:val="single" w:sz="6" w:space="0" w:color="auto"/>
              <w:bottom w:val="single" w:sz="6" w:space="0" w:color="auto"/>
              <w:right w:val="single" w:sz="6" w:space="0" w:color="auto"/>
            </w:tcBorders>
            <w:vAlign w:val="center"/>
          </w:tcPr>
          <w:p w14:paraId="6D61B69E" w14:textId="77777777" w:rsidR="007467C0" w:rsidRPr="00CC4050" w:rsidRDefault="007467C0" w:rsidP="009A37B3">
            <w:pPr>
              <w:pStyle w:val="TableBody"/>
              <w:rPr>
                <w:b/>
                <w:bCs/>
              </w:rPr>
            </w:pPr>
            <w:r w:rsidRPr="00CC4050">
              <w:rPr>
                <w:b/>
                <w:bCs/>
              </w:rPr>
              <w:t>Closing Bal.</w:t>
            </w:r>
          </w:p>
        </w:tc>
        <w:tc>
          <w:tcPr>
            <w:tcW w:w="5480" w:type="dxa"/>
            <w:tcBorders>
              <w:top w:val="single" w:sz="6" w:space="0" w:color="auto"/>
              <w:left w:val="nil"/>
              <w:bottom w:val="single" w:sz="6" w:space="0" w:color="auto"/>
            </w:tcBorders>
            <w:vAlign w:val="center"/>
          </w:tcPr>
          <w:p w14:paraId="58A7BDBD" w14:textId="77777777" w:rsidR="007467C0" w:rsidRPr="009A37B3" w:rsidRDefault="007467C0" w:rsidP="009A37B3">
            <w:pPr>
              <w:pStyle w:val="TableBody"/>
            </w:pPr>
            <w:r w:rsidRPr="009A37B3">
              <w:t>Vault Closing Balance on the given date</w:t>
            </w:r>
          </w:p>
        </w:tc>
      </w:tr>
      <w:tr w:rsidR="007467C0" w:rsidRPr="00A875AE" w14:paraId="66291962" w14:textId="77777777" w:rsidTr="006271D1">
        <w:trPr>
          <w:cantSplit/>
        </w:trPr>
        <w:tc>
          <w:tcPr>
            <w:tcW w:w="2570" w:type="dxa"/>
            <w:tcBorders>
              <w:top w:val="single" w:sz="6" w:space="0" w:color="auto"/>
              <w:bottom w:val="single" w:sz="6" w:space="0" w:color="auto"/>
              <w:right w:val="single" w:sz="6" w:space="0" w:color="auto"/>
            </w:tcBorders>
            <w:vAlign w:val="center"/>
          </w:tcPr>
          <w:p w14:paraId="0DA2411A" w14:textId="77777777" w:rsidR="007467C0" w:rsidRPr="00CC4050" w:rsidRDefault="007467C0" w:rsidP="009A37B3">
            <w:pPr>
              <w:pStyle w:val="TableBody"/>
              <w:rPr>
                <w:b/>
                <w:bCs/>
              </w:rPr>
            </w:pPr>
            <w:r w:rsidRPr="00CC4050">
              <w:rPr>
                <w:b/>
                <w:bCs/>
              </w:rPr>
              <w:t>Reqd. Bal.</w:t>
            </w:r>
          </w:p>
        </w:tc>
        <w:tc>
          <w:tcPr>
            <w:tcW w:w="5480" w:type="dxa"/>
            <w:tcBorders>
              <w:top w:val="single" w:sz="6" w:space="0" w:color="auto"/>
              <w:left w:val="nil"/>
              <w:bottom w:val="single" w:sz="6" w:space="0" w:color="auto"/>
            </w:tcBorders>
            <w:vAlign w:val="center"/>
          </w:tcPr>
          <w:p w14:paraId="24A84343" w14:textId="77777777" w:rsidR="007467C0" w:rsidRPr="009A37B3" w:rsidRDefault="007467C0" w:rsidP="009A37B3">
            <w:pPr>
              <w:pStyle w:val="TableBody"/>
            </w:pPr>
            <w:r w:rsidRPr="009A37B3">
              <w:t>Vault Required Balance on the given date</w:t>
            </w:r>
          </w:p>
        </w:tc>
      </w:tr>
      <w:tr w:rsidR="007467C0" w:rsidRPr="00A875AE" w14:paraId="2AB0080D" w14:textId="77777777" w:rsidTr="006271D1">
        <w:trPr>
          <w:cantSplit/>
        </w:trPr>
        <w:tc>
          <w:tcPr>
            <w:tcW w:w="2570" w:type="dxa"/>
            <w:tcBorders>
              <w:top w:val="single" w:sz="6" w:space="0" w:color="auto"/>
              <w:bottom w:val="single" w:sz="6" w:space="0" w:color="auto"/>
              <w:right w:val="single" w:sz="6" w:space="0" w:color="auto"/>
            </w:tcBorders>
            <w:vAlign w:val="center"/>
          </w:tcPr>
          <w:p w14:paraId="51BFBFB5" w14:textId="77777777" w:rsidR="007467C0" w:rsidRPr="00CC4050" w:rsidRDefault="007467C0" w:rsidP="009A37B3">
            <w:pPr>
              <w:pStyle w:val="TableBody"/>
              <w:rPr>
                <w:b/>
                <w:bCs/>
              </w:rPr>
            </w:pPr>
            <w:r w:rsidRPr="00CC4050">
              <w:rPr>
                <w:b/>
                <w:bCs/>
              </w:rPr>
              <w:t>Denom.</w:t>
            </w:r>
          </w:p>
        </w:tc>
        <w:tc>
          <w:tcPr>
            <w:tcW w:w="5480" w:type="dxa"/>
            <w:tcBorders>
              <w:top w:val="single" w:sz="6" w:space="0" w:color="auto"/>
              <w:left w:val="nil"/>
              <w:bottom w:val="single" w:sz="6" w:space="0" w:color="auto"/>
            </w:tcBorders>
            <w:vAlign w:val="center"/>
          </w:tcPr>
          <w:p w14:paraId="442A6D4D" w14:textId="77777777" w:rsidR="007467C0" w:rsidRPr="009A37B3" w:rsidRDefault="007467C0" w:rsidP="009A37B3">
            <w:pPr>
              <w:pStyle w:val="TableBody"/>
            </w:pPr>
            <w:r w:rsidRPr="009A37B3">
              <w:t>Vault Denomination</w:t>
            </w:r>
          </w:p>
        </w:tc>
      </w:tr>
      <w:tr w:rsidR="007467C0" w:rsidRPr="00A875AE" w14:paraId="3746AA14" w14:textId="77777777" w:rsidTr="006271D1">
        <w:trPr>
          <w:cantSplit/>
        </w:trPr>
        <w:tc>
          <w:tcPr>
            <w:tcW w:w="2570" w:type="dxa"/>
            <w:tcBorders>
              <w:top w:val="single" w:sz="6" w:space="0" w:color="auto"/>
              <w:bottom w:val="single" w:sz="6" w:space="0" w:color="auto"/>
              <w:right w:val="single" w:sz="6" w:space="0" w:color="auto"/>
            </w:tcBorders>
            <w:vAlign w:val="center"/>
          </w:tcPr>
          <w:p w14:paraId="3E31B5D6" w14:textId="77777777" w:rsidR="007467C0" w:rsidRPr="00CC4050" w:rsidRDefault="007467C0" w:rsidP="009A37B3">
            <w:pPr>
              <w:pStyle w:val="TableBody"/>
              <w:rPr>
                <w:b/>
                <w:bCs/>
              </w:rPr>
            </w:pPr>
            <w:r w:rsidRPr="00CC4050">
              <w:rPr>
                <w:b/>
                <w:bCs/>
              </w:rPr>
              <w:t>Opening Bal.</w:t>
            </w:r>
          </w:p>
        </w:tc>
        <w:tc>
          <w:tcPr>
            <w:tcW w:w="5480" w:type="dxa"/>
            <w:tcBorders>
              <w:top w:val="single" w:sz="6" w:space="0" w:color="auto"/>
              <w:left w:val="nil"/>
              <w:bottom w:val="single" w:sz="6" w:space="0" w:color="auto"/>
            </w:tcBorders>
            <w:vAlign w:val="center"/>
          </w:tcPr>
          <w:p w14:paraId="1419A7CA" w14:textId="77777777" w:rsidR="007467C0" w:rsidRPr="009A37B3" w:rsidRDefault="007467C0" w:rsidP="009A37B3">
            <w:pPr>
              <w:pStyle w:val="TableBody"/>
            </w:pPr>
            <w:r w:rsidRPr="009A37B3">
              <w:t>Vault Opening Balance on the given date</w:t>
            </w:r>
          </w:p>
        </w:tc>
      </w:tr>
      <w:tr w:rsidR="007467C0" w:rsidRPr="00A875AE" w14:paraId="0AA44FBB" w14:textId="77777777" w:rsidTr="006271D1">
        <w:trPr>
          <w:cantSplit/>
        </w:trPr>
        <w:tc>
          <w:tcPr>
            <w:tcW w:w="2570" w:type="dxa"/>
            <w:tcBorders>
              <w:top w:val="single" w:sz="6" w:space="0" w:color="auto"/>
              <w:bottom w:val="single" w:sz="6" w:space="0" w:color="auto"/>
              <w:right w:val="single" w:sz="6" w:space="0" w:color="auto"/>
            </w:tcBorders>
            <w:vAlign w:val="center"/>
          </w:tcPr>
          <w:p w14:paraId="2CF795DC" w14:textId="77777777" w:rsidR="007467C0" w:rsidRPr="00CC4050" w:rsidRDefault="007467C0" w:rsidP="009A37B3">
            <w:pPr>
              <w:pStyle w:val="TableBody"/>
              <w:rPr>
                <w:b/>
                <w:bCs/>
              </w:rPr>
            </w:pPr>
            <w:r w:rsidRPr="00CC4050">
              <w:rPr>
                <w:b/>
                <w:bCs/>
              </w:rPr>
              <w:t>Normal Del.</w:t>
            </w:r>
          </w:p>
        </w:tc>
        <w:tc>
          <w:tcPr>
            <w:tcW w:w="5480" w:type="dxa"/>
            <w:tcBorders>
              <w:top w:val="single" w:sz="6" w:space="0" w:color="auto"/>
              <w:left w:val="nil"/>
              <w:bottom w:val="single" w:sz="6" w:space="0" w:color="auto"/>
            </w:tcBorders>
            <w:vAlign w:val="center"/>
          </w:tcPr>
          <w:p w14:paraId="313CF589" w14:textId="77777777" w:rsidR="007467C0" w:rsidRPr="009A37B3" w:rsidRDefault="007467C0" w:rsidP="009A37B3">
            <w:pPr>
              <w:pStyle w:val="TableBody"/>
            </w:pPr>
            <w:r w:rsidRPr="009A37B3">
              <w:t>Normal Deliveries to the Vault from all funding sources EXCEPT OptiCash Cashpoints.</w:t>
            </w:r>
          </w:p>
        </w:tc>
      </w:tr>
      <w:tr w:rsidR="007467C0" w:rsidRPr="00A875AE" w14:paraId="4FE2158D" w14:textId="77777777" w:rsidTr="006271D1">
        <w:trPr>
          <w:cantSplit/>
        </w:trPr>
        <w:tc>
          <w:tcPr>
            <w:tcW w:w="2570" w:type="dxa"/>
            <w:tcBorders>
              <w:top w:val="single" w:sz="6" w:space="0" w:color="auto"/>
              <w:bottom w:val="single" w:sz="6" w:space="0" w:color="auto"/>
              <w:right w:val="single" w:sz="6" w:space="0" w:color="auto"/>
            </w:tcBorders>
            <w:vAlign w:val="center"/>
          </w:tcPr>
          <w:p w14:paraId="5C936CEF" w14:textId="77777777" w:rsidR="007467C0" w:rsidRPr="00CC4050" w:rsidRDefault="007467C0" w:rsidP="009A37B3">
            <w:pPr>
              <w:pStyle w:val="TableBody"/>
              <w:rPr>
                <w:b/>
                <w:bCs/>
              </w:rPr>
            </w:pPr>
            <w:r w:rsidRPr="00CC4050">
              <w:rPr>
                <w:b/>
                <w:bCs/>
              </w:rPr>
              <w:t>CI Norm.Del.</w:t>
            </w:r>
          </w:p>
        </w:tc>
        <w:tc>
          <w:tcPr>
            <w:tcW w:w="5480" w:type="dxa"/>
            <w:tcBorders>
              <w:top w:val="single" w:sz="6" w:space="0" w:color="auto"/>
              <w:left w:val="nil"/>
              <w:bottom w:val="single" w:sz="6" w:space="0" w:color="auto"/>
            </w:tcBorders>
            <w:vAlign w:val="center"/>
          </w:tcPr>
          <w:p w14:paraId="1EC6E8EA" w14:textId="77777777" w:rsidR="007467C0" w:rsidRPr="009A37B3" w:rsidRDefault="007467C0" w:rsidP="009A37B3">
            <w:pPr>
              <w:pStyle w:val="TableBody"/>
            </w:pPr>
            <w:r w:rsidRPr="009A37B3">
              <w:t>Normal Deliveries to the Vault from Custodial Inventory.</w:t>
            </w:r>
          </w:p>
        </w:tc>
      </w:tr>
    </w:tbl>
    <w:p w14:paraId="4D53F301" w14:textId="0A1F12E5"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65249290" w14:textId="77777777" w:rsidR="00237FE9" w:rsidRDefault="00237FE9" w:rsidP="007467C0">
      <w:pPr>
        <w:pStyle w:val="TopofSection"/>
      </w:pPr>
    </w:p>
    <w:p w14:paraId="289E428F" w14:textId="77777777" w:rsidR="007467C0" w:rsidRDefault="007467C0" w:rsidP="007467C0">
      <w:pPr>
        <w:pStyle w:val="Heading4"/>
      </w:pPr>
      <w:bookmarkStart w:id="2200" w:name="_Ref249231963"/>
      <w:r>
        <w:t>Vault History Report</w:t>
      </w:r>
      <w:bookmarkEnd w:id="2200"/>
    </w:p>
    <w:p w14:paraId="5A6C2F94" w14:textId="77777777" w:rsidR="007467C0" w:rsidRPr="00D6760E" w:rsidRDefault="007467C0" w:rsidP="009A37B3">
      <w:pPr>
        <w:pStyle w:val="BodyText"/>
      </w:pPr>
      <w:r>
        <w:t>The Vault History report shows the analyst the historical data that has been loaded into the system for the selected vault. The analyst has the ability to exclude data from the forecast from this page.</w:t>
      </w:r>
    </w:p>
    <w:p w14:paraId="036A337C" w14:textId="77777777" w:rsidR="007467C0" w:rsidRDefault="007467C0" w:rsidP="007467C0">
      <w:pPr>
        <w:pStyle w:val="Caption"/>
      </w:pPr>
      <w:bookmarkStart w:id="2201" w:name="_Toc74556774"/>
      <w:r>
        <w:t xml:space="preserve">Table </w:t>
      </w:r>
      <w:r>
        <w:fldChar w:fldCharType="begin"/>
      </w:r>
      <w:r>
        <w:instrText xml:space="preserve"> SEQ Table \* ARABIC </w:instrText>
      </w:r>
      <w:r>
        <w:fldChar w:fldCharType="separate"/>
      </w:r>
      <w:r>
        <w:rPr>
          <w:noProof/>
        </w:rPr>
        <w:t>135</w:t>
      </w:r>
      <w:r>
        <w:rPr>
          <w:noProof/>
        </w:rPr>
        <w:fldChar w:fldCharType="end"/>
      </w:r>
      <w:r>
        <w:t>: Vault History Description</w:t>
      </w:r>
      <w:bookmarkEnd w:id="220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4C1DBF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C45D30C"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DBE3346" w14:textId="77777777" w:rsidR="007467C0" w:rsidRPr="00A875AE" w:rsidRDefault="007467C0" w:rsidP="00170D7D">
            <w:pPr>
              <w:pStyle w:val="TableHeader"/>
            </w:pPr>
            <w:r>
              <w:t>Description</w:t>
            </w:r>
          </w:p>
        </w:tc>
      </w:tr>
      <w:tr w:rsidR="007467C0" w:rsidRPr="00A875AE" w14:paraId="2C3DC4AA" w14:textId="77777777" w:rsidTr="006271D1">
        <w:trPr>
          <w:cantSplit/>
          <w:trHeight w:val="135"/>
        </w:trPr>
        <w:tc>
          <w:tcPr>
            <w:tcW w:w="2570" w:type="dxa"/>
            <w:tcBorders>
              <w:top w:val="nil"/>
              <w:bottom w:val="single" w:sz="6" w:space="0" w:color="auto"/>
              <w:right w:val="single" w:sz="6" w:space="0" w:color="auto"/>
            </w:tcBorders>
          </w:tcPr>
          <w:p w14:paraId="5C1FB2BF" w14:textId="77777777" w:rsidR="007467C0" w:rsidRPr="00CC4050" w:rsidRDefault="007467C0" w:rsidP="009A37B3">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47192F70" w14:textId="77777777" w:rsidR="007467C0" w:rsidRPr="00FB292A" w:rsidRDefault="007467C0" w:rsidP="009A37B3">
            <w:pPr>
              <w:pStyle w:val="TableBody"/>
            </w:pPr>
            <w:r w:rsidRPr="00FB292A">
              <w:t>Starting date of the report</w:t>
            </w:r>
          </w:p>
        </w:tc>
      </w:tr>
      <w:tr w:rsidR="007467C0" w:rsidRPr="00A875AE" w14:paraId="75AF8831" w14:textId="77777777" w:rsidTr="006271D1">
        <w:trPr>
          <w:cantSplit/>
          <w:trHeight w:val="135"/>
        </w:trPr>
        <w:tc>
          <w:tcPr>
            <w:tcW w:w="2570" w:type="dxa"/>
            <w:tcBorders>
              <w:top w:val="nil"/>
              <w:bottom w:val="single" w:sz="6" w:space="0" w:color="auto"/>
              <w:right w:val="single" w:sz="6" w:space="0" w:color="auto"/>
            </w:tcBorders>
          </w:tcPr>
          <w:p w14:paraId="58AE7397" w14:textId="77777777" w:rsidR="007467C0" w:rsidRPr="00CC4050" w:rsidRDefault="007467C0" w:rsidP="009A37B3">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37954CC9" w14:textId="77777777" w:rsidR="007467C0" w:rsidRPr="00FB292A" w:rsidRDefault="007467C0" w:rsidP="009A37B3">
            <w:pPr>
              <w:pStyle w:val="TableBody"/>
            </w:pPr>
            <w:r w:rsidRPr="00FB292A">
              <w:t>Ending date of the report</w:t>
            </w:r>
          </w:p>
        </w:tc>
      </w:tr>
      <w:tr w:rsidR="007467C0" w:rsidRPr="00A875AE" w14:paraId="22DCF181" w14:textId="77777777" w:rsidTr="006271D1">
        <w:trPr>
          <w:cantSplit/>
        </w:trPr>
        <w:tc>
          <w:tcPr>
            <w:tcW w:w="2570" w:type="dxa"/>
            <w:tcBorders>
              <w:top w:val="nil"/>
              <w:bottom w:val="single" w:sz="6" w:space="0" w:color="auto"/>
              <w:right w:val="single" w:sz="6" w:space="0" w:color="auto"/>
            </w:tcBorders>
          </w:tcPr>
          <w:p w14:paraId="6A08C373" w14:textId="77777777" w:rsidR="007467C0" w:rsidRPr="00CC4050" w:rsidRDefault="007467C0" w:rsidP="009A37B3">
            <w:pPr>
              <w:pStyle w:val="TableBody"/>
              <w:rPr>
                <w:b/>
                <w:bCs/>
              </w:rPr>
            </w:pPr>
            <w:r w:rsidRPr="00CC4050">
              <w:rPr>
                <w:b/>
                <w:bCs/>
              </w:rPr>
              <w:t>Submit Button</w:t>
            </w:r>
          </w:p>
        </w:tc>
        <w:tc>
          <w:tcPr>
            <w:tcW w:w="5480" w:type="dxa"/>
            <w:tcBorders>
              <w:top w:val="nil"/>
              <w:left w:val="single" w:sz="6" w:space="0" w:color="auto"/>
              <w:bottom w:val="single" w:sz="6" w:space="0" w:color="auto"/>
            </w:tcBorders>
          </w:tcPr>
          <w:p w14:paraId="6D3EF229" w14:textId="77777777" w:rsidR="007467C0" w:rsidRPr="00FB292A" w:rsidRDefault="007467C0" w:rsidP="009A37B3">
            <w:pPr>
              <w:pStyle w:val="TableBody"/>
            </w:pPr>
            <w:r w:rsidRPr="00FB292A">
              <w:t>Displays the report based on the dates selected</w:t>
            </w:r>
          </w:p>
        </w:tc>
      </w:tr>
      <w:tr w:rsidR="007467C0" w:rsidRPr="00A875AE" w14:paraId="3F254EFF" w14:textId="77777777" w:rsidTr="006271D1">
        <w:trPr>
          <w:cantSplit/>
        </w:trPr>
        <w:tc>
          <w:tcPr>
            <w:tcW w:w="2570" w:type="dxa"/>
            <w:tcBorders>
              <w:top w:val="single" w:sz="6" w:space="0" w:color="auto"/>
              <w:bottom w:val="single" w:sz="6" w:space="0" w:color="auto"/>
              <w:right w:val="single" w:sz="6" w:space="0" w:color="auto"/>
            </w:tcBorders>
          </w:tcPr>
          <w:p w14:paraId="112996D7" w14:textId="77777777" w:rsidR="007467C0" w:rsidRPr="00CC4050" w:rsidRDefault="007467C0" w:rsidP="009A37B3">
            <w:pPr>
              <w:pStyle w:val="TableBody"/>
              <w:rPr>
                <w:b/>
                <w:bCs/>
              </w:rPr>
            </w:pPr>
            <w:r w:rsidRPr="00CC4050">
              <w:rPr>
                <w:b/>
                <w:bCs/>
              </w:rPr>
              <w:t>Currency</w:t>
            </w:r>
          </w:p>
        </w:tc>
        <w:tc>
          <w:tcPr>
            <w:tcW w:w="5480" w:type="dxa"/>
            <w:tcBorders>
              <w:top w:val="single" w:sz="6" w:space="0" w:color="auto"/>
              <w:left w:val="single" w:sz="6" w:space="0" w:color="auto"/>
              <w:bottom w:val="single" w:sz="6" w:space="0" w:color="auto"/>
            </w:tcBorders>
          </w:tcPr>
          <w:p w14:paraId="038C79B2" w14:textId="77777777" w:rsidR="007467C0" w:rsidRPr="00FB292A" w:rsidRDefault="007467C0" w:rsidP="009A37B3">
            <w:pPr>
              <w:pStyle w:val="TableBody"/>
            </w:pPr>
            <w:r>
              <w:t>Shows the currency name being reported</w:t>
            </w:r>
          </w:p>
        </w:tc>
      </w:tr>
      <w:tr w:rsidR="007467C0" w:rsidRPr="00A875AE" w14:paraId="0AA654AE" w14:textId="77777777" w:rsidTr="006271D1">
        <w:trPr>
          <w:cantSplit/>
        </w:trPr>
        <w:tc>
          <w:tcPr>
            <w:tcW w:w="2570" w:type="dxa"/>
            <w:tcBorders>
              <w:top w:val="single" w:sz="6" w:space="0" w:color="auto"/>
              <w:bottom w:val="single" w:sz="6" w:space="0" w:color="auto"/>
              <w:right w:val="single" w:sz="6" w:space="0" w:color="auto"/>
            </w:tcBorders>
          </w:tcPr>
          <w:p w14:paraId="1554625C" w14:textId="77777777" w:rsidR="007467C0" w:rsidRPr="00CC4050" w:rsidRDefault="007467C0" w:rsidP="009A37B3">
            <w:pPr>
              <w:pStyle w:val="TableBody"/>
              <w:rPr>
                <w:b/>
                <w:bCs/>
              </w:rPr>
            </w:pPr>
            <w:r w:rsidRPr="00CC4050">
              <w:rPr>
                <w:b/>
                <w:bCs/>
              </w:rPr>
              <w:t>Denomination</w:t>
            </w:r>
          </w:p>
        </w:tc>
        <w:tc>
          <w:tcPr>
            <w:tcW w:w="5480" w:type="dxa"/>
            <w:tcBorders>
              <w:top w:val="single" w:sz="6" w:space="0" w:color="auto"/>
              <w:left w:val="single" w:sz="6" w:space="0" w:color="auto"/>
              <w:bottom w:val="single" w:sz="6" w:space="0" w:color="auto"/>
            </w:tcBorders>
          </w:tcPr>
          <w:p w14:paraId="614E0F1A" w14:textId="77777777" w:rsidR="007467C0" w:rsidRPr="00FB292A" w:rsidRDefault="007467C0" w:rsidP="009A37B3">
            <w:pPr>
              <w:pStyle w:val="TableBody"/>
            </w:pPr>
            <w:r w:rsidRPr="00FB292A">
              <w:t>Denomination and quality of for the date selected</w:t>
            </w:r>
          </w:p>
        </w:tc>
      </w:tr>
      <w:tr w:rsidR="007467C0" w:rsidRPr="00A875AE" w14:paraId="2AB40C19" w14:textId="77777777" w:rsidTr="006271D1">
        <w:trPr>
          <w:cantSplit/>
        </w:trPr>
        <w:tc>
          <w:tcPr>
            <w:tcW w:w="2570" w:type="dxa"/>
            <w:tcBorders>
              <w:top w:val="single" w:sz="6" w:space="0" w:color="auto"/>
              <w:bottom w:val="single" w:sz="6" w:space="0" w:color="auto"/>
              <w:right w:val="single" w:sz="6" w:space="0" w:color="auto"/>
            </w:tcBorders>
          </w:tcPr>
          <w:p w14:paraId="2A0B50D5" w14:textId="77777777" w:rsidR="007467C0" w:rsidRPr="00CC4050" w:rsidRDefault="007467C0" w:rsidP="009A37B3">
            <w:pPr>
              <w:pStyle w:val="TableBody"/>
              <w:rPr>
                <w:b/>
                <w:bCs/>
              </w:rPr>
            </w:pPr>
            <w:r w:rsidRPr="00CC4050">
              <w:rPr>
                <w:b/>
                <w:bCs/>
              </w:rPr>
              <w:t>Closing Balance</w:t>
            </w:r>
          </w:p>
        </w:tc>
        <w:tc>
          <w:tcPr>
            <w:tcW w:w="5480" w:type="dxa"/>
            <w:tcBorders>
              <w:top w:val="single" w:sz="6" w:space="0" w:color="auto"/>
              <w:left w:val="nil"/>
              <w:bottom w:val="single" w:sz="6" w:space="0" w:color="auto"/>
            </w:tcBorders>
          </w:tcPr>
          <w:p w14:paraId="0F28C902" w14:textId="77777777" w:rsidR="007467C0" w:rsidRPr="00FB292A" w:rsidRDefault="007467C0" w:rsidP="009A37B3">
            <w:pPr>
              <w:pStyle w:val="TableBody"/>
            </w:pPr>
            <w:r w:rsidRPr="00FB292A">
              <w:t>The closing balance on the date reported</w:t>
            </w:r>
          </w:p>
        </w:tc>
      </w:tr>
      <w:tr w:rsidR="007467C0" w:rsidRPr="00A875AE" w14:paraId="390AC845" w14:textId="77777777" w:rsidTr="006271D1">
        <w:trPr>
          <w:cantSplit/>
        </w:trPr>
        <w:tc>
          <w:tcPr>
            <w:tcW w:w="2570" w:type="dxa"/>
            <w:tcBorders>
              <w:top w:val="single" w:sz="6" w:space="0" w:color="auto"/>
              <w:bottom w:val="single" w:sz="6" w:space="0" w:color="auto"/>
              <w:right w:val="single" w:sz="6" w:space="0" w:color="auto"/>
            </w:tcBorders>
          </w:tcPr>
          <w:p w14:paraId="5840E1AA" w14:textId="77777777" w:rsidR="007467C0" w:rsidRPr="00CC4050" w:rsidRDefault="007467C0" w:rsidP="009A37B3">
            <w:pPr>
              <w:pStyle w:val="TableBody"/>
              <w:rPr>
                <w:b/>
                <w:bCs/>
              </w:rPr>
            </w:pPr>
            <w:r w:rsidRPr="00CC4050">
              <w:rPr>
                <w:b/>
                <w:bCs/>
              </w:rPr>
              <w:t>Date</w:t>
            </w:r>
          </w:p>
        </w:tc>
        <w:tc>
          <w:tcPr>
            <w:tcW w:w="5480" w:type="dxa"/>
            <w:tcBorders>
              <w:top w:val="single" w:sz="6" w:space="0" w:color="auto"/>
              <w:left w:val="nil"/>
              <w:bottom w:val="single" w:sz="6" w:space="0" w:color="auto"/>
            </w:tcBorders>
          </w:tcPr>
          <w:p w14:paraId="4C1E14A4" w14:textId="77777777" w:rsidR="007467C0" w:rsidRPr="00FB292A" w:rsidRDefault="007467C0" w:rsidP="009A37B3">
            <w:pPr>
              <w:pStyle w:val="TableBody"/>
            </w:pPr>
            <w:r w:rsidRPr="00FB292A">
              <w:t>Date of the reporting day</w:t>
            </w:r>
          </w:p>
        </w:tc>
      </w:tr>
      <w:tr w:rsidR="007467C0" w:rsidRPr="00A875AE" w14:paraId="7B1AD8AE" w14:textId="77777777" w:rsidTr="006271D1">
        <w:trPr>
          <w:cantSplit/>
        </w:trPr>
        <w:tc>
          <w:tcPr>
            <w:tcW w:w="2570" w:type="dxa"/>
            <w:tcBorders>
              <w:top w:val="single" w:sz="6" w:space="0" w:color="auto"/>
              <w:bottom w:val="single" w:sz="6" w:space="0" w:color="auto"/>
              <w:right w:val="single" w:sz="6" w:space="0" w:color="auto"/>
            </w:tcBorders>
          </w:tcPr>
          <w:p w14:paraId="6DB1E019" w14:textId="77777777" w:rsidR="007467C0" w:rsidRPr="00CC4050" w:rsidRDefault="007467C0" w:rsidP="009A37B3">
            <w:pPr>
              <w:pStyle w:val="TableBody"/>
              <w:rPr>
                <w:b/>
                <w:bCs/>
              </w:rPr>
            </w:pPr>
            <w:r w:rsidRPr="00CC4050">
              <w:rPr>
                <w:b/>
                <w:bCs/>
              </w:rPr>
              <w:t>Not Available</w:t>
            </w:r>
          </w:p>
        </w:tc>
        <w:tc>
          <w:tcPr>
            <w:tcW w:w="5480" w:type="dxa"/>
            <w:tcBorders>
              <w:top w:val="single" w:sz="6" w:space="0" w:color="auto"/>
              <w:left w:val="nil"/>
              <w:bottom w:val="single" w:sz="6" w:space="0" w:color="auto"/>
            </w:tcBorders>
          </w:tcPr>
          <w:p w14:paraId="5BEF0189" w14:textId="77777777" w:rsidR="007467C0" w:rsidRPr="00FB292A" w:rsidRDefault="007467C0" w:rsidP="009A37B3">
            <w:pPr>
              <w:pStyle w:val="TableBody"/>
            </w:pPr>
            <w:r w:rsidRPr="00FB292A">
              <w:t>The cash not available for distribution by the vault</w:t>
            </w:r>
          </w:p>
        </w:tc>
      </w:tr>
      <w:tr w:rsidR="007467C0" w:rsidRPr="00A875AE" w14:paraId="08F39AF4" w14:textId="77777777" w:rsidTr="006271D1">
        <w:trPr>
          <w:cantSplit/>
        </w:trPr>
        <w:tc>
          <w:tcPr>
            <w:tcW w:w="2570" w:type="dxa"/>
            <w:tcBorders>
              <w:top w:val="single" w:sz="6" w:space="0" w:color="auto"/>
              <w:bottom w:val="single" w:sz="6" w:space="0" w:color="auto"/>
              <w:right w:val="single" w:sz="6" w:space="0" w:color="auto"/>
            </w:tcBorders>
          </w:tcPr>
          <w:p w14:paraId="4FF78B56" w14:textId="77777777" w:rsidR="007467C0" w:rsidRPr="00CC4050" w:rsidRDefault="007467C0" w:rsidP="009A37B3">
            <w:pPr>
              <w:pStyle w:val="TableBody"/>
              <w:rPr>
                <w:b/>
                <w:bCs/>
              </w:rPr>
            </w:pPr>
            <w:r w:rsidRPr="00CC4050">
              <w:rPr>
                <w:b/>
                <w:bCs/>
              </w:rPr>
              <w:t>Total Cash In</w:t>
            </w:r>
          </w:p>
        </w:tc>
        <w:tc>
          <w:tcPr>
            <w:tcW w:w="5480" w:type="dxa"/>
            <w:tcBorders>
              <w:top w:val="single" w:sz="6" w:space="0" w:color="auto"/>
              <w:left w:val="nil"/>
              <w:bottom w:val="single" w:sz="6" w:space="0" w:color="auto"/>
            </w:tcBorders>
          </w:tcPr>
          <w:p w14:paraId="66A95375" w14:textId="1AFEB5B7" w:rsidR="007467C0" w:rsidRPr="00FB292A" w:rsidRDefault="007467C0" w:rsidP="009A37B3">
            <w:pPr>
              <w:pStyle w:val="TableBody"/>
            </w:pPr>
            <w:r w:rsidRPr="00FB292A">
              <w:t xml:space="preserve">The total amount of cash coming into the vault </w:t>
            </w:r>
            <w:r w:rsidR="0066776B">
              <w:t xml:space="preserve">is </w:t>
            </w:r>
            <w:r w:rsidRPr="00FB292A">
              <w:t>based on the different Funding source elements</w:t>
            </w:r>
          </w:p>
        </w:tc>
      </w:tr>
      <w:tr w:rsidR="007467C0" w:rsidRPr="00A875AE" w14:paraId="20D149F9" w14:textId="77777777" w:rsidTr="006271D1">
        <w:trPr>
          <w:cantSplit/>
        </w:trPr>
        <w:tc>
          <w:tcPr>
            <w:tcW w:w="2570" w:type="dxa"/>
            <w:tcBorders>
              <w:top w:val="single" w:sz="6" w:space="0" w:color="auto"/>
              <w:bottom w:val="single" w:sz="6" w:space="0" w:color="auto"/>
              <w:right w:val="single" w:sz="6" w:space="0" w:color="auto"/>
            </w:tcBorders>
          </w:tcPr>
          <w:p w14:paraId="048C4841" w14:textId="77777777" w:rsidR="007467C0" w:rsidRPr="00CC4050" w:rsidRDefault="007467C0" w:rsidP="009A37B3">
            <w:pPr>
              <w:pStyle w:val="TableBody"/>
              <w:rPr>
                <w:b/>
                <w:bCs/>
              </w:rPr>
            </w:pPr>
            <w:r w:rsidRPr="00CC4050">
              <w:rPr>
                <w:b/>
                <w:bCs/>
              </w:rPr>
              <w:lastRenderedPageBreak/>
              <w:t>Total Cash Out</w:t>
            </w:r>
          </w:p>
        </w:tc>
        <w:tc>
          <w:tcPr>
            <w:tcW w:w="5480" w:type="dxa"/>
            <w:tcBorders>
              <w:top w:val="single" w:sz="6" w:space="0" w:color="auto"/>
              <w:left w:val="nil"/>
              <w:bottom w:val="single" w:sz="6" w:space="0" w:color="auto"/>
            </w:tcBorders>
          </w:tcPr>
          <w:p w14:paraId="14BC8F47" w14:textId="77777777" w:rsidR="007467C0" w:rsidRPr="00FB292A" w:rsidRDefault="007467C0" w:rsidP="009A37B3">
            <w:pPr>
              <w:pStyle w:val="TableBody"/>
            </w:pPr>
            <w:r w:rsidRPr="00FB292A">
              <w:t>The total amount of the cash going out to the funding sources.</w:t>
            </w:r>
          </w:p>
        </w:tc>
      </w:tr>
      <w:tr w:rsidR="007467C0" w:rsidRPr="00A875AE" w14:paraId="61F75623" w14:textId="77777777" w:rsidTr="006271D1">
        <w:trPr>
          <w:cantSplit/>
        </w:trPr>
        <w:tc>
          <w:tcPr>
            <w:tcW w:w="2570" w:type="dxa"/>
            <w:tcBorders>
              <w:top w:val="single" w:sz="6" w:space="0" w:color="auto"/>
              <w:bottom w:val="single" w:sz="6" w:space="0" w:color="auto"/>
              <w:right w:val="single" w:sz="6" w:space="0" w:color="auto"/>
            </w:tcBorders>
          </w:tcPr>
          <w:p w14:paraId="180F8B42" w14:textId="77777777" w:rsidR="007467C0" w:rsidRPr="00CC4050" w:rsidRDefault="007467C0" w:rsidP="009A37B3">
            <w:pPr>
              <w:pStyle w:val="TableBody"/>
              <w:rPr>
                <w:b/>
                <w:bCs/>
              </w:rPr>
            </w:pPr>
            <w:r w:rsidRPr="00CC4050">
              <w:rPr>
                <w:b/>
                <w:bCs/>
              </w:rPr>
              <w:t>Branch Orders/Returns</w:t>
            </w:r>
          </w:p>
        </w:tc>
        <w:tc>
          <w:tcPr>
            <w:tcW w:w="5480" w:type="dxa"/>
            <w:tcBorders>
              <w:top w:val="single" w:sz="6" w:space="0" w:color="auto"/>
              <w:left w:val="nil"/>
              <w:bottom w:val="single" w:sz="6" w:space="0" w:color="auto"/>
            </w:tcBorders>
          </w:tcPr>
          <w:p w14:paraId="275E267D" w14:textId="77777777" w:rsidR="007467C0" w:rsidRPr="00FB292A" w:rsidRDefault="007467C0" w:rsidP="009A37B3">
            <w:pPr>
              <w:pStyle w:val="TableBody"/>
            </w:pPr>
            <w:r w:rsidRPr="00FB292A">
              <w:t>Total orders and returns to branches</w:t>
            </w:r>
          </w:p>
        </w:tc>
      </w:tr>
      <w:tr w:rsidR="007467C0" w:rsidRPr="00A875AE" w14:paraId="1221585E" w14:textId="77777777" w:rsidTr="006271D1">
        <w:trPr>
          <w:cantSplit/>
        </w:trPr>
        <w:tc>
          <w:tcPr>
            <w:tcW w:w="2570" w:type="dxa"/>
            <w:tcBorders>
              <w:top w:val="single" w:sz="6" w:space="0" w:color="auto"/>
              <w:bottom w:val="single" w:sz="6" w:space="0" w:color="auto"/>
              <w:right w:val="single" w:sz="6" w:space="0" w:color="auto"/>
            </w:tcBorders>
          </w:tcPr>
          <w:p w14:paraId="68B0568D" w14:textId="77777777" w:rsidR="007467C0" w:rsidRPr="00CC4050" w:rsidRDefault="007467C0" w:rsidP="009A37B3">
            <w:pPr>
              <w:pStyle w:val="TableBody"/>
              <w:rPr>
                <w:b/>
                <w:bCs/>
              </w:rPr>
            </w:pPr>
            <w:r w:rsidRPr="00CC4050">
              <w:rPr>
                <w:b/>
                <w:bCs/>
              </w:rPr>
              <w:t>ATM Orders/Returns</w:t>
            </w:r>
          </w:p>
        </w:tc>
        <w:tc>
          <w:tcPr>
            <w:tcW w:w="5480" w:type="dxa"/>
            <w:tcBorders>
              <w:top w:val="single" w:sz="6" w:space="0" w:color="auto"/>
              <w:left w:val="nil"/>
              <w:bottom w:val="single" w:sz="6" w:space="0" w:color="auto"/>
            </w:tcBorders>
          </w:tcPr>
          <w:p w14:paraId="4FF55742" w14:textId="77777777" w:rsidR="007467C0" w:rsidRPr="00FB292A" w:rsidRDefault="007467C0" w:rsidP="009A37B3">
            <w:pPr>
              <w:pStyle w:val="TableBody"/>
            </w:pPr>
            <w:r w:rsidRPr="00FB292A">
              <w:t>Total orders and returns to ATMs</w:t>
            </w:r>
          </w:p>
        </w:tc>
      </w:tr>
      <w:tr w:rsidR="007467C0" w:rsidRPr="00A875AE" w14:paraId="2AB05E78" w14:textId="77777777" w:rsidTr="006271D1">
        <w:trPr>
          <w:cantSplit/>
        </w:trPr>
        <w:tc>
          <w:tcPr>
            <w:tcW w:w="2570" w:type="dxa"/>
            <w:tcBorders>
              <w:top w:val="single" w:sz="6" w:space="0" w:color="auto"/>
              <w:bottom w:val="single" w:sz="6" w:space="0" w:color="auto"/>
              <w:right w:val="single" w:sz="6" w:space="0" w:color="auto"/>
            </w:tcBorders>
          </w:tcPr>
          <w:p w14:paraId="2447DC60" w14:textId="77777777" w:rsidR="007467C0" w:rsidRPr="00CC4050" w:rsidRDefault="007467C0" w:rsidP="009A37B3">
            <w:pPr>
              <w:pStyle w:val="TableBody"/>
              <w:rPr>
                <w:b/>
                <w:bCs/>
              </w:rPr>
            </w:pPr>
            <w:r w:rsidRPr="00CC4050">
              <w:rPr>
                <w:b/>
                <w:bCs/>
              </w:rPr>
              <w:t>Central Bank Deliveries</w:t>
            </w:r>
          </w:p>
        </w:tc>
        <w:tc>
          <w:tcPr>
            <w:tcW w:w="5480" w:type="dxa"/>
            <w:tcBorders>
              <w:top w:val="single" w:sz="6" w:space="0" w:color="auto"/>
              <w:left w:val="nil"/>
              <w:bottom w:val="single" w:sz="6" w:space="0" w:color="auto"/>
            </w:tcBorders>
          </w:tcPr>
          <w:p w14:paraId="73DE1AA0" w14:textId="77777777" w:rsidR="007467C0" w:rsidRPr="00FB292A" w:rsidRDefault="007467C0" w:rsidP="009A37B3">
            <w:pPr>
              <w:pStyle w:val="TableBody"/>
            </w:pPr>
            <w:r w:rsidRPr="00FB292A">
              <w:t>Total deliveries into the Vault from the central bank</w:t>
            </w:r>
          </w:p>
        </w:tc>
      </w:tr>
      <w:tr w:rsidR="007467C0" w:rsidRPr="00A875AE" w14:paraId="33E3D783" w14:textId="77777777" w:rsidTr="006271D1">
        <w:trPr>
          <w:cantSplit/>
        </w:trPr>
        <w:tc>
          <w:tcPr>
            <w:tcW w:w="2570" w:type="dxa"/>
            <w:tcBorders>
              <w:top w:val="single" w:sz="6" w:space="0" w:color="auto"/>
              <w:bottom w:val="single" w:sz="6" w:space="0" w:color="auto"/>
              <w:right w:val="single" w:sz="6" w:space="0" w:color="auto"/>
            </w:tcBorders>
          </w:tcPr>
          <w:p w14:paraId="4B24DC43" w14:textId="77777777" w:rsidR="007467C0" w:rsidRPr="00CC4050" w:rsidRDefault="007467C0" w:rsidP="009A37B3">
            <w:pPr>
              <w:pStyle w:val="TableBody"/>
              <w:rPr>
                <w:b/>
                <w:bCs/>
              </w:rPr>
            </w:pPr>
            <w:r w:rsidRPr="00CC4050">
              <w:rPr>
                <w:b/>
                <w:bCs/>
              </w:rPr>
              <w:t>Central Bank Returns</w:t>
            </w:r>
          </w:p>
        </w:tc>
        <w:tc>
          <w:tcPr>
            <w:tcW w:w="5480" w:type="dxa"/>
            <w:tcBorders>
              <w:top w:val="single" w:sz="6" w:space="0" w:color="auto"/>
              <w:left w:val="nil"/>
              <w:bottom w:val="single" w:sz="6" w:space="0" w:color="auto"/>
            </w:tcBorders>
          </w:tcPr>
          <w:p w14:paraId="6022D8CB" w14:textId="77777777" w:rsidR="007467C0" w:rsidRPr="00FB292A" w:rsidRDefault="007467C0" w:rsidP="009A37B3">
            <w:pPr>
              <w:pStyle w:val="TableBody"/>
            </w:pPr>
            <w:r w:rsidRPr="00FB292A">
              <w:t>Total returns to the central bank from the vault</w:t>
            </w:r>
          </w:p>
        </w:tc>
      </w:tr>
      <w:tr w:rsidR="007467C0" w:rsidRPr="00A875AE" w14:paraId="058385B1" w14:textId="77777777" w:rsidTr="006271D1">
        <w:trPr>
          <w:cantSplit/>
        </w:trPr>
        <w:tc>
          <w:tcPr>
            <w:tcW w:w="2570" w:type="dxa"/>
            <w:tcBorders>
              <w:top w:val="single" w:sz="6" w:space="0" w:color="auto"/>
              <w:bottom w:val="single" w:sz="6" w:space="0" w:color="auto"/>
              <w:right w:val="single" w:sz="6" w:space="0" w:color="auto"/>
            </w:tcBorders>
          </w:tcPr>
          <w:p w14:paraId="46CF886B" w14:textId="77777777" w:rsidR="007467C0" w:rsidRPr="00CC4050" w:rsidRDefault="007467C0" w:rsidP="009A37B3">
            <w:pPr>
              <w:pStyle w:val="TableBody"/>
              <w:rPr>
                <w:b/>
                <w:bCs/>
              </w:rPr>
            </w:pPr>
            <w:r w:rsidRPr="00CC4050">
              <w:rPr>
                <w:b/>
                <w:bCs/>
              </w:rPr>
              <w:t>Vault Deliveries</w:t>
            </w:r>
          </w:p>
        </w:tc>
        <w:tc>
          <w:tcPr>
            <w:tcW w:w="5480" w:type="dxa"/>
            <w:tcBorders>
              <w:top w:val="single" w:sz="6" w:space="0" w:color="auto"/>
              <w:left w:val="nil"/>
              <w:bottom w:val="single" w:sz="6" w:space="0" w:color="auto"/>
            </w:tcBorders>
          </w:tcPr>
          <w:p w14:paraId="22B143D2" w14:textId="77777777" w:rsidR="007467C0" w:rsidRPr="00FB292A" w:rsidRDefault="007467C0" w:rsidP="009A37B3">
            <w:pPr>
              <w:pStyle w:val="TableBody"/>
            </w:pPr>
            <w:r w:rsidRPr="00FB292A">
              <w:t>Total deliveries from other vaults</w:t>
            </w:r>
          </w:p>
        </w:tc>
      </w:tr>
      <w:tr w:rsidR="007467C0" w:rsidRPr="00A875AE" w14:paraId="28142157" w14:textId="77777777" w:rsidTr="006271D1">
        <w:trPr>
          <w:cantSplit/>
        </w:trPr>
        <w:tc>
          <w:tcPr>
            <w:tcW w:w="2570" w:type="dxa"/>
            <w:tcBorders>
              <w:top w:val="single" w:sz="6" w:space="0" w:color="auto"/>
              <w:bottom w:val="single" w:sz="6" w:space="0" w:color="auto"/>
              <w:right w:val="single" w:sz="6" w:space="0" w:color="auto"/>
            </w:tcBorders>
          </w:tcPr>
          <w:p w14:paraId="21AC85D5" w14:textId="77777777" w:rsidR="007467C0" w:rsidRPr="00CC4050" w:rsidRDefault="007467C0" w:rsidP="009A37B3">
            <w:pPr>
              <w:pStyle w:val="TableBody"/>
              <w:rPr>
                <w:b/>
                <w:bCs/>
              </w:rPr>
            </w:pPr>
            <w:r w:rsidRPr="00CC4050">
              <w:rPr>
                <w:b/>
                <w:bCs/>
              </w:rPr>
              <w:t>Vault Returns</w:t>
            </w:r>
          </w:p>
        </w:tc>
        <w:tc>
          <w:tcPr>
            <w:tcW w:w="5480" w:type="dxa"/>
            <w:tcBorders>
              <w:top w:val="single" w:sz="6" w:space="0" w:color="auto"/>
              <w:left w:val="nil"/>
              <w:bottom w:val="single" w:sz="6" w:space="0" w:color="auto"/>
            </w:tcBorders>
          </w:tcPr>
          <w:p w14:paraId="72970E7F" w14:textId="77777777" w:rsidR="007467C0" w:rsidRPr="00FB292A" w:rsidRDefault="007467C0" w:rsidP="009A37B3">
            <w:pPr>
              <w:pStyle w:val="TableBody"/>
            </w:pPr>
            <w:r w:rsidRPr="00FB292A">
              <w:t>Total returns to other vaults</w:t>
            </w:r>
          </w:p>
        </w:tc>
      </w:tr>
      <w:tr w:rsidR="007467C0" w:rsidRPr="00A875AE" w14:paraId="5E2DBD4D" w14:textId="77777777" w:rsidTr="006271D1">
        <w:trPr>
          <w:cantSplit/>
        </w:trPr>
        <w:tc>
          <w:tcPr>
            <w:tcW w:w="2570" w:type="dxa"/>
            <w:tcBorders>
              <w:top w:val="single" w:sz="6" w:space="0" w:color="auto"/>
              <w:bottom w:val="single" w:sz="6" w:space="0" w:color="auto"/>
              <w:right w:val="single" w:sz="6" w:space="0" w:color="auto"/>
            </w:tcBorders>
          </w:tcPr>
          <w:p w14:paraId="274FBC2E" w14:textId="77777777" w:rsidR="007467C0" w:rsidRPr="00CC4050" w:rsidRDefault="007467C0" w:rsidP="009A37B3">
            <w:pPr>
              <w:pStyle w:val="TableBody"/>
              <w:rPr>
                <w:b/>
                <w:bCs/>
              </w:rPr>
            </w:pPr>
            <w:r w:rsidRPr="00CC4050">
              <w:rPr>
                <w:b/>
                <w:bCs/>
              </w:rPr>
              <w:t>Other Source Deliveries</w:t>
            </w:r>
          </w:p>
        </w:tc>
        <w:tc>
          <w:tcPr>
            <w:tcW w:w="5480" w:type="dxa"/>
            <w:tcBorders>
              <w:top w:val="single" w:sz="6" w:space="0" w:color="auto"/>
              <w:left w:val="nil"/>
              <w:bottom w:val="single" w:sz="6" w:space="0" w:color="auto"/>
            </w:tcBorders>
          </w:tcPr>
          <w:p w14:paraId="38F305AE" w14:textId="77777777" w:rsidR="007467C0" w:rsidRPr="00FB292A" w:rsidRDefault="007467C0" w:rsidP="009A37B3">
            <w:pPr>
              <w:pStyle w:val="TableBody"/>
            </w:pPr>
            <w:r w:rsidRPr="00FB292A">
              <w:t>Total deliveries from External Sources</w:t>
            </w:r>
          </w:p>
        </w:tc>
      </w:tr>
      <w:tr w:rsidR="007467C0" w:rsidRPr="00A875AE" w14:paraId="0947F7D4" w14:textId="77777777" w:rsidTr="006271D1">
        <w:trPr>
          <w:cantSplit/>
        </w:trPr>
        <w:tc>
          <w:tcPr>
            <w:tcW w:w="2570" w:type="dxa"/>
            <w:tcBorders>
              <w:top w:val="single" w:sz="6" w:space="0" w:color="auto"/>
              <w:bottom w:val="single" w:sz="6" w:space="0" w:color="auto"/>
              <w:right w:val="single" w:sz="6" w:space="0" w:color="auto"/>
            </w:tcBorders>
          </w:tcPr>
          <w:p w14:paraId="1BC40BB1" w14:textId="77777777" w:rsidR="007467C0" w:rsidRPr="00CC4050" w:rsidRDefault="007467C0" w:rsidP="009A37B3">
            <w:pPr>
              <w:pStyle w:val="TableBody"/>
              <w:rPr>
                <w:b/>
                <w:bCs/>
              </w:rPr>
            </w:pPr>
            <w:r w:rsidRPr="00CC4050">
              <w:rPr>
                <w:b/>
                <w:bCs/>
              </w:rPr>
              <w:t>Other Source Returns</w:t>
            </w:r>
          </w:p>
        </w:tc>
        <w:tc>
          <w:tcPr>
            <w:tcW w:w="5480" w:type="dxa"/>
            <w:tcBorders>
              <w:top w:val="single" w:sz="6" w:space="0" w:color="auto"/>
              <w:left w:val="nil"/>
              <w:bottom w:val="single" w:sz="6" w:space="0" w:color="auto"/>
            </w:tcBorders>
          </w:tcPr>
          <w:p w14:paraId="4B013B2D" w14:textId="77777777" w:rsidR="007467C0" w:rsidRPr="00FB292A" w:rsidRDefault="007467C0" w:rsidP="009A37B3">
            <w:pPr>
              <w:pStyle w:val="TableBody"/>
            </w:pPr>
            <w:r w:rsidRPr="00FB292A">
              <w:t>Total returns to External Sources</w:t>
            </w:r>
          </w:p>
        </w:tc>
      </w:tr>
      <w:tr w:rsidR="007467C0" w:rsidRPr="00A875AE" w14:paraId="730E489E" w14:textId="77777777" w:rsidTr="006271D1">
        <w:trPr>
          <w:cantSplit/>
        </w:trPr>
        <w:tc>
          <w:tcPr>
            <w:tcW w:w="2570" w:type="dxa"/>
            <w:tcBorders>
              <w:top w:val="single" w:sz="6" w:space="0" w:color="auto"/>
              <w:bottom w:val="single" w:sz="6" w:space="0" w:color="auto"/>
              <w:right w:val="single" w:sz="6" w:space="0" w:color="auto"/>
            </w:tcBorders>
          </w:tcPr>
          <w:p w14:paraId="28FB489F" w14:textId="77777777" w:rsidR="007467C0" w:rsidRPr="00CC4050" w:rsidRDefault="007467C0" w:rsidP="009A37B3">
            <w:pPr>
              <w:pStyle w:val="TableBody"/>
              <w:rPr>
                <w:b/>
                <w:bCs/>
              </w:rPr>
            </w:pPr>
            <w:r w:rsidRPr="00CC4050">
              <w:rPr>
                <w:b/>
                <w:bCs/>
              </w:rPr>
              <w:t>Exclude Button</w:t>
            </w:r>
          </w:p>
        </w:tc>
        <w:tc>
          <w:tcPr>
            <w:tcW w:w="5480" w:type="dxa"/>
            <w:tcBorders>
              <w:top w:val="single" w:sz="6" w:space="0" w:color="auto"/>
              <w:left w:val="nil"/>
              <w:bottom w:val="single" w:sz="6" w:space="0" w:color="auto"/>
            </w:tcBorders>
          </w:tcPr>
          <w:p w14:paraId="4B1DD5FA" w14:textId="77777777" w:rsidR="007467C0" w:rsidRPr="00FB292A" w:rsidRDefault="007467C0" w:rsidP="009A37B3">
            <w:pPr>
              <w:pStyle w:val="TableBody"/>
            </w:pPr>
            <w:r w:rsidRPr="00FB292A">
              <w:t>Excludes the history record for the date and quality thereby excluding it from being used in the forecast</w:t>
            </w:r>
          </w:p>
          <w:p w14:paraId="52A6A5F8" w14:textId="541502D7" w:rsidR="007467C0" w:rsidRPr="00FB292A" w:rsidRDefault="007467C0" w:rsidP="009A37B3">
            <w:pPr>
              <w:pStyle w:val="TableBody"/>
            </w:pPr>
            <w:r w:rsidRPr="00FB292A">
              <w:t xml:space="preserve">Upon clicking the Exclude Button, </w:t>
            </w:r>
            <w:r w:rsidR="0066776B">
              <w:t xml:space="preserve">the </w:t>
            </w:r>
            <w:r w:rsidRPr="00FB292A">
              <w:t>analyst can ch</w:t>
            </w:r>
            <w:r w:rsidR="0066776B">
              <w:t>o</w:t>
            </w:r>
            <w:r w:rsidRPr="00FB292A">
              <w:t xml:space="preserve">ose to exclude Deposits, </w:t>
            </w:r>
            <w:r w:rsidR="0008474D" w:rsidRPr="00FB292A">
              <w:t>Withdrawals,</w:t>
            </w:r>
            <w:r w:rsidRPr="00FB292A">
              <w:t xml:space="preserve"> or both from the popup window.</w:t>
            </w:r>
          </w:p>
          <w:p w14:paraId="5E3A063D" w14:textId="77777777" w:rsidR="007467C0" w:rsidRPr="00FB292A" w:rsidRDefault="007467C0" w:rsidP="00CC4050">
            <w:pPr>
              <w:pStyle w:val="TableNote"/>
            </w:pPr>
            <w:r w:rsidRPr="00CC4050">
              <w:rPr>
                <w:b/>
                <w:bCs/>
              </w:rPr>
              <w:t>Note:</w:t>
            </w:r>
            <w:r w:rsidRPr="00FB292A">
              <w:t xml:space="preserve"> The exclusion entries must be saved for them to take effect in the database. This is done by clicking the </w:t>
            </w:r>
            <w:r w:rsidRPr="00CC4050">
              <w:rPr>
                <w:b/>
                <w:bCs/>
              </w:rPr>
              <w:t>‘Save’</w:t>
            </w:r>
            <w:r w:rsidRPr="00FB292A">
              <w:t xml:space="preserve"> button at the bottom of the page.</w:t>
            </w:r>
          </w:p>
        </w:tc>
      </w:tr>
      <w:tr w:rsidR="007467C0" w:rsidRPr="00A875AE" w14:paraId="57B3C50E" w14:textId="77777777" w:rsidTr="006271D1">
        <w:trPr>
          <w:cantSplit/>
        </w:trPr>
        <w:tc>
          <w:tcPr>
            <w:tcW w:w="2570" w:type="dxa"/>
            <w:tcBorders>
              <w:top w:val="single" w:sz="6" w:space="0" w:color="auto"/>
              <w:bottom w:val="single" w:sz="6" w:space="0" w:color="auto"/>
              <w:right w:val="single" w:sz="6" w:space="0" w:color="auto"/>
            </w:tcBorders>
          </w:tcPr>
          <w:p w14:paraId="0604DC46" w14:textId="77777777" w:rsidR="007467C0" w:rsidRPr="00CC4050" w:rsidRDefault="007467C0" w:rsidP="009A37B3">
            <w:pPr>
              <w:pStyle w:val="TableBody"/>
              <w:rPr>
                <w:b/>
                <w:bCs/>
              </w:rPr>
            </w:pPr>
            <w:r w:rsidRPr="00CC4050">
              <w:rPr>
                <w:b/>
                <w:bCs/>
              </w:rPr>
              <w:t>Save Exclusion Entries Button</w:t>
            </w:r>
          </w:p>
        </w:tc>
        <w:tc>
          <w:tcPr>
            <w:tcW w:w="5480" w:type="dxa"/>
            <w:tcBorders>
              <w:top w:val="single" w:sz="6" w:space="0" w:color="auto"/>
              <w:left w:val="nil"/>
              <w:bottom w:val="single" w:sz="6" w:space="0" w:color="auto"/>
            </w:tcBorders>
          </w:tcPr>
          <w:p w14:paraId="03831B1C" w14:textId="77777777" w:rsidR="007467C0" w:rsidRPr="00FB292A" w:rsidRDefault="007467C0" w:rsidP="009A37B3">
            <w:pPr>
              <w:pStyle w:val="TableBody"/>
            </w:pPr>
            <w:r w:rsidRPr="00FB292A">
              <w:t>Saves the exclusion settings for the history records displayed.</w:t>
            </w:r>
          </w:p>
        </w:tc>
      </w:tr>
      <w:tr w:rsidR="007467C0" w:rsidRPr="00A875AE" w14:paraId="70EC0F3F" w14:textId="77777777" w:rsidTr="006271D1">
        <w:trPr>
          <w:cantSplit/>
        </w:trPr>
        <w:tc>
          <w:tcPr>
            <w:tcW w:w="2570" w:type="dxa"/>
            <w:tcBorders>
              <w:top w:val="single" w:sz="6" w:space="0" w:color="auto"/>
              <w:bottom w:val="single" w:sz="6" w:space="0" w:color="auto"/>
              <w:right w:val="single" w:sz="6" w:space="0" w:color="auto"/>
            </w:tcBorders>
          </w:tcPr>
          <w:p w14:paraId="269B99A8" w14:textId="77777777" w:rsidR="007467C0" w:rsidRPr="00CC4050" w:rsidRDefault="007467C0" w:rsidP="009A37B3">
            <w:pPr>
              <w:pStyle w:val="TableBody"/>
              <w:rPr>
                <w:b/>
                <w:bCs/>
              </w:rPr>
            </w:pPr>
            <w:r w:rsidRPr="00CC4050">
              <w:rPr>
                <w:b/>
                <w:bCs/>
              </w:rPr>
              <w:t>View Button</w:t>
            </w:r>
          </w:p>
        </w:tc>
        <w:tc>
          <w:tcPr>
            <w:tcW w:w="5480" w:type="dxa"/>
            <w:tcBorders>
              <w:top w:val="single" w:sz="6" w:space="0" w:color="auto"/>
              <w:left w:val="nil"/>
              <w:bottom w:val="single" w:sz="6" w:space="0" w:color="auto"/>
            </w:tcBorders>
          </w:tcPr>
          <w:p w14:paraId="3A628744" w14:textId="77777777" w:rsidR="007467C0" w:rsidRPr="00FB292A" w:rsidRDefault="007467C0" w:rsidP="009A37B3">
            <w:pPr>
              <w:pStyle w:val="TableBody"/>
            </w:pPr>
            <w:r w:rsidRPr="00FB292A">
              <w:t>Displays the report based on the dates selected.</w:t>
            </w:r>
          </w:p>
        </w:tc>
      </w:tr>
    </w:tbl>
    <w:p w14:paraId="65B35758"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2C2AAE07" w14:textId="77777777" w:rsidR="007467C0" w:rsidRDefault="007467C0" w:rsidP="007467C0"/>
    <w:p w14:paraId="7C62FAF6" w14:textId="77777777" w:rsidR="007467C0" w:rsidRDefault="007467C0" w:rsidP="007467C0">
      <w:pPr>
        <w:pStyle w:val="Heading4"/>
      </w:pPr>
      <w:bookmarkStart w:id="2202" w:name="_Ref249231966"/>
      <w:r>
        <w:t>Vault Forecast Report</w:t>
      </w:r>
      <w:bookmarkEnd w:id="2202"/>
    </w:p>
    <w:p w14:paraId="7C42A6F3" w14:textId="77777777" w:rsidR="007467C0" w:rsidRPr="00D6760E" w:rsidRDefault="007467C0" w:rsidP="009A37B3">
      <w:pPr>
        <w:pStyle w:val="BodyText"/>
      </w:pPr>
      <w:r>
        <w:t xml:space="preserve">The Vault Forecast Report allows the analyst to view the forecast results for a particular vault and time period. The analyst has many options as to the data that is viewed for dates, forecast type, denominations, and qualities. </w:t>
      </w:r>
    </w:p>
    <w:p w14:paraId="240BB496" w14:textId="77777777" w:rsidR="007467C0" w:rsidRPr="00D6760E" w:rsidRDefault="007467C0" w:rsidP="007467C0"/>
    <w:p w14:paraId="701B9F27" w14:textId="77777777" w:rsidR="007467C0" w:rsidRDefault="007467C0" w:rsidP="007467C0">
      <w:pPr>
        <w:pStyle w:val="Caption"/>
      </w:pPr>
      <w:bookmarkStart w:id="2203" w:name="_Toc74556775"/>
      <w:r>
        <w:lastRenderedPageBreak/>
        <w:t xml:space="preserve">Table </w:t>
      </w:r>
      <w:r>
        <w:fldChar w:fldCharType="begin"/>
      </w:r>
      <w:r>
        <w:instrText xml:space="preserve"> SEQ Table \* ARABIC </w:instrText>
      </w:r>
      <w:r>
        <w:fldChar w:fldCharType="separate"/>
      </w:r>
      <w:r>
        <w:rPr>
          <w:noProof/>
        </w:rPr>
        <w:t>136</w:t>
      </w:r>
      <w:r>
        <w:rPr>
          <w:noProof/>
        </w:rPr>
        <w:fldChar w:fldCharType="end"/>
      </w:r>
      <w:r>
        <w:t>: Vault Forecast Description</w:t>
      </w:r>
      <w:bookmarkEnd w:id="220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4A5B8F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EB59200"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6AF0D80" w14:textId="77777777" w:rsidR="007467C0" w:rsidRPr="00A875AE" w:rsidRDefault="007467C0" w:rsidP="00170D7D">
            <w:pPr>
              <w:pStyle w:val="TableHeader"/>
            </w:pPr>
            <w:r>
              <w:t>Description</w:t>
            </w:r>
          </w:p>
        </w:tc>
      </w:tr>
      <w:tr w:rsidR="007467C0" w:rsidRPr="00A875AE" w14:paraId="118ED915" w14:textId="77777777" w:rsidTr="006271D1">
        <w:trPr>
          <w:cantSplit/>
          <w:trHeight w:val="135"/>
        </w:trPr>
        <w:tc>
          <w:tcPr>
            <w:tcW w:w="2570" w:type="dxa"/>
            <w:tcBorders>
              <w:top w:val="nil"/>
              <w:bottom w:val="single" w:sz="6" w:space="0" w:color="auto"/>
              <w:right w:val="single" w:sz="6" w:space="0" w:color="auto"/>
            </w:tcBorders>
          </w:tcPr>
          <w:p w14:paraId="24B506C4" w14:textId="77777777" w:rsidR="007467C0" w:rsidRPr="00CC4050" w:rsidRDefault="007467C0" w:rsidP="001673CD">
            <w:pPr>
              <w:pStyle w:val="TableBody"/>
              <w:rPr>
                <w:b/>
                <w:bCs/>
              </w:rPr>
            </w:pPr>
            <w:r w:rsidRPr="00CC4050">
              <w:rPr>
                <w:b/>
                <w:bCs/>
              </w:rPr>
              <w:t>Forecast</w:t>
            </w:r>
          </w:p>
        </w:tc>
        <w:tc>
          <w:tcPr>
            <w:tcW w:w="5480" w:type="dxa"/>
            <w:tcBorders>
              <w:top w:val="nil"/>
              <w:left w:val="single" w:sz="6" w:space="0" w:color="auto"/>
              <w:bottom w:val="single" w:sz="6" w:space="0" w:color="auto"/>
            </w:tcBorders>
          </w:tcPr>
          <w:p w14:paraId="4FD1416D" w14:textId="77777777" w:rsidR="007467C0" w:rsidRPr="00FB292A" w:rsidRDefault="007467C0" w:rsidP="009A37B3">
            <w:pPr>
              <w:pStyle w:val="TableBody"/>
            </w:pPr>
            <w:r w:rsidRPr="00FB292A">
              <w:t>Allows the analyst to select the type of forecast values to display.</w:t>
            </w:r>
          </w:p>
          <w:p w14:paraId="29C7E397" w14:textId="77777777" w:rsidR="007467C0" w:rsidRPr="00FB292A" w:rsidRDefault="007467C0" w:rsidP="009A37B3">
            <w:pPr>
              <w:pStyle w:val="TableBody"/>
            </w:pPr>
            <w:r w:rsidRPr="00FB292A">
              <w:t>The available options are:</w:t>
            </w:r>
          </w:p>
          <w:p w14:paraId="7472EE65" w14:textId="77777777" w:rsidR="007467C0" w:rsidRPr="00FB292A" w:rsidRDefault="007467C0" w:rsidP="00CC4050">
            <w:pPr>
              <w:pStyle w:val="TableListBullet"/>
              <w:numPr>
                <w:ilvl w:val="0"/>
                <w:numId w:val="54"/>
              </w:numPr>
            </w:pPr>
            <w:r w:rsidRPr="00CC4050">
              <w:rPr>
                <w:b/>
                <w:bCs/>
              </w:rPr>
              <w:t>Total Vault Forecast –</w:t>
            </w:r>
            <w:r w:rsidRPr="00FB292A">
              <w:t xml:space="preserve"> Displays the total of all the forecast elements</w:t>
            </w:r>
          </w:p>
          <w:p w14:paraId="78309106" w14:textId="77777777" w:rsidR="007467C0" w:rsidRPr="00FB292A" w:rsidRDefault="007467C0" w:rsidP="00CC4050">
            <w:pPr>
              <w:pStyle w:val="TableListBullet"/>
              <w:numPr>
                <w:ilvl w:val="0"/>
                <w:numId w:val="54"/>
              </w:numPr>
            </w:pPr>
            <w:r w:rsidRPr="00CC4050">
              <w:rPr>
                <w:b/>
                <w:bCs/>
              </w:rPr>
              <w:t>Branch Details –</w:t>
            </w:r>
            <w:r w:rsidRPr="00FB292A">
              <w:t xml:space="preserve"> Displays the details of the branch element of the forecast</w:t>
            </w:r>
          </w:p>
          <w:p w14:paraId="7A388897" w14:textId="77777777" w:rsidR="007467C0" w:rsidRPr="00FB292A" w:rsidRDefault="007467C0" w:rsidP="00CC4050">
            <w:pPr>
              <w:pStyle w:val="TableListBullet"/>
              <w:numPr>
                <w:ilvl w:val="0"/>
                <w:numId w:val="54"/>
              </w:numPr>
            </w:pPr>
            <w:r w:rsidRPr="00CC4050">
              <w:rPr>
                <w:b/>
                <w:bCs/>
              </w:rPr>
              <w:t>ATM Details –</w:t>
            </w:r>
            <w:r w:rsidRPr="00FB292A">
              <w:t xml:space="preserve"> Displays the details of the ATM element of the forecast</w:t>
            </w:r>
          </w:p>
          <w:p w14:paraId="65DCFAF8" w14:textId="77777777" w:rsidR="007467C0" w:rsidRPr="00FB292A" w:rsidRDefault="007467C0" w:rsidP="00CC4050">
            <w:pPr>
              <w:pStyle w:val="TableListBullet"/>
              <w:numPr>
                <w:ilvl w:val="0"/>
                <w:numId w:val="54"/>
              </w:numPr>
            </w:pPr>
            <w:r w:rsidRPr="00CC4050">
              <w:rPr>
                <w:b/>
                <w:bCs/>
              </w:rPr>
              <w:t>Vault Details –</w:t>
            </w:r>
            <w:r w:rsidRPr="00FB292A">
              <w:t xml:space="preserve"> Displays the details of the Vault element of the forecast</w:t>
            </w:r>
          </w:p>
          <w:p w14:paraId="6994EE82" w14:textId="77777777" w:rsidR="007467C0" w:rsidRPr="00FB292A" w:rsidRDefault="007467C0" w:rsidP="00CC4050">
            <w:pPr>
              <w:pStyle w:val="TableListBullet"/>
              <w:numPr>
                <w:ilvl w:val="0"/>
                <w:numId w:val="54"/>
              </w:numPr>
            </w:pPr>
            <w:r w:rsidRPr="00CC4050">
              <w:rPr>
                <w:b/>
                <w:bCs/>
              </w:rPr>
              <w:t>Commercial Details –</w:t>
            </w:r>
            <w:r w:rsidRPr="00FB292A">
              <w:t xml:space="preserve"> Displays the details of the Commercial element of the forecast</w:t>
            </w:r>
          </w:p>
        </w:tc>
      </w:tr>
      <w:tr w:rsidR="007467C0" w:rsidRPr="00A875AE" w14:paraId="505E10D9" w14:textId="77777777" w:rsidTr="006271D1">
        <w:trPr>
          <w:cantSplit/>
          <w:trHeight w:val="135"/>
        </w:trPr>
        <w:tc>
          <w:tcPr>
            <w:tcW w:w="2570" w:type="dxa"/>
            <w:tcBorders>
              <w:top w:val="nil"/>
              <w:bottom w:val="single" w:sz="6" w:space="0" w:color="auto"/>
              <w:right w:val="single" w:sz="6" w:space="0" w:color="auto"/>
            </w:tcBorders>
          </w:tcPr>
          <w:p w14:paraId="302AA4AA" w14:textId="77777777" w:rsidR="007467C0" w:rsidRPr="00CC4050" w:rsidRDefault="007467C0" w:rsidP="001673CD">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6EFBE3C6" w14:textId="77777777" w:rsidR="007467C0" w:rsidRPr="00FB292A" w:rsidRDefault="007467C0" w:rsidP="009A37B3">
            <w:pPr>
              <w:pStyle w:val="TableBody"/>
            </w:pPr>
            <w:r w:rsidRPr="00FB292A">
              <w:t>Starting date of the report</w:t>
            </w:r>
          </w:p>
        </w:tc>
      </w:tr>
      <w:tr w:rsidR="007467C0" w:rsidRPr="00A875AE" w14:paraId="4A0673AE" w14:textId="77777777" w:rsidTr="006271D1">
        <w:trPr>
          <w:cantSplit/>
        </w:trPr>
        <w:tc>
          <w:tcPr>
            <w:tcW w:w="2570" w:type="dxa"/>
            <w:tcBorders>
              <w:top w:val="nil"/>
              <w:bottom w:val="single" w:sz="6" w:space="0" w:color="auto"/>
              <w:right w:val="single" w:sz="6" w:space="0" w:color="auto"/>
            </w:tcBorders>
          </w:tcPr>
          <w:p w14:paraId="43B940A7" w14:textId="77777777" w:rsidR="007467C0" w:rsidRPr="00CC4050" w:rsidRDefault="007467C0" w:rsidP="001673CD">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34F22F1E" w14:textId="77777777" w:rsidR="007467C0" w:rsidRPr="00FB292A" w:rsidRDefault="007467C0" w:rsidP="009A37B3">
            <w:pPr>
              <w:pStyle w:val="TableBody"/>
            </w:pPr>
            <w:r w:rsidRPr="00FB292A">
              <w:t>Ending date of the report</w:t>
            </w:r>
          </w:p>
        </w:tc>
      </w:tr>
      <w:tr w:rsidR="007467C0" w:rsidRPr="00A875AE" w14:paraId="52D933DC" w14:textId="77777777" w:rsidTr="006271D1">
        <w:trPr>
          <w:cantSplit/>
        </w:trPr>
        <w:tc>
          <w:tcPr>
            <w:tcW w:w="2570" w:type="dxa"/>
            <w:tcBorders>
              <w:top w:val="single" w:sz="6" w:space="0" w:color="auto"/>
              <w:bottom w:val="single" w:sz="6" w:space="0" w:color="auto"/>
              <w:right w:val="single" w:sz="6" w:space="0" w:color="auto"/>
            </w:tcBorders>
          </w:tcPr>
          <w:p w14:paraId="7490B59F" w14:textId="77777777" w:rsidR="007467C0" w:rsidRPr="00CC4050" w:rsidRDefault="007467C0" w:rsidP="001673CD">
            <w:pPr>
              <w:pStyle w:val="TableBody"/>
              <w:rPr>
                <w:b/>
                <w:bCs/>
              </w:rPr>
            </w:pPr>
            <w:r w:rsidRPr="00CC4050">
              <w:rPr>
                <w:b/>
                <w:bCs/>
              </w:rPr>
              <w:t>Denom</w:t>
            </w:r>
          </w:p>
        </w:tc>
        <w:tc>
          <w:tcPr>
            <w:tcW w:w="5480" w:type="dxa"/>
            <w:tcBorders>
              <w:top w:val="single" w:sz="6" w:space="0" w:color="auto"/>
              <w:left w:val="single" w:sz="6" w:space="0" w:color="auto"/>
              <w:bottom w:val="single" w:sz="6" w:space="0" w:color="auto"/>
            </w:tcBorders>
          </w:tcPr>
          <w:p w14:paraId="6E9485AD" w14:textId="77777777" w:rsidR="007467C0" w:rsidRPr="00FB292A" w:rsidRDefault="007467C0" w:rsidP="009A37B3">
            <w:pPr>
              <w:pStyle w:val="TableBody"/>
            </w:pPr>
            <w:r w:rsidRPr="00FB292A">
              <w:t>Denomination ID that will be reported</w:t>
            </w:r>
          </w:p>
        </w:tc>
      </w:tr>
      <w:tr w:rsidR="007467C0" w:rsidRPr="00A875AE" w14:paraId="1B586852" w14:textId="77777777" w:rsidTr="006271D1">
        <w:trPr>
          <w:cantSplit/>
        </w:trPr>
        <w:tc>
          <w:tcPr>
            <w:tcW w:w="2570" w:type="dxa"/>
            <w:tcBorders>
              <w:top w:val="single" w:sz="6" w:space="0" w:color="auto"/>
              <w:bottom w:val="single" w:sz="6" w:space="0" w:color="auto"/>
              <w:right w:val="single" w:sz="6" w:space="0" w:color="auto"/>
            </w:tcBorders>
          </w:tcPr>
          <w:p w14:paraId="71A75C0E" w14:textId="77777777" w:rsidR="007467C0" w:rsidRPr="00CC4050" w:rsidRDefault="007467C0" w:rsidP="001673CD">
            <w:pPr>
              <w:pStyle w:val="TableBody"/>
              <w:rPr>
                <w:b/>
                <w:bCs/>
              </w:rPr>
            </w:pPr>
            <w:r w:rsidRPr="00CC4050">
              <w:rPr>
                <w:b/>
                <w:bCs/>
              </w:rPr>
              <w:t>Qual</w:t>
            </w:r>
          </w:p>
        </w:tc>
        <w:tc>
          <w:tcPr>
            <w:tcW w:w="5480" w:type="dxa"/>
            <w:tcBorders>
              <w:top w:val="single" w:sz="6" w:space="0" w:color="auto"/>
              <w:left w:val="nil"/>
              <w:bottom w:val="single" w:sz="6" w:space="0" w:color="auto"/>
            </w:tcBorders>
          </w:tcPr>
          <w:p w14:paraId="3C837CD2" w14:textId="77777777" w:rsidR="007467C0" w:rsidRPr="00FB292A" w:rsidRDefault="007467C0" w:rsidP="009A37B3">
            <w:pPr>
              <w:pStyle w:val="TableBody"/>
            </w:pPr>
            <w:r w:rsidRPr="00FB292A">
              <w:t>Quality of the denomination that will be reported</w:t>
            </w:r>
          </w:p>
        </w:tc>
      </w:tr>
      <w:tr w:rsidR="007467C0" w:rsidRPr="00A875AE" w14:paraId="4A2E75D2" w14:textId="77777777" w:rsidTr="006271D1">
        <w:trPr>
          <w:cantSplit/>
        </w:trPr>
        <w:tc>
          <w:tcPr>
            <w:tcW w:w="2570" w:type="dxa"/>
            <w:tcBorders>
              <w:top w:val="single" w:sz="6" w:space="0" w:color="auto"/>
              <w:bottom w:val="single" w:sz="6" w:space="0" w:color="auto"/>
              <w:right w:val="single" w:sz="6" w:space="0" w:color="auto"/>
            </w:tcBorders>
          </w:tcPr>
          <w:p w14:paraId="29A6D813" w14:textId="77777777" w:rsidR="007467C0" w:rsidRPr="00CC4050" w:rsidRDefault="007467C0" w:rsidP="001673CD">
            <w:pPr>
              <w:pStyle w:val="TableBody"/>
              <w:rPr>
                <w:b/>
                <w:bCs/>
              </w:rPr>
            </w:pPr>
            <w:r w:rsidRPr="00CC4050">
              <w:rPr>
                <w:b/>
                <w:bCs/>
              </w:rPr>
              <w:t>Date</w:t>
            </w:r>
          </w:p>
        </w:tc>
        <w:tc>
          <w:tcPr>
            <w:tcW w:w="5480" w:type="dxa"/>
            <w:tcBorders>
              <w:top w:val="single" w:sz="6" w:space="0" w:color="auto"/>
              <w:left w:val="nil"/>
              <w:bottom w:val="single" w:sz="6" w:space="0" w:color="auto"/>
            </w:tcBorders>
          </w:tcPr>
          <w:p w14:paraId="00BC12EB" w14:textId="77777777" w:rsidR="007467C0" w:rsidRPr="00FB292A" w:rsidRDefault="007467C0" w:rsidP="009A37B3">
            <w:pPr>
              <w:pStyle w:val="TableBody"/>
            </w:pPr>
            <w:r w:rsidRPr="00FB292A">
              <w:t>Date of the reporting forecast</w:t>
            </w:r>
          </w:p>
        </w:tc>
      </w:tr>
      <w:tr w:rsidR="007467C0" w:rsidRPr="00A875AE" w14:paraId="3BD1EAC3" w14:textId="77777777" w:rsidTr="006271D1">
        <w:trPr>
          <w:cantSplit/>
        </w:trPr>
        <w:tc>
          <w:tcPr>
            <w:tcW w:w="2570" w:type="dxa"/>
            <w:tcBorders>
              <w:top w:val="single" w:sz="6" w:space="0" w:color="auto"/>
              <w:bottom w:val="single" w:sz="6" w:space="0" w:color="auto"/>
              <w:right w:val="single" w:sz="6" w:space="0" w:color="auto"/>
            </w:tcBorders>
          </w:tcPr>
          <w:p w14:paraId="736AD8D2" w14:textId="77777777" w:rsidR="007467C0" w:rsidRPr="00CC4050" w:rsidRDefault="007467C0" w:rsidP="001673CD">
            <w:pPr>
              <w:pStyle w:val="TableBody"/>
              <w:rPr>
                <w:b/>
                <w:bCs/>
              </w:rPr>
            </w:pPr>
            <w:r w:rsidRPr="00CC4050">
              <w:rPr>
                <w:b/>
                <w:bCs/>
              </w:rPr>
              <w:t>Denomination</w:t>
            </w:r>
          </w:p>
        </w:tc>
        <w:tc>
          <w:tcPr>
            <w:tcW w:w="5480" w:type="dxa"/>
            <w:tcBorders>
              <w:top w:val="single" w:sz="6" w:space="0" w:color="auto"/>
              <w:left w:val="nil"/>
              <w:bottom w:val="single" w:sz="6" w:space="0" w:color="auto"/>
            </w:tcBorders>
          </w:tcPr>
          <w:p w14:paraId="650CEC4B" w14:textId="77777777" w:rsidR="007467C0" w:rsidRPr="00FB292A" w:rsidRDefault="007467C0" w:rsidP="009A37B3">
            <w:pPr>
              <w:pStyle w:val="TableBody"/>
            </w:pPr>
            <w:r w:rsidRPr="00FB292A">
              <w:t>Denomination relating to the date of the report</w:t>
            </w:r>
          </w:p>
        </w:tc>
      </w:tr>
      <w:tr w:rsidR="007467C0" w:rsidRPr="00A875AE" w14:paraId="03848B2F" w14:textId="77777777" w:rsidTr="006271D1">
        <w:trPr>
          <w:cantSplit/>
        </w:trPr>
        <w:tc>
          <w:tcPr>
            <w:tcW w:w="2570" w:type="dxa"/>
            <w:tcBorders>
              <w:top w:val="single" w:sz="6" w:space="0" w:color="auto"/>
              <w:bottom w:val="single" w:sz="6" w:space="0" w:color="auto"/>
              <w:right w:val="single" w:sz="6" w:space="0" w:color="auto"/>
            </w:tcBorders>
          </w:tcPr>
          <w:p w14:paraId="7F281BCB" w14:textId="77777777" w:rsidR="007467C0" w:rsidRPr="00CC4050" w:rsidRDefault="007467C0" w:rsidP="001673CD">
            <w:pPr>
              <w:pStyle w:val="TableBody"/>
              <w:rPr>
                <w:b/>
                <w:bCs/>
              </w:rPr>
            </w:pPr>
            <w:r w:rsidRPr="00CC4050">
              <w:rPr>
                <w:b/>
                <w:bCs/>
              </w:rPr>
              <w:t>Cash In</w:t>
            </w:r>
          </w:p>
        </w:tc>
        <w:tc>
          <w:tcPr>
            <w:tcW w:w="5480" w:type="dxa"/>
            <w:tcBorders>
              <w:top w:val="single" w:sz="6" w:space="0" w:color="auto"/>
              <w:left w:val="nil"/>
              <w:bottom w:val="single" w:sz="6" w:space="0" w:color="auto"/>
            </w:tcBorders>
          </w:tcPr>
          <w:p w14:paraId="40BF3C99" w14:textId="77777777" w:rsidR="007467C0" w:rsidRPr="00FB292A" w:rsidRDefault="007467C0" w:rsidP="009A37B3">
            <w:pPr>
              <w:pStyle w:val="TableBody"/>
            </w:pPr>
            <w:r w:rsidRPr="00FB292A">
              <w:t>Shows the forecast and actual values of the forecast based on the type of forecast selected</w:t>
            </w:r>
          </w:p>
        </w:tc>
      </w:tr>
      <w:tr w:rsidR="007467C0" w:rsidRPr="00A875AE" w14:paraId="222A0668" w14:textId="77777777" w:rsidTr="006271D1">
        <w:trPr>
          <w:cantSplit/>
        </w:trPr>
        <w:tc>
          <w:tcPr>
            <w:tcW w:w="2570" w:type="dxa"/>
            <w:tcBorders>
              <w:top w:val="single" w:sz="6" w:space="0" w:color="auto"/>
              <w:bottom w:val="single" w:sz="6" w:space="0" w:color="auto"/>
              <w:right w:val="single" w:sz="6" w:space="0" w:color="auto"/>
            </w:tcBorders>
          </w:tcPr>
          <w:p w14:paraId="0EDC3623" w14:textId="77777777" w:rsidR="007467C0" w:rsidRPr="00CC4050" w:rsidRDefault="007467C0" w:rsidP="001673CD">
            <w:pPr>
              <w:pStyle w:val="TableBody"/>
              <w:rPr>
                <w:b/>
                <w:bCs/>
              </w:rPr>
            </w:pPr>
            <w:r w:rsidRPr="00CC4050">
              <w:rPr>
                <w:b/>
                <w:bCs/>
              </w:rPr>
              <w:t>Cash Out</w:t>
            </w:r>
          </w:p>
        </w:tc>
        <w:tc>
          <w:tcPr>
            <w:tcW w:w="5480" w:type="dxa"/>
            <w:tcBorders>
              <w:top w:val="single" w:sz="6" w:space="0" w:color="auto"/>
              <w:left w:val="nil"/>
              <w:bottom w:val="single" w:sz="6" w:space="0" w:color="auto"/>
            </w:tcBorders>
          </w:tcPr>
          <w:p w14:paraId="311588B3" w14:textId="77777777" w:rsidR="007467C0" w:rsidRPr="00FB292A" w:rsidRDefault="007467C0" w:rsidP="009A37B3">
            <w:pPr>
              <w:pStyle w:val="TableBody"/>
            </w:pPr>
            <w:r w:rsidRPr="00FB292A">
              <w:t>Shows the forecast and actual values of the forecast based on the type of forecast selected</w:t>
            </w:r>
          </w:p>
        </w:tc>
      </w:tr>
      <w:tr w:rsidR="007467C0" w:rsidRPr="00A875AE" w14:paraId="7FBE9CCC" w14:textId="77777777" w:rsidTr="006271D1">
        <w:trPr>
          <w:cantSplit/>
        </w:trPr>
        <w:tc>
          <w:tcPr>
            <w:tcW w:w="2570" w:type="dxa"/>
            <w:tcBorders>
              <w:top w:val="single" w:sz="6" w:space="0" w:color="auto"/>
              <w:bottom w:val="single" w:sz="6" w:space="0" w:color="auto"/>
              <w:right w:val="single" w:sz="6" w:space="0" w:color="auto"/>
            </w:tcBorders>
          </w:tcPr>
          <w:p w14:paraId="41449348" w14:textId="77777777" w:rsidR="007467C0" w:rsidRPr="00CC4050" w:rsidRDefault="007467C0" w:rsidP="001673CD">
            <w:pPr>
              <w:pStyle w:val="TableBody"/>
              <w:rPr>
                <w:b/>
                <w:bCs/>
              </w:rPr>
            </w:pPr>
            <w:r w:rsidRPr="00CC4050">
              <w:rPr>
                <w:b/>
                <w:bCs/>
              </w:rPr>
              <w:t>Net Demand</w:t>
            </w:r>
          </w:p>
        </w:tc>
        <w:tc>
          <w:tcPr>
            <w:tcW w:w="5480" w:type="dxa"/>
            <w:tcBorders>
              <w:top w:val="single" w:sz="6" w:space="0" w:color="auto"/>
              <w:left w:val="nil"/>
              <w:bottom w:val="single" w:sz="6" w:space="0" w:color="auto"/>
            </w:tcBorders>
          </w:tcPr>
          <w:p w14:paraId="7ED30047" w14:textId="77777777" w:rsidR="007467C0" w:rsidRPr="00FB292A" w:rsidRDefault="007467C0" w:rsidP="009A37B3">
            <w:pPr>
              <w:pStyle w:val="TableBody"/>
            </w:pPr>
            <w:r w:rsidRPr="00FB292A">
              <w:t>Shows the total net demand values of the forecast based on the type of forecast selected</w:t>
            </w:r>
          </w:p>
        </w:tc>
      </w:tr>
      <w:tr w:rsidR="007467C0" w:rsidRPr="00A875AE" w14:paraId="15DDDDE1" w14:textId="77777777" w:rsidTr="006271D1">
        <w:trPr>
          <w:cantSplit/>
        </w:trPr>
        <w:tc>
          <w:tcPr>
            <w:tcW w:w="2570" w:type="dxa"/>
            <w:tcBorders>
              <w:top w:val="single" w:sz="6" w:space="0" w:color="auto"/>
              <w:bottom w:val="single" w:sz="6" w:space="0" w:color="auto"/>
              <w:right w:val="single" w:sz="6" w:space="0" w:color="auto"/>
            </w:tcBorders>
          </w:tcPr>
          <w:p w14:paraId="4E924BCC" w14:textId="77777777" w:rsidR="007467C0" w:rsidRPr="00CC4050" w:rsidRDefault="007467C0" w:rsidP="001673CD">
            <w:pPr>
              <w:pStyle w:val="TableBody"/>
              <w:rPr>
                <w:b/>
                <w:bCs/>
              </w:rPr>
            </w:pPr>
            <w:r w:rsidRPr="00CC4050">
              <w:rPr>
                <w:b/>
                <w:bCs/>
              </w:rPr>
              <w:t>Submit Button</w:t>
            </w:r>
          </w:p>
        </w:tc>
        <w:tc>
          <w:tcPr>
            <w:tcW w:w="5480" w:type="dxa"/>
            <w:tcBorders>
              <w:top w:val="single" w:sz="6" w:space="0" w:color="auto"/>
              <w:left w:val="nil"/>
              <w:bottom w:val="single" w:sz="6" w:space="0" w:color="auto"/>
            </w:tcBorders>
          </w:tcPr>
          <w:p w14:paraId="5D72BD87" w14:textId="77777777" w:rsidR="007467C0" w:rsidRPr="00FB292A" w:rsidRDefault="007467C0" w:rsidP="009A37B3">
            <w:pPr>
              <w:pStyle w:val="TableBody"/>
            </w:pPr>
            <w:r w:rsidRPr="00FB292A">
              <w:t>Submits the report to be viewed based on the options selected.</w:t>
            </w:r>
          </w:p>
        </w:tc>
      </w:tr>
    </w:tbl>
    <w:p w14:paraId="3B2F1CA2"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27445049" w14:textId="77777777" w:rsidR="007467C0" w:rsidRDefault="007467C0" w:rsidP="007467C0"/>
    <w:p w14:paraId="02C8B546" w14:textId="77777777" w:rsidR="007467C0" w:rsidRDefault="007467C0" w:rsidP="007467C0">
      <w:pPr>
        <w:pStyle w:val="Heading4"/>
      </w:pPr>
      <w:bookmarkStart w:id="2204" w:name="_Ref249231969"/>
      <w:r>
        <w:t>Commercial History Report</w:t>
      </w:r>
      <w:bookmarkEnd w:id="2204"/>
    </w:p>
    <w:p w14:paraId="68DEED1C" w14:textId="77777777" w:rsidR="007467C0" w:rsidRPr="00D6760E" w:rsidRDefault="007467C0" w:rsidP="001673CD">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14:paraId="37F66208" w14:textId="77777777" w:rsidR="007467C0" w:rsidRDefault="007467C0" w:rsidP="007467C0">
      <w:pPr>
        <w:pStyle w:val="Caption"/>
      </w:pPr>
      <w:bookmarkStart w:id="2205" w:name="_Toc74556776"/>
      <w:r>
        <w:lastRenderedPageBreak/>
        <w:t xml:space="preserve">Table </w:t>
      </w:r>
      <w:r>
        <w:fldChar w:fldCharType="begin"/>
      </w:r>
      <w:r>
        <w:instrText xml:space="preserve"> SEQ Table \* ARABIC </w:instrText>
      </w:r>
      <w:r>
        <w:fldChar w:fldCharType="separate"/>
      </w:r>
      <w:r>
        <w:rPr>
          <w:noProof/>
        </w:rPr>
        <w:t>137</w:t>
      </w:r>
      <w:r>
        <w:rPr>
          <w:noProof/>
        </w:rPr>
        <w:fldChar w:fldCharType="end"/>
      </w:r>
      <w:r>
        <w:t>: Commercial History Description</w:t>
      </w:r>
      <w:bookmarkEnd w:id="220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C0BBD06"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21BA075"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8E749EB" w14:textId="77777777" w:rsidR="007467C0" w:rsidRPr="00A875AE" w:rsidRDefault="007467C0" w:rsidP="00170D7D">
            <w:pPr>
              <w:pStyle w:val="TableHeader"/>
            </w:pPr>
            <w:r>
              <w:t>Description</w:t>
            </w:r>
          </w:p>
        </w:tc>
      </w:tr>
      <w:tr w:rsidR="007467C0" w:rsidRPr="00A875AE" w14:paraId="711EA01E" w14:textId="77777777" w:rsidTr="006271D1">
        <w:trPr>
          <w:cantSplit/>
          <w:trHeight w:val="135"/>
        </w:trPr>
        <w:tc>
          <w:tcPr>
            <w:tcW w:w="2570" w:type="dxa"/>
            <w:tcBorders>
              <w:top w:val="nil"/>
              <w:bottom w:val="single" w:sz="6" w:space="0" w:color="auto"/>
              <w:right w:val="single" w:sz="6" w:space="0" w:color="auto"/>
            </w:tcBorders>
          </w:tcPr>
          <w:p w14:paraId="495F7B4D" w14:textId="77777777" w:rsidR="007467C0" w:rsidRPr="00CC4050" w:rsidRDefault="007467C0" w:rsidP="001673CD">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6F0A16EE" w14:textId="77777777" w:rsidR="007467C0" w:rsidRPr="00FB292A" w:rsidRDefault="007467C0" w:rsidP="001673CD">
            <w:pPr>
              <w:pStyle w:val="TableBody"/>
            </w:pPr>
            <w:r w:rsidRPr="00FB292A">
              <w:t>Starting date of the report</w:t>
            </w:r>
          </w:p>
        </w:tc>
      </w:tr>
      <w:tr w:rsidR="007467C0" w:rsidRPr="00A875AE" w14:paraId="71F6E990" w14:textId="77777777" w:rsidTr="006271D1">
        <w:trPr>
          <w:cantSplit/>
          <w:trHeight w:val="135"/>
        </w:trPr>
        <w:tc>
          <w:tcPr>
            <w:tcW w:w="2570" w:type="dxa"/>
            <w:tcBorders>
              <w:top w:val="nil"/>
              <w:bottom w:val="single" w:sz="6" w:space="0" w:color="auto"/>
              <w:right w:val="single" w:sz="6" w:space="0" w:color="auto"/>
            </w:tcBorders>
          </w:tcPr>
          <w:p w14:paraId="3EF1A240" w14:textId="77777777" w:rsidR="007467C0" w:rsidRPr="00CC4050" w:rsidRDefault="007467C0" w:rsidP="001673CD">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56EA34C2" w14:textId="77777777" w:rsidR="007467C0" w:rsidRPr="00FB292A" w:rsidRDefault="007467C0" w:rsidP="001673CD">
            <w:pPr>
              <w:pStyle w:val="TableBody"/>
            </w:pPr>
            <w:r w:rsidRPr="00FB292A">
              <w:t>Ending date of the report</w:t>
            </w:r>
          </w:p>
        </w:tc>
      </w:tr>
      <w:tr w:rsidR="007467C0" w:rsidRPr="00A875AE" w14:paraId="38FA0963" w14:textId="77777777" w:rsidTr="006271D1">
        <w:trPr>
          <w:cantSplit/>
        </w:trPr>
        <w:tc>
          <w:tcPr>
            <w:tcW w:w="2570" w:type="dxa"/>
            <w:tcBorders>
              <w:top w:val="nil"/>
              <w:bottom w:val="single" w:sz="6" w:space="0" w:color="auto"/>
              <w:right w:val="single" w:sz="6" w:space="0" w:color="auto"/>
            </w:tcBorders>
          </w:tcPr>
          <w:p w14:paraId="286B3984" w14:textId="77777777" w:rsidR="007467C0" w:rsidRPr="00CC4050" w:rsidRDefault="007467C0" w:rsidP="001673CD">
            <w:pPr>
              <w:pStyle w:val="TableBody"/>
              <w:rPr>
                <w:b/>
                <w:bCs/>
              </w:rPr>
            </w:pPr>
            <w:r w:rsidRPr="00CC4050">
              <w:rPr>
                <w:b/>
                <w:bCs/>
              </w:rPr>
              <w:t>Date</w:t>
            </w:r>
          </w:p>
        </w:tc>
        <w:tc>
          <w:tcPr>
            <w:tcW w:w="5480" w:type="dxa"/>
            <w:tcBorders>
              <w:top w:val="nil"/>
              <w:left w:val="single" w:sz="6" w:space="0" w:color="auto"/>
              <w:bottom w:val="single" w:sz="6" w:space="0" w:color="auto"/>
            </w:tcBorders>
          </w:tcPr>
          <w:p w14:paraId="348A4EB3" w14:textId="77777777" w:rsidR="007467C0" w:rsidRPr="00FB292A" w:rsidRDefault="007467C0" w:rsidP="001673CD">
            <w:pPr>
              <w:pStyle w:val="TableBody"/>
            </w:pPr>
            <w:r w:rsidRPr="00FB292A">
              <w:t>Date of the reporting day</w:t>
            </w:r>
          </w:p>
        </w:tc>
      </w:tr>
      <w:tr w:rsidR="007467C0" w:rsidRPr="00A875AE" w14:paraId="2935FB94" w14:textId="77777777" w:rsidTr="006271D1">
        <w:trPr>
          <w:cantSplit/>
        </w:trPr>
        <w:tc>
          <w:tcPr>
            <w:tcW w:w="2570" w:type="dxa"/>
            <w:tcBorders>
              <w:top w:val="single" w:sz="6" w:space="0" w:color="auto"/>
              <w:bottom w:val="single" w:sz="6" w:space="0" w:color="auto"/>
              <w:right w:val="single" w:sz="6" w:space="0" w:color="auto"/>
            </w:tcBorders>
          </w:tcPr>
          <w:p w14:paraId="6B46E511" w14:textId="77777777" w:rsidR="007467C0" w:rsidRPr="00CC4050" w:rsidRDefault="007467C0" w:rsidP="001673CD">
            <w:pPr>
              <w:pStyle w:val="TableBody"/>
              <w:rPr>
                <w:b/>
                <w:bCs/>
              </w:rPr>
            </w:pPr>
            <w:r w:rsidRPr="00CC4050">
              <w:rPr>
                <w:b/>
                <w:bCs/>
              </w:rPr>
              <w:t>Denomination</w:t>
            </w:r>
          </w:p>
        </w:tc>
        <w:tc>
          <w:tcPr>
            <w:tcW w:w="5480" w:type="dxa"/>
            <w:tcBorders>
              <w:top w:val="single" w:sz="6" w:space="0" w:color="auto"/>
              <w:left w:val="single" w:sz="6" w:space="0" w:color="auto"/>
              <w:bottom w:val="single" w:sz="6" w:space="0" w:color="auto"/>
            </w:tcBorders>
          </w:tcPr>
          <w:p w14:paraId="19CEAFAB" w14:textId="77777777" w:rsidR="007467C0" w:rsidRPr="00FB292A" w:rsidRDefault="007467C0" w:rsidP="001673CD">
            <w:pPr>
              <w:pStyle w:val="TableBody"/>
            </w:pPr>
            <w:r w:rsidRPr="00FB292A">
              <w:t>Denomination and quality relating to the date of the report</w:t>
            </w:r>
          </w:p>
        </w:tc>
      </w:tr>
      <w:tr w:rsidR="007467C0" w:rsidRPr="00A875AE" w14:paraId="17F4FD5E" w14:textId="77777777" w:rsidTr="006271D1">
        <w:trPr>
          <w:cantSplit/>
        </w:trPr>
        <w:tc>
          <w:tcPr>
            <w:tcW w:w="2570" w:type="dxa"/>
            <w:tcBorders>
              <w:top w:val="single" w:sz="6" w:space="0" w:color="auto"/>
              <w:bottom w:val="single" w:sz="6" w:space="0" w:color="auto"/>
              <w:right w:val="single" w:sz="6" w:space="0" w:color="auto"/>
            </w:tcBorders>
          </w:tcPr>
          <w:p w14:paraId="1701290C" w14:textId="77777777" w:rsidR="007467C0" w:rsidRPr="00CC4050" w:rsidRDefault="007467C0" w:rsidP="001673CD">
            <w:pPr>
              <w:pStyle w:val="TableBody"/>
              <w:rPr>
                <w:b/>
                <w:bCs/>
              </w:rPr>
            </w:pPr>
            <w:r w:rsidRPr="00CC4050">
              <w:rPr>
                <w:b/>
                <w:bCs/>
              </w:rPr>
              <w:t>Deposits</w:t>
            </w:r>
          </w:p>
        </w:tc>
        <w:tc>
          <w:tcPr>
            <w:tcW w:w="5480" w:type="dxa"/>
            <w:tcBorders>
              <w:top w:val="single" w:sz="6" w:space="0" w:color="auto"/>
              <w:left w:val="nil"/>
              <w:bottom w:val="single" w:sz="6" w:space="0" w:color="auto"/>
            </w:tcBorders>
          </w:tcPr>
          <w:p w14:paraId="22906164" w14:textId="77777777" w:rsidR="007467C0" w:rsidRPr="00FB292A" w:rsidRDefault="007467C0" w:rsidP="001673CD">
            <w:pPr>
              <w:pStyle w:val="TableBody"/>
            </w:pPr>
            <w:r w:rsidRPr="00FB292A">
              <w:t>Deposits into the Vault for the quality and denomination of the report</w:t>
            </w:r>
          </w:p>
        </w:tc>
      </w:tr>
      <w:tr w:rsidR="007467C0" w:rsidRPr="00A875AE" w14:paraId="55A2086F" w14:textId="77777777" w:rsidTr="006271D1">
        <w:trPr>
          <w:cantSplit/>
        </w:trPr>
        <w:tc>
          <w:tcPr>
            <w:tcW w:w="2570" w:type="dxa"/>
            <w:tcBorders>
              <w:top w:val="single" w:sz="6" w:space="0" w:color="auto"/>
              <w:bottom w:val="single" w:sz="6" w:space="0" w:color="auto"/>
              <w:right w:val="single" w:sz="6" w:space="0" w:color="auto"/>
            </w:tcBorders>
          </w:tcPr>
          <w:p w14:paraId="2CA8AFEE" w14:textId="77777777" w:rsidR="007467C0" w:rsidRPr="00CC4050" w:rsidRDefault="007467C0" w:rsidP="001673CD">
            <w:pPr>
              <w:pStyle w:val="TableBody"/>
              <w:rPr>
                <w:b/>
                <w:bCs/>
              </w:rPr>
            </w:pPr>
            <w:r w:rsidRPr="00CC4050">
              <w:rPr>
                <w:b/>
                <w:bCs/>
              </w:rPr>
              <w:t>Withdrawals</w:t>
            </w:r>
          </w:p>
        </w:tc>
        <w:tc>
          <w:tcPr>
            <w:tcW w:w="5480" w:type="dxa"/>
            <w:tcBorders>
              <w:top w:val="single" w:sz="6" w:space="0" w:color="auto"/>
              <w:left w:val="nil"/>
              <w:bottom w:val="single" w:sz="6" w:space="0" w:color="auto"/>
            </w:tcBorders>
          </w:tcPr>
          <w:p w14:paraId="5E71FA73" w14:textId="77777777" w:rsidR="007467C0" w:rsidRPr="00FB292A" w:rsidRDefault="007467C0" w:rsidP="001673CD">
            <w:pPr>
              <w:pStyle w:val="TableBody"/>
            </w:pPr>
            <w:r w:rsidRPr="00FB292A">
              <w:t>Withdrawals from the Vault for the quality and denomination of the report</w:t>
            </w:r>
          </w:p>
        </w:tc>
      </w:tr>
      <w:tr w:rsidR="007467C0" w:rsidRPr="00A875AE" w14:paraId="74B1E35F" w14:textId="77777777" w:rsidTr="006271D1">
        <w:trPr>
          <w:cantSplit/>
        </w:trPr>
        <w:tc>
          <w:tcPr>
            <w:tcW w:w="2570" w:type="dxa"/>
            <w:tcBorders>
              <w:top w:val="single" w:sz="6" w:space="0" w:color="auto"/>
              <w:bottom w:val="single" w:sz="6" w:space="0" w:color="auto"/>
              <w:right w:val="single" w:sz="6" w:space="0" w:color="auto"/>
            </w:tcBorders>
          </w:tcPr>
          <w:p w14:paraId="442A716D" w14:textId="77777777" w:rsidR="007467C0" w:rsidRPr="00CC4050" w:rsidRDefault="007467C0" w:rsidP="001673CD">
            <w:pPr>
              <w:pStyle w:val="TableBody"/>
              <w:rPr>
                <w:b/>
                <w:bCs/>
              </w:rPr>
            </w:pPr>
            <w:r w:rsidRPr="00CC4050">
              <w:rPr>
                <w:b/>
                <w:bCs/>
              </w:rPr>
              <w:t>Exclude Button</w:t>
            </w:r>
          </w:p>
        </w:tc>
        <w:tc>
          <w:tcPr>
            <w:tcW w:w="5480" w:type="dxa"/>
            <w:tcBorders>
              <w:top w:val="single" w:sz="6" w:space="0" w:color="auto"/>
              <w:left w:val="nil"/>
              <w:bottom w:val="single" w:sz="6" w:space="0" w:color="auto"/>
            </w:tcBorders>
          </w:tcPr>
          <w:p w14:paraId="2B4E3A0A" w14:textId="77777777" w:rsidR="007467C0" w:rsidRPr="00FB292A" w:rsidRDefault="007467C0" w:rsidP="001673CD">
            <w:pPr>
              <w:pStyle w:val="TableBody"/>
            </w:pPr>
            <w:r w:rsidRPr="00FB292A">
              <w:t>Excludes the history record for the date and quality thereby excluding it from being used in the forecast</w:t>
            </w:r>
          </w:p>
          <w:p w14:paraId="73156A7F" w14:textId="08B10E04" w:rsidR="007467C0" w:rsidRPr="00FB292A" w:rsidRDefault="007467C0" w:rsidP="001673CD">
            <w:pPr>
              <w:pStyle w:val="TableBody"/>
            </w:pPr>
            <w:r w:rsidRPr="00FB292A">
              <w:t xml:space="preserve">Upon clicking the Exclude Button, </w:t>
            </w:r>
            <w:r w:rsidR="0066776B">
              <w:t xml:space="preserve">the </w:t>
            </w:r>
            <w:r w:rsidRPr="00FB292A">
              <w:t>analyst can ch</w:t>
            </w:r>
            <w:r w:rsidR="0066776B">
              <w:t>o</w:t>
            </w:r>
            <w:r w:rsidRPr="00FB292A">
              <w:t xml:space="preserve">ose to exclude Deposits, </w:t>
            </w:r>
            <w:r w:rsidR="008D7FC3" w:rsidRPr="00FB292A">
              <w:t>Withdrawals,</w:t>
            </w:r>
            <w:r w:rsidRPr="00FB292A">
              <w:t xml:space="preserve"> or both from the popup window.</w:t>
            </w:r>
          </w:p>
          <w:p w14:paraId="17A37450" w14:textId="77777777" w:rsidR="007467C0" w:rsidRPr="00FB292A" w:rsidRDefault="007467C0" w:rsidP="001673CD">
            <w:pPr>
              <w:pStyle w:val="TableNote"/>
            </w:pPr>
            <w:r w:rsidRPr="00CC4050">
              <w:rPr>
                <w:b/>
                <w:bCs/>
              </w:rPr>
              <w:t>Note:</w:t>
            </w:r>
            <w:r w:rsidRPr="00FB292A">
              <w:t xml:space="preserve"> The exclusion entries must be saved for them to take effect in the database. This is done by clicking the </w:t>
            </w:r>
            <w:r w:rsidRPr="00CC4050">
              <w:rPr>
                <w:b/>
                <w:bCs/>
              </w:rPr>
              <w:t>‘Save’</w:t>
            </w:r>
            <w:r w:rsidRPr="00FB292A">
              <w:t xml:space="preserve"> button at the bottom of the page.</w:t>
            </w:r>
          </w:p>
        </w:tc>
      </w:tr>
      <w:tr w:rsidR="007467C0" w:rsidRPr="00A875AE" w14:paraId="3E763A72" w14:textId="77777777" w:rsidTr="006271D1">
        <w:trPr>
          <w:cantSplit/>
        </w:trPr>
        <w:tc>
          <w:tcPr>
            <w:tcW w:w="2570" w:type="dxa"/>
            <w:tcBorders>
              <w:top w:val="single" w:sz="6" w:space="0" w:color="auto"/>
              <w:bottom w:val="single" w:sz="6" w:space="0" w:color="auto"/>
              <w:right w:val="single" w:sz="6" w:space="0" w:color="auto"/>
            </w:tcBorders>
          </w:tcPr>
          <w:p w14:paraId="676CAA32" w14:textId="77777777" w:rsidR="007467C0" w:rsidRPr="00CC4050" w:rsidRDefault="007467C0" w:rsidP="001673CD">
            <w:pPr>
              <w:pStyle w:val="TableBody"/>
              <w:rPr>
                <w:b/>
                <w:bCs/>
              </w:rPr>
            </w:pPr>
            <w:r w:rsidRPr="00CC4050">
              <w:rPr>
                <w:b/>
                <w:bCs/>
              </w:rPr>
              <w:t>Save Button</w:t>
            </w:r>
          </w:p>
        </w:tc>
        <w:tc>
          <w:tcPr>
            <w:tcW w:w="5480" w:type="dxa"/>
            <w:tcBorders>
              <w:top w:val="single" w:sz="6" w:space="0" w:color="auto"/>
              <w:left w:val="nil"/>
              <w:bottom w:val="single" w:sz="6" w:space="0" w:color="auto"/>
            </w:tcBorders>
          </w:tcPr>
          <w:p w14:paraId="4ECA3593" w14:textId="77777777" w:rsidR="007467C0" w:rsidRPr="00FB292A" w:rsidRDefault="007467C0" w:rsidP="001673CD">
            <w:pPr>
              <w:pStyle w:val="TableBody"/>
            </w:pPr>
            <w:r w:rsidRPr="00FB292A">
              <w:t>Saves the exclusion settings for the history records displayed.</w:t>
            </w:r>
          </w:p>
        </w:tc>
      </w:tr>
      <w:tr w:rsidR="007467C0" w:rsidRPr="00A875AE" w14:paraId="239F884F" w14:textId="77777777" w:rsidTr="006271D1">
        <w:trPr>
          <w:cantSplit/>
        </w:trPr>
        <w:tc>
          <w:tcPr>
            <w:tcW w:w="2570" w:type="dxa"/>
            <w:tcBorders>
              <w:top w:val="single" w:sz="6" w:space="0" w:color="auto"/>
              <w:bottom w:val="single" w:sz="6" w:space="0" w:color="auto"/>
              <w:right w:val="single" w:sz="6" w:space="0" w:color="auto"/>
            </w:tcBorders>
          </w:tcPr>
          <w:p w14:paraId="58ACEC6C" w14:textId="77777777" w:rsidR="007467C0" w:rsidRPr="00CC4050" w:rsidRDefault="007467C0" w:rsidP="001673CD">
            <w:pPr>
              <w:pStyle w:val="TableBody"/>
              <w:rPr>
                <w:b/>
                <w:bCs/>
              </w:rPr>
            </w:pPr>
            <w:r w:rsidRPr="00CC4050">
              <w:rPr>
                <w:b/>
                <w:bCs/>
              </w:rPr>
              <w:t>Submit Button</w:t>
            </w:r>
          </w:p>
        </w:tc>
        <w:tc>
          <w:tcPr>
            <w:tcW w:w="5480" w:type="dxa"/>
            <w:tcBorders>
              <w:top w:val="single" w:sz="6" w:space="0" w:color="auto"/>
              <w:left w:val="nil"/>
              <w:bottom w:val="single" w:sz="6" w:space="0" w:color="auto"/>
            </w:tcBorders>
          </w:tcPr>
          <w:p w14:paraId="7CF6D03C" w14:textId="77777777" w:rsidR="007467C0" w:rsidRPr="00FB292A" w:rsidRDefault="007467C0" w:rsidP="001673CD">
            <w:pPr>
              <w:pStyle w:val="TableBody"/>
            </w:pPr>
            <w:r w:rsidRPr="00FB292A">
              <w:t>Submits the report to be viewed based on the options selected.</w:t>
            </w:r>
          </w:p>
        </w:tc>
      </w:tr>
    </w:tbl>
    <w:p w14:paraId="4F0C7B0E"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109F657D" w14:textId="77777777" w:rsidR="007467C0" w:rsidRDefault="007467C0" w:rsidP="007467C0"/>
    <w:p w14:paraId="4E051D6A" w14:textId="77777777" w:rsidR="007467C0" w:rsidRDefault="007467C0" w:rsidP="007467C0">
      <w:pPr>
        <w:pStyle w:val="Heading4"/>
      </w:pPr>
      <w:bookmarkStart w:id="2206" w:name="_Ref249231972"/>
      <w:r>
        <w:t>Commercial Forecast Report</w:t>
      </w:r>
      <w:bookmarkEnd w:id="2206"/>
    </w:p>
    <w:p w14:paraId="35463D68" w14:textId="77777777" w:rsidR="007467C0" w:rsidRPr="00D6760E" w:rsidRDefault="007467C0" w:rsidP="001673CD">
      <w:pPr>
        <w:pStyle w:val="BodyText"/>
      </w:pPr>
      <w:r>
        <w:t xml:space="preserve">The Commercial Forecast Report allows the analyst to view the forecast results for a particular vault and time period. The analyst has many options as to the data that is viewed for dates, forecast type, denominations, and qualities. </w:t>
      </w:r>
    </w:p>
    <w:p w14:paraId="5C72DC57" w14:textId="77777777" w:rsidR="007467C0" w:rsidRDefault="007467C0" w:rsidP="007467C0">
      <w:pPr>
        <w:pStyle w:val="Caption"/>
      </w:pPr>
      <w:bookmarkStart w:id="2207" w:name="_Toc74556777"/>
      <w:r>
        <w:t xml:space="preserve">Table </w:t>
      </w:r>
      <w:r>
        <w:fldChar w:fldCharType="begin"/>
      </w:r>
      <w:r>
        <w:instrText xml:space="preserve"> SEQ Table \* ARABIC </w:instrText>
      </w:r>
      <w:r>
        <w:fldChar w:fldCharType="separate"/>
      </w:r>
      <w:r>
        <w:rPr>
          <w:noProof/>
        </w:rPr>
        <w:t>138</w:t>
      </w:r>
      <w:r>
        <w:rPr>
          <w:noProof/>
        </w:rPr>
        <w:fldChar w:fldCharType="end"/>
      </w:r>
      <w:r>
        <w:t>: Commercial Forecast Description</w:t>
      </w:r>
      <w:bookmarkEnd w:id="220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B7DD05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3D7BE8D8"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55A08E3E" w14:textId="77777777" w:rsidR="007467C0" w:rsidRPr="00A875AE" w:rsidRDefault="007467C0" w:rsidP="00170D7D">
            <w:pPr>
              <w:pStyle w:val="TableHeader"/>
            </w:pPr>
            <w:r>
              <w:t>Description</w:t>
            </w:r>
          </w:p>
        </w:tc>
      </w:tr>
      <w:tr w:rsidR="007467C0" w:rsidRPr="00A875AE" w14:paraId="063952FB" w14:textId="77777777" w:rsidTr="006271D1">
        <w:trPr>
          <w:cantSplit/>
          <w:trHeight w:val="135"/>
        </w:trPr>
        <w:tc>
          <w:tcPr>
            <w:tcW w:w="2570" w:type="dxa"/>
            <w:tcBorders>
              <w:top w:val="nil"/>
              <w:bottom w:val="single" w:sz="6" w:space="0" w:color="auto"/>
              <w:right w:val="single" w:sz="6" w:space="0" w:color="auto"/>
            </w:tcBorders>
          </w:tcPr>
          <w:p w14:paraId="74AD8D90" w14:textId="77777777" w:rsidR="007467C0" w:rsidRPr="00CC4050" w:rsidRDefault="007467C0" w:rsidP="001673CD">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411CBADC" w14:textId="77777777" w:rsidR="007467C0" w:rsidRPr="00FB292A" w:rsidRDefault="007467C0" w:rsidP="001673CD">
            <w:pPr>
              <w:pStyle w:val="TableBody"/>
            </w:pPr>
            <w:r w:rsidRPr="00FB292A">
              <w:t>Starting date of the report</w:t>
            </w:r>
          </w:p>
        </w:tc>
      </w:tr>
      <w:tr w:rsidR="007467C0" w:rsidRPr="00A875AE" w14:paraId="462F58FD" w14:textId="77777777" w:rsidTr="006271D1">
        <w:trPr>
          <w:cantSplit/>
        </w:trPr>
        <w:tc>
          <w:tcPr>
            <w:tcW w:w="2570" w:type="dxa"/>
            <w:tcBorders>
              <w:top w:val="nil"/>
              <w:bottom w:val="single" w:sz="6" w:space="0" w:color="auto"/>
              <w:right w:val="single" w:sz="6" w:space="0" w:color="auto"/>
            </w:tcBorders>
          </w:tcPr>
          <w:p w14:paraId="60311E7B" w14:textId="77777777" w:rsidR="007467C0" w:rsidRPr="00CC4050" w:rsidRDefault="007467C0" w:rsidP="001673CD">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576B3078" w14:textId="77777777" w:rsidR="007467C0" w:rsidRPr="00FB292A" w:rsidRDefault="007467C0" w:rsidP="001673CD">
            <w:pPr>
              <w:pStyle w:val="TableBody"/>
            </w:pPr>
            <w:r w:rsidRPr="00FB292A">
              <w:t>Ending date of the report</w:t>
            </w:r>
          </w:p>
        </w:tc>
      </w:tr>
      <w:tr w:rsidR="007467C0" w:rsidRPr="00A875AE" w14:paraId="6EA313B0" w14:textId="77777777" w:rsidTr="006271D1">
        <w:trPr>
          <w:cantSplit/>
        </w:trPr>
        <w:tc>
          <w:tcPr>
            <w:tcW w:w="2570" w:type="dxa"/>
            <w:tcBorders>
              <w:top w:val="single" w:sz="6" w:space="0" w:color="auto"/>
              <w:bottom w:val="single" w:sz="6" w:space="0" w:color="auto"/>
              <w:right w:val="single" w:sz="6" w:space="0" w:color="auto"/>
            </w:tcBorders>
          </w:tcPr>
          <w:p w14:paraId="2175C33F" w14:textId="77777777" w:rsidR="007467C0" w:rsidRPr="00CC4050" w:rsidRDefault="007467C0" w:rsidP="001673CD">
            <w:pPr>
              <w:pStyle w:val="TableBody"/>
              <w:rPr>
                <w:b/>
                <w:bCs/>
              </w:rPr>
            </w:pPr>
            <w:r w:rsidRPr="00CC4050">
              <w:rPr>
                <w:b/>
                <w:bCs/>
              </w:rPr>
              <w:t>Denom</w:t>
            </w:r>
          </w:p>
        </w:tc>
        <w:tc>
          <w:tcPr>
            <w:tcW w:w="5480" w:type="dxa"/>
            <w:tcBorders>
              <w:top w:val="single" w:sz="6" w:space="0" w:color="auto"/>
              <w:left w:val="single" w:sz="6" w:space="0" w:color="auto"/>
              <w:bottom w:val="single" w:sz="6" w:space="0" w:color="auto"/>
            </w:tcBorders>
          </w:tcPr>
          <w:p w14:paraId="3DCFF97D" w14:textId="77777777" w:rsidR="007467C0" w:rsidRPr="00FB292A" w:rsidRDefault="007467C0" w:rsidP="001673CD">
            <w:pPr>
              <w:pStyle w:val="TableBody"/>
            </w:pPr>
            <w:r w:rsidRPr="00FB292A">
              <w:t>Denomination ID that will be reported</w:t>
            </w:r>
          </w:p>
        </w:tc>
      </w:tr>
      <w:tr w:rsidR="007467C0" w:rsidRPr="00A875AE" w14:paraId="71ADE866" w14:textId="77777777" w:rsidTr="006271D1">
        <w:trPr>
          <w:cantSplit/>
        </w:trPr>
        <w:tc>
          <w:tcPr>
            <w:tcW w:w="2570" w:type="dxa"/>
            <w:tcBorders>
              <w:top w:val="single" w:sz="6" w:space="0" w:color="auto"/>
              <w:bottom w:val="single" w:sz="6" w:space="0" w:color="auto"/>
              <w:right w:val="single" w:sz="6" w:space="0" w:color="auto"/>
            </w:tcBorders>
          </w:tcPr>
          <w:p w14:paraId="01373AA2" w14:textId="77777777" w:rsidR="007467C0" w:rsidRPr="00CC4050" w:rsidRDefault="007467C0" w:rsidP="001673CD">
            <w:pPr>
              <w:pStyle w:val="TableBody"/>
              <w:rPr>
                <w:b/>
                <w:bCs/>
              </w:rPr>
            </w:pPr>
            <w:r w:rsidRPr="00CC4050">
              <w:rPr>
                <w:b/>
                <w:bCs/>
              </w:rPr>
              <w:t>Qual</w:t>
            </w:r>
          </w:p>
        </w:tc>
        <w:tc>
          <w:tcPr>
            <w:tcW w:w="5480" w:type="dxa"/>
            <w:tcBorders>
              <w:top w:val="single" w:sz="6" w:space="0" w:color="auto"/>
              <w:left w:val="nil"/>
              <w:bottom w:val="single" w:sz="6" w:space="0" w:color="auto"/>
            </w:tcBorders>
          </w:tcPr>
          <w:p w14:paraId="3ED0F759" w14:textId="77777777" w:rsidR="007467C0" w:rsidRPr="00FB292A" w:rsidRDefault="007467C0" w:rsidP="001673CD">
            <w:pPr>
              <w:pStyle w:val="TableBody"/>
            </w:pPr>
            <w:r w:rsidRPr="00FB292A">
              <w:t>Quality of the denomination that will be reported</w:t>
            </w:r>
          </w:p>
        </w:tc>
      </w:tr>
      <w:tr w:rsidR="007467C0" w:rsidRPr="00A875AE" w14:paraId="41A4A4F8" w14:textId="77777777" w:rsidTr="006271D1">
        <w:trPr>
          <w:cantSplit/>
        </w:trPr>
        <w:tc>
          <w:tcPr>
            <w:tcW w:w="2570" w:type="dxa"/>
            <w:tcBorders>
              <w:top w:val="single" w:sz="6" w:space="0" w:color="auto"/>
              <w:bottom w:val="single" w:sz="6" w:space="0" w:color="auto"/>
              <w:right w:val="single" w:sz="6" w:space="0" w:color="auto"/>
            </w:tcBorders>
          </w:tcPr>
          <w:p w14:paraId="37B978E8" w14:textId="77777777" w:rsidR="007467C0" w:rsidRPr="00CC4050" w:rsidRDefault="007467C0" w:rsidP="001673CD">
            <w:pPr>
              <w:pStyle w:val="TableBody"/>
              <w:rPr>
                <w:b/>
                <w:bCs/>
              </w:rPr>
            </w:pPr>
            <w:r w:rsidRPr="00CC4050">
              <w:rPr>
                <w:b/>
                <w:bCs/>
              </w:rPr>
              <w:lastRenderedPageBreak/>
              <w:t>Date</w:t>
            </w:r>
          </w:p>
        </w:tc>
        <w:tc>
          <w:tcPr>
            <w:tcW w:w="5480" w:type="dxa"/>
            <w:tcBorders>
              <w:top w:val="single" w:sz="6" w:space="0" w:color="auto"/>
              <w:left w:val="nil"/>
              <w:bottom w:val="single" w:sz="6" w:space="0" w:color="auto"/>
            </w:tcBorders>
          </w:tcPr>
          <w:p w14:paraId="61602CD4" w14:textId="77777777" w:rsidR="007467C0" w:rsidRPr="00FB292A" w:rsidRDefault="007467C0" w:rsidP="001673CD">
            <w:pPr>
              <w:pStyle w:val="TableBody"/>
            </w:pPr>
            <w:r w:rsidRPr="00FB292A">
              <w:t>Date of the reporting forecast</w:t>
            </w:r>
          </w:p>
        </w:tc>
      </w:tr>
      <w:tr w:rsidR="007467C0" w:rsidRPr="00A875AE" w14:paraId="5B1EA540" w14:textId="77777777" w:rsidTr="006271D1">
        <w:trPr>
          <w:cantSplit/>
        </w:trPr>
        <w:tc>
          <w:tcPr>
            <w:tcW w:w="2570" w:type="dxa"/>
            <w:tcBorders>
              <w:top w:val="single" w:sz="6" w:space="0" w:color="auto"/>
              <w:bottom w:val="single" w:sz="6" w:space="0" w:color="auto"/>
              <w:right w:val="single" w:sz="6" w:space="0" w:color="auto"/>
            </w:tcBorders>
          </w:tcPr>
          <w:p w14:paraId="6459A3C5" w14:textId="77777777" w:rsidR="007467C0" w:rsidRPr="00CC4050" w:rsidRDefault="007467C0" w:rsidP="001673CD">
            <w:pPr>
              <w:pStyle w:val="TableBody"/>
              <w:rPr>
                <w:b/>
                <w:bCs/>
              </w:rPr>
            </w:pPr>
            <w:r w:rsidRPr="00CC4050">
              <w:rPr>
                <w:b/>
                <w:bCs/>
              </w:rPr>
              <w:t>Denomination</w:t>
            </w:r>
          </w:p>
        </w:tc>
        <w:tc>
          <w:tcPr>
            <w:tcW w:w="5480" w:type="dxa"/>
            <w:tcBorders>
              <w:top w:val="single" w:sz="6" w:space="0" w:color="auto"/>
              <w:left w:val="nil"/>
              <w:bottom w:val="single" w:sz="6" w:space="0" w:color="auto"/>
            </w:tcBorders>
          </w:tcPr>
          <w:p w14:paraId="5DECA910" w14:textId="77777777" w:rsidR="007467C0" w:rsidRPr="00FB292A" w:rsidRDefault="007467C0" w:rsidP="001673CD">
            <w:pPr>
              <w:pStyle w:val="TableBody"/>
            </w:pPr>
            <w:r w:rsidRPr="00FB292A">
              <w:t>Denomination relating to the date of the report</w:t>
            </w:r>
          </w:p>
        </w:tc>
      </w:tr>
      <w:tr w:rsidR="007467C0" w:rsidRPr="00A875AE" w14:paraId="32706C7C" w14:textId="77777777" w:rsidTr="006271D1">
        <w:trPr>
          <w:cantSplit/>
        </w:trPr>
        <w:tc>
          <w:tcPr>
            <w:tcW w:w="2570" w:type="dxa"/>
            <w:tcBorders>
              <w:top w:val="single" w:sz="6" w:space="0" w:color="auto"/>
              <w:bottom w:val="single" w:sz="6" w:space="0" w:color="auto"/>
              <w:right w:val="single" w:sz="6" w:space="0" w:color="auto"/>
            </w:tcBorders>
          </w:tcPr>
          <w:p w14:paraId="41B66B4E" w14:textId="77777777" w:rsidR="007467C0" w:rsidRPr="00CC4050" w:rsidRDefault="007467C0" w:rsidP="001673CD">
            <w:pPr>
              <w:pStyle w:val="TableBody"/>
              <w:rPr>
                <w:b/>
                <w:bCs/>
              </w:rPr>
            </w:pPr>
            <w:r w:rsidRPr="00CC4050">
              <w:rPr>
                <w:b/>
                <w:bCs/>
              </w:rPr>
              <w:t>Cash In</w:t>
            </w:r>
          </w:p>
        </w:tc>
        <w:tc>
          <w:tcPr>
            <w:tcW w:w="5480" w:type="dxa"/>
            <w:tcBorders>
              <w:top w:val="single" w:sz="6" w:space="0" w:color="auto"/>
              <w:left w:val="nil"/>
              <w:bottom w:val="single" w:sz="6" w:space="0" w:color="auto"/>
            </w:tcBorders>
          </w:tcPr>
          <w:p w14:paraId="0E3F6E20" w14:textId="77777777" w:rsidR="007467C0" w:rsidRPr="00FB292A" w:rsidRDefault="007467C0" w:rsidP="001673CD">
            <w:pPr>
              <w:pStyle w:val="TableBody"/>
            </w:pPr>
            <w:r w:rsidRPr="00FB292A">
              <w:t>Shows the forecast and actual values of the forecast based on the type of forecast selected</w:t>
            </w:r>
          </w:p>
        </w:tc>
      </w:tr>
      <w:tr w:rsidR="007467C0" w:rsidRPr="00A875AE" w14:paraId="6F01CDCA" w14:textId="77777777" w:rsidTr="006271D1">
        <w:trPr>
          <w:cantSplit/>
        </w:trPr>
        <w:tc>
          <w:tcPr>
            <w:tcW w:w="2570" w:type="dxa"/>
            <w:tcBorders>
              <w:top w:val="single" w:sz="6" w:space="0" w:color="auto"/>
              <w:bottom w:val="single" w:sz="6" w:space="0" w:color="auto"/>
              <w:right w:val="single" w:sz="6" w:space="0" w:color="auto"/>
            </w:tcBorders>
          </w:tcPr>
          <w:p w14:paraId="1DFEA6FE" w14:textId="77777777" w:rsidR="007467C0" w:rsidRPr="00CC4050" w:rsidRDefault="007467C0" w:rsidP="001673CD">
            <w:pPr>
              <w:pStyle w:val="TableBody"/>
              <w:rPr>
                <w:b/>
                <w:bCs/>
              </w:rPr>
            </w:pPr>
            <w:r w:rsidRPr="00CC4050">
              <w:rPr>
                <w:b/>
                <w:bCs/>
              </w:rPr>
              <w:t>Cash Out</w:t>
            </w:r>
          </w:p>
        </w:tc>
        <w:tc>
          <w:tcPr>
            <w:tcW w:w="5480" w:type="dxa"/>
            <w:tcBorders>
              <w:top w:val="single" w:sz="6" w:space="0" w:color="auto"/>
              <w:left w:val="nil"/>
              <w:bottom w:val="single" w:sz="6" w:space="0" w:color="auto"/>
            </w:tcBorders>
          </w:tcPr>
          <w:p w14:paraId="4D591EDC" w14:textId="77777777" w:rsidR="007467C0" w:rsidRPr="00FB292A" w:rsidRDefault="007467C0" w:rsidP="001673CD">
            <w:pPr>
              <w:pStyle w:val="TableBody"/>
            </w:pPr>
            <w:r w:rsidRPr="00FB292A">
              <w:t>Shows the forecast and actual values of the forecast based on the type of forecast selected</w:t>
            </w:r>
          </w:p>
        </w:tc>
      </w:tr>
      <w:tr w:rsidR="007467C0" w:rsidRPr="00A875AE" w14:paraId="3C234606" w14:textId="77777777" w:rsidTr="006271D1">
        <w:trPr>
          <w:cantSplit/>
        </w:trPr>
        <w:tc>
          <w:tcPr>
            <w:tcW w:w="2570" w:type="dxa"/>
            <w:tcBorders>
              <w:top w:val="single" w:sz="6" w:space="0" w:color="auto"/>
              <w:bottom w:val="single" w:sz="6" w:space="0" w:color="auto"/>
              <w:right w:val="single" w:sz="6" w:space="0" w:color="auto"/>
            </w:tcBorders>
          </w:tcPr>
          <w:p w14:paraId="33409F7E" w14:textId="77777777" w:rsidR="007467C0" w:rsidRPr="00CC4050" w:rsidRDefault="007467C0" w:rsidP="001673CD">
            <w:pPr>
              <w:pStyle w:val="TableBody"/>
              <w:rPr>
                <w:b/>
                <w:bCs/>
              </w:rPr>
            </w:pPr>
            <w:r w:rsidRPr="00CC4050">
              <w:rPr>
                <w:b/>
                <w:bCs/>
              </w:rPr>
              <w:t>Net Demand</w:t>
            </w:r>
          </w:p>
        </w:tc>
        <w:tc>
          <w:tcPr>
            <w:tcW w:w="5480" w:type="dxa"/>
            <w:tcBorders>
              <w:top w:val="single" w:sz="6" w:space="0" w:color="auto"/>
              <w:left w:val="nil"/>
              <w:bottom w:val="single" w:sz="6" w:space="0" w:color="auto"/>
            </w:tcBorders>
          </w:tcPr>
          <w:p w14:paraId="513367D5" w14:textId="77777777" w:rsidR="007467C0" w:rsidRPr="00FB292A" w:rsidRDefault="007467C0" w:rsidP="001673CD">
            <w:pPr>
              <w:pStyle w:val="TableBody"/>
            </w:pPr>
            <w:r w:rsidRPr="00FB292A">
              <w:t>Shows the total net demand values of the forecast based on the type of forecast selected</w:t>
            </w:r>
          </w:p>
        </w:tc>
      </w:tr>
      <w:tr w:rsidR="007467C0" w:rsidRPr="00A875AE" w14:paraId="1E7017B4" w14:textId="77777777" w:rsidTr="006271D1">
        <w:trPr>
          <w:cantSplit/>
        </w:trPr>
        <w:tc>
          <w:tcPr>
            <w:tcW w:w="2570" w:type="dxa"/>
            <w:tcBorders>
              <w:top w:val="single" w:sz="6" w:space="0" w:color="auto"/>
              <w:bottom w:val="single" w:sz="6" w:space="0" w:color="auto"/>
              <w:right w:val="single" w:sz="6" w:space="0" w:color="auto"/>
            </w:tcBorders>
          </w:tcPr>
          <w:p w14:paraId="30422062" w14:textId="77777777" w:rsidR="007467C0" w:rsidRPr="00CC4050" w:rsidRDefault="007467C0" w:rsidP="001673CD">
            <w:pPr>
              <w:pStyle w:val="TableBody"/>
              <w:rPr>
                <w:b/>
                <w:bCs/>
              </w:rPr>
            </w:pPr>
            <w:r w:rsidRPr="00CC4050">
              <w:rPr>
                <w:b/>
                <w:bCs/>
              </w:rPr>
              <w:t>Submit Button</w:t>
            </w:r>
          </w:p>
        </w:tc>
        <w:tc>
          <w:tcPr>
            <w:tcW w:w="5480" w:type="dxa"/>
            <w:tcBorders>
              <w:top w:val="single" w:sz="6" w:space="0" w:color="auto"/>
              <w:left w:val="nil"/>
              <w:bottom w:val="single" w:sz="6" w:space="0" w:color="auto"/>
            </w:tcBorders>
          </w:tcPr>
          <w:p w14:paraId="73E11F06" w14:textId="77777777" w:rsidR="007467C0" w:rsidRPr="00FB292A" w:rsidRDefault="007467C0" w:rsidP="001673CD">
            <w:pPr>
              <w:pStyle w:val="TableBody"/>
            </w:pPr>
            <w:r w:rsidRPr="00FB292A">
              <w:t>Submits the report to be viewed based on the options selected.</w:t>
            </w:r>
          </w:p>
        </w:tc>
      </w:tr>
      <w:tr w:rsidR="007467C0" w:rsidRPr="00A875AE" w14:paraId="2665148E" w14:textId="77777777" w:rsidTr="006271D1">
        <w:trPr>
          <w:cantSplit/>
        </w:trPr>
        <w:tc>
          <w:tcPr>
            <w:tcW w:w="2570" w:type="dxa"/>
            <w:tcBorders>
              <w:top w:val="single" w:sz="6" w:space="0" w:color="auto"/>
              <w:bottom w:val="single" w:sz="6" w:space="0" w:color="auto"/>
              <w:right w:val="single" w:sz="6" w:space="0" w:color="auto"/>
            </w:tcBorders>
          </w:tcPr>
          <w:p w14:paraId="4D4A04DE" w14:textId="77777777" w:rsidR="007467C0" w:rsidRPr="00CC4050" w:rsidRDefault="007467C0" w:rsidP="001673CD">
            <w:pPr>
              <w:pStyle w:val="TableBody"/>
              <w:rPr>
                <w:b/>
                <w:bCs/>
              </w:rPr>
            </w:pPr>
            <w:r w:rsidRPr="00CC4050">
              <w:rPr>
                <w:b/>
                <w:bCs/>
              </w:rPr>
              <w:t>Commercial Forecast Graph Link</w:t>
            </w:r>
          </w:p>
        </w:tc>
        <w:tc>
          <w:tcPr>
            <w:tcW w:w="5480" w:type="dxa"/>
            <w:tcBorders>
              <w:top w:val="single" w:sz="6" w:space="0" w:color="auto"/>
              <w:left w:val="nil"/>
              <w:bottom w:val="single" w:sz="6" w:space="0" w:color="auto"/>
            </w:tcBorders>
          </w:tcPr>
          <w:p w14:paraId="2BA9A67F" w14:textId="77777777" w:rsidR="007467C0" w:rsidRPr="00FB292A" w:rsidRDefault="007467C0" w:rsidP="001673CD">
            <w:pPr>
              <w:pStyle w:val="TableBody"/>
            </w:pPr>
            <w:r w:rsidRPr="00FB292A">
              <w:t>A hyperlink that navigates the user to the Forecast Graph page.</w:t>
            </w:r>
          </w:p>
        </w:tc>
      </w:tr>
    </w:tbl>
    <w:p w14:paraId="2F95D146"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04ABB8FF" w14:textId="77777777" w:rsidR="00EF4761" w:rsidRDefault="00EF4761" w:rsidP="00246956">
      <w:pPr>
        <w:pStyle w:val="BodyText"/>
        <w:sectPr w:rsidR="00EF4761" w:rsidSect="00E945E5">
          <w:headerReference w:type="default" r:id="rId187"/>
          <w:pgSz w:w="12240" w:h="15840" w:code="1"/>
          <w:pgMar w:top="1440" w:right="1077" w:bottom="1440" w:left="1077" w:header="709" w:footer="567" w:gutter="0"/>
          <w:cols w:space="708"/>
          <w:docGrid w:linePitch="360"/>
        </w:sectPr>
      </w:pPr>
    </w:p>
    <w:p w14:paraId="0264176D" w14:textId="77777777" w:rsidR="00CD3E88" w:rsidRDefault="00CD3E88">
      <w:pPr>
        <w:spacing w:after="160" w:line="259" w:lineRule="auto"/>
        <w:rPr>
          <w:rFonts w:ascii="Open Sans" w:hAnsi="Open Sans"/>
          <w:szCs w:val="20"/>
          <w:lang w:val="en-GB" w:bidi="ar-SA"/>
        </w:rPr>
      </w:pPr>
      <w:bookmarkStart w:id="2208" w:name="_Glossary"/>
      <w:bookmarkStart w:id="2209" w:name="_Toc25160859"/>
      <w:bookmarkEnd w:id="2208"/>
      <w:r>
        <w:br w:type="page"/>
      </w:r>
    </w:p>
    <w:p w14:paraId="70CFF66A" w14:textId="7E5B4C74" w:rsidR="00CD3E88" w:rsidRDefault="00CD3E88" w:rsidP="00CD3E88">
      <w:pPr>
        <w:pStyle w:val="Heading1"/>
      </w:pPr>
      <w:bookmarkStart w:id="2210" w:name="_Toc127491620"/>
      <w:bookmarkStart w:id="2211" w:name="_Toc128021153"/>
      <w:r>
        <w:lastRenderedPageBreak/>
        <w:t>Table of Figures</w:t>
      </w:r>
      <w:bookmarkEnd w:id="2210"/>
      <w:bookmarkEnd w:id="2211"/>
    </w:p>
    <w:p w14:paraId="2404A90D" w14:textId="5D8E976B" w:rsidR="007A0690" w:rsidRDefault="00CD3E88">
      <w:pPr>
        <w:pStyle w:val="TableofFigures"/>
        <w:rPr>
          <w:rFonts w:asciiTheme="minorHAnsi" w:eastAsiaTheme="minorEastAsia" w:hAnsiTheme="minorHAnsi" w:cstheme="minorBidi"/>
          <w:noProof/>
          <w:sz w:val="22"/>
          <w:szCs w:val="22"/>
          <w:lang w:val="en-US"/>
        </w:rPr>
      </w:pPr>
      <w:r>
        <w:fldChar w:fldCharType="begin"/>
      </w:r>
      <w:r>
        <w:instrText xml:space="preserve"> TOC \h \z \c "Figure" </w:instrText>
      </w:r>
      <w:r>
        <w:fldChar w:fldCharType="separate"/>
      </w:r>
      <w:hyperlink w:anchor="_Toc128022110" w:history="1">
        <w:r w:rsidR="007A0690" w:rsidRPr="00901BD4">
          <w:rPr>
            <w:rStyle w:val="Hyperlink"/>
            <w:noProof/>
            <w:lang w:bidi="en-US"/>
          </w:rPr>
          <w:t>Figure 1: OptiVault Login Page</w:t>
        </w:r>
        <w:r w:rsidR="007A0690">
          <w:rPr>
            <w:noProof/>
            <w:webHidden/>
          </w:rPr>
          <w:tab/>
        </w:r>
        <w:r w:rsidR="007A0690">
          <w:rPr>
            <w:noProof/>
            <w:webHidden/>
          </w:rPr>
          <w:fldChar w:fldCharType="begin"/>
        </w:r>
        <w:r w:rsidR="007A0690">
          <w:rPr>
            <w:noProof/>
            <w:webHidden/>
          </w:rPr>
          <w:instrText xml:space="preserve"> PAGEREF _Toc128022110 \h </w:instrText>
        </w:r>
        <w:r w:rsidR="007A0690">
          <w:rPr>
            <w:noProof/>
            <w:webHidden/>
          </w:rPr>
        </w:r>
        <w:r w:rsidR="007A0690">
          <w:rPr>
            <w:noProof/>
            <w:webHidden/>
          </w:rPr>
          <w:fldChar w:fldCharType="separate"/>
        </w:r>
        <w:r w:rsidR="007A0690">
          <w:rPr>
            <w:noProof/>
            <w:webHidden/>
          </w:rPr>
          <w:t>11</w:t>
        </w:r>
        <w:r w:rsidR="007A0690">
          <w:rPr>
            <w:noProof/>
            <w:webHidden/>
          </w:rPr>
          <w:fldChar w:fldCharType="end"/>
        </w:r>
      </w:hyperlink>
    </w:p>
    <w:p w14:paraId="61D61F81" w14:textId="476EAC15" w:rsidR="007A0690" w:rsidRDefault="00EC4396">
      <w:pPr>
        <w:pStyle w:val="TableofFigures"/>
        <w:rPr>
          <w:rFonts w:asciiTheme="minorHAnsi" w:eastAsiaTheme="minorEastAsia" w:hAnsiTheme="minorHAnsi" w:cstheme="minorBidi"/>
          <w:noProof/>
          <w:sz w:val="22"/>
          <w:szCs w:val="22"/>
          <w:lang w:val="en-US"/>
        </w:rPr>
      </w:pPr>
      <w:hyperlink w:anchor="_Toc128022111" w:history="1">
        <w:r w:rsidR="007A0690" w:rsidRPr="00901BD4">
          <w:rPr>
            <w:rStyle w:val="Hyperlink"/>
            <w:noProof/>
            <w:lang w:bidi="en-US"/>
          </w:rPr>
          <w:t>Figure 2: Navigation Tabs</w:t>
        </w:r>
        <w:r w:rsidR="007A0690">
          <w:rPr>
            <w:noProof/>
            <w:webHidden/>
          </w:rPr>
          <w:tab/>
        </w:r>
        <w:r w:rsidR="007A0690">
          <w:rPr>
            <w:noProof/>
            <w:webHidden/>
          </w:rPr>
          <w:fldChar w:fldCharType="begin"/>
        </w:r>
        <w:r w:rsidR="007A0690">
          <w:rPr>
            <w:noProof/>
            <w:webHidden/>
          </w:rPr>
          <w:instrText xml:space="preserve"> PAGEREF _Toc128022111 \h </w:instrText>
        </w:r>
        <w:r w:rsidR="007A0690">
          <w:rPr>
            <w:noProof/>
            <w:webHidden/>
          </w:rPr>
        </w:r>
        <w:r w:rsidR="007A0690">
          <w:rPr>
            <w:noProof/>
            <w:webHidden/>
          </w:rPr>
          <w:fldChar w:fldCharType="separate"/>
        </w:r>
        <w:r w:rsidR="007A0690">
          <w:rPr>
            <w:noProof/>
            <w:webHidden/>
          </w:rPr>
          <w:t>13</w:t>
        </w:r>
        <w:r w:rsidR="007A0690">
          <w:rPr>
            <w:noProof/>
            <w:webHidden/>
          </w:rPr>
          <w:fldChar w:fldCharType="end"/>
        </w:r>
      </w:hyperlink>
    </w:p>
    <w:p w14:paraId="6E838927" w14:textId="30F90F63" w:rsidR="007A0690" w:rsidRDefault="00EC4396">
      <w:pPr>
        <w:pStyle w:val="TableofFigures"/>
        <w:rPr>
          <w:rFonts w:asciiTheme="minorHAnsi" w:eastAsiaTheme="minorEastAsia" w:hAnsiTheme="minorHAnsi" w:cstheme="minorBidi"/>
          <w:noProof/>
          <w:sz w:val="22"/>
          <w:szCs w:val="22"/>
          <w:lang w:val="en-US"/>
        </w:rPr>
      </w:pPr>
      <w:hyperlink w:anchor="_Toc128022112" w:history="1">
        <w:r w:rsidR="007A0690" w:rsidRPr="00901BD4">
          <w:rPr>
            <w:rStyle w:val="Hyperlink"/>
            <w:noProof/>
            <w:lang w:bidi="en-US"/>
          </w:rPr>
          <w:t>Figure 3: Date Selector</w:t>
        </w:r>
        <w:r w:rsidR="007A0690">
          <w:rPr>
            <w:noProof/>
            <w:webHidden/>
          </w:rPr>
          <w:tab/>
        </w:r>
        <w:r w:rsidR="007A0690">
          <w:rPr>
            <w:noProof/>
            <w:webHidden/>
          </w:rPr>
          <w:fldChar w:fldCharType="begin"/>
        </w:r>
        <w:r w:rsidR="007A0690">
          <w:rPr>
            <w:noProof/>
            <w:webHidden/>
          </w:rPr>
          <w:instrText xml:space="preserve"> PAGEREF _Toc128022112 \h </w:instrText>
        </w:r>
        <w:r w:rsidR="007A0690">
          <w:rPr>
            <w:noProof/>
            <w:webHidden/>
          </w:rPr>
        </w:r>
        <w:r w:rsidR="007A0690">
          <w:rPr>
            <w:noProof/>
            <w:webHidden/>
          </w:rPr>
          <w:fldChar w:fldCharType="separate"/>
        </w:r>
        <w:r w:rsidR="007A0690">
          <w:rPr>
            <w:noProof/>
            <w:webHidden/>
          </w:rPr>
          <w:t>15</w:t>
        </w:r>
        <w:r w:rsidR="007A0690">
          <w:rPr>
            <w:noProof/>
            <w:webHidden/>
          </w:rPr>
          <w:fldChar w:fldCharType="end"/>
        </w:r>
      </w:hyperlink>
    </w:p>
    <w:p w14:paraId="47318F95" w14:textId="7CDFF41D" w:rsidR="007A0690" w:rsidRDefault="00EC4396">
      <w:pPr>
        <w:pStyle w:val="TableofFigures"/>
        <w:rPr>
          <w:rFonts w:asciiTheme="minorHAnsi" w:eastAsiaTheme="minorEastAsia" w:hAnsiTheme="minorHAnsi" w:cstheme="minorBidi"/>
          <w:noProof/>
          <w:sz w:val="22"/>
          <w:szCs w:val="22"/>
          <w:lang w:val="en-US"/>
        </w:rPr>
      </w:pPr>
      <w:hyperlink w:anchor="_Toc128022113" w:history="1">
        <w:r w:rsidR="007A0690" w:rsidRPr="00901BD4">
          <w:rPr>
            <w:rStyle w:val="Hyperlink"/>
            <w:noProof/>
            <w:lang w:val="en-US" w:bidi="en-US"/>
          </w:rPr>
          <w:t>Figure 4: Cashpoint Search Page</w:t>
        </w:r>
        <w:r w:rsidR="007A0690">
          <w:rPr>
            <w:noProof/>
            <w:webHidden/>
          </w:rPr>
          <w:tab/>
        </w:r>
        <w:r w:rsidR="007A0690">
          <w:rPr>
            <w:noProof/>
            <w:webHidden/>
          </w:rPr>
          <w:fldChar w:fldCharType="begin"/>
        </w:r>
        <w:r w:rsidR="007A0690">
          <w:rPr>
            <w:noProof/>
            <w:webHidden/>
          </w:rPr>
          <w:instrText xml:space="preserve"> PAGEREF _Toc128022113 \h </w:instrText>
        </w:r>
        <w:r w:rsidR="007A0690">
          <w:rPr>
            <w:noProof/>
            <w:webHidden/>
          </w:rPr>
        </w:r>
        <w:r w:rsidR="007A0690">
          <w:rPr>
            <w:noProof/>
            <w:webHidden/>
          </w:rPr>
          <w:fldChar w:fldCharType="separate"/>
        </w:r>
        <w:r w:rsidR="007A0690">
          <w:rPr>
            <w:noProof/>
            <w:webHidden/>
          </w:rPr>
          <w:t>16</w:t>
        </w:r>
        <w:r w:rsidR="007A0690">
          <w:rPr>
            <w:noProof/>
            <w:webHidden/>
          </w:rPr>
          <w:fldChar w:fldCharType="end"/>
        </w:r>
      </w:hyperlink>
    </w:p>
    <w:p w14:paraId="535E2F0E" w14:textId="750A1077" w:rsidR="007A0690" w:rsidRDefault="00EC4396">
      <w:pPr>
        <w:pStyle w:val="TableofFigures"/>
        <w:rPr>
          <w:rFonts w:asciiTheme="minorHAnsi" w:eastAsiaTheme="minorEastAsia" w:hAnsiTheme="minorHAnsi" w:cstheme="minorBidi"/>
          <w:noProof/>
          <w:sz w:val="22"/>
          <w:szCs w:val="22"/>
          <w:lang w:val="en-US"/>
        </w:rPr>
      </w:pPr>
      <w:hyperlink w:anchor="_Toc128022114" w:history="1">
        <w:r w:rsidR="007A0690" w:rsidRPr="00901BD4">
          <w:rPr>
            <w:rStyle w:val="Hyperlink"/>
            <w:noProof/>
            <w:lang w:bidi="en-US"/>
          </w:rPr>
          <w:t>Figure 5: Cashpoint Selector Window</w:t>
        </w:r>
        <w:r w:rsidR="007A0690">
          <w:rPr>
            <w:noProof/>
            <w:webHidden/>
          </w:rPr>
          <w:tab/>
        </w:r>
        <w:r w:rsidR="007A0690">
          <w:rPr>
            <w:noProof/>
            <w:webHidden/>
          </w:rPr>
          <w:fldChar w:fldCharType="begin"/>
        </w:r>
        <w:r w:rsidR="007A0690">
          <w:rPr>
            <w:noProof/>
            <w:webHidden/>
          </w:rPr>
          <w:instrText xml:space="preserve"> PAGEREF _Toc128022114 \h </w:instrText>
        </w:r>
        <w:r w:rsidR="007A0690">
          <w:rPr>
            <w:noProof/>
            <w:webHidden/>
          </w:rPr>
        </w:r>
        <w:r w:rsidR="007A0690">
          <w:rPr>
            <w:noProof/>
            <w:webHidden/>
          </w:rPr>
          <w:fldChar w:fldCharType="separate"/>
        </w:r>
        <w:r w:rsidR="007A0690">
          <w:rPr>
            <w:noProof/>
            <w:webHidden/>
          </w:rPr>
          <w:t>17</w:t>
        </w:r>
        <w:r w:rsidR="007A0690">
          <w:rPr>
            <w:noProof/>
            <w:webHidden/>
          </w:rPr>
          <w:fldChar w:fldCharType="end"/>
        </w:r>
      </w:hyperlink>
    </w:p>
    <w:p w14:paraId="5F400373" w14:textId="1A967622" w:rsidR="007A0690" w:rsidRDefault="00EC4396">
      <w:pPr>
        <w:pStyle w:val="TableofFigures"/>
        <w:rPr>
          <w:rFonts w:asciiTheme="minorHAnsi" w:eastAsiaTheme="minorEastAsia" w:hAnsiTheme="minorHAnsi" w:cstheme="minorBidi"/>
          <w:noProof/>
          <w:sz w:val="22"/>
          <w:szCs w:val="22"/>
          <w:lang w:val="en-US"/>
        </w:rPr>
      </w:pPr>
      <w:hyperlink w:anchor="_Toc128022115" w:history="1">
        <w:r w:rsidR="007A0690" w:rsidRPr="00901BD4">
          <w:rPr>
            <w:rStyle w:val="Hyperlink"/>
            <w:noProof/>
            <w:lang w:bidi="en-US"/>
          </w:rPr>
          <w:t>Figure 6: Language selector</w:t>
        </w:r>
        <w:r w:rsidR="007A0690">
          <w:rPr>
            <w:noProof/>
            <w:webHidden/>
          </w:rPr>
          <w:tab/>
        </w:r>
        <w:r w:rsidR="007A0690">
          <w:rPr>
            <w:noProof/>
            <w:webHidden/>
          </w:rPr>
          <w:fldChar w:fldCharType="begin"/>
        </w:r>
        <w:r w:rsidR="007A0690">
          <w:rPr>
            <w:noProof/>
            <w:webHidden/>
          </w:rPr>
          <w:instrText xml:space="preserve"> PAGEREF _Toc128022115 \h </w:instrText>
        </w:r>
        <w:r w:rsidR="007A0690">
          <w:rPr>
            <w:noProof/>
            <w:webHidden/>
          </w:rPr>
        </w:r>
        <w:r w:rsidR="007A0690">
          <w:rPr>
            <w:noProof/>
            <w:webHidden/>
          </w:rPr>
          <w:fldChar w:fldCharType="separate"/>
        </w:r>
        <w:r w:rsidR="007A0690">
          <w:rPr>
            <w:noProof/>
            <w:webHidden/>
          </w:rPr>
          <w:t>19</w:t>
        </w:r>
        <w:r w:rsidR="007A0690">
          <w:rPr>
            <w:noProof/>
            <w:webHidden/>
          </w:rPr>
          <w:fldChar w:fldCharType="end"/>
        </w:r>
      </w:hyperlink>
    </w:p>
    <w:p w14:paraId="35D14B0A" w14:textId="1A14AE36" w:rsidR="007A0690" w:rsidRDefault="00EC4396">
      <w:pPr>
        <w:pStyle w:val="TableofFigures"/>
        <w:rPr>
          <w:rFonts w:asciiTheme="minorHAnsi" w:eastAsiaTheme="minorEastAsia" w:hAnsiTheme="minorHAnsi" w:cstheme="minorBidi"/>
          <w:noProof/>
          <w:sz w:val="22"/>
          <w:szCs w:val="22"/>
          <w:lang w:val="en-US"/>
        </w:rPr>
      </w:pPr>
      <w:hyperlink w:anchor="_Toc128022116" w:history="1">
        <w:r w:rsidR="007A0690" w:rsidRPr="00901BD4">
          <w:rPr>
            <w:rStyle w:val="Hyperlink"/>
            <w:noProof/>
            <w:lang w:val="en-US" w:bidi="en-US"/>
          </w:rPr>
          <w:t>Figure 7: Cashpoint Elements</w:t>
        </w:r>
        <w:r w:rsidR="007A0690">
          <w:rPr>
            <w:noProof/>
            <w:webHidden/>
          </w:rPr>
          <w:tab/>
        </w:r>
        <w:r w:rsidR="007A0690">
          <w:rPr>
            <w:noProof/>
            <w:webHidden/>
          </w:rPr>
          <w:fldChar w:fldCharType="begin"/>
        </w:r>
        <w:r w:rsidR="007A0690">
          <w:rPr>
            <w:noProof/>
            <w:webHidden/>
          </w:rPr>
          <w:instrText xml:space="preserve"> PAGEREF _Toc128022116 \h </w:instrText>
        </w:r>
        <w:r w:rsidR="007A0690">
          <w:rPr>
            <w:noProof/>
            <w:webHidden/>
          </w:rPr>
        </w:r>
        <w:r w:rsidR="007A0690">
          <w:rPr>
            <w:noProof/>
            <w:webHidden/>
          </w:rPr>
          <w:fldChar w:fldCharType="separate"/>
        </w:r>
        <w:r w:rsidR="007A0690">
          <w:rPr>
            <w:noProof/>
            <w:webHidden/>
          </w:rPr>
          <w:t>21</w:t>
        </w:r>
        <w:r w:rsidR="007A0690">
          <w:rPr>
            <w:noProof/>
            <w:webHidden/>
          </w:rPr>
          <w:fldChar w:fldCharType="end"/>
        </w:r>
      </w:hyperlink>
    </w:p>
    <w:p w14:paraId="39388691" w14:textId="7FD79EF5" w:rsidR="007A0690" w:rsidRDefault="00EC4396">
      <w:pPr>
        <w:pStyle w:val="TableofFigures"/>
        <w:rPr>
          <w:rFonts w:asciiTheme="minorHAnsi" w:eastAsiaTheme="minorEastAsia" w:hAnsiTheme="minorHAnsi" w:cstheme="minorBidi"/>
          <w:noProof/>
          <w:sz w:val="22"/>
          <w:szCs w:val="22"/>
          <w:lang w:val="en-US"/>
        </w:rPr>
      </w:pPr>
      <w:hyperlink w:anchor="_Toc128022117" w:history="1">
        <w:r w:rsidR="007A0690" w:rsidRPr="00901BD4">
          <w:rPr>
            <w:rStyle w:val="Hyperlink"/>
            <w:noProof/>
            <w:lang w:bidi="en-US"/>
          </w:rPr>
          <w:t>Figure 8: Vault Basic Definition Page</w:t>
        </w:r>
        <w:r w:rsidR="007A0690">
          <w:rPr>
            <w:noProof/>
            <w:webHidden/>
          </w:rPr>
          <w:tab/>
        </w:r>
        <w:r w:rsidR="007A0690">
          <w:rPr>
            <w:noProof/>
            <w:webHidden/>
          </w:rPr>
          <w:fldChar w:fldCharType="begin"/>
        </w:r>
        <w:r w:rsidR="007A0690">
          <w:rPr>
            <w:noProof/>
            <w:webHidden/>
          </w:rPr>
          <w:instrText xml:space="preserve"> PAGEREF _Toc128022117 \h </w:instrText>
        </w:r>
        <w:r w:rsidR="007A0690">
          <w:rPr>
            <w:noProof/>
            <w:webHidden/>
          </w:rPr>
        </w:r>
        <w:r w:rsidR="007A0690">
          <w:rPr>
            <w:noProof/>
            <w:webHidden/>
          </w:rPr>
          <w:fldChar w:fldCharType="separate"/>
        </w:r>
        <w:r w:rsidR="007A0690">
          <w:rPr>
            <w:noProof/>
            <w:webHidden/>
          </w:rPr>
          <w:t>25</w:t>
        </w:r>
        <w:r w:rsidR="007A0690">
          <w:rPr>
            <w:noProof/>
            <w:webHidden/>
          </w:rPr>
          <w:fldChar w:fldCharType="end"/>
        </w:r>
      </w:hyperlink>
    </w:p>
    <w:p w14:paraId="488F2A8A" w14:textId="10596D31" w:rsidR="007A0690" w:rsidRDefault="00EC4396">
      <w:pPr>
        <w:pStyle w:val="TableofFigures"/>
        <w:rPr>
          <w:rFonts w:asciiTheme="minorHAnsi" w:eastAsiaTheme="minorEastAsia" w:hAnsiTheme="minorHAnsi" w:cstheme="minorBidi"/>
          <w:noProof/>
          <w:sz w:val="22"/>
          <w:szCs w:val="22"/>
          <w:lang w:val="en-US"/>
        </w:rPr>
      </w:pPr>
      <w:hyperlink w:anchor="_Toc128022118" w:history="1">
        <w:r w:rsidR="007A0690" w:rsidRPr="00901BD4">
          <w:rPr>
            <w:rStyle w:val="Hyperlink"/>
            <w:noProof/>
            <w:lang w:bidi="en-US"/>
          </w:rPr>
          <w:t>Figure 9: Denomination Yield Page</w:t>
        </w:r>
        <w:r w:rsidR="007A0690">
          <w:rPr>
            <w:noProof/>
            <w:webHidden/>
          </w:rPr>
          <w:tab/>
        </w:r>
        <w:r w:rsidR="007A0690">
          <w:rPr>
            <w:noProof/>
            <w:webHidden/>
          </w:rPr>
          <w:fldChar w:fldCharType="begin"/>
        </w:r>
        <w:r w:rsidR="007A0690">
          <w:rPr>
            <w:noProof/>
            <w:webHidden/>
          </w:rPr>
          <w:instrText xml:space="preserve"> PAGEREF _Toc128022118 \h </w:instrText>
        </w:r>
        <w:r w:rsidR="007A0690">
          <w:rPr>
            <w:noProof/>
            <w:webHidden/>
          </w:rPr>
        </w:r>
        <w:r w:rsidR="007A0690">
          <w:rPr>
            <w:noProof/>
            <w:webHidden/>
          </w:rPr>
          <w:fldChar w:fldCharType="separate"/>
        </w:r>
        <w:r w:rsidR="007A0690">
          <w:rPr>
            <w:noProof/>
            <w:webHidden/>
          </w:rPr>
          <w:t>44</w:t>
        </w:r>
        <w:r w:rsidR="007A0690">
          <w:rPr>
            <w:noProof/>
            <w:webHidden/>
          </w:rPr>
          <w:fldChar w:fldCharType="end"/>
        </w:r>
      </w:hyperlink>
    </w:p>
    <w:p w14:paraId="375FBD03" w14:textId="27B9675B" w:rsidR="007A0690" w:rsidRDefault="00EC4396">
      <w:pPr>
        <w:pStyle w:val="TableofFigures"/>
        <w:rPr>
          <w:rFonts w:asciiTheme="minorHAnsi" w:eastAsiaTheme="minorEastAsia" w:hAnsiTheme="minorHAnsi" w:cstheme="minorBidi"/>
          <w:noProof/>
          <w:sz w:val="22"/>
          <w:szCs w:val="22"/>
          <w:lang w:val="en-US"/>
        </w:rPr>
      </w:pPr>
      <w:hyperlink w:anchor="_Toc128022119" w:history="1">
        <w:r w:rsidR="007A0690" w:rsidRPr="00901BD4">
          <w:rPr>
            <w:rStyle w:val="Hyperlink"/>
            <w:noProof/>
            <w:lang w:val="en-US" w:bidi="en-US"/>
          </w:rPr>
          <w:t>Figure 10: Edit Denomination Yield Page</w:t>
        </w:r>
        <w:r w:rsidR="007A0690">
          <w:rPr>
            <w:noProof/>
            <w:webHidden/>
          </w:rPr>
          <w:tab/>
        </w:r>
        <w:r w:rsidR="007A0690">
          <w:rPr>
            <w:noProof/>
            <w:webHidden/>
          </w:rPr>
          <w:fldChar w:fldCharType="begin"/>
        </w:r>
        <w:r w:rsidR="007A0690">
          <w:rPr>
            <w:noProof/>
            <w:webHidden/>
          </w:rPr>
          <w:instrText xml:space="preserve"> PAGEREF _Toc128022119 \h </w:instrText>
        </w:r>
        <w:r w:rsidR="007A0690">
          <w:rPr>
            <w:noProof/>
            <w:webHidden/>
          </w:rPr>
        </w:r>
        <w:r w:rsidR="007A0690">
          <w:rPr>
            <w:noProof/>
            <w:webHidden/>
          </w:rPr>
          <w:fldChar w:fldCharType="separate"/>
        </w:r>
        <w:r w:rsidR="007A0690">
          <w:rPr>
            <w:noProof/>
            <w:webHidden/>
          </w:rPr>
          <w:t>45</w:t>
        </w:r>
        <w:r w:rsidR="007A0690">
          <w:rPr>
            <w:noProof/>
            <w:webHidden/>
          </w:rPr>
          <w:fldChar w:fldCharType="end"/>
        </w:r>
      </w:hyperlink>
    </w:p>
    <w:p w14:paraId="6EE2DD80" w14:textId="43A1B019" w:rsidR="007A0690" w:rsidRDefault="00EC4396">
      <w:pPr>
        <w:pStyle w:val="TableofFigures"/>
        <w:rPr>
          <w:rFonts w:asciiTheme="minorHAnsi" w:eastAsiaTheme="minorEastAsia" w:hAnsiTheme="minorHAnsi" w:cstheme="minorBidi"/>
          <w:noProof/>
          <w:sz w:val="22"/>
          <w:szCs w:val="22"/>
          <w:lang w:val="en-US"/>
        </w:rPr>
      </w:pPr>
      <w:hyperlink w:anchor="_Toc128022120" w:history="1">
        <w:r w:rsidR="007A0690" w:rsidRPr="00901BD4">
          <w:rPr>
            <w:rStyle w:val="Hyperlink"/>
            <w:noProof/>
          </w:rPr>
          <w:t xml:space="preserve">Figure 11: </w:t>
        </w:r>
        <w:r w:rsidR="007A0690" w:rsidRPr="00901BD4">
          <w:rPr>
            <w:rStyle w:val="Hyperlink"/>
            <w:noProof/>
            <w:lang w:val="en-US"/>
          </w:rPr>
          <w:t>Vault Order</w:t>
        </w:r>
        <w:r w:rsidR="007A0690">
          <w:rPr>
            <w:noProof/>
            <w:webHidden/>
          </w:rPr>
          <w:tab/>
        </w:r>
        <w:r w:rsidR="007A0690">
          <w:rPr>
            <w:noProof/>
            <w:webHidden/>
          </w:rPr>
          <w:fldChar w:fldCharType="begin"/>
        </w:r>
        <w:r w:rsidR="007A0690">
          <w:rPr>
            <w:noProof/>
            <w:webHidden/>
          </w:rPr>
          <w:instrText xml:space="preserve"> PAGEREF _Toc128022120 \h </w:instrText>
        </w:r>
        <w:r w:rsidR="007A0690">
          <w:rPr>
            <w:noProof/>
            <w:webHidden/>
          </w:rPr>
        </w:r>
        <w:r w:rsidR="007A0690">
          <w:rPr>
            <w:noProof/>
            <w:webHidden/>
          </w:rPr>
          <w:fldChar w:fldCharType="separate"/>
        </w:r>
        <w:r w:rsidR="007A0690">
          <w:rPr>
            <w:noProof/>
            <w:webHidden/>
          </w:rPr>
          <w:t>52</w:t>
        </w:r>
        <w:r w:rsidR="007A0690">
          <w:rPr>
            <w:noProof/>
            <w:webHidden/>
          </w:rPr>
          <w:fldChar w:fldCharType="end"/>
        </w:r>
      </w:hyperlink>
    </w:p>
    <w:p w14:paraId="1058674C" w14:textId="4D6F99B3" w:rsidR="007A0690" w:rsidRDefault="00EC4396">
      <w:pPr>
        <w:pStyle w:val="TableofFigures"/>
        <w:rPr>
          <w:rFonts w:asciiTheme="minorHAnsi" w:eastAsiaTheme="minorEastAsia" w:hAnsiTheme="minorHAnsi" w:cstheme="minorBidi"/>
          <w:noProof/>
          <w:sz w:val="22"/>
          <w:szCs w:val="22"/>
          <w:lang w:val="en-US"/>
        </w:rPr>
      </w:pPr>
      <w:hyperlink w:anchor="_Toc128022121" w:history="1">
        <w:r w:rsidR="007A0690" w:rsidRPr="00901BD4">
          <w:rPr>
            <w:rStyle w:val="Hyperlink"/>
            <w:noProof/>
            <w:lang w:bidi="en-US"/>
          </w:rPr>
          <w:t>Figure 12: Order Workflow Page</w:t>
        </w:r>
        <w:r w:rsidR="007A0690">
          <w:rPr>
            <w:noProof/>
            <w:webHidden/>
          </w:rPr>
          <w:tab/>
        </w:r>
        <w:r w:rsidR="007A0690">
          <w:rPr>
            <w:noProof/>
            <w:webHidden/>
          </w:rPr>
          <w:fldChar w:fldCharType="begin"/>
        </w:r>
        <w:r w:rsidR="007A0690">
          <w:rPr>
            <w:noProof/>
            <w:webHidden/>
          </w:rPr>
          <w:instrText xml:space="preserve"> PAGEREF _Toc128022121 \h </w:instrText>
        </w:r>
        <w:r w:rsidR="007A0690">
          <w:rPr>
            <w:noProof/>
            <w:webHidden/>
          </w:rPr>
        </w:r>
        <w:r w:rsidR="007A0690">
          <w:rPr>
            <w:noProof/>
            <w:webHidden/>
          </w:rPr>
          <w:fldChar w:fldCharType="separate"/>
        </w:r>
        <w:r w:rsidR="007A0690">
          <w:rPr>
            <w:noProof/>
            <w:webHidden/>
          </w:rPr>
          <w:t>52</w:t>
        </w:r>
        <w:r w:rsidR="007A0690">
          <w:rPr>
            <w:noProof/>
            <w:webHidden/>
          </w:rPr>
          <w:fldChar w:fldCharType="end"/>
        </w:r>
      </w:hyperlink>
    </w:p>
    <w:p w14:paraId="2A7F8263" w14:textId="3294AD39" w:rsidR="007A0690" w:rsidRDefault="00EC4396">
      <w:pPr>
        <w:pStyle w:val="TableofFigures"/>
        <w:rPr>
          <w:rFonts w:asciiTheme="minorHAnsi" w:eastAsiaTheme="minorEastAsia" w:hAnsiTheme="minorHAnsi" w:cstheme="minorBidi"/>
          <w:noProof/>
          <w:sz w:val="22"/>
          <w:szCs w:val="22"/>
          <w:lang w:val="en-US"/>
        </w:rPr>
      </w:pPr>
      <w:hyperlink w:anchor="_Toc128022122" w:history="1">
        <w:r w:rsidR="007A0690" w:rsidRPr="00901BD4">
          <w:rPr>
            <w:rStyle w:val="Hyperlink"/>
            <w:noProof/>
            <w:lang w:bidi="en-US"/>
          </w:rPr>
          <w:t>Figure 13: Orders Overview Page</w:t>
        </w:r>
        <w:r w:rsidR="007A0690">
          <w:rPr>
            <w:noProof/>
            <w:webHidden/>
          </w:rPr>
          <w:tab/>
        </w:r>
        <w:r w:rsidR="007A0690">
          <w:rPr>
            <w:noProof/>
            <w:webHidden/>
          </w:rPr>
          <w:fldChar w:fldCharType="begin"/>
        </w:r>
        <w:r w:rsidR="007A0690">
          <w:rPr>
            <w:noProof/>
            <w:webHidden/>
          </w:rPr>
          <w:instrText xml:space="preserve"> PAGEREF _Toc128022122 \h </w:instrText>
        </w:r>
        <w:r w:rsidR="007A0690">
          <w:rPr>
            <w:noProof/>
            <w:webHidden/>
          </w:rPr>
        </w:r>
        <w:r w:rsidR="007A0690">
          <w:rPr>
            <w:noProof/>
            <w:webHidden/>
          </w:rPr>
          <w:fldChar w:fldCharType="separate"/>
        </w:r>
        <w:r w:rsidR="007A0690">
          <w:rPr>
            <w:noProof/>
            <w:webHidden/>
          </w:rPr>
          <w:t>55</w:t>
        </w:r>
        <w:r w:rsidR="007A0690">
          <w:rPr>
            <w:noProof/>
            <w:webHidden/>
          </w:rPr>
          <w:fldChar w:fldCharType="end"/>
        </w:r>
      </w:hyperlink>
    </w:p>
    <w:p w14:paraId="78B9D725" w14:textId="180432C4" w:rsidR="007A0690" w:rsidRDefault="00EC4396">
      <w:pPr>
        <w:pStyle w:val="TableofFigures"/>
        <w:rPr>
          <w:rFonts w:asciiTheme="minorHAnsi" w:eastAsiaTheme="minorEastAsia" w:hAnsiTheme="minorHAnsi" w:cstheme="minorBidi"/>
          <w:noProof/>
          <w:sz w:val="22"/>
          <w:szCs w:val="22"/>
          <w:lang w:val="en-US"/>
        </w:rPr>
      </w:pPr>
      <w:hyperlink w:anchor="_Toc128022123" w:history="1">
        <w:r w:rsidR="007A0690" w:rsidRPr="00901BD4">
          <w:rPr>
            <w:rStyle w:val="Hyperlink"/>
            <w:noProof/>
            <w:lang w:bidi="en-US"/>
          </w:rPr>
          <w:t>Figure 14: Vault Recommendations Page</w:t>
        </w:r>
        <w:r w:rsidR="007A0690">
          <w:rPr>
            <w:noProof/>
            <w:webHidden/>
          </w:rPr>
          <w:tab/>
        </w:r>
        <w:r w:rsidR="007A0690">
          <w:rPr>
            <w:noProof/>
            <w:webHidden/>
          </w:rPr>
          <w:fldChar w:fldCharType="begin"/>
        </w:r>
        <w:r w:rsidR="007A0690">
          <w:rPr>
            <w:noProof/>
            <w:webHidden/>
          </w:rPr>
          <w:instrText xml:space="preserve"> PAGEREF _Toc128022123 \h </w:instrText>
        </w:r>
        <w:r w:rsidR="007A0690">
          <w:rPr>
            <w:noProof/>
            <w:webHidden/>
          </w:rPr>
        </w:r>
        <w:r w:rsidR="007A0690">
          <w:rPr>
            <w:noProof/>
            <w:webHidden/>
          </w:rPr>
          <w:fldChar w:fldCharType="separate"/>
        </w:r>
        <w:r w:rsidR="007A0690">
          <w:rPr>
            <w:noProof/>
            <w:webHidden/>
          </w:rPr>
          <w:t>56</w:t>
        </w:r>
        <w:r w:rsidR="007A0690">
          <w:rPr>
            <w:noProof/>
            <w:webHidden/>
          </w:rPr>
          <w:fldChar w:fldCharType="end"/>
        </w:r>
      </w:hyperlink>
    </w:p>
    <w:p w14:paraId="0C7F95B7" w14:textId="19DC8EF2" w:rsidR="007A0690" w:rsidRDefault="00EC4396">
      <w:pPr>
        <w:pStyle w:val="TableofFigures"/>
        <w:rPr>
          <w:rFonts w:asciiTheme="minorHAnsi" w:eastAsiaTheme="minorEastAsia" w:hAnsiTheme="minorHAnsi" w:cstheme="minorBidi"/>
          <w:noProof/>
          <w:sz w:val="22"/>
          <w:szCs w:val="22"/>
          <w:lang w:val="en-US"/>
        </w:rPr>
      </w:pPr>
      <w:hyperlink w:anchor="_Toc128022124" w:history="1">
        <w:r w:rsidR="007A0690" w:rsidRPr="00901BD4">
          <w:rPr>
            <w:rStyle w:val="Hyperlink"/>
            <w:noProof/>
            <w:lang w:val="en-US" w:bidi="en-US"/>
          </w:rPr>
          <w:t>Figure 15: Override Vault Recommendations Page</w:t>
        </w:r>
        <w:r w:rsidR="007A0690">
          <w:rPr>
            <w:noProof/>
            <w:webHidden/>
          </w:rPr>
          <w:tab/>
        </w:r>
        <w:r w:rsidR="007A0690">
          <w:rPr>
            <w:noProof/>
            <w:webHidden/>
          </w:rPr>
          <w:fldChar w:fldCharType="begin"/>
        </w:r>
        <w:r w:rsidR="007A0690">
          <w:rPr>
            <w:noProof/>
            <w:webHidden/>
          </w:rPr>
          <w:instrText xml:space="preserve"> PAGEREF _Toc128022124 \h </w:instrText>
        </w:r>
        <w:r w:rsidR="007A0690">
          <w:rPr>
            <w:noProof/>
            <w:webHidden/>
          </w:rPr>
        </w:r>
        <w:r w:rsidR="007A0690">
          <w:rPr>
            <w:noProof/>
            <w:webHidden/>
          </w:rPr>
          <w:fldChar w:fldCharType="separate"/>
        </w:r>
        <w:r w:rsidR="007A0690">
          <w:rPr>
            <w:noProof/>
            <w:webHidden/>
          </w:rPr>
          <w:t>58</w:t>
        </w:r>
        <w:r w:rsidR="007A0690">
          <w:rPr>
            <w:noProof/>
            <w:webHidden/>
          </w:rPr>
          <w:fldChar w:fldCharType="end"/>
        </w:r>
      </w:hyperlink>
    </w:p>
    <w:p w14:paraId="159F36EB" w14:textId="25E9A553" w:rsidR="007A0690" w:rsidRDefault="00EC4396">
      <w:pPr>
        <w:pStyle w:val="TableofFigures"/>
        <w:rPr>
          <w:rFonts w:asciiTheme="minorHAnsi" w:eastAsiaTheme="minorEastAsia" w:hAnsiTheme="minorHAnsi" w:cstheme="minorBidi"/>
          <w:noProof/>
          <w:sz w:val="22"/>
          <w:szCs w:val="22"/>
          <w:lang w:val="en-US"/>
        </w:rPr>
      </w:pPr>
      <w:hyperlink w:anchor="_Toc128022125" w:history="1">
        <w:r w:rsidR="007A0690" w:rsidRPr="00901BD4">
          <w:rPr>
            <w:rStyle w:val="Hyperlink"/>
            <w:noProof/>
            <w:lang w:bidi="en-US"/>
          </w:rPr>
          <w:t>Figure 16: Cashpoint manual Orders Page</w:t>
        </w:r>
        <w:r w:rsidR="007A0690">
          <w:rPr>
            <w:noProof/>
            <w:webHidden/>
          </w:rPr>
          <w:tab/>
        </w:r>
        <w:r w:rsidR="007A0690">
          <w:rPr>
            <w:noProof/>
            <w:webHidden/>
          </w:rPr>
          <w:fldChar w:fldCharType="begin"/>
        </w:r>
        <w:r w:rsidR="007A0690">
          <w:rPr>
            <w:noProof/>
            <w:webHidden/>
          </w:rPr>
          <w:instrText xml:space="preserve"> PAGEREF _Toc128022125 \h </w:instrText>
        </w:r>
        <w:r w:rsidR="007A0690">
          <w:rPr>
            <w:noProof/>
            <w:webHidden/>
          </w:rPr>
        </w:r>
        <w:r w:rsidR="007A0690">
          <w:rPr>
            <w:noProof/>
            <w:webHidden/>
          </w:rPr>
          <w:fldChar w:fldCharType="separate"/>
        </w:r>
        <w:r w:rsidR="007A0690">
          <w:rPr>
            <w:noProof/>
            <w:webHidden/>
          </w:rPr>
          <w:t>59</w:t>
        </w:r>
        <w:r w:rsidR="007A0690">
          <w:rPr>
            <w:noProof/>
            <w:webHidden/>
          </w:rPr>
          <w:fldChar w:fldCharType="end"/>
        </w:r>
      </w:hyperlink>
    </w:p>
    <w:p w14:paraId="180A9A02" w14:textId="4EF31E3E" w:rsidR="007A0690" w:rsidRDefault="00EC4396">
      <w:pPr>
        <w:pStyle w:val="TableofFigures"/>
        <w:rPr>
          <w:rFonts w:asciiTheme="minorHAnsi" w:eastAsiaTheme="minorEastAsia" w:hAnsiTheme="minorHAnsi" w:cstheme="minorBidi"/>
          <w:noProof/>
          <w:sz w:val="22"/>
          <w:szCs w:val="22"/>
          <w:lang w:val="en-US"/>
        </w:rPr>
      </w:pPr>
      <w:hyperlink w:anchor="_Toc128022126" w:history="1">
        <w:r w:rsidR="007A0690" w:rsidRPr="00901BD4">
          <w:rPr>
            <w:rStyle w:val="Hyperlink"/>
            <w:noProof/>
            <w:lang w:bidi="en-US"/>
          </w:rPr>
          <w:t>Figure 17: Cashpoint Order Confirmation Page</w:t>
        </w:r>
        <w:r w:rsidR="007A0690">
          <w:rPr>
            <w:noProof/>
            <w:webHidden/>
          </w:rPr>
          <w:tab/>
        </w:r>
        <w:r w:rsidR="007A0690">
          <w:rPr>
            <w:noProof/>
            <w:webHidden/>
          </w:rPr>
          <w:fldChar w:fldCharType="begin"/>
        </w:r>
        <w:r w:rsidR="007A0690">
          <w:rPr>
            <w:noProof/>
            <w:webHidden/>
          </w:rPr>
          <w:instrText xml:space="preserve"> PAGEREF _Toc128022126 \h </w:instrText>
        </w:r>
        <w:r w:rsidR="007A0690">
          <w:rPr>
            <w:noProof/>
            <w:webHidden/>
          </w:rPr>
        </w:r>
        <w:r w:rsidR="007A0690">
          <w:rPr>
            <w:noProof/>
            <w:webHidden/>
          </w:rPr>
          <w:fldChar w:fldCharType="separate"/>
        </w:r>
        <w:r w:rsidR="007A0690">
          <w:rPr>
            <w:noProof/>
            <w:webHidden/>
          </w:rPr>
          <w:t>62</w:t>
        </w:r>
        <w:r w:rsidR="007A0690">
          <w:rPr>
            <w:noProof/>
            <w:webHidden/>
          </w:rPr>
          <w:fldChar w:fldCharType="end"/>
        </w:r>
      </w:hyperlink>
    </w:p>
    <w:p w14:paraId="69C300E3" w14:textId="6C5D7CA6" w:rsidR="007A0690" w:rsidRDefault="00EC4396">
      <w:pPr>
        <w:pStyle w:val="TableofFigures"/>
        <w:rPr>
          <w:rFonts w:asciiTheme="minorHAnsi" w:eastAsiaTheme="minorEastAsia" w:hAnsiTheme="minorHAnsi" w:cstheme="minorBidi"/>
          <w:noProof/>
          <w:sz w:val="22"/>
          <w:szCs w:val="22"/>
          <w:lang w:val="en-US"/>
        </w:rPr>
      </w:pPr>
      <w:hyperlink w:anchor="_Toc128022127" w:history="1">
        <w:r w:rsidR="007A0690" w:rsidRPr="00901BD4">
          <w:rPr>
            <w:rStyle w:val="Hyperlink"/>
            <w:noProof/>
            <w:lang w:bidi="en-US"/>
          </w:rPr>
          <w:t>Figure 18: Today -&gt; Snapshot Page</w:t>
        </w:r>
        <w:r w:rsidR="007A0690">
          <w:rPr>
            <w:noProof/>
            <w:webHidden/>
          </w:rPr>
          <w:tab/>
        </w:r>
        <w:r w:rsidR="007A0690">
          <w:rPr>
            <w:noProof/>
            <w:webHidden/>
          </w:rPr>
          <w:fldChar w:fldCharType="begin"/>
        </w:r>
        <w:r w:rsidR="007A0690">
          <w:rPr>
            <w:noProof/>
            <w:webHidden/>
          </w:rPr>
          <w:instrText xml:space="preserve"> PAGEREF _Toc128022127 \h </w:instrText>
        </w:r>
        <w:r w:rsidR="007A0690">
          <w:rPr>
            <w:noProof/>
            <w:webHidden/>
          </w:rPr>
        </w:r>
        <w:r w:rsidR="007A0690">
          <w:rPr>
            <w:noProof/>
            <w:webHidden/>
          </w:rPr>
          <w:fldChar w:fldCharType="separate"/>
        </w:r>
        <w:r w:rsidR="007A0690">
          <w:rPr>
            <w:noProof/>
            <w:webHidden/>
          </w:rPr>
          <w:t>71</w:t>
        </w:r>
        <w:r w:rsidR="007A0690">
          <w:rPr>
            <w:noProof/>
            <w:webHidden/>
          </w:rPr>
          <w:fldChar w:fldCharType="end"/>
        </w:r>
      </w:hyperlink>
    </w:p>
    <w:p w14:paraId="7905ED36" w14:textId="27E405CA" w:rsidR="007A0690" w:rsidRDefault="00EC4396">
      <w:pPr>
        <w:pStyle w:val="TableofFigures"/>
        <w:rPr>
          <w:rFonts w:asciiTheme="minorHAnsi" w:eastAsiaTheme="minorEastAsia" w:hAnsiTheme="minorHAnsi" w:cstheme="minorBidi"/>
          <w:noProof/>
          <w:sz w:val="22"/>
          <w:szCs w:val="22"/>
          <w:lang w:val="en-US"/>
        </w:rPr>
      </w:pPr>
      <w:hyperlink w:anchor="_Toc128022128" w:history="1">
        <w:r w:rsidR="007A0690" w:rsidRPr="00901BD4">
          <w:rPr>
            <w:rStyle w:val="Hyperlink"/>
            <w:noProof/>
            <w:lang w:bidi="en-US"/>
          </w:rPr>
          <w:t>Figure 19: To Do List</w:t>
        </w:r>
        <w:r w:rsidR="007A0690">
          <w:rPr>
            <w:noProof/>
            <w:webHidden/>
          </w:rPr>
          <w:tab/>
        </w:r>
        <w:r w:rsidR="007A0690">
          <w:rPr>
            <w:noProof/>
            <w:webHidden/>
          </w:rPr>
          <w:fldChar w:fldCharType="begin"/>
        </w:r>
        <w:r w:rsidR="007A0690">
          <w:rPr>
            <w:noProof/>
            <w:webHidden/>
          </w:rPr>
          <w:instrText xml:space="preserve"> PAGEREF _Toc128022128 \h </w:instrText>
        </w:r>
        <w:r w:rsidR="007A0690">
          <w:rPr>
            <w:noProof/>
            <w:webHidden/>
          </w:rPr>
        </w:r>
        <w:r w:rsidR="007A0690">
          <w:rPr>
            <w:noProof/>
            <w:webHidden/>
          </w:rPr>
          <w:fldChar w:fldCharType="separate"/>
        </w:r>
        <w:r w:rsidR="007A0690">
          <w:rPr>
            <w:noProof/>
            <w:webHidden/>
          </w:rPr>
          <w:t>74</w:t>
        </w:r>
        <w:r w:rsidR="007A0690">
          <w:rPr>
            <w:noProof/>
            <w:webHidden/>
          </w:rPr>
          <w:fldChar w:fldCharType="end"/>
        </w:r>
      </w:hyperlink>
    </w:p>
    <w:p w14:paraId="736A2E45" w14:textId="04A41F2B" w:rsidR="007A0690" w:rsidRDefault="00EC4396">
      <w:pPr>
        <w:pStyle w:val="TableofFigures"/>
        <w:rPr>
          <w:rFonts w:asciiTheme="minorHAnsi" w:eastAsiaTheme="minorEastAsia" w:hAnsiTheme="minorHAnsi" w:cstheme="minorBidi"/>
          <w:noProof/>
          <w:sz w:val="22"/>
          <w:szCs w:val="22"/>
          <w:lang w:val="en-US"/>
        </w:rPr>
      </w:pPr>
      <w:hyperlink w:anchor="_Toc128022129" w:history="1">
        <w:r w:rsidR="007A0690" w:rsidRPr="00901BD4">
          <w:rPr>
            <w:rStyle w:val="Hyperlink"/>
            <w:noProof/>
            <w:lang w:bidi="en-US"/>
          </w:rPr>
          <w:t>Figure 20: Today Vault Status Page</w:t>
        </w:r>
        <w:r w:rsidR="007A0690">
          <w:rPr>
            <w:noProof/>
            <w:webHidden/>
          </w:rPr>
          <w:tab/>
        </w:r>
        <w:r w:rsidR="007A0690">
          <w:rPr>
            <w:noProof/>
            <w:webHidden/>
          </w:rPr>
          <w:fldChar w:fldCharType="begin"/>
        </w:r>
        <w:r w:rsidR="007A0690">
          <w:rPr>
            <w:noProof/>
            <w:webHidden/>
          </w:rPr>
          <w:instrText xml:space="preserve"> PAGEREF _Toc128022129 \h </w:instrText>
        </w:r>
        <w:r w:rsidR="007A0690">
          <w:rPr>
            <w:noProof/>
            <w:webHidden/>
          </w:rPr>
        </w:r>
        <w:r w:rsidR="007A0690">
          <w:rPr>
            <w:noProof/>
            <w:webHidden/>
          </w:rPr>
          <w:fldChar w:fldCharType="separate"/>
        </w:r>
        <w:r w:rsidR="007A0690">
          <w:rPr>
            <w:noProof/>
            <w:webHidden/>
          </w:rPr>
          <w:t>77</w:t>
        </w:r>
        <w:r w:rsidR="007A0690">
          <w:rPr>
            <w:noProof/>
            <w:webHidden/>
          </w:rPr>
          <w:fldChar w:fldCharType="end"/>
        </w:r>
      </w:hyperlink>
    </w:p>
    <w:p w14:paraId="4B7DFE6F" w14:textId="434E83C5" w:rsidR="007A0690" w:rsidRDefault="00EC4396">
      <w:pPr>
        <w:pStyle w:val="TableofFigures"/>
        <w:rPr>
          <w:rFonts w:asciiTheme="minorHAnsi" w:eastAsiaTheme="minorEastAsia" w:hAnsiTheme="minorHAnsi" w:cstheme="minorBidi"/>
          <w:noProof/>
          <w:sz w:val="22"/>
          <w:szCs w:val="22"/>
          <w:lang w:val="en-US"/>
        </w:rPr>
      </w:pPr>
      <w:hyperlink w:anchor="_Toc128022130" w:history="1">
        <w:r w:rsidR="007A0690" w:rsidRPr="00901BD4">
          <w:rPr>
            <w:rStyle w:val="Hyperlink"/>
            <w:noProof/>
            <w:lang w:bidi="en-US"/>
          </w:rPr>
          <w:t>Figure 21: Today Vault Orders Page</w:t>
        </w:r>
        <w:r w:rsidR="007A0690">
          <w:rPr>
            <w:noProof/>
            <w:webHidden/>
          </w:rPr>
          <w:tab/>
        </w:r>
        <w:r w:rsidR="007A0690">
          <w:rPr>
            <w:noProof/>
            <w:webHidden/>
          </w:rPr>
          <w:fldChar w:fldCharType="begin"/>
        </w:r>
        <w:r w:rsidR="007A0690">
          <w:rPr>
            <w:noProof/>
            <w:webHidden/>
          </w:rPr>
          <w:instrText xml:space="preserve"> PAGEREF _Toc128022130 \h </w:instrText>
        </w:r>
        <w:r w:rsidR="007A0690">
          <w:rPr>
            <w:noProof/>
            <w:webHidden/>
          </w:rPr>
        </w:r>
        <w:r w:rsidR="007A0690">
          <w:rPr>
            <w:noProof/>
            <w:webHidden/>
          </w:rPr>
          <w:fldChar w:fldCharType="separate"/>
        </w:r>
        <w:r w:rsidR="007A0690">
          <w:rPr>
            <w:noProof/>
            <w:webHidden/>
          </w:rPr>
          <w:t>78</w:t>
        </w:r>
        <w:r w:rsidR="007A0690">
          <w:rPr>
            <w:noProof/>
            <w:webHidden/>
          </w:rPr>
          <w:fldChar w:fldCharType="end"/>
        </w:r>
      </w:hyperlink>
    </w:p>
    <w:p w14:paraId="3B96BB6C" w14:textId="5F381D40" w:rsidR="007A0690" w:rsidRDefault="00EC4396">
      <w:pPr>
        <w:pStyle w:val="TableofFigures"/>
        <w:rPr>
          <w:rFonts w:asciiTheme="minorHAnsi" w:eastAsiaTheme="minorEastAsia" w:hAnsiTheme="minorHAnsi" w:cstheme="minorBidi"/>
          <w:noProof/>
          <w:sz w:val="22"/>
          <w:szCs w:val="22"/>
          <w:lang w:val="en-US"/>
        </w:rPr>
      </w:pPr>
      <w:hyperlink w:anchor="_Toc128022131" w:history="1">
        <w:r w:rsidR="007A0690" w:rsidRPr="00901BD4">
          <w:rPr>
            <w:rStyle w:val="Hyperlink"/>
            <w:noProof/>
            <w:lang w:bidi="en-US"/>
          </w:rPr>
          <w:t>Figure 22: Today Orders Workflow Page</w:t>
        </w:r>
        <w:r w:rsidR="007A0690">
          <w:rPr>
            <w:noProof/>
            <w:webHidden/>
          </w:rPr>
          <w:tab/>
        </w:r>
        <w:r w:rsidR="007A0690">
          <w:rPr>
            <w:noProof/>
            <w:webHidden/>
          </w:rPr>
          <w:fldChar w:fldCharType="begin"/>
        </w:r>
        <w:r w:rsidR="007A0690">
          <w:rPr>
            <w:noProof/>
            <w:webHidden/>
          </w:rPr>
          <w:instrText xml:space="preserve"> PAGEREF _Toc128022131 \h </w:instrText>
        </w:r>
        <w:r w:rsidR="007A0690">
          <w:rPr>
            <w:noProof/>
            <w:webHidden/>
          </w:rPr>
        </w:r>
        <w:r w:rsidR="007A0690">
          <w:rPr>
            <w:noProof/>
            <w:webHidden/>
          </w:rPr>
          <w:fldChar w:fldCharType="separate"/>
        </w:r>
        <w:r w:rsidR="007A0690">
          <w:rPr>
            <w:noProof/>
            <w:webHidden/>
          </w:rPr>
          <w:t>80</w:t>
        </w:r>
        <w:r w:rsidR="007A0690">
          <w:rPr>
            <w:noProof/>
            <w:webHidden/>
          </w:rPr>
          <w:fldChar w:fldCharType="end"/>
        </w:r>
      </w:hyperlink>
    </w:p>
    <w:p w14:paraId="20A0E292" w14:textId="465D0AFB" w:rsidR="007A0690" w:rsidRDefault="00EC4396">
      <w:pPr>
        <w:pStyle w:val="TableofFigures"/>
        <w:rPr>
          <w:rFonts w:asciiTheme="minorHAnsi" w:eastAsiaTheme="minorEastAsia" w:hAnsiTheme="minorHAnsi" w:cstheme="minorBidi"/>
          <w:noProof/>
          <w:sz w:val="22"/>
          <w:szCs w:val="22"/>
          <w:lang w:val="en-US"/>
        </w:rPr>
      </w:pPr>
      <w:hyperlink w:anchor="_Toc128022132" w:history="1">
        <w:r w:rsidR="007A0690" w:rsidRPr="00901BD4">
          <w:rPr>
            <w:rStyle w:val="Hyperlink"/>
            <w:noProof/>
            <w:lang w:bidi="en-US"/>
          </w:rPr>
          <w:t>Figure 23: Process Status Page</w:t>
        </w:r>
        <w:r w:rsidR="007A0690">
          <w:rPr>
            <w:noProof/>
            <w:webHidden/>
          </w:rPr>
          <w:tab/>
        </w:r>
        <w:r w:rsidR="007A0690">
          <w:rPr>
            <w:noProof/>
            <w:webHidden/>
          </w:rPr>
          <w:fldChar w:fldCharType="begin"/>
        </w:r>
        <w:r w:rsidR="007A0690">
          <w:rPr>
            <w:noProof/>
            <w:webHidden/>
          </w:rPr>
          <w:instrText xml:space="preserve"> PAGEREF _Toc128022132 \h </w:instrText>
        </w:r>
        <w:r w:rsidR="007A0690">
          <w:rPr>
            <w:noProof/>
            <w:webHidden/>
          </w:rPr>
        </w:r>
        <w:r w:rsidR="007A0690">
          <w:rPr>
            <w:noProof/>
            <w:webHidden/>
          </w:rPr>
          <w:fldChar w:fldCharType="separate"/>
        </w:r>
        <w:r w:rsidR="007A0690">
          <w:rPr>
            <w:noProof/>
            <w:webHidden/>
          </w:rPr>
          <w:t>82</w:t>
        </w:r>
        <w:r w:rsidR="007A0690">
          <w:rPr>
            <w:noProof/>
            <w:webHidden/>
          </w:rPr>
          <w:fldChar w:fldCharType="end"/>
        </w:r>
      </w:hyperlink>
    </w:p>
    <w:p w14:paraId="5720C7B1" w14:textId="0054B1A3" w:rsidR="007A0690" w:rsidRDefault="00EC4396">
      <w:pPr>
        <w:pStyle w:val="TableofFigures"/>
        <w:rPr>
          <w:rFonts w:asciiTheme="minorHAnsi" w:eastAsiaTheme="minorEastAsia" w:hAnsiTheme="minorHAnsi" w:cstheme="minorBidi"/>
          <w:noProof/>
          <w:sz w:val="22"/>
          <w:szCs w:val="22"/>
          <w:lang w:val="en-US"/>
        </w:rPr>
      </w:pPr>
      <w:hyperlink w:anchor="_Toc128022133" w:history="1">
        <w:r w:rsidR="007A0690" w:rsidRPr="00901BD4">
          <w:rPr>
            <w:rStyle w:val="Hyperlink"/>
            <w:noProof/>
            <w:lang w:bidi="en-US"/>
          </w:rPr>
          <w:t>Figure 24: Load Balances Page</w:t>
        </w:r>
        <w:r w:rsidR="007A0690">
          <w:rPr>
            <w:noProof/>
            <w:webHidden/>
          </w:rPr>
          <w:tab/>
        </w:r>
        <w:r w:rsidR="007A0690">
          <w:rPr>
            <w:noProof/>
            <w:webHidden/>
          </w:rPr>
          <w:fldChar w:fldCharType="begin"/>
        </w:r>
        <w:r w:rsidR="007A0690">
          <w:rPr>
            <w:noProof/>
            <w:webHidden/>
          </w:rPr>
          <w:instrText xml:space="preserve"> PAGEREF _Toc128022133 \h </w:instrText>
        </w:r>
        <w:r w:rsidR="007A0690">
          <w:rPr>
            <w:noProof/>
            <w:webHidden/>
          </w:rPr>
        </w:r>
        <w:r w:rsidR="007A0690">
          <w:rPr>
            <w:noProof/>
            <w:webHidden/>
          </w:rPr>
          <w:fldChar w:fldCharType="separate"/>
        </w:r>
        <w:r w:rsidR="007A0690">
          <w:rPr>
            <w:noProof/>
            <w:webHidden/>
          </w:rPr>
          <w:t>84</w:t>
        </w:r>
        <w:r w:rsidR="007A0690">
          <w:rPr>
            <w:noProof/>
            <w:webHidden/>
          </w:rPr>
          <w:fldChar w:fldCharType="end"/>
        </w:r>
      </w:hyperlink>
    </w:p>
    <w:p w14:paraId="1F99A42C" w14:textId="15A9661B" w:rsidR="007A0690" w:rsidRDefault="00EC4396">
      <w:pPr>
        <w:pStyle w:val="TableofFigures"/>
        <w:rPr>
          <w:rFonts w:asciiTheme="minorHAnsi" w:eastAsiaTheme="minorEastAsia" w:hAnsiTheme="minorHAnsi" w:cstheme="minorBidi"/>
          <w:noProof/>
          <w:sz w:val="22"/>
          <w:szCs w:val="22"/>
          <w:lang w:val="en-US"/>
        </w:rPr>
      </w:pPr>
      <w:hyperlink w:anchor="_Toc128022134" w:history="1">
        <w:r w:rsidR="007A0690" w:rsidRPr="00901BD4">
          <w:rPr>
            <w:rStyle w:val="Hyperlink"/>
            <w:noProof/>
            <w:lang w:bidi="en-US"/>
          </w:rPr>
          <w:t>Figure 25: Load Orders Page</w:t>
        </w:r>
        <w:r w:rsidR="007A0690">
          <w:rPr>
            <w:noProof/>
            <w:webHidden/>
          </w:rPr>
          <w:tab/>
        </w:r>
        <w:r w:rsidR="007A0690">
          <w:rPr>
            <w:noProof/>
            <w:webHidden/>
          </w:rPr>
          <w:fldChar w:fldCharType="begin"/>
        </w:r>
        <w:r w:rsidR="007A0690">
          <w:rPr>
            <w:noProof/>
            <w:webHidden/>
          </w:rPr>
          <w:instrText xml:space="preserve"> PAGEREF _Toc128022134 \h </w:instrText>
        </w:r>
        <w:r w:rsidR="007A0690">
          <w:rPr>
            <w:noProof/>
            <w:webHidden/>
          </w:rPr>
        </w:r>
        <w:r w:rsidR="007A0690">
          <w:rPr>
            <w:noProof/>
            <w:webHidden/>
          </w:rPr>
          <w:fldChar w:fldCharType="separate"/>
        </w:r>
        <w:r w:rsidR="007A0690">
          <w:rPr>
            <w:noProof/>
            <w:webHidden/>
          </w:rPr>
          <w:t>85</w:t>
        </w:r>
        <w:r w:rsidR="007A0690">
          <w:rPr>
            <w:noProof/>
            <w:webHidden/>
          </w:rPr>
          <w:fldChar w:fldCharType="end"/>
        </w:r>
      </w:hyperlink>
    </w:p>
    <w:p w14:paraId="643C01C6" w14:textId="27B4AC7E" w:rsidR="007A0690" w:rsidRDefault="00EC4396">
      <w:pPr>
        <w:pStyle w:val="TableofFigures"/>
        <w:rPr>
          <w:rFonts w:asciiTheme="minorHAnsi" w:eastAsiaTheme="minorEastAsia" w:hAnsiTheme="minorHAnsi" w:cstheme="minorBidi"/>
          <w:noProof/>
          <w:sz w:val="22"/>
          <w:szCs w:val="22"/>
          <w:lang w:val="en-US"/>
        </w:rPr>
      </w:pPr>
      <w:hyperlink w:anchor="_Toc128022135" w:history="1">
        <w:r w:rsidR="007A0690" w:rsidRPr="00901BD4">
          <w:rPr>
            <w:rStyle w:val="Hyperlink"/>
            <w:noProof/>
            <w:lang w:bidi="en-US"/>
          </w:rPr>
          <w:t>Figure 26: Run Recommendations Page</w:t>
        </w:r>
        <w:r w:rsidR="007A0690">
          <w:rPr>
            <w:noProof/>
            <w:webHidden/>
          </w:rPr>
          <w:tab/>
        </w:r>
        <w:r w:rsidR="007A0690">
          <w:rPr>
            <w:noProof/>
            <w:webHidden/>
          </w:rPr>
          <w:fldChar w:fldCharType="begin"/>
        </w:r>
        <w:r w:rsidR="007A0690">
          <w:rPr>
            <w:noProof/>
            <w:webHidden/>
          </w:rPr>
          <w:instrText xml:space="preserve"> PAGEREF _Toc128022135 \h </w:instrText>
        </w:r>
        <w:r w:rsidR="007A0690">
          <w:rPr>
            <w:noProof/>
            <w:webHidden/>
          </w:rPr>
        </w:r>
        <w:r w:rsidR="007A0690">
          <w:rPr>
            <w:noProof/>
            <w:webHidden/>
          </w:rPr>
          <w:fldChar w:fldCharType="separate"/>
        </w:r>
        <w:r w:rsidR="007A0690">
          <w:rPr>
            <w:noProof/>
            <w:webHidden/>
          </w:rPr>
          <w:t>87</w:t>
        </w:r>
        <w:r w:rsidR="007A0690">
          <w:rPr>
            <w:noProof/>
            <w:webHidden/>
          </w:rPr>
          <w:fldChar w:fldCharType="end"/>
        </w:r>
      </w:hyperlink>
    </w:p>
    <w:p w14:paraId="6D1D084E" w14:textId="3B23B702" w:rsidR="007A0690" w:rsidRDefault="00EC4396">
      <w:pPr>
        <w:pStyle w:val="TableofFigures"/>
        <w:rPr>
          <w:rFonts w:asciiTheme="minorHAnsi" w:eastAsiaTheme="minorEastAsia" w:hAnsiTheme="minorHAnsi" w:cstheme="minorBidi"/>
          <w:noProof/>
          <w:sz w:val="22"/>
          <w:szCs w:val="22"/>
          <w:lang w:val="en-US"/>
        </w:rPr>
      </w:pPr>
      <w:hyperlink w:anchor="_Toc128022136" w:history="1">
        <w:r w:rsidR="007A0690" w:rsidRPr="00901BD4">
          <w:rPr>
            <w:rStyle w:val="Hyperlink"/>
            <w:caps/>
            <w:noProof/>
            <w:spacing w:val="10"/>
            <w:lang w:val="en-US" w:bidi="en-US"/>
          </w:rPr>
          <w:t>Figure 27: Run Recommendation Validation Page</w:t>
        </w:r>
        <w:r w:rsidR="007A0690">
          <w:rPr>
            <w:noProof/>
            <w:webHidden/>
          </w:rPr>
          <w:tab/>
        </w:r>
        <w:r w:rsidR="007A0690">
          <w:rPr>
            <w:noProof/>
            <w:webHidden/>
          </w:rPr>
          <w:fldChar w:fldCharType="begin"/>
        </w:r>
        <w:r w:rsidR="007A0690">
          <w:rPr>
            <w:noProof/>
            <w:webHidden/>
          </w:rPr>
          <w:instrText xml:space="preserve"> PAGEREF _Toc128022136 \h </w:instrText>
        </w:r>
        <w:r w:rsidR="007A0690">
          <w:rPr>
            <w:noProof/>
            <w:webHidden/>
          </w:rPr>
        </w:r>
        <w:r w:rsidR="007A0690">
          <w:rPr>
            <w:noProof/>
            <w:webHidden/>
          </w:rPr>
          <w:fldChar w:fldCharType="separate"/>
        </w:r>
        <w:r w:rsidR="007A0690">
          <w:rPr>
            <w:noProof/>
            <w:webHidden/>
          </w:rPr>
          <w:t>90</w:t>
        </w:r>
        <w:r w:rsidR="007A0690">
          <w:rPr>
            <w:noProof/>
            <w:webHidden/>
          </w:rPr>
          <w:fldChar w:fldCharType="end"/>
        </w:r>
      </w:hyperlink>
    </w:p>
    <w:p w14:paraId="0DD49073" w14:textId="6B46E721" w:rsidR="007A0690" w:rsidRDefault="00EC4396">
      <w:pPr>
        <w:pStyle w:val="TableofFigures"/>
        <w:rPr>
          <w:rFonts w:asciiTheme="minorHAnsi" w:eastAsiaTheme="minorEastAsia" w:hAnsiTheme="minorHAnsi" w:cstheme="minorBidi"/>
          <w:noProof/>
          <w:sz w:val="22"/>
          <w:szCs w:val="22"/>
          <w:lang w:val="en-US"/>
        </w:rPr>
      </w:pPr>
      <w:hyperlink w:anchor="_Toc128022137" w:history="1">
        <w:r w:rsidR="007A0690" w:rsidRPr="00901BD4">
          <w:rPr>
            <w:rStyle w:val="Hyperlink"/>
            <w:noProof/>
            <w:lang w:bidi="en-US"/>
          </w:rPr>
          <w:t>Figure 28: Run Recommendation Output Page</w:t>
        </w:r>
        <w:r w:rsidR="007A0690">
          <w:rPr>
            <w:noProof/>
            <w:webHidden/>
          </w:rPr>
          <w:tab/>
        </w:r>
        <w:r w:rsidR="007A0690">
          <w:rPr>
            <w:noProof/>
            <w:webHidden/>
          </w:rPr>
          <w:fldChar w:fldCharType="begin"/>
        </w:r>
        <w:r w:rsidR="007A0690">
          <w:rPr>
            <w:noProof/>
            <w:webHidden/>
          </w:rPr>
          <w:instrText xml:space="preserve"> PAGEREF _Toc128022137 \h </w:instrText>
        </w:r>
        <w:r w:rsidR="007A0690">
          <w:rPr>
            <w:noProof/>
            <w:webHidden/>
          </w:rPr>
        </w:r>
        <w:r w:rsidR="007A0690">
          <w:rPr>
            <w:noProof/>
            <w:webHidden/>
          </w:rPr>
          <w:fldChar w:fldCharType="separate"/>
        </w:r>
        <w:r w:rsidR="007A0690">
          <w:rPr>
            <w:noProof/>
            <w:webHidden/>
          </w:rPr>
          <w:t>91</w:t>
        </w:r>
        <w:r w:rsidR="007A0690">
          <w:rPr>
            <w:noProof/>
            <w:webHidden/>
          </w:rPr>
          <w:fldChar w:fldCharType="end"/>
        </w:r>
      </w:hyperlink>
    </w:p>
    <w:p w14:paraId="2EB645D9" w14:textId="081A9639" w:rsidR="007A0690" w:rsidRDefault="00EC4396">
      <w:pPr>
        <w:pStyle w:val="TableofFigures"/>
        <w:rPr>
          <w:rFonts w:asciiTheme="minorHAnsi" w:eastAsiaTheme="minorEastAsia" w:hAnsiTheme="minorHAnsi" w:cstheme="minorBidi"/>
          <w:noProof/>
          <w:sz w:val="22"/>
          <w:szCs w:val="22"/>
          <w:lang w:val="en-US"/>
        </w:rPr>
      </w:pPr>
      <w:hyperlink w:anchor="_Toc128022138" w:history="1">
        <w:r w:rsidR="007A0690" w:rsidRPr="00901BD4">
          <w:rPr>
            <w:rStyle w:val="Hyperlink"/>
            <w:noProof/>
            <w:lang w:bidi="en-US"/>
          </w:rPr>
          <w:t>Figure 29: Run Forecast Page</w:t>
        </w:r>
        <w:r w:rsidR="007A0690">
          <w:rPr>
            <w:noProof/>
            <w:webHidden/>
          </w:rPr>
          <w:tab/>
        </w:r>
        <w:r w:rsidR="007A0690">
          <w:rPr>
            <w:noProof/>
            <w:webHidden/>
          </w:rPr>
          <w:fldChar w:fldCharType="begin"/>
        </w:r>
        <w:r w:rsidR="007A0690">
          <w:rPr>
            <w:noProof/>
            <w:webHidden/>
          </w:rPr>
          <w:instrText xml:space="preserve"> PAGEREF _Toc128022138 \h </w:instrText>
        </w:r>
        <w:r w:rsidR="007A0690">
          <w:rPr>
            <w:noProof/>
            <w:webHidden/>
          </w:rPr>
        </w:r>
        <w:r w:rsidR="007A0690">
          <w:rPr>
            <w:noProof/>
            <w:webHidden/>
          </w:rPr>
          <w:fldChar w:fldCharType="separate"/>
        </w:r>
        <w:r w:rsidR="007A0690">
          <w:rPr>
            <w:noProof/>
            <w:webHidden/>
          </w:rPr>
          <w:t>92</w:t>
        </w:r>
        <w:r w:rsidR="007A0690">
          <w:rPr>
            <w:noProof/>
            <w:webHidden/>
          </w:rPr>
          <w:fldChar w:fldCharType="end"/>
        </w:r>
      </w:hyperlink>
    </w:p>
    <w:p w14:paraId="21A266E8" w14:textId="5891D5FA" w:rsidR="007A0690" w:rsidRDefault="00EC4396">
      <w:pPr>
        <w:pStyle w:val="TableofFigures"/>
        <w:rPr>
          <w:rFonts w:asciiTheme="minorHAnsi" w:eastAsiaTheme="minorEastAsia" w:hAnsiTheme="minorHAnsi" w:cstheme="minorBidi"/>
          <w:noProof/>
          <w:sz w:val="22"/>
          <w:szCs w:val="22"/>
          <w:lang w:val="en-US"/>
        </w:rPr>
      </w:pPr>
      <w:hyperlink w:anchor="_Toc128022139" w:history="1">
        <w:r w:rsidR="007A0690" w:rsidRPr="00901BD4">
          <w:rPr>
            <w:rStyle w:val="Hyperlink"/>
            <w:noProof/>
            <w:lang w:bidi="en-US"/>
          </w:rPr>
          <w:t>Figure 30: Run Commercial Consolidation Page</w:t>
        </w:r>
        <w:r w:rsidR="007A0690">
          <w:rPr>
            <w:noProof/>
            <w:webHidden/>
          </w:rPr>
          <w:tab/>
        </w:r>
        <w:r w:rsidR="007A0690">
          <w:rPr>
            <w:noProof/>
            <w:webHidden/>
          </w:rPr>
          <w:fldChar w:fldCharType="begin"/>
        </w:r>
        <w:r w:rsidR="007A0690">
          <w:rPr>
            <w:noProof/>
            <w:webHidden/>
          </w:rPr>
          <w:instrText xml:space="preserve"> PAGEREF _Toc128022139 \h </w:instrText>
        </w:r>
        <w:r w:rsidR="007A0690">
          <w:rPr>
            <w:noProof/>
            <w:webHidden/>
          </w:rPr>
        </w:r>
        <w:r w:rsidR="007A0690">
          <w:rPr>
            <w:noProof/>
            <w:webHidden/>
          </w:rPr>
          <w:fldChar w:fldCharType="separate"/>
        </w:r>
        <w:r w:rsidR="007A0690">
          <w:rPr>
            <w:noProof/>
            <w:webHidden/>
          </w:rPr>
          <w:t>94</w:t>
        </w:r>
        <w:r w:rsidR="007A0690">
          <w:rPr>
            <w:noProof/>
            <w:webHidden/>
          </w:rPr>
          <w:fldChar w:fldCharType="end"/>
        </w:r>
      </w:hyperlink>
    </w:p>
    <w:p w14:paraId="6E529A49" w14:textId="1D4A30C8" w:rsidR="007A0690" w:rsidRDefault="00EC4396">
      <w:pPr>
        <w:pStyle w:val="TableofFigures"/>
        <w:rPr>
          <w:rFonts w:asciiTheme="minorHAnsi" w:eastAsiaTheme="minorEastAsia" w:hAnsiTheme="minorHAnsi" w:cstheme="minorBidi"/>
          <w:noProof/>
          <w:sz w:val="22"/>
          <w:szCs w:val="22"/>
          <w:lang w:val="en-US"/>
        </w:rPr>
      </w:pPr>
      <w:hyperlink w:anchor="_Toc128022140" w:history="1">
        <w:r w:rsidR="007A0690" w:rsidRPr="00901BD4">
          <w:rPr>
            <w:rStyle w:val="Hyperlink"/>
            <w:noProof/>
            <w:lang w:bidi="en-US"/>
          </w:rPr>
          <w:t>Figure 31: Forecast Settings Page</w:t>
        </w:r>
        <w:r w:rsidR="007A0690">
          <w:rPr>
            <w:noProof/>
            <w:webHidden/>
          </w:rPr>
          <w:tab/>
        </w:r>
        <w:r w:rsidR="007A0690">
          <w:rPr>
            <w:noProof/>
            <w:webHidden/>
          </w:rPr>
          <w:fldChar w:fldCharType="begin"/>
        </w:r>
        <w:r w:rsidR="007A0690">
          <w:rPr>
            <w:noProof/>
            <w:webHidden/>
          </w:rPr>
          <w:instrText xml:space="preserve"> PAGEREF _Toc128022140 \h </w:instrText>
        </w:r>
        <w:r w:rsidR="007A0690">
          <w:rPr>
            <w:noProof/>
            <w:webHidden/>
          </w:rPr>
        </w:r>
        <w:r w:rsidR="007A0690">
          <w:rPr>
            <w:noProof/>
            <w:webHidden/>
          </w:rPr>
          <w:fldChar w:fldCharType="separate"/>
        </w:r>
        <w:r w:rsidR="007A0690">
          <w:rPr>
            <w:noProof/>
            <w:webHidden/>
          </w:rPr>
          <w:t>96</w:t>
        </w:r>
        <w:r w:rsidR="007A0690">
          <w:rPr>
            <w:noProof/>
            <w:webHidden/>
          </w:rPr>
          <w:fldChar w:fldCharType="end"/>
        </w:r>
      </w:hyperlink>
    </w:p>
    <w:p w14:paraId="71F5D1B6" w14:textId="42B82E86" w:rsidR="007A0690" w:rsidRDefault="00EC4396">
      <w:pPr>
        <w:pStyle w:val="TableofFigures"/>
        <w:rPr>
          <w:rFonts w:asciiTheme="minorHAnsi" w:eastAsiaTheme="minorEastAsia" w:hAnsiTheme="minorHAnsi" w:cstheme="minorBidi"/>
          <w:noProof/>
          <w:sz w:val="22"/>
          <w:szCs w:val="22"/>
          <w:lang w:val="en-US"/>
        </w:rPr>
      </w:pPr>
      <w:hyperlink w:anchor="_Toc128022141" w:history="1">
        <w:r w:rsidR="007A0690" w:rsidRPr="00901BD4">
          <w:rPr>
            <w:rStyle w:val="Hyperlink"/>
            <w:noProof/>
            <w:lang w:bidi="en-US"/>
          </w:rPr>
          <w:t>Figure 32: Orders Output Page</w:t>
        </w:r>
        <w:r w:rsidR="007A0690">
          <w:rPr>
            <w:noProof/>
            <w:webHidden/>
          </w:rPr>
          <w:tab/>
        </w:r>
        <w:r w:rsidR="007A0690">
          <w:rPr>
            <w:noProof/>
            <w:webHidden/>
          </w:rPr>
          <w:fldChar w:fldCharType="begin"/>
        </w:r>
        <w:r w:rsidR="007A0690">
          <w:rPr>
            <w:noProof/>
            <w:webHidden/>
          </w:rPr>
          <w:instrText xml:space="preserve"> PAGEREF _Toc128022141 \h </w:instrText>
        </w:r>
        <w:r w:rsidR="007A0690">
          <w:rPr>
            <w:noProof/>
            <w:webHidden/>
          </w:rPr>
        </w:r>
        <w:r w:rsidR="007A0690">
          <w:rPr>
            <w:noProof/>
            <w:webHidden/>
          </w:rPr>
          <w:fldChar w:fldCharType="separate"/>
        </w:r>
        <w:r w:rsidR="007A0690">
          <w:rPr>
            <w:noProof/>
            <w:webHidden/>
          </w:rPr>
          <w:t>97</w:t>
        </w:r>
        <w:r w:rsidR="007A0690">
          <w:rPr>
            <w:noProof/>
            <w:webHidden/>
          </w:rPr>
          <w:fldChar w:fldCharType="end"/>
        </w:r>
      </w:hyperlink>
    </w:p>
    <w:p w14:paraId="7E7B223B" w14:textId="718BAC60" w:rsidR="007A0690" w:rsidRDefault="00EC4396">
      <w:pPr>
        <w:pStyle w:val="TableofFigures"/>
        <w:rPr>
          <w:rFonts w:asciiTheme="minorHAnsi" w:eastAsiaTheme="minorEastAsia" w:hAnsiTheme="minorHAnsi" w:cstheme="minorBidi"/>
          <w:noProof/>
          <w:sz w:val="22"/>
          <w:szCs w:val="22"/>
          <w:lang w:val="en-US"/>
        </w:rPr>
      </w:pPr>
      <w:hyperlink w:anchor="_Toc128022142" w:history="1">
        <w:r w:rsidR="007A0690" w:rsidRPr="00901BD4">
          <w:rPr>
            <w:rStyle w:val="Hyperlink"/>
            <w:noProof/>
            <w:lang w:bidi="en-US"/>
          </w:rPr>
          <w:t>Figure 33: CI Constraints Page</w:t>
        </w:r>
        <w:r w:rsidR="007A0690">
          <w:rPr>
            <w:noProof/>
            <w:webHidden/>
          </w:rPr>
          <w:tab/>
        </w:r>
        <w:r w:rsidR="007A0690">
          <w:rPr>
            <w:noProof/>
            <w:webHidden/>
          </w:rPr>
          <w:fldChar w:fldCharType="begin"/>
        </w:r>
        <w:r w:rsidR="007A0690">
          <w:rPr>
            <w:noProof/>
            <w:webHidden/>
          </w:rPr>
          <w:instrText xml:space="preserve"> PAGEREF _Toc128022142 \h </w:instrText>
        </w:r>
        <w:r w:rsidR="007A0690">
          <w:rPr>
            <w:noProof/>
            <w:webHidden/>
          </w:rPr>
        </w:r>
        <w:r w:rsidR="007A0690">
          <w:rPr>
            <w:noProof/>
            <w:webHidden/>
          </w:rPr>
          <w:fldChar w:fldCharType="separate"/>
        </w:r>
        <w:r w:rsidR="007A0690">
          <w:rPr>
            <w:noProof/>
            <w:webHidden/>
          </w:rPr>
          <w:t>99</w:t>
        </w:r>
        <w:r w:rsidR="007A0690">
          <w:rPr>
            <w:noProof/>
            <w:webHidden/>
          </w:rPr>
          <w:fldChar w:fldCharType="end"/>
        </w:r>
      </w:hyperlink>
    </w:p>
    <w:p w14:paraId="54DD4005" w14:textId="05597A7F" w:rsidR="007A0690" w:rsidRDefault="00EC4396">
      <w:pPr>
        <w:pStyle w:val="TableofFigures"/>
        <w:rPr>
          <w:rFonts w:asciiTheme="minorHAnsi" w:eastAsiaTheme="minorEastAsia" w:hAnsiTheme="minorHAnsi" w:cstheme="minorBidi"/>
          <w:noProof/>
          <w:sz w:val="22"/>
          <w:szCs w:val="22"/>
          <w:lang w:val="en-US"/>
        </w:rPr>
      </w:pPr>
      <w:hyperlink w:anchor="_Toc128022143" w:history="1">
        <w:r w:rsidR="007A0690" w:rsidRPr="00901BD4">
          <w:rPr>
            <w:rStyle w:val="Hyperlink"/>
            <w:noProof/>
            <w:lang w:bidi="en-US"/>
          </w:rPr>
          <w:t>Figure 34: Actual Costs Page</w:t>
        </w:r>
        <w:r w:rsidR="007A0690">
          <w:rPr>
            <w:noProof/>
            <w:webHidden/>
          </w:rPr>
          <w:tab/>
        </w:r>
        <w:r w:rsidR="007A0690">
          <w:rPr>
            <w:noProof/>
            <w:webHidden/>
          </w:rPr>
          <w:fldChar w:fldCharType="begin"/>
        </w:r>
        <w:r w:rsidR="007A0690">
          <w:rPr>
            <w:noProof/>
            <w:webHidden/>
          </w:rPr>
          <w:instrText xml:space="preserve"> PAGEREF _Toc128022143 \h </w:instrText>
        </w:r>
        <w:r w:rsidR="007A0690">
          <w:rPr>
            <w:noProof/>
            <w:webHidden/>
          </w:rPr>
        </w:r>
        <w:r w:rsidR="007A0690">
          <w:rPr>
            <w:noProof/>
            <w:webHidden/>
          </w:rPr>
          <w:fldChar w:fldCharType="separate"/>
        </w:r>
        <w:r w:rsidR="007A0690">
          <w:rPr>
            <w:noProof/>
            <w:webHidden/>
          </w:rPr>
          <w:t>100</w:t>
        </w:r>
        <w:r w:rsidR="007A0690">
          <w:rPr>
            <w:noProof/>
            <w:webHidden/>
          </w:rPr>
          <w:fldChar w:fldCharType="end"/>
        </w:r>
      </w:hyperlink>
    </w:p>
    <w:p w14:paraId="46EDF322" w14:textId="657408D9" w:rsidR="007A0690" w:rsidRDefault="00EC4396">
      <w:pPr>
        <w:pStyle w:val="TableofFigures"/>
        <w:rPr>
          <w:rFonts w:asciiTheme="minorHAnsi" w:eastAsiaTheme="minorEastAsia" w:hAnsiTheme="minorHAnsi" w:cstheme="minorBidi"/>
          <w:noProof/>
          <w:sz w:val="22"/>
          <w:szCs w:val="22"/>
          <w:lang w:val="en-US"/>
        </w:rPr>
      </w:pPr>
      <w:hyperlink w:anchor="_Toc128022144" w:history="1">
        <w:r w:rsidR="007A0690" w:rsidRPr="00901BD4">
          <w:rPr>
            <w:rStyle w:val="Hyperlink"/>
            <w:noProof/>
            <w:lang w:bidi="en-US"/>
          </w:rPr>
          <w:t>Figure 35: Projected Costs Page</w:t>
        </w:r>
        <w:r w:rsidR="007A0690">
          <w:rPr>
            <w:noProof/>
            <w:webHidden/>
          </w:rPr>
          <w:tab/>
        </w:r>
        <w:r w:rsidR="007A0690">
          <w:rPr>
            <w:noProof/>
            <w:webHidden/>
          </w:rPr>
          <w:fldChar w:fldCharType="begin"/>
        </w:r>
        <w:r w:rsidR="007A0690">
          <w:rPr>
            <w:noProof/>
            <w:webHidden/>
          </w:rPr>
          <w:instrText xml:space="preserve"> PAGEREF _Toc128022144 \h </w:instrText>
        </w:r>
        <w:r w:rsidR="007A0690">
          <w:rPr>
            <w:noProof/>
            <w:webHidden/>
          </w:rPr>
        </w:r>
        <w:r w:rsidR="007A0690">
          <w:rPr>
            <w:noProof/>
            <w:webHidden/>
          </w:rPr>
          <w:fldChar w:fldCharType="separate"/>
        </w:r>
        <w:r w:rsidR="007A0690">
          <w:rPr>
            <w:noProof/>
            <w:webHidden/>
          </w:rPr>
          <w:t>101</w:t>
        </w:r>
        <w:r w:rsidR="007A0690">
          <w:rPr>
            <w:noProof/>
            <w:webHidden/>
          </w:rPr>
          <w:fldChar w:fldCharType="end"/>
        </w:r>
      </w:hyperlink>
    </w:p>
    <w:p w14:paraId="319527BC" w14:textId="0AA64068" w:rsidR="007A0690" w:rsidRDefault="00EC4396">
      <w:pPr>
        <w:pStyle w:val="TableofFigures"/>
        <w:rPr>
          <w:rFonts w:asciiTheme="minorHAnsi" w:eastAsiaTheme="minorEastAsia" w:hAnsiTheme="minorHAnsi" w:cstheme="minorBidi"/>
          <w:noProof/>
          <w:sz w:val="22"/>
          <w:szCs w:val="22"/>
          <w:lang w:val="en-US"/>
        </w:rPr>
      </w:pPr>
      <w:hyperlink w:anchor="_Toc128022145" w:history="1">
        <w:r w:rsidR="007A0690" w:rsidRPr="00901BD4">
          <w:rPr>
            <w:rStyle w:val="Hyperlink"/>
            <w:noProof/>
            <w:lang w:val="en-US" w:bidi="en-US"/>
          </w:rPr>
          <w:t>Figure 36: Cost Options Page</w:t>
        </w:r>
        <w:r w:rsidR="007A0690">
          <w:rPr>
            <w:noProof/>
            <w:webHidden/>
          </w:rPr>
          <w:tab/>
        </w:r>
        <w:r w:rsidR="007A0690">
          <w:rPr>
            <w:noProof/>
            <w:webHidden/>
          </w:rPr>
          <w:fldChar w:fldCharType="begin"/>
        </w:r>
        <w:r w:rsidR="007A0690">
          <w:rPr>
            <w:noProof/>
            <w:webHidden/>
          </w:rPr>
          <w:instrText xml:space="preserve"> PAGEREF _Toc128022145 \h </w:instrText>
        </w:r>
        <w:r w:rsidR="007A0690">
          <w:rPr>
            <w:noProof/>
            <w:webHidden/>
          </w:rPr>
        </w:r>
        <w:r w:rsidR="007A0690">
          <w:rPr>
            <w:noProof/>
            <w:webHidden/>
          </w:rPr>
          <w:fldChar w:fldCharType="separate"/>
        </w:r>
        <w:r w:rsidR="007A0690">
          <w:rPr>
            <w:noProof/>
            <w:webHidden/>
          </w:rPr>
          <w:t>102</w:t>
        </w:r>
        <w:r w:rsidR="007A0690">
          <w:rPr>
            <w:noProof/>
            <w:webHidden/>
          </w:rPr>
          <w:fldChar w:fldCharType="end"/>
        </w:r>
      </w:hyperlink>
    </w:p>
    <w:p w14:paraId="42221C9B" w14:textId="70FAC643" w:rsidR="007A0690" w:rsidRDefault="00EC4396">
      <w:pPr>
        <w:pStyle w:val="TableofFigures"/>
        <w:rPr>
          <w:rFonts w:asciiTheme="minorHAnsi" w:eastAsiaTheme="minorEastAsia" w:hAnsiTheme="minorHAnsi" w:cstheme="minorBidi"/>
          <w:noProof/>
          <w:sz w:val="22"/>
          <w:szCs w:val="22"/>
          <w:lang w:val="en-US"/>
        </w:rPr>
      </w:pPr>
      <w:hyperlink w:anchor="_Toc128022146" w:history="1">
        <w:r w:rsidR="007A0690" w:rsidRPr="00901BD4">
          <w:rPr>
            <w:rStyle w:val="Hyperlink"/>
            <w:noProof/>
            <w:lang w:bidi="en-US"/>
          </w:rPr>
          <w:t>Figure 37: Cashpoints Page</w:t>
        </w:r>
        <w:r w:rsidR="007A0690">
          <w:rPr>
            <w:noProof/>
            <w:webHidden/>
          </w:rPr>
          <w:tab/>
        </w:r>
        <w:r w:rsidR="007A0690">
          <w:rPr>
            <w:noProof/>
            <w:webHidden/>
          </w:rPr>
          <w:fldChar w:fldCharType="begin"/>
        </w:r>
        <w:r w:rsidR="007A0690">
          <w:rPr>
            <w:noProof/>
            <w:webHidden/>
          </w:rPr>
          <w:instrText xml:space="preserve"> PAGEREF _Toc128022146 \h </w:instrText>
        </w:r>
        <w:r w:rsidR="007A0690">
          <w:rPr>
            <w:noProof/>
            <w:webHidden/>
          </w:rPr>
        </w:r>
        <w:r w:rsidR="007A0690">
          <w:rPr>
            <w:noProof/>
            <w:webHidden/>
          </w:rPr>
          <w:fldChar w:fldCharType="separate"/>
        </w:r>
        <w:r w:rsidR="007A0690">
          <w:rPr>
            <w:noProof/>
            <w:webHidden/>
          </w:rPr>
          <w:t>105</w:t>
        </w:r>
        <w:r w:rsidR="007A0690">
          <w:rPr>
            <w:noProof/>
            <w:webHidden/>
          </w:rPr>
          <w:fldChar w:fldCharType="end"/>
        </w:r>
      </w:hyperlink>
    </w:p>
    <w:p w14:paraId="31B040D3" w14:textId="5DA25DD3" w:rsidR="007A0690" w:rsidRDefault="00EC4396">
      <w:pPr>
        <w:pStyle w:val="TableofFigures"/>
        <w:rPr>
          <w:rFonts w:asciiTheme="minorHAnsi" w:eastAsiaTheme="minorEastAsia" w:hAnsiTheme="minorHAnsi" w:cstheme="minorBidi"/>
          <w:noProof/>
          <w:sz w:val="22"/>
          <w:szCs w:val="22"/>
          <w:lang w:val="en-US"/>
        </w:rPr>
      </w:pPr>
      <w:hyperlink w:anchor="_Toc128022147" w:history="1">
        <w:r w:rsidR="007A0690" w:rsidRPr="00901BD4">
          <w:rPr>
            <w:rStyle w:val="Hyperlink"/>
            <w:noProof/>
            <w:lang w:bidi="en-US"/>
          </w:rPr>
          <w:t>Figure 38: Create New Page</w:t>
        </w:r>
        <w:r w:rsidR="007A0690">
          <w:rPr>
            <w:noProof/>
            <w:webHidden/>
          </w:rPr>
          <w:tab/>
        </w:r>
        <w:r w:rsidR="007A0690">
          <w:rPr>
            <w:noProof/>
            <w:webHidden/>
          </w:rPr>
          <w:fldChar w:fldCharType="begin"/>
        </w:r>
        <w:r w:rsidR="007A0690">
          <w:rPr>
            <w:noProof/>
            <w:webHidden/>
          </w:rPr>
          <w:instrText xml:space="preserve"> PAGEREF _Toc128022147 \h </w:instrText>
        </w:r>
        <w:r w:rsidR="007A0690">
          <w:rPr>
            <w:noProof/>
            <w:webHidden/>
          </w:rPr>
        </w:r>
        <w:r w:rsidR="007A0690">
          <w:rPr>
            <w:noProof/>
            <w:webHidden/>
          </w:rPr>
          <w:fldChar w:fldCharType="separate"/>
        </w:r>
        <w:r w:rsidR="007A0690">
          <w:rPr>
            <w:noProof/>
            <w:webHidden/>
          </w:rPr>
          <w:t>105</w:t>
        </w:r>
        <w:r w:rsidR="007A0690">
          <w:rPr>
            <w:noProof/>
            <w:webHidden/>
          </w:rPr>
          <w:fldChar w:fldCharType="end"/>
        </w:r>
      </w:hyperlink>
    </w:p>
    <w:p w14:paraId="51B3A250" w14:textId="14E00BC7" w:rsidR="007A0690" w:rsidRDefault="00EC4396">
      <w:pPr>
        <w:pStyle w:val="TableofFigures"/>
        <w:rPr>
          <w:rFonts w:asciiTheme="minorHAnsi" w:eastAsiaTheme="minorEastAsia" w:hAnsiTheme="minorHAnsi" w:cstheme="minorBidi"/>
          <w:noProof/>
          <w:sz w:val="22"/>
          <w:szCs w:val="22"/>
          <w:lang w:val="en-US"/>
        </w:rPr>
      </w:pPr>
      <w:hyperlink w:anchor="_Toc128022148" w:history="1">
        <w:r w:rsidR="007A0690" w:rsidRPr="00901BD4">
          <w:rPr>
            <w:rStyle w:val="Hyperlink"/>
            <w:noProof/>
            <w:lang w:bidi="en-US"/>
          </w:rPr>
          <w:t>Figure 39: Mass Assign Page</w:t>
        </w:r>
        <w:r w:rsidR="007A0690">
          <w:rPr>
            <w:noProof/>
            <w:webHidden/>
          </w:rPr>
          <w:tab/>
        </w:r>
        <w:r w:rsidR="007A0690">
          <w:rPr>
            <w:noProof/>
            <w:webHidden/>
          </w:rPr>
          <w:fldChar w:fldCharType="begin"/>
        </w:r>
        <w:r w:rsidR="007A0690">
          <w:rPr>
            <w:noProof/>
            <w:webHidden/>
          </w:rPr>
          <w:instrText xml:space="preserve"> PAGEREF _Toc128022148 \h </w:instrText>
        </w:r>
        <w:r w:rsidR="007A0690">
          <w:rPr>
            <w:noProof/>
            <w:webHidden/>
          </w:rPr>
        </w:r>
        <w:r w:rsidR="007A0690">
          <w:rPr>
            <w:noProof/>
            <w:webHidden/>
          </w:rPr>
          <w:fldChar w:fldCharType="separate"/>
        </w:r>
        <w:r w:rsidR="007A0690">
          <w:rPr>
            <w:noProof/>
            <w:webHidden/>
          </w:rPr>
          <w:t>106</w:t>
        </w:r>
        <w:r w:rsidR="007A0690">
          <w:rPr>
            <w:noProof/>
            <w:webHidden/>
          </w:rPr>
          <w:fldChar w:fldCharType="end"/>
        </w:r>
      </w:hyperlink>
    </w:p>
    <w:p w14:paraId="7366B1B9" w14:textId="6D3C3508" w:rsidR="007A0690" w:rsidRDefault="00EC4396">
      <w:pPr>
        <w:pStyle w:val="TableofFigures"/>
        <w:rPr>
          <w:rFonts w:asciiTheme="minorHAnsi" w:eastAsiaTheme="minorEastAsia" w:hAnsiTheme="minorHAnsi" w:cstheme="minorBidi"/>
          <w:noProof/>
          <w:sz w:val="22"/>
          <w:szCs w:val="22"/>
          <w:lang w:val="en-US"/>
        </w:rPr>
      </w:pPr>
      <w:hyperlink w:anchor="_Toc128022149" w:history="1">
        <w:r w:rsidR="007A0690" w:rsidRPr="00901BD4">
          <w:rPr>
            <w:rStyle w:val="Hyperlink"/>
            <w:noProof/>
            <w:lang w:bidi="en-US"/>
          </w:rPr>
          <w:t>Figure 40: Carrier Page</w:t>
        </w:r>
        <w:r w:rsidR="007A0690">
          <w:rPr>
            <w:noProof/>
            <w:webHidden/>
          </w:rPr>
          <w:tab/>
        </w:r>
        <w:r w:rsidR="007A0690">
          <w:rPr>
            <w:noProof/>
            <w:webHidden/>
          </w:rPr>
          <w:fldChar w:fldCharType="begin"/>
        </w:r>
        <w:r w:rsidR="007A0690">
          <w:rPr>
            <w:noProof/>
            <w:webHidden/>
          </w:rPr>
          <w:instrText xml:space="preserve"> PAGEREF _Toc128022149 \h </w:instrText>
        </w:r>
        <w:r w:rsidR="007A0690">
          <w:rPr>
            <w:noProof/>
            <w:webHidden/>
          </w:rPr>
        </w:r>
        <w:r w:rsidR="007A0690">
          <w:rPr>
            <w:noProof/>
            <w:webHidden/>
          </w:rPr>
          <w:fldChar w:fldCharType="separate"/>
        </w:r>
        <w:r w:rsidR="007A0690">
          <w:rPr>
            <w:noProof/>
            <w:webHidden/>
          </w:rPr>
          <w:t>109</w:t>
        </w:r>
        <w:r w:rsidR="007A0690">
          <w:rPr>
            <w:noProof/>
            <w:webHidden/>
          </w:rPr>
          <w:fldChar w:fldCharType="end"/>
        </w:r>
      </w:hyperlink>
    </w:p>
    <w:p w14:paraId="45BCFE2B" w14:textId="257888A0" w:rsidR="007A0690" w:rsidRDefault="00EC4396">
      <w:pPr>
        <w:pStyle w:val="TableofFigures"/>
        <w:rPr>
          <w:rFonts w:asciiTheme="minorHAnsi" w:eastAsiaTheme="minorEastAsia" w:hAnsiTheme="minorHAnsi" w:cstheme="minorBidi"/>
          <w:noProof/>
          <w:sz w:val="22"/>
          <w:szCs w:val="22"/>
          <w:lang w:val="en-US"/>
        </w:rPr>
      </w:pPr>
      <w:hyperlink w:anchor="_Toc128022150" w:history="1">
        <w:r w:rsidR="007A0690" w:rsidRPr="00901BD4">
          <w:rPr>
            <w:rStyle w:val="Hyperlink"/>
            <w:noProof/>
            <w:lang w:bidi="en-US"/>
          </w:rPr>
          <w:t>Figure 41: Group Page</w:t>
        </w:r>
        <w:r w:rsidR="007A0690">
          <w:rPr>
            <w:noProof/>
            <w:webHidden/>
          </w:rPr>
          <w:tab/>
        </w:r>
        <w:r w:rsidR="007A0690">
          <w:rPr>
            <w:noProof/>
            <w:webHidden/>
          </w:rPr>
          <w:fldChar w:fldCharType="begin"/>
        </w:r>
        <w:r w:rsidR="007A0690">
          <w:rPr>
            <w:noProof/>
            <w:webHidden/>
          </w:rPr>
          <w:instrText xml:space="preserve"> PAGEREF _Toc128022150 \h </w:instrText>
        </w:r>
        <w:r w:rsidR="007A0690">
          <w:rPr>
            <w:noProof/>
            <w:webHidden/>
          </w:rPr>
        </w:r>
        <w:r w:rsidR="007A0690">
          <w:rPr>
            <w:noProof/>
            <w:webHidden/>
          </w:rPr>
          <w:fldChar w:fldCharType="separate"/>
        </w:r>
        <w:r w:rsidR="007A0690">
          <w:rPr>
            <w:noProof/>
            <w:webHidden/>
          </w:rPr>
          <w:t>110</w:t>
        </w:r>
        <w:r w:rsidR="007A0690">
          <w:rPr>
            <w:noProof/>
            <w:webHidden/>
          </w:rPr>
          <w:fldChar w:fldCharType="end"/>
        </w:r>
      </w:hyperlink>
    </w:p>
    <w:p w14:paraId="7E6F8A1D" w14:textId="6790AE9E" w:rsidR="007A0690" w:rsidRDefault="00EC4396">
      <w:pPr>
        <w:pStyle w:val="TableofFigures"/>
        <w:rPr>
          <w:rFonts w:asciiTheme="minorHAnsi" w:eastAsiaTheme="minorEastAsia" w:hAnsiTheme="minorHAnsi" w:cstheme="minorBidi"/>
          <w:noProof/>
          <w:sz w:val="22"/>
          <w:szCs w:val="22"/>
          <w:lang w:val="en-US"/>
        </w:rPr>
      </w:pPr>
      <w:hyperlink w:anchor="_Toc128022151" w:history="1">
        <w:r w:rsidR="007A0690" w:rsidRPr="00901BD4">
          <w:rPr>
            <w:rStyle w:val="Hyperlink"/>
            <w:noProof/>
            <w:lang w:bidi="en-US"/>
          </w:rPr>
          <w:t>Figure 42: Sorters Page</w:t>
        </w:r>
        <w:r w:rsidR="007A0690">
          <w:rPr>
            <w:noProof/>
            <w:webHidden/>
          </w:rPr>
          <w:tab/>
        </w:r>
        <w:r w:rsidR="007A0690">
          <w:rPr>
            <w:noProof/>
            <w:webHidden/>
          </w:rPr>
          <w:fldChar w:fldCharType="begin"/>
        </w:r>
        <w:r w:rsidR="007A0690">
          <w:rPr>
            <w:noProof/>
            <w:webHidden/>
          </w:rPr>
          <w:instrText xml:space="preserve"> PAGEREF _Toc128022151 \h </w:instrText>
        </w:r>
        <w:r w:rsidR="007A0690">
          <w:rPr>
            <w:noProof/>
            <w:webHidden/>
          </w:rPr>
        </w:r>
        <w:r w:rsidR="007A0690">
          <w:rPr>
            <w:noProof/>
            <w:webHidden/>
          </w:rPr>
          <w:fldChar w:fldCharType="separate"/>
        </w:r>
        <w:r w:rsidR="007A0690">
          <w:rPr>
            <w:noProof/>
            <w:webHidden/>
          </w:rPr>
          <w:t>112</w:t>
        </w:r>
        <w:r w:rsidR="007A0690">
          <w:rPr>
            <w:noProof/>
            <w:webHidden/>
          </w:rPr>
          <w:fldChar w:fldCharType="end"/>
        </w:r>
      </w:hyperlink>
    </w:p>
    <w:p w14:paraId="18127A37" w14:textId="5C91BA35" w:rsidR="007A0690" w:rsidRDefault="00EC4396">
      <w:pPr>
        <w:pStyle w:val="TableofFigures"/>
        <w:rPr>
          <w:rFonts w:asciiTheme="minorHAnsi" w:eastAsiaTheme="minorEastAsia" w:hAnsiTheme="minorHAnsi" w:cstheme="minorBidi"/>
          <w:noProof/>
          <w:sz w:val="22"/>
          <w:szCs w:val="22"/>
          <w:lang w:val="en-US"/>
        </w:rPr>
      </w:pPr>
      <w:hyperlink w:anchor="_Toc128022152" w:history="1">
        <w:r w:rsidR="007A0690" w:rsidRPr="00901BD4">
          <w:rPr>
            <w:rStyle w:val="Hyperlink"/>
            <w:noProof/>
            <w:lang w:bidi="en-US"/>
          </w:rPr>
          <w:t>Figure 43: Network Trading Markets Page</w:t>
        </w:r>
        <w:r w:rsidR="007A0690">
          <w:rPr>
            <w:noProof/>
            <w:webHidden/>
          </w:rPr>
          <w:tab/>
        </w:r>
        <w:r w:rsidR="007A0690">
          <w:rPr>
            <w:noProof/>
            <w:webHidden/>
          </w:rPr>
          <w:fldChar w:fldCharType="begin"/>
        </w:r>
        <w:r w:rsidR="007A0690">
          <w:rPr>
            <w:noProof/>
            <w:webHidden/>
          </w:rPr>
          <w:instrText xml:space="preserve"> PAGEREF _Toc128022152 \h </w:instrText>
        </w:r>
        <w:r w:rsidR="007A0690">
          <w:rPr>
            <w:noProof/>
            <w:webHidden/>
          </w:rPr>
        </w:r>
        <w:r w:rsidR="007A0690">
          <w:rPr>
            <w:noProof/>
            <w:webHidden/>
          </w:rPr>
          <w:fldChar w:fldCharType="separate"/>
        </w:r>
        <w:r w:rsidR="007A0690">
          <w:rPr>
            <w:noProof/>
            <w:webHidden/>
          </w:rPr>
          <w:t>114</w:t>
        </w:r>
        <w:r w:rsidR="007A0690">
          <w:rPr>
            <w:noProof/>
            <w:webHidden/>
          </w:rPr>
          <w:fldChar w:fldCharType="end"/>
        </w:r>
      </w:hyperlink>
    </w:p>
    <w:p w14:paraId="17E7573D" w14:textId="4A574A48" w:rsidR="007A0690" w:rsidRDefault="00EC4396">
      <w:pPr>
        <w:pStyle w:val="TableofFigures"/>
        <w:rPr>
          <w:rFonts w:asciiTheme="minorHAnsi" w:eastAsiaTheme="minorEastAsia" w:hAnsiTheme="minorHAnsi" w:cstheme="minorBidi"/>
          <w:noProof/>
          <w:sz w:val="22"/>
          <w:szCs w:val="22"/>
          <w:lang w:val="en-US"/>
        </w:rPr>
      </w:pPr>
      <w:hyperlink w:anchor="_Toc128022153" w:history="1">
        <w:r w:rsidR="007A0690" w:rsidRPr="00901BD4">
          <w:rPr>
            <w:rStyle w:val="Hyperlink"/>
            <w:noProof/>
            <w:lang w:bidi="en-US"/>
          </w:rPr>
          <w:t>Figure 44: Calendar Page</w:t>
        </w:r>
        <w:r w:rsidR="007A0690">
          <w:rPr>
            <w:noProof/>
            <w:webHidden/>
          </w:rPr>
          <w:tab/>
        </w:r>
        <w:r w:rsidR="007A0690">
          <w:rPr>
            <w:noProof/>
            <w:webHidden/>
          </w:rPr>
          <w:fldChar w:fldCharType="begin"/>
        </w:r>
        <w:r w:rsidR="007A0690">
          <w:rPr>
            <w:noProof/>
            <w:webHidden/>
          </w:rPr>
          <w:instrText xml:space="preserve"> PAGEREF _Toc128022153 \h </w:instrText>
        </w:r>
        <w:r w:rsidR="007A0690">
          <w:rPr>
            <w:noProof/>
            <w:webHidden/>
          </w:rPr>
        </w:r>
        <w:r w:rsidR="007A0690">
          <w:rPr>
            <w:noProof/>
            <w:webHidden/>
          </w:rPr>
          <w:fldChar w:fldCharType="separate"/>
        </w:r>
        <w:r w:rsidR="007A0690">
          <w:rPr>
            <w:noProof/>
            <w:webHidden/>
          </w:rPr>
          <w:t>115</w:t>
        </w:r>
        <w:r w:rsidR="007A0690">
          <w:rPr>
            <w:noProof/>
            <w:webHidden/>
          </w:rPr>
          <w:fldChar w:fldCharType="end"/>
        </w:r>
      </w:hyperlink>
    </w:p>
    <w:p w14:paraId="210A8F09" w14:textId="500AB41F" w:rsidR="007A0690" w:rsidRDefault="00EC4396">
      <w:pPr>
        <w:pStyle w:val="TableofFigures"/>
        <w:rPr>
          <w:rFonts w:asciiTheme="minorHAnsi" w:eastAsiaTheme="minorEastAsia" w:hAnsiTheme="minorHAnsi" w:cstheme="minorBidi"/>
          <w:noProof/>
          <w:sz w:val="22"/>
          <w:szCs w:val="22"/>
          <w:lang w:val="en-US"/>
        </w:rPr>
      </w:pPr>
      <w:hyperlink w:anchor="_Toc128022154" w:history="1">
        <w:r w:rsidR="007A0690" w:rsidRPr="00901BD4">
          <w:rPr>
            <w:rStyle w:val="Hyperlink"/>
            <w:noProof/>
            <w:lang w:bidi="en-US"/>
          </w:rPr>
          <w:t>Figure 45: Event Collisions Page</w:t>
        </w:r>
        <w:r w:rsidR="007A0690">
          <w:rPr>
            <w:noProof/>
            <w:webHidden/>
          </w:rPr>
          <w:tab/>
        </w:r>
        <w:r w:rsidR="007A0690">
          <w:rPr>
            <w:noProof/>
            <w:webHidden/>
          </w:rPr>
          <w:fldChar w:fldCharType="begin"/>
        </w:r>
        <w:r w:rsidR="007A0690">
          <w:rPr>
            <w:noProof/>
            <w:webHidden/>
          </w:rPr>
          <w:instrText xml:space="preserve"> PAGEREF _Toc128022154 \h </w:instrText>
        </w:r>
        <w:r w:rsidR="007A0690">
          <w:rPr>
            <w:noProof/>
            <w:webHidden/>
          </w:rPr>
        </w:r>
        <w:r w:rsidR="007A0690">
          <w:rPr>
            <w:noProof/>
            <w:webHidden/>
          </w:rPr>
          <w:fldChar w:fldCharType="separate"/>
        </w:r>
        <w:r w:rsidR="007A0690">
          <w:rPr>
            <w:noProof/>
            <w:webHidden/>
          </w:rPr>
          <w:t>117</w:t>
        </w:r>
        <w:r w:rsidR="007A0690">
          <w:rPr>
            <w:noProof/>
            <w:webHidden/>
          </w:rPr>
          <w:fldChar w:fldCharType="end"/>
        </w:r>
      </w:hyperlink>
    </w:p>
    <w:p w14:paraId="2D1E17E0" w14:textId="2452421B" w:rsidR="007A0690" w:rsidRDefault="00EC4396">
      <w:pPr>
        <w:pStyle w:val="TableofFigures"/>
        <w:rPr>
          <w:rFonts w:asciiTheme="minorHAnsi" w:eastAsiaTheme="minorEastAsia" w:hAnsiTheme="minorHAnsi" w:cstheme="minorBidi"/>
          <w:noProof/>
          <w:sz w:val="22"/>
          <w:szCs w:val="22"/>
          <w:lang w:val="en-US"/>
        </w:rPr>
      </w:pPr>
      <w:hyperlink w:anchor="_Toc128022155" w:history="1">
        <w:r w:rsidR="007A0690" w:rsidRPr="00901BD4">
          <w:rPr>
            <w:rStyle w:val="Hyperlink"/>
            <w:noProof/>
            <w:lang w:bidi="en-US"/>
          </w:rPr>
          <w:t>Figure 46: Calendar Cashpoints Page</w:t>
        </w:r>
        <w:r w:rsidR="007A0690">
          <w:rPr>
            <w:noProof/>
            <w:webHidden/>
          </w:rPr>
          <w:tab/>
        </w:r>
        <w:r w:rsidR="007A0690">
          <w:rPr>
            <w:noProof/>
            <w:webHidden/>
          </w:rPr>
          <w:fldChar w:fldCharType="begin"/>
        </w:r>
        <w:r w:rsidR="007A0690">
          <w:rPr>
            <w:noProof/>
            <w:webHidden/>
          </w:rPr>
          <w:instrText xml:space="preserve"> PAGEREF _Toc128022155 \h </w:instrText>
        </w:r>
        <w:r w:rsidR="007A0690">
          <w:rPr>
            <w:noProof/>
            <w:webHidden/>
          </w:rPr>
        </w:r>
        <w:r w:rsidR="007A0690">
          <w:rPr>
            <w:noProof/>
            <w:webHidden/>
          </w:rPr>
          <w:fldChar w:fldCharType="separate"/>
        </w:r>
        <w:r w:rsidR="007A0690">
          <w:rPr>
            <w:noProof/>
            <w:webHidden/>
          </w:rPr>
          <w:t>118</w:t>
        </w:r>
        <w:r w:rsidR="007A0690">
          <w:rPr>
            <w:noProof/>
            <w:webHidden/>
          </w:rPr>
          <w:fldChar w:fldCharType="end"/>
        </w:r>
      </w:hyperlink>
    </w:p>
    <w:p w14:paraId="7686AA6A" w14:textId="14F5B0A1" w:rsidR="007A0690" w:rsidRDefault="00EC4396">
      <w:pPr>
        <w:pStyle w:val="TableofFigures"/>
        <w:rPr>
          <w:rFonts w:asciiTheme="minorHAnsi" w:eastAsiaTheme="minorEastAsia" w:hAnsiTheme="minorHAnsi" w:cstheme="minorBidi"/>
          <w:noProof/>
          <w:sz w:val="22"/>
          <w:szCs w:val="22"/>
          <w:lang w:val="en-US"/>
        </w:rPr>
      </w:pPr>
      <w:hyperlink w:anchor="_Toc128022156" w:history="1">
        <w:r w:rsidR="007A0690" w:rsidRPr="00901BD4">
          <w:rPr>
            <w:rStyle w:val="Hyperlink"/>
            <w:noProof/>
            <w:lang w:bidi="en-US"/>
          </w:rPr>
          <w:t>Figure 47: Events Page</w:t>
        </w:r>
        <w:r w:rsidR="007A0690">
          <w:rPr>
            <w:noProof/>
            <w:webHidden/>
          </w:rPr>
          <w:tab/>
        </w:r>
        <w:r w:rsidR="007A0690">
          <w:rPr>
            <w:noProof/>
            <w:webHidden/>
          </w:rPr>
          <w:fldChar w:fldCharType="begin"/>
        </w:r>
        <w:r w:rsidR="007A0690">
          <w:rPr>
            <w:noProof/>
            <w:webHidden/>
          </w:rPr>
          <w:instrText xml:space="preserve"> PAGEREF _Toc128022156 \h </w:instrText>
        </w:r>
        <w:r w:rsidR="007A0690">
          <w:rPr>
            <w:noProof/>
            <w:webHidden/>
          </w:rPr>
        </w:r>
        <w:r w:rsidR="007A0690">
          <w:rPr>
            <w:noProof/>
            <w:webHidden/>
          </w:rPr>
          <w:fldChar w:fldCharType="separate"/>
        </w:r>
        <w:r w:rsidR="007A0690">
          <w:rPr>
            <w:noProof/>
            <w:webHidden/>
          </w:rPr>
          <w:t>119</w:t>
        </w:r>
        <w:r w:rsidR="007A0690">
          <w:rPr>
            <w:noProof/>
            <w:webHidden/>
          </w:rPr>
          <w:fldChar w:fldCharType="end"/>
        </w:r>
      </w:hyperlink>
    </w:p>
    <w:p w14:paraId="27448DA2" w14:textId="388678BD" w:rsidR="007A0690" w:rsidRDefault="00EC4396">
      <w:pPr>
        <w:pStyle w:val="TableofFigures"/>
        <w:rPr>
          <w:rFonts w:asciiTheme="minorHAnsi" w:eastAsiaTheme="minorEastAsia" w:hAnsiTheme="minorHAnsi" w:cstheme="minorBidi"/>
          <w:noProof/>
          <w:sz w:val="22"/>
          <w:szCs w:val="22"/>
          <w:lang w:val="en-US"/>
        </w:rPr>
      </w:pPr>
      <w:hyperlink w:anchor="_Toc128022157" w:history="1">
        <w:r w:rsidR="007A0690" w:rsidRPr="00901BD4">
          <w:rPr>
            <w:rStyle w:val="Hyperlink"/>
            <w:noProof/>
            <w:lang w:bidi="en-US"/>
          </w:rPr>
          <w:t>Figure 48: Add/Edit Event Page</w:t>
        </w:r>
        <w:r w:rsidR="007A0690">
          <w:rPr>
            <w:noProof/>
            <w:webHidden/>
          </w:rPr>
          <w:tab/>
        </w:r>
        <w:r w:rsidR="007A0690">
          <w:rPr>
            <w:noProof/>
            <w:webHidden/>
          </w:rPr>
          <w:fldChar w:fldCharType="begin"/>
        </w:r>
        <w:r w:rsidR="007A0690">
          <w:rPr>
            <w:noProof/>
            <w:webHidden/>
          </w:rPr>
          <w:instrText xml:space="preserve"> PAGEREF _Toc128022157 \h </w:instrText>
        </w:r>
        <w:r w:rsidR="007A0690">
          <w:rPr>
            <w:noProof/>
            <w:webHidden/>
          </w:rPr>
        </w:r>
        <w:r w:rsidR="007A0690">
          <w:rPr>
            <w:noProof/>
            <w:webHidden/>
          </w:rPr>
          <w:fldChar w:fldCharType="separate"/>
        </w:r>
        <w:r w:rsidR="007A0690">
          <w:rPr>
            <w:noProof/>
            <w:webHidden/>
          </w:rPr>
          <w:t>120</w:t>
        </w:r>
        <w:r w:rsidR="007A0690">
          <w:rPr>
            <w:noProof/>
            <w:webHidden/>
          </w:rPr>
          <w:fldChar w:fldCharType="end"/>
        </w:r>
      </w:hyperlink>
    </w:p>
    <w:p w14:paraId="0BFA53B3" w14:textId="1BD047A9" w:rsidR="007A0690" w:rsidRDefault="00EC4396">
      <w:pPr>
        <w:pStyle w:val="TableofFigures"/>
        <w:rPr>
          <w:rFonts w:asciiTheme="minorHAnsi" w:eastAsiaTheme="minorEastAsia" w:hAnsiTheme="minorHAnsi" w:cstheme="minorBidi"/>
          <w:noProof/>
          <w:sz w:val="22"/>
          <w:szCs w:val="22"/>
          <w:lang w:val="en-US"/>
        </w:rPr>
      </w:pPr>
      <w:hyperlink w:anchor="_Toc128022158" w:history="1">
        <w:r w:rsidR="007A0690" w:rsidRPr="00901BD4">
          <w:rPr>
            <w:rStyle w:val="Hyperlink"/>
            <w:noProof/>
            <w:lang w:bidi="en-US"/>
          </w:rPr>
          <w:t>Figure 49: Institution Page</w:t>
        </w:r>
        <w:r w:rsidR="007A0690">
          <w:rPr>
            <w:noProof/>
            <w:webHidden/>
          </w:rPr>
          <w:tab/>
        </w:r>
        <w:r w:rsidR="007A0690">
          <w:rPr>
            <w:noProof/>
            <w:webHidden/>
          </w:rPr>
          <w:fldChar w:fldCharType="begin"/>
        </w:r>
        <w:r w:rsidR="007A0690">
          <w:rPr>
            <w:noProof/>
            <w:webHidden/>
          </w:rPr>
          <w:instrText xml:space="preserve"> PAGEREF _Toc128022158 \h </w:instrText>
        </w:r>
        <w:r w:rsidR="007A0690">
          <w:rPr>
            <w:noProof/>
            <w:webHidden/>
          </w:rPr>
        </w:r>
        <w:r w:rsidR="007A0690">
          <w:rPr>
            <w:noProof/>
            <w:webHidden/>
          </w:rPr>
          <w:fldChar w:fldCharType="separate"/>
        </w:r>
        <w:r w:rsidR="007A0690">
          <w:rPr>
            <w:noProof/>
            <w:webHidden/>
          </w:rPr>
          <w:t>123</w:t>
        </w:r>
        <w:r w:rsidR="007A0690">
          <w:rPr>
            <w:noProof/>
            <w:webHidden/>
          </w:rPr>
          <w:fldChar w:fldCharType="end"/>
        </w:r>
      </w:hyperlink>
    </w:p>
    <w:p w14:paraId="1D69B752" w14:textId="6A7263FA" w:rsidR="007A0690" w:rsidRDefault="00EC4396">
      <w:pPr>
        <w:pStyle w:val="TableofFigures"/>
        <w:rPr>
          <w:rFonts w:asciiTheme="minorHAnsi" w:eastAsiaTheme="minorEastAsia" w:hAnsiTheme="minorHAnsi" w:cstheme="minorBidi"/>
          <w:noProof/>
          <w:sz w:val="22"/>
          <w:szCs w:val="22"/>
          <w:lang w:val="en-US"/>
        </w:rPr>
      </w:pPr>
      <w:hyperlink w:anchor="_Toc128022159" w:history="1">
        <w:r w:rsidR="007A0690" w:rsidRPr="00901BD4">
          <w:rPr>
            <w:rStyle w:val="Hyperlink"/>
            <w:noProof/>
            <w:lang w:bidi="en-US"/>
          </w:rPr>
          <w:t>Figure 50: Override Reasons Page</w:t>
        </w:r>
        <w:r w:rsidR="007A0690">
          <w:rPr>
            <w:noProof/>
            <w:webHidden/>
          </w:rPr>
          <w:tab/>
        </w:r>
        <w:r w:rsidR="007A0690">
          <w:rPr>
            <w:noProof/>
            <w:webHidden/>
          </w:rPr>
          <w:fldChar w:fldCharType="begin"/>
        </w:r>
        <w:r w:rsidR="007A0690">
          <w:rPr>
            <w:noProof/>
            <w:webHidden/>
          </w:rPr>
          <w:instrText xml:space="preserve"> PAGEREF _Toc128022159 \h </w:instrText>
        </w:r>
        <w:r w:rsidR="007A0690">
          <w:rPr>
            <w:noProof/>
            <w:webHidden/>
          </w:rPr>
        </w:r>
        <w:r w:rsidR="007A0690">
          <w:rPr>
            <w:noProof/>
            <w:webHidden/>
          </w:rPr>
          <w:fldChar w:fldCharType="separate"/>
        </w:r>
        <w:r w:rsidR="007A0690">
          <w:rPr>
            <w:noProof/>
            <w:webHidden/>
          </w:rPr>
          <w:t>125</w:t>
        </w:r>
        <w:r w:rsidR="007A0690">
          <w:rPr>
            <w:noProof/>
            <w:webHidden/>
          </w:rPr>
          <w:fldChar w:fldCharType="end"/>
        </w:r>
      </w:hyperlink>
    </w:p>
    <w:p w14:paraId="7BAA8E97" w14:textId="578FA348" w:rsidR="007A0690" w:rsidRDefault="00EC4396">
      <w:pPr>
        <w:pStyle w:val="TableofFigures"/>
        <w:rPr>
          <w:rFonts w:asciiTheme="minorHAnsi" w:eastAsiaTheme="minorEastAsia" w:hAnsiTheme="minorHAnsi" w:cstheme="minorBidi"/>
          <w:noProof/>
          <w:sz w:val="22"/>
          <w:szCs w:val="22"/>
          <w:lang w:val="en-US"/>
        </w:rPr>
      </w:pPr>
      <w:hyperlink w:anchor="_Toc128022160" w:history="1">
        <w:r w:rsidR="007A0690" w:rsidRPr="00901BD4">
          <w:rPr>
            <w:rStyle w:val="Hyperlink"/>
            <w:noProof/>
            <w:lang w:bidi="en-US"/>
          </w:rPr>
          <w:t>Figure 51: Privileges Page</w:t>
        </w:r>
        <w:r w:rsidR="007A0690">
          <w:rPr>
            <w:noProof/>
            <w:webHidden/>
          </w:rPr>
          <w:tab/>
        </w:r>
        <w:r w:rsidR="007A0690">
          <w:rPr>
            <w:noProof/>
            <w:webHidden/>
          </w:rPr>
          <w:fldChar w:fldCharType="begin"/>
        </w:r>
        <w:r w:rsidR="007A0690">
          <w:rPr>
            <w:noProof/>
            <w:webHidden/>
          </w:rPr>
          <w:instrText xml:space="preserve"> PAGEREF _Toc128022160 \h </w:instrText>
        </w:r>
        <w:r w:rsidR="007A0690">
          <w:rPr>
            <w:noProof/>
            <w:webHidden/>
          </w:rPr>
        </w:r>
        <w:r w:rsidR="007A0690">
          <w:rPr>
            <w:noProof/>
            <w:webHidden/>
          </w:rPr>
          <w:fldChar w:fldCharType="separate"/>
        </w:r>
        <w:r w:rsidR="007A0690">
          <w:rPr>
            <w:noProof/>
            <w:webHidden/>
          </w:rPr>
          <w:t>126</w:t>
        </w:r>
        <w:r w:rsidR="007A0690">
          <w:rPr>
            <w:noProof/>
            <w:webHidden/>
          </w:rPr>
          <w:fldChar w:fldCharType="end"/>
        </w:r>
      </w:hyperlink>
    </w:p>
    <w:p w14:paraId="592D33D6" w14:textId="5E1B3D75" w:rsidR="007A0690" w:rsidRDefault="00EC4396">
      <w:pPr>
        <w:pStyle w:val="TableofFigures"/>
        <w:rPr>
          <w:rFonts w:asciiTheme="minorHAnsi" w:eastAsiaTheme="minorEastAsia" w:hAnsiTheme="minorHAnsi" w:cstheme="minorBidi"/>
          <w:noProof/>
          <w:sz w:val="22"/>
          <w:szCs w:val="22"/>
          <w:lang w:val="en-US"/>
        </w:rPr>
      </w:pPr>
      <w:hyperlink w:anchor="_Toc128022161" w:history="1">
        <w:r w:rsidR="007A0690" w:rsidRPr="00901BD4">
          <w:rPr>
            <w:rStyle w:val="Hyperlink"/>
            <w:noProof/>
            <w:lang w:bidi="en-US"/>
          </w:rPr>
          <w:t>Figure 52: New User Page</w:t>
        </w:r>
        <w:r w:rsidR="007A0690">
          <w:rPr>
            <w:noProof/>
            <w:webHidden/>
          </w:rPr>
          <w:tab/>
        </w:r>
        <w:r w:rsidR="007A0690">
          <w:rPr>
            <w:noProof/>
            <w:webHidden/>
          </w:rPr>
          <w:fldChar w:fldCharType="begin"/>
        </w:r>
        <w:r w:rsidR="007A0690">
          <w:rPr>
            <w:noProof/>
            <w:webHidden/>
          </w:rPr>
          <w:instrText xml:space="preserve"> PAGEREF _Toc128022161 \h </w:instrText>
        </w:r>
        <w:r w:rsidR="007A0690">
          <w:rPr>
            <w:noProof/>
            <w:webHidden/>
          </w:rPr>
        </w:r>
        <w:r w:rsidR="007A0690">
          <w:rPr>
            <w:noProof/>
            <w:webHidden/>
          </w:rPr>
          <w:fldChar w:fldCharType="separate"/>
        </w:r>
        <w:r w:rsidR="007A0690">
          <w:rPr>
            <w:noProof/>
            <w:webHidden/>
          </w:rPr>
          <w:t>127</w:t>
        </w:r>
        <w:r w:rsidR="007A0690">
          <w:rPr>
            <w:noProof/>
            <w:webHidden/>
          </w:rPr>
          <w:fldChar w:fldCharType="end"/>
        </w:r>
      </w:hyperlink>
    </w:p>
    <w:p w14:paraId="362A71AF" w14:textId="02B58F08" w:rsidR="007A0690" w:rsidRDefault="00EC4396">
      <w:pPr>
        <w:pStyle w:val="TableofFigures"/>
        <w:rPr>
          <w:rFonts w:asciiTheme="minorHAnsi" w:eastAsiaTheme="minorEastAsia" w:hAnsiTheme="minorHAnsi" w:cstheme="minorBidi"/>
          <w:noProof/>
          <w:sz w:val="22"/>
          <w:szCs w:val="22"/>
          <w:lang w:val="en-US"/>
        </w:rPr>
      </w:pPr>
      <w:hyperlink w:anchor="_Toc128022162" w:history="1">
        <w:r w:rsidR="007A0690" w:rsidRPr="00901BD4">
          <w:rPr>
            <w:rStyle w:val="Hyperlink"/>
            <w:noProof/>
            <w:lang w:bidi="en-US"/>
          </w:rPr>
          <w:t>Figure 53: Business Units Page</w:t>
        </w:r>
        <w:r w:rsidR="007A0690">
          <w:rPr>
            <w:noProof/>
            <w:webHidden/>
          </w:rPr>
          <w:tab/>
        </w:r>
        <w:r w:rsidR="007A0690">
          <w:rPr>
            <w:noProof/>
            <w:webHidden/>
          </w:rPr>
          <w:fldChar w:fldCharType="begin"/>
        </w:r>
        <w:r w:rsidR="007A0690">
          <w:rPr>
            <w:noProof/>
            <w:webHidden/>
          </w:rPr>
          <w:instrText xml:space="preserve"> PAGEREF _Toc128022162 \h </w:instrText>
        </w:r>
        <w:r w:rsidR="007A0690">
          <w:rPr>
            <w:noProof/>
            <w:webHidden/>
          </w:rPr>
        </w:r>
        <w:r w:rsidR="007A0690">
          <w:rPr>
            <w:noProof/>
            <w:webHidden/>
          </w:rPr>
          <w:fldChar w:fldCharType="separate"/>
        </w:r>
        <w:r w:rsidR="007A0690">
          <w:rPr>
            <w:noProof/>
            <w:webHidden/>
          </w:rPr>
          <w:t>128</w:t>
        </w:r>
        <w:r w:rsidR="007A0690">
          <w:rPr>
            <w:noProof/>
            <w:webHidden/>
          </w:rPr>
          <w:fldChar w:fldCharType="end"/>
        </w:r>
      </w:hyperlink>
    </w:p>
    <w:p w14:paraId="1558115B" w14:textId="122B1832" w:rsidR="007A0690" w:rsidRDefault="00EC4396">
      <w:pPr>
        <w:pStyle w:val="TableofFigures"/>
        <w:rPr>
          <w:rFonts w:asciiTheme="minorHAnsi" w:eastAsiaTheme="minorEastAsia" w:hAnsiTheme="minorHAnsi" w:cstheme="minorBidi"/>
          <w:noProof/>
          <w:sz w:val="22"/>
          <w:szCs w:val="22"/>
          <w:lang w:val="en-US"/>
        </w:rPr>
      </w:pPr>
      <w:hyperlink w:anchor="_Toc128022163" w:history="1">
        <w:r w:rsidR="007A0690" w:rsidRPr="00901BD4">
          <w:rPr>
            <w:rStyle w:val="Hyperlink"/>
            <w:noProof/>
            <w:lang w:bidi="en-US"/>
          </w:rPr>
          <w:t>Figure 54: Currency Page</w:t>
        </w:r>
        <w:r w:rsidR="007A0690">
          <w:rPr>
            <w:noProof/>
            <w:webHidden/>
          </w:rPr>
          <w:tab/>
        </w:r>
        <w:r w:rsidR="007A0690">
          <w:rPr>
            <w:noProof/>
            <w:webHidden/>
          </w:rPr>
          <w:fldChar w:fldCharType="begin"/>
        </w:r>
        <w:r w:rsidR="007A0690">
          <w:rPr>
            <w:noProof/>
            <w:webHidden/>
          </w:rPr>
          <w:instrText xml:space="preserve"> PAGEREF _Toc128022163 \h </w:instrText>
        </w:r>
        <w:r w:rsidR="007A0690">
          <w:rPr>
            <w:noProof/>
            <w:webHidden/>
          </w:rPr>
        </w:r>
        <w:r w:rsidR="007A0690">
          <w:rPr>
            <w:noProof/>
            <w:webHidden/>
          </w:rPr>
          <w:fldChar w:fldCharType="separate"/>
        </w:r>
        <w:r w:rsidR="007A0690">
          <w:rPr>
            <w:noProof/>
            <w:webHidden/>
          </w:rPr>
          <w:t>131</w:t>
        </w:r>
        <w:r w:rsidR="007A0690">
          <w:rPr>
            <w:noProof/>
            <w:webHidden/>
          </w:rPr>
          <w:fldChar w:fldCharType="end"/>
        </w:r>
      </w:hyperlink>
    </w:p>
    <w:p w14:paraId="6E9E8E2C" w14:textId="5C507C8D" w:rsidR="007A0690" w:rsidRDefault="00EC4396">
      <w:pPr>
        <w:pStyle w:val="TableofFigures"/>
        <w:rPr>
          <w:rFonts w:asciiTheme="minorHAnsi" w:eastAsiaTheme="minorEastAsia" w:hAnsiTheme="minorHAnsi" w:cstheme="minorBidi"/>
          <w:noProof/>
          <w:sz w:val="22"/>
          <w:szCs w:val="22"/>
          <w:lang w:val="en-US"/>
        </w:rPr>
      </w:pPr>
      <w:hyperlink w:anchor="_Toc128022164" w:history="1">
        <w:r w:rsidR="007A0690" w:rsidRPr="00901BD4">
          <w:rPr>
            <w:rStyle w:val="Hyperlink"/>
            <w:noProof/>
            <w:lang w:bidi="en-US"/>
          </w:rPr>
          <w:t>Figure 55: Denominations Page</w:t>
        </w:r>
        <w:r w:rsidR="007A0690">
          <w:rPr>
            <w:noProof/>
            <w:webHidden/>
          </w:rPr>
          <w:tab/>
        </w:r>
        <w:r w:rsidR="007A0690">
          <w:rPr>
            <w:noProof/>
            <w:webHidden/>
          </w:rPr>
          <w:fldChar w:fldCharType="begin"/>
        </w:r>
        <w:r w:rsidR="007A0690">
          <w:rPr>
            <w:noProof/>
            <w:webHidden/>
          </w:rPr>
          <w:instrText xml:space="preserve"> PAGEREF _Toc128022164 \h </w:instrText>
        </w:r>
        <w:r w:rsidR="007A0690">
          <w:rPr>
            <w:noProof/>
            <w:webHidden/>
          </w:rPr>
        </w:r>
        <w:r w:rsidR="007A0690">
          <w:rPr>
            <w:noProof/>
            <w:webHidden/>
          </w:rPr>
          <w:fldChar w:fldCharType="separate"/>
        </w:r>
        <w:r w:rsidR="007A0690">
          <w:rPr>
            <w:noProof/>
            <w:webHidden/>
          </w:rPr>
          <w:t>132</w:t>
        </w:r>
        <w:r w:rsidR="007A0690">
          <w:rPr>
            <w:noProof/>
            <w:webHidden/>
          </w:rPr>
          <w:fldChar w:fldCharType="end"/>
        </w:r>
      </w:hyperlink>
    </w:p>
    <w:p w14:paraId="53C11E14" w14:textId="1458C09A" w:rsidR="007A0690" w:rsidRDefault="00EC4396">
      <w:pPr>
        <w:pStyle w:val="TableofFigures"/>
        <w:rPr>
          <w:rFonts w:asciiTheme="minorHAnsi" w:eastAsiaTheme="minorEastAsia" w:hAnsiTheme="minorHAnsi" w:cstheme="minorBidi"/>
          <w:noProof/>
          <w:sz w:val="22"/>
          <w:szCs w:val="22"/>
          <w:lang w:val="en-US"/>
        </w:rPr>
      </w:pPr>
      <w:hyperlink w:anchor="_Toc128022165" w:history="1">
        <w:r w:rsidR="007A0690" w:rsidRPr="00901BD4">
          <w:rPr>
            <w:rStyle w:val="Hyperlink"/>
            <w:noProof/>
            <w:lang w:bidi="en-US"/>
          </w:rPr>
          <w:t>Figure 56: Exchange Rate Page</w:t>
        </w:r>
        <w:r w:rsidR="007A0690">
          <w:rPr>
            <w:noProof/>
            <w:webHidden/>
          </w:rPr>
          <w:tab/>
        </w:r>
        <w:r w:rsidR="007A0690">
          <w:rPr>
            <w:noProof/>
            <w:webHidden/>
          </w:rPr>
          <w:fldChar w:fldCharType="begin"/>
        </w:r>
        <w:r w:rsidR="007A0690">
          <w:rPr>
            <w:noProof/>
            <w:webHidden/>
          </w:rPr>
          <w:instrText xml:space="preserve"> PAGEREF _Toc128022165 \h </w:instrText>
        </w:r>
        <w:r w:rsidR="007A0690">
          <w:rPr>
            <w:noProof/>
            <w:webHidden/>
          </w:rPr>
        </w:r>
        <w:r w:rsidR="007A0690">
          <w:rPr>
            <w:noProof/>
            <w:webHidden/>
          </w:rPr>
          <w:fldChar w:fldCharType="separate"/>
        </w:r>
        <w:r w:rsidR="007A0690">
          <w:rPr>
            <w:noProof/>
            <w:webHidden/>
          </w:rPr>
          <w:t>133</w:t>
        </w:r>
        <w:r w:rsidR="007A0690">
          <w:rPr>
            <w:noProof/>
            <w:webHidden/>
          </w:rPr>
          <w:fldChar w:fldCharType="end"/>
        </w:r>
      </w:hyperlink>
    </w:p>
    <w:p w14:paraId="32ABB4EA" w14:textId="53E0DD72" w:rsidR="007A0690" w:rsidRDefault="00EC4396">
      <w:pPr>
        <w:pStyle w:val="TableofFigures"/>
        <w:rPr>
          <w:rFonts w:asciiTheme="minorHAnsi" w:eastAsiaTheme="minorEastAsia" w:hAnsiTheme="minorHAnsi" w:cstheme="minorBidi"/>
          <w:noProof/>
          <w:sz w:val="22"/>
          <w:szCs w:val="22"/>
          <w:lang w:val="en-US"/>
        </w:rPr>
      </w:pPr>
      <w:hyperlink w:anchor="_Toc128022166" w:history="1">
        <w:r w:rsidR="007A0690" w:rsidRPr="00901BD4">
          <w:rPr>
            <w:rStyle w:val="Hyperlink"/>
            <w:noProof/>
            <w:lang w:val="en-US" w:bidi="en-US"/>
          </w:rPr>
          <w:t>Figure 59: Example of an Order Workflow</w:t>
        </w:r>
        <w:r w:rsidR="007A0690">
          <w:rPr>
            <w:noProof/>
            <w:webHidden/>
          </w:rPr>
          <w:tab/>
        </w:r>
        <w:r w:rsidR="007A0690">
          <w:rPr>
            <w:noProof/>
            <w:webHidden/>
          </w:rPr>
          <w:fldChar w:fldCharType="begin"/>
        </w:r>
        <w:r w:rsidR="007A0690">
          <w:rPr>
            <w:noProof/>
            <w:webHidden/>
          </w:rPr>
          <w:instrText xml:space="preserve"> PAGEREF _Toc128022166 \h </w:instrText>
        </w:r>
        <w:r w:rsidR="007A0690">
          <w:rPr>
            <w:noProof/>
            <w:webHidden/>
          </w:rPr>
        </w:r>
        <w:r w:rsidR="007A0690">
          <w:rPr>
            <w:noProof/>
            <w:webHidden/>
          </w:rPr>
          <w:fldChar w:fldCharType="separate"/>
        </w:r>
        <w:r w:rsidR="007A0690">
          <w:rPr>
            <w:noProof/>
            <w:webHidden/>
          </w:rPr>
          <w:t>134</w:t>
        </w:r>
        <w:r w:rsidR="007A0690">
          <w:rPr>
            <w:noProof/>
            <w:webHidden/>
          </w:rPr>
          <w:fldChar w:fldCharType="end"/>
        </w:r>
      </w:hyperlink>
    </w:p>
    <w:p w14:paraId="00485213" w14:textId="155F2267" w:rsidR="007A0690" w:rsidRDefault="00EC4396">
      <w:pPr>
        <w:pStyle w:val="TableofFigures"/>
        <w:rPr>
          <w:rFonts w:asciiTheme="minorHAnsi" w:eastAsiaTheme="minorEastAsia" w:hAnsiTheme="minorHAnsi" w:cstheme="minorBidi"/>
          <w:noProof/>
          <w:sz w:val="22"/>
          <w:szCs w:val="22"/>
          <w:lang w:val="en-US"/>
        </w:rPr>
      </w:pPr>
      <w:hyperlink w:anchor="_Toc128022167" w:history="1">
        <w:r w:rsidR="007A0690" w:rsidRPr="00901BD4">
          <w:rPr>
            <w:rStyle w:val="Hyperlink"/>
            <w:noProof/>
            <w:lang w:val="en-US" w:bidi="en-US"/>
          </w:rPr>
          <w:t>Figure 60: Order Workflow Page</w:t>
        </w:r>
        <w:r w:rsidR="007A0690">
          <w:rPr>
            <w:noProof/>
            <w:webHidden/>
          </w:rPr>
          <w:tab/>
        </w:r>
        <w:r w:rsidR="007A0690">
          <w:rPr>
            <w:noProof/>
            <w:webHidden/>
          </w:rPr>
          <w:fldChar w:fldCharType="begin"/>
        </w:r>
        <w:r w:rsidR="007A0690">
          <w:rPr>
            <w:noProof/>
            <w:webHidden/>
          </w:rPr>
          <w:instrText xml:space="preserve"> PAGEREF _Toc128022167 \h </w:instrText>
        </w:r>
        <w:r w:rsidR="007A0690">
          <w:rPr>
            <w:noProof/>
            <w:webHidden/>
          </w:rPr>
        </w:r>
        <w:r w:rsidR="007A0690">
          <w:rPr>
            <w:noProof/>
            <w:webHidden/>
          </w:rPr>
          <w:fldChar w:fldCharType="separate"/>
        </w:r>
        <w:r w:rsidR="007A0690">
          <w:rPr>
            <w:noProof/>
            <w:webHidden/>
          </w:rPr>
          <w:t>135</w:t>
        </w:r>
        <w:r w:rsidR="007A0690">
          <w:rPr>
            <w:noProof/>
            <w:webHidden/>
          </w:rPr>
          <w:fldChar w:fldCharType="end"/>
        </w:r>
      </w:hyperlink>
    </w:p>
    <w:p w14:paraId="718146F1" w14:textId="7B2EC69F" w:rsidR="007A0690" w:rsidRDefault="00EC4396">
      <w:pPr>
        <w:pStyle w:val="TableofFigures"/>
        <w:rPr>
          <w:rFonts w:asciiTheme="minorHAnsi" w:eastAsiaTheme="minorEastAsia" w:hAnsiTheme="minorHAnsi" w:cstheme="minorBidi"/>
          <w:noProof/>
          <w:sz w:val="22"/>
          <w:szCs w:val="22"/>
          <w:lang w:val="en-US"/>
        </w:rPr>
      </w:pPr>
      <w:hyperlink w:anchor="_Toc128022168" w:history="1">
        <w:r w:rsidR="007A0690" w:rsidRPr="00901BD4">
          <w:rPr>
            <w:rStyle w:val="Hyperlink"/>
            <w:noProof/>
            <w:lang w:bidi="en-US"/>
          </w:rPr>
          <w:t>Figure 61: Order Workflow Editing Page</w:t>
        </w:r>
        <w:r w:rsidR="007A0690">
          <w:rPr>
            <w:noProof/>
            <w:webHidden/>
          </w:rPr>
          <w:tab/>
        </w:r>
        <w:r w:rsidR="007A0690">
          <w:rPr>
            <w:noProof/>
            <w:webHidden/>
          </w:rPr>
          <w:fldChar w:fldCharType="begin"/>
        </w:r>
        <w:r w:rsidR="007A0690">
          <w:rPr>
            <w:noProof/>
            <w:webHidden/>
          </w:rPr>
          <w:instrText xml:space="preserve"> PAGEREF _Toc128022168 \h </w:instrText>
        </w:r>
        <w:r w:rsidR="007A0690">
          <w:rPr>
            <w:noProof/>
            <w:webHidden/>
          </w:rPr>
        </w:r>
        <w:r w:rsidR="007A0690">
          <w:rPr>
            <w:noProof/>
            <w:webHidden/>
          </w:rPr>
          <w:fldChar w:fldCharType="separate"/>
        </w:r>
        <w:r w:rsidR="007A0690">
          <w:rPr>
            <w:noProof/>
            <w:webHidden/>
          </w:rPr>
          <w:t>136</w:t>
        </w:r>
        <w:r w:rsidR="007A0690">
          <w:rPr>
            <w:noProof/>
            <w:webHidden/>
          </w:rPr>
          <w:fldChar w:fldCharType="end"/>
        </w:r>
      </w:hyperlink>
    </w:p>
    <w:p w14:paraId="078B738E" w14:textId="490045F1" w:rsidR="007A0690" w:rsidRDefault="00EC4396">
      <w:pPr>
        <w:pStyle w:val="TableofFigures"/>
        <w:rPr>
          <w:rFonts w:asciiTheme="minorHAnsi" w:eastAsiaTheme="minorEastAsia" w:hAnsiTheme="minorHAnsi" w:cstheme="minorBidi"/>
          <w:noProof/>
          <w:sz w:val="22"/>
          <w:szCs w:val="22"/>
          <w:lang w:val="en-US"/>
        </w:rPr>
      </w:pPr>
      <w:hyperlink w:anchor="_Toc128022169" w:history="1">
        <w:r w:rsidR="007A0690" w:rsidRPr="00901BD4">
          <w:rPr>
            <w:rStyle w:val="Hyperlink"/>
            <w:noProof/>
            <w:lang w:bidi="en-US"/>
          </w:rPr>
          <w:t>Figure 62: Calendar Refresh Page</w:t>
        </w:r>
        <w:r w:rsidR="007A0690">
          <w:rPr>
            <w:noProof/>
            <w:webHidden/>
          </w:rPr>
          <w:tab/>
        </w:r>
        <w:r w:rsidR="007A0690">
          <w:rPr>
            <w:noProof/>
            <w:webHidden/>
          </w:rPr>
          <w:fldChar w:fldCharType="begin"/>
        </w:r>
        <w:r w:rsidR="007A0690">
          <w:rPr>
            <w:noProof/>
            <w:webHidden/>
          </w:rPr>
          <w:instrText xml:space="preserve"> PAGEREF _Toc128022169 \h </w:instrText>
        </w:r>
        <w:r w:rsidR="007A0690">
          <w:rPr>
            <w:noProof/>
            <w:webHidden/>
          </w:rPr>
        </w:r>
        <w:r w:rsidR="007A0690">
          <w:rPr>
            <w:noProof/>
            <w:webHidden/>
          </w:rPr>
          <w:fldChar w:fldCharType="separate"/>
        </w:r>
        <w:r w:rsidR="007A0690">
          <w:rPr>
            <w:noProof/>
            <w:webHidden/>
          </w:rPr>
          <w:t>141</w:t>
        </w:r>
        <w:r w:rsidR="007A0690">
          <w:rPr>
            <w:noProof/>
            <w:webHidden/>
          </w:rPr>
          <w:fldChar w:fldCharType="end"/>
        </w:r>
      </w:hyperlink>
    </w:p>
    <w:p w14:paraId="0BDCD4F2" w14:textId="1300C64D" w:rsidR="007A0690" w:rsidRDefault="00EC4396">
      <w:pPr>
        <w:pStyle w:val="TableofFigures"/>
        <w:rPr>
          <w:rFonts w:asciiTheme="minorHAnsi" w:eastAsiaTheme="minorEastAsia" w:hAnsiTheme="minorHAnsi" w:cstheme="minorBidi"/>
          <w:noProof/>
          <w:sz w:val="22"/>
          <w:szCs w:val="22"/>
          <w:lang w:val="en-US"/>
        </w:rPr>
      </w:pPr>
      <w:hyperlink w:anchor="_Toc128022170" w:history="1">
        <w:r w:rsidR="007A0690" w:rsidRPr="00901BD4">
          <w:rPr>
            <w:rStyle w:val="Hyperlink"/>
            <w:noProof/>
            <w:lang w:bidi="en-US"/>
          </w:rPr>
          <w:t>Figure 57: Purge Data Page</w:t>
        </w:r>
        <w:r w:rsidR="007A0690">
          <w:rPr>
            <w:noProof/>
            <w:webHidden/>
          </w:rPr>
          <w:tab/>
        </w:r>
        <w:r w:rsidR="007A0690">
          <w:rPr>
            <w:noProof/>
            <w:webHidden/>
          </w:rPr>
          <w:fldChar w:fldCharType="begin"/>
        </w:r>
        <w:r w:rsidR="007A0690">
          <w:rPr>
            <w:noProof/>
            <w:webHidden/>
          </w:rPr>
          <w:instrText xml:space="preserve"> PAGEREF _Toc128022170 \h </w:instrText>
        </w:r>
        <w:r w:rsidR="007A0690">
          <w:rPr>
            <w:noProof/>
            <w:webHidden/>
          </w:rPr>
        </w:r>
        <w:r w:rsidR="007A0690">
          <w:rPr>
            <w:noProof/>
            <w:webHidden/>
          </w:rPr>
          <w:fldChar w:fldCharType="separate"/>
        </w:r>
        <w:r w:rsidR="007A0690">
          <w:rPr>
            <w:noProof/>
            <w:webHidden/>
          </w:rPr>
          <w:t>144</w:t>
        </w:r>
        <w:r w:rsidR="007A0690">
          <w:rPr>
            <w:noProof/>
            <w:webHidden/>
          </w:rPr>
          <w:fldChar w:fldCharType="end"/>
        </w:r>
      </w:hyperlink>
    </w:p>
    <w:p w14:paraId="31E210E5" w14:textId="3C612503" w:rsidR="007A0690" w:rsidRDefault="00EC4396">
      <w:pPr>
        <w:pStyle w:val="TableofFigures"/>
        <w:rPr>
          <w:rFonts w:asciiTheme="minorHAnsi" w:eastAsiaTheme="minorEastAsia" w:hAnsiTheme="minorHAnsi" w:cstheme="minorBidi"/>
          <w:noProof/>
          <w:sz w:val="22"/>
          <w:szCs w:val="22"/>
          <w:lang w:val="en-US"/>
        </w:rPr>
      </w:pPr>
      <w:hyperlink w:anchor="_Toc128022171" w:history="1">
        <w:r w:rsidR="007A0690" w:rsidRPr="00901BD4">
          <w:rPr>
            <w:rStyle w:val="Hyperlink"/>
            <w:noProof/>
            <w:lang w:bidi="en-US"/>
          </w:rPr>
          <w:t>Figure 58: Rename Cashpoint Page</w:t>
        </w:r>
        <w:r w:rsidR="007A0690">
          <w:rPr>
            <w:noProof/>
            <w:webHidden/>
          </w:rPr>
          <w:tab/>
        </w:r>
        <w:r w:rsidR="007A0690">
          <w:rPr>
            <w:noProof/>
            <w:webHidden/>
          </w:rPr>
          <w:fldChar w:fldCharType="begin"/>
        </w:r>
        <w:r w:rsidR="007A0690">
          <w:rPr>
            <w:noProof/>
            <w:webHidden/>
          </w:rPr>
          <w:instrText xml:space="preserve"> PAGEREF _Toc128022171 \h </w:instrText>
        </w:r>
        <w:r w:rsidR="007A0690">
          <w:rPr>
            <w:noProof/>
            <w:webHidden/>
          </w:rPr>
        </w:r>
        <w:r w:rsidR="007A0690">
          <w:rPr>
            <w:noProof/>
            <w:webHidden/>
          </w:rPr>
          <w:fldChar w:fldCharType="separate"/>
        </w:r>
        <w:r w:rsidR="007A0690">
          <w:rPr>
            <w:noProof/>
            <w:webHidden/>
          </w:rPr>
          <w:t>146</w:t>
        </w:r>
        <w:r w:rsidR="007A0690">
          <w:rPr>
            <w:noProof/>
            <w:webHidden/>
          </w:rPr>
          <w:fldChar w:fldCharType="end"/>
        </w:r>
      </w:hyperlink>
    </w:p>
    <w:p w14:paraId="48AEF7E2" w14:textId="5678D36C" w:rsidR="007A0690" w:rsidRDefault="00EC4396">
      <w:pPr>
        <w:pStyle w:val="TableofFigures"/>
        <w:rPr>
          <w:rFonts w:asciiTheme="minorHAnsi" w:eastAsiaTheme="minorEastAsia" w:hAnsiTheme="minorHAnsi" w:cstheme="minorBidi"/>
          <w:noProof/>
          <w:sz w:val="22"/>
          <w:szCs w:val="22"/>
          <w:lang w:val="en-US"/>
        </w:rPr>
      </w:pPr>
      <w:hyperlink w:anchor="_Toc128022172" w:history="1">
        <w:r w:rsidR="007A0690" w:rsidRPr="00901BD4">
          <w:rPr>
            <w:rStyle w:val="Hyperlink"/>
            <w:noProof/>
            <w:lang w:val="en-US" w:bidi="en-US"/>
          </w:rPr>
          <w:t>Figure 63: Audit Log Browser Search Page</w:t>
        </w:r>
        <w:r w:rsidR="007A0690">
          <w:rPr>
            <w:noProof/>
            <w:webHidden/>
          </w:rPr>
          <w:tab/>
        </w:r>
        <w:r w:rsidR="007A0690">
          <w:rPr>
            <w:noProof/>
            <w:webHidden/>
          </w:rPr>
          <w:fldChar w:fldCharType="begin"/>
        </w:r>
        <w:r w:rsidR="007A0690">
          <w:rPr>
            <w:noProof/>
            <w:webHidden/>
          </w:rPr>
          <w:instrText xml:space="preserve"> PAGEREF _Toc128022172 \h </w:instrText>
        </w:r>
        <w:r w:rsidR="007A0690">
          <w:rPr>
            <w:noProof/>
            <w:webHidden/>
          </w:rPr>
        </w:r>
        <w:r w:rsidR="007A0690">
          <w:rPr>
            <w:noProof/>
            <w:webHidden/>
          </w:rPr>
          <w:fldChar w:fldCharType="separate"/>
        </w:r>
        <w:r w:rsidR="007A0690">
          <w:rPr>
            <w:noProof/>
            <w:webHidden/>
          </w:rPr>
          <w:t>148</w:t>
        </w:r>
        <w:r w:rsidR="007A0690">
          <w:rPr>
            <w:noProof/>
            <w:webHidden/>
          </w:rPr>
          <w:fldChar w:fldCharType="end"/>
        </w:r>
      </w:hyperlink>
    </w:p>
    <w:p w14:paraId="7B687902" w14:textId="51518BC4" w:rsidR="007A0690" w:rsidRDefault="00EC4396">
      <w:pPr>
        <w:pStyle w:val="TableofFigures"/>
        <w:rPr>
          <w:rFonts w:asciiTheme="minorHAnsi" w:eastAsiaTheme="minorEastAsia" w:hAnsiTheme="minorHAnsi" w:cstheme="minorBidi"/>
          <w:noProof/>
          <w:sz w:val="22"/>
          <w:szCs w:val="22"/>
          <w:lang w:val="en-US"/>
        </w:rPr>
      </w:pPr>
      <w:hyperlink w:anchor="_Toc128022173" w:history="1">
        <w:r w:rsidR="007A0690" w:rsidRPr="00901BD4">
          <w:rPr>
            <w:rStyle w:val="Hyperlink"/>
            <w:noProof/>
            <w:lang w:val="en-US" w:bidi="en-US"/>
          </w:rPr>
          <w:t>Figure 64: Audit Log Browser Search Results Page</w:t>
        </w:r>
        <w:r w:rsidR="007A0690">
          <w:rPr>
            <w:noProof/>
            <w:webHidden/>
          </w:rPr>
          <w:tab/>
        </w:r>
        <w:r w:rsidR="007A0690">
          <w:rPr>
            <w:noProof/>
            <w:webHidden/>
          </w:rPr>
          <w:fldChar w:fldCharType="begin"/>
        </w:r>
        <w:r w:rsidR="007A0690">
          <w:rPr>
            <w:noProof/>
            <w:webHidden/>
          </w:rPr>
          <w:instrText xml:space="preserve"> PAGEREF _Toc128022173 \h </w:instrText>
        </w:r>
        <w:r w:rsidR="007A0690">
          <w:rPr>
            <w:noProof/>
            <w:webHidden/>
          </w:rPr>
        </w:r>
        <w:r w:rsidR="007A0690">
          <w:rPr>
            <w:noProof/>
            <w:webHidden/>
          </w:rPr>
          <w:fldChar w:fldCharType="separate"/>
        </w:r>
        <w:r w:rsidR="007A0690">
          <w:rPr>
            <w:noProof/>
            <w:webHidden/>
          </w:rPr>
          <w:t>149</w:t>
        </w:r>
        <w:r w:rsidR="007A0690">
          <w:rPr>
            <w:noProof/>
            <w:webHidden/>
          </w:rPr>
          <w:fldChar w:fldCharType="end"/>
        </w:r>
      </w:hyperlink>
    </w:p>
    <w:p w14:paraId="71F72EBF" w14:textId="5A4A68C9" w:rsidR="007A0690" w:rsidRDefault="00EC4396">
      <w:pPr>
        <w:pStyle w:val="TableofFigures"/>
        <w:rPr>
          <w:rFonts w:asciiTheme="minorHAnsi" w:eastAsiaTheme="minorEastAsia" w:hAnsiTheme="minorHAnsi" w:cstheme="minorBidi"/>
          <w:noProof/>
          <w:sz w:val="22"/>
          <w:szCs w:val="22"/>
          <w:lang w:val="en-US"/>
        </w:rPr>
      </w:pPr>
      <w:hyperlink w:anchor="_Toc128022174" w:history="1">
        <w:r w:rsidR="007A0690" w:rsidRPr="00901BD4">
          <w:rPr>
            <w:rStyle w:val="Hyperlink"/>
            <w:noProof/>
            <w:lang w:bidi="en-US"/>
          </w:rPr>
          <w:t>Figure 65: Audit Log Browser Transaction Detail Page</w:t>
        </w:r>
        <w:r w:rsidR="007A0690">
          <w:rPr>
            <w:noProof/>
            <w:webHidden/>
          </w:rPr>
          <w:tab/>
        </w:r>
        <w:r w:rsidR="007A0690">
          <w:rPr>
            <w:noProof/>
            <w:webHidden/>
          </w:rPr>
          <w:fldChar w:fldCharType="begin"/>
        </w:r>
        <w:r w:rsidR="007A0690">
          <w:rPr>
            <w:noProof/>
            <w:webHidden/>
          </w:rPr>
          <w:instrText xml:space="preserve"> PAGEREF _Toc128022174 \h </w:instrText>
        </w:r>
        <w:r w:rsidR="007A0690">
          <w:rPr>
            <w:noProof/>
            <w:webHidden/>
          </w:rPr>
        </w:r>
        <w:r w:rsidR="007A0690">
          <w:rPr>
            <w:noProof/>
            <w:webHidden/>
          </w:rPr>
          <w:fldChar w:fldCharType="separate"/>
        </w:r>
        <w:r w:rsidR="007A0690">
          <w:rPr>
            <w:noProof/>
            <w:webHidden/>
          </w:rPr>
          <w:t>151</w:t>
        </w:r>
        <w:r w:rsidR="007A0690">
          <w:rPr>
            <w:noProof/>
            <w:webHidden/>
          </w:rPr>
          <w:fldChar w:fldCharType="end"/>
        </w:r>
      </w:hyperlink>
    </w:p>
    <w:p w14:paraId="32C93A51" w14:textId="2AEF6BF0" w:rsidR="007A0690" w:rsidRDefault="00EC4396">
      <w:pPr>
        <w:pStyle w:val="TableofFigures"/>
        <w:rPr>
          <w:rFonts w:asciiTheme="minorHAnsi" w:eastAsiaTheme="minorEastAsia" w:hAnsiTheme="minorHAnsi" w:cstheme="minorBidi"/>
          <w:noProof/>
          <w:sz w:val="22"/>
          <w:szCs w:val="22"/>
          <w:lang w:val="en-US"/>
        </w:rPr>
      </w:pPr>
      <w:hyperlink w:anchor="_Toc128022175" w:history="1">
        <w:r w:rsidR="007A0690" w:rsidRPr="00901BD4">
          <w:rPr>
            <w:rStyle w:val="Hyperlink"/>
            <w:noProof/>
            <w:lang w:bidi="en-US"/>
          </w:rPr>
          <w:t>Figure 66: Logs Page</w:t>
        </w:r>
        <w:r w:rsidR="007A0690">
          <w:rPr>
            <w:noProof/>
            <w:webHidden/>
          </w:rPr>
          <w:tab/>
        </w:r>
        <w:r w:rsidR="007A0690">
          <w:rPr>
            <w:noProof/>
            <w:webHidden/>
          </w:rPr>
          <w:fldChar w:fldCharType="begin"/>
        </w:r>
        <w:r w:rsidR="007A0690">
          <w:rPr>
            <w:noProof/>
            <w:webHidden/>
          </w:rPr>
          <w:instrText xml:space="preserve"> PAGEREF _Toc128022175 \h </w:instrText>
        </w:r>
        <w:r w:rsidR="007A0690">
          <w:rPr>
            <w:noProof/>
            <w:webHidden/>
          </w:rPr>
        </w:r>
        <w:r w:rsidR="007A0690">
          <w:rPr>
            <w:noProof/>
            <w:webHidden/>
          </w:rPr>
          <w:fldChar w:fldCharType="separate"/>
        </w:r>
        <w:r w:rsidR="007A0690">
          <w:rPr>
            <w:noProof/>
            <w:webHidden/>
          </w:rPr>
          <w:t>152</w:t>
        </w:r>
        <w:r w:rsidR="007A0690">
          <w:rPr>
            <w:noProof/>
            <w:webHidden/>
          </w:rPr>
          <w:fldChar w:fldCharType="end"/>
        </w:r>
      </w:hyperlink>
    </w:p>
    <w:p w14:paraId="6CCF02AD" w14:textId="09FF9FD5" w:rsidR="007A0690" w:rsidRDefault="00EC4396">
      <w:pPr>
        <w:pStyle w:val="TableofFigures"/>
        <w:rPr>
          <w:rFonts w:asciiTheme="minorHAnsi" w:eastAsiaTheme="minorEastAsia" w:hAnsiTheme="minorHAnsi" w:cstheme="minorBidi"/>
          <w:noProof/>
          <w:sz w:val="22"/>
          <w:szCs w:val="22"/>
          <w:lang w:val="en-US"/>
        </w:rPr>
      </w:pPr>
      <w:hyperlink w:anchor="_Toc128022176" w:history="1">
        <w:r w:rsidR="007A0690" w:rsidRPr="00901BD4">
          <w:rPr>
            <w:rStyle w:val="Hyperlink"/>
            <w:noProof/>
            <w:lang w:val="en-US" w:bidi="en-US"/>
          </w:rPr>
          <w:t>Figure 67: About Page</w:t>
        </w:r>
        <w:r w:rsidR="007A0690">
          <w:rPr>
            <w:noProof/>
            <w:webHidden/>
          </w:rPr>
          <w:tab/>
        </w:r>
        <w:r w:rsidR="007A0690">
          <w:rPr>
            <w:noProof/>
            <w:webHidden/>
          </w:rPr>
          <w:fldChar w:fldCharType="begin"/>
        </w:r>
        <w:r w:rsidR="007A0690">
          <w:rPr>
            <w:noProof/>
            <w:webHidden/>
          </w:rPr>
          <w:instrText xml:space="preserve"> PAGEREF _Toc128022176 \h </w:instrText>
        </w:r>
        <w:r w:rsidR="007A0690">
          <w:rPr>
            <w:noProof/>
            <w:webHidden/>
          </w:rPr>
        </w:r>
        <w:r w:rsidR="007A0690">
          <w:rPr>
            <w:noProof/>
            <w:webHidden/>
          </w:rPr>
          <w:fldChar w:fldCharType="separate"/>
        </w:r>
        <w:r w:rsidR="007A0690">
          <w:rPr>
            <w:noProof/>
            <w:webHidden/>
          </w:rPr>
          <w:t>153</w:t>
        </w:r>
        <w:r w:rsidR="007A0690">
          <w:rPr>
            <w:noProof/>
            <w:webHidden/>
          </w:rPr>
          <w:fldChar w:fldCharType="end"/>
        </w:r>
      </w:hyperlink>
    </w:p>
    <w:p w14:paraId="5CA68B1A" w14:textId="7AD07BDC" w:rsidR="007A0690" w:rsidRDefault="00EC4396">
      <w:pPr>
        <w:pStyle w:val="TableofFigures"/>
        <w:rPr>
          <w:rFonts w:asciiTheme="minorHAnsi" w:eastAsiaTheme="minorEastAsia" w:hAnsiTheme="minorHAnsi" w:cstheme="minorBidi"/>
          <w:noProof/>
          <w:sz w:val="22"/>
          <w:szCs w:val="22"/>
          <w:lang w:val="en-US"/>
        </w:rPr>
      </w:pPr>
      <w:hyperlink w:anchor="_Toc128022177" w:history="1">
        <w:r w:rsidR="007A0690" w:rsidRPr="00901BD4">
          <w:rPr>
            <w:rStyle w:val="Hyperlink"/>
            <w:noProof/>
            <w:lang w:bidi="en-US"/>
          </w:rPr>
          <w:t>Figure 68: Report Generation Page</w:t>
        </w:r>
        <w:r w:rsidR="007A0690">
          <w:rPr>
            <w:noProof/>
            <w:webHidden/>
          </w:rPr>
          <w:tab/>
        </w:r>
        <w:r w:rsidR="007A0690">
          <w:rPr>
            <w:noProof/>
            <w:webHidden/>
          </w:rPr>
          <w:fldChar w:fldCharType="begin"/>
        </w:r>
        <w:r w:rsidR="007A0690">
          <w:rPr>
            <w:noProof/>
            <w:webHidden/>
          </w:rPr>
          <w:instrText xml:space="preserve"> PAGEREF _Toc128022177 \h </w:instrText>
        </w:r>
        <w:r w:rsidR="007A0690">
          <w:rPr>
            <w:noProof/>
            <w:webHidden/>
          </w:rPr>
        </w:r>
        <w:r w:rsidR="007A0690">
          <w:rPr>
            <w:noProof/>
            <w:webHidden/>
          </w:rPr>
          <w:fldChar w:fldCharType="separate"/>
        </w:r>
        <w:r w:rsidR="007A0690">
          <w:rPr>
            <w:noProof/>
            <w:webHidden/>
          </w:rPr>
          <w:t>156</w:t>
        </w:r>
        <w:r w:rsidR="007A0690">
          <w:rPr>
            <w:noProof/>
            <w:webHidden/>
          </w:rPr>
          <w:fldChar w:fldCharType="end"/>
        </w:r>
      </w:hyperlink>
    </w:p>
    <w:p w14:paraId="6752B4A3" w14:textId="5AE65FD8" w:rsidR="00A24E8F" w:rsidRDefault="00CD3E88" w:rsidP="004D4908">
      <w:pPr>
        <w:pStyle w:val="BodyText"/>
        <w:sectPr w:rsidR="00A24E8F" w:rsidSect="00713A6D">
          <w:headerReference w:type="default" r:id="rId188"/>
          <w:type w:val="continuous"/>
          <w:pgSz w:w="12240" w:h="15840" w:code="1"/>
          <w:pgMar w:top="1440" w:right="1440" w:bottom="1440" w:left="1440" w:header="709" w:footer="567" w:gutter="0"/>
          <w:cols w:space="708"/>
          <w:docGrid w:linePitch="360"/>
        </w:sectPr>
      </w:pPr>
      <w:r>
        <w:rPr>
          <w:color w:val="54B948"/>
          <w:sz w:val="36"/>
          <w:szCs w:val="36"/>
        </w:rPr>
        <w:fldChar w:fldCharType="end"/>
      </w:r>
      <w:bookmarkEnd w:id="2209"/>
    </w:p>
    <w:p w14:paraId="6AE8B64A" w14:textId="7359D2F8" w:rsidR="009B2ABF" w:rsidRDefault="00CD3E88" w:rsidP="00D625A8">
      <w:pPr>
        <w:pStyle w:val="DocInfo"/>
        <w:rPr>
          <w:bCs/>
          <w:noProof/>
          <w:lang w:val="en-US"/>
        </w:rPr>
      </w:pPr>
      <w:r>
        <w:rPr>
          <w:noProof/>
        </w:rPr>
        <w:lastRenderedPageBreak/>
        <w:t>C</w:t>
      </w:r>
      <w:r w:rsidR="004571D3">
        <w:rPr>
          <w:noProof/>
        </w:rPr>
        <w:t>XBanking, OptiVault, Reference Guide</w:t>
      </w:r>
    </w:p>
    <w:p w14:paraId="459C815D" w14:textId="38C325D4" w:rsidR="00D625A8" w:rsidRDefault="00307F95" w:rsidP="001714BE">
      <w:pPr>
        <w:pStyle w:val="DocInfo"/>
      </w:pPr>
      <w:r>
        <w:rPr>
          <w:noProof/>
        </w:rPr>
        <w:t>Febuary 2023</w:t>
      </w:r>
    </w:p>
    <w:p w14:paraId="201BA85A" w14:textId="77777777" w:rsidR="00D625A8" w:rsidRDefault="00D625A8" w:rsidP="001714BE">
      <w:pPr>
        <w:pStyle w:val="DocInfo"/>
      </w:pPr>
    </w:p>
    <w:p w14:paraId="601636D2" w14:textId="77777777" w:rsidR="00D625A8" w:rsidRDefault="00D625A8" w:rsidP="00D625A8">
      <w:pPr>
        <w:pStyle w:val="DocInfo"/>
      </w:pPr>
      <w:r>
        <w:t>NCR welcomes your feedback on this document. Your comments can be of great value in helping us improve our information products. Please contact us using the following address:</w:t>
      </w:r>
    </w:p>
    <w:p w14:paraId="4F4203FC" w14:textId="77777777" w:rsidR="00D625A8" w:rsidRDefault="00D625A8" w:rsidP="00D625A8">
      <w:pPr>
        <w:pStyle w:val="DocInfo"/>
      </w:pPr>
      <w:r>
        <w:t>[email: xxxx@yyyy]</w:t>
      </w:r>
    </w:p>
    <w:p w14:paraId="329FB164" w14:textId="77777777" w:rsidR="00D625A8" w:rsidRDefault="00D625A8" w:rsidP="00D625A8">
      <w:pPr>
        <w:pStyle w:val="DocInfo"/>
      </w:pPr>
      <w:r>
        <w:t xml:space="preserve">[web: </w:t>
      </w:r>
      <w:hyperlink r:id="rId189" w:history="1">
        <w:r w:rsidRPr="00460C58">
          <w:rPr>
            <w:rStyle w:val="Hyperlink"/>
          </w:rPr>
          <w:t>https://xxx.xxx.xxx</w:t>
        </w:r>
      </w:hyperlink>
      <w:r>
        <w:t>]</w:t>
      </w:r>
    </w:p>
    <w:sectPr w:rsidR="00D625A8" w:rsidSect="00602BAD">
      <w:headerReference w:type="default" r:id="rId190"/>
      <w:footerReference w:type="default" r:id="rId191"/>
      <w:pgSz w:w="12240" w:h="15840" w:code="1"/>
      <w:pgMar w:top="1440" w:right="1077" w:bottom="1440" w:left="1077" w:header="709" w:footer="567"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4" w:author="Pinnu, Sainath" w:date="2023-03-27T11:11:00Z" w:initials="PS">
    <w:p w14:paraId="6FF6A02E" w14:textId="2D5C33F5" w:rsidR="00170D7D" w:rsidRDefault="00170D7D" w:rsidP="00170D7D">
      <w:pPr>
        <w:pStyle w:val="CommentText"/>
      </w:pPr>
      <w:r>
        <w:rPr>
          <w:rStyle w:val="CommentReference"/>
        </w:rPr>
        <w:annotationRef/>
      </w:r>
      <w:r>
        <w:t>Do we need to call it as Application or VISION application?</w:t>
      </w:r>
      <w:r w:rsidR="00EC4396">
        <w:br/>
        <w:t>Can call it EPSS Application</w:t>
      </w:r>
    </w:p>
  </w:comment>
  <w:comment w:id="106" w:author="Pinnu, Sainath" w:date="2023-03-21T17:12:00Z" w:initials="PS">
    <w:p w14:paraId="6EB1F060" w14:textId="76C43587" w:rsidR="00C927E9" w:rsidRDefault="00C927E9">
      <w:pPr>
        <w:pStyle w:val="CommentText"/>
      </w:pPr>
      <w:r>
        <w:rPr>
          <w:rStyle w:val="CommentReference"/>
        </w:rPr>
        <w:annotationRef/>
      </w:r>
      <w:r>
        <w:t>Add conte</w:t>
      </w:r>
      <w:r w:rsidR="00DA392E">
        <w:t>nt which says after login launch OV app</w:t>
      </w:r>
    </w:p>
  </w:comment>
  <w:comment w:id="132" w:author="Pinnu, Sainath" w:date="2023-03-21T17:13:00Z" w:initials="PS">
    <w:p w14:paraId="40ACD7CC" w14:textId="3ECE514A" w:rsidR="00B25CFE" w:rsidRDefault="00B25CFE">
      <w:pPr>
        <w:pStyle w:val="CommentText"/>
      </w:pPr>
      <w:r>
        <w:rPr>
          <w:rStyle w:val="CommentReference"/>
        </w:rPr>
        <w:annotationRef/>
      </w:r>
      <w:r w:rsidR="00A51C6E">
        <w:t xml:space="preserve">This needs to be changed, </w:t>
      </w:r>
      <w:r>
        <w:t>Add steps t</w:t>
      </w:r>
      <w:r w:rsidR="00A51C6E">
        <w:t>hat</w:t>
      </w:r>
      <w:r>
        <w:t xml:space="preserve"> perform logout from Epss screen</w:t>
      </w:r>
    </w:p>
  </w:comment>
  <w:comment w:id="133" w:author="Kumar, Deepak" w:date="2023-03-23T09:02:00Z" w:initials="KD">
    <w:p w14:paraId="7E74B20E" w14:textId="5F469DED" w:rsidR="00CF42B5" w:rsidRDefault="00CF42B5">
      <w:pPr>
        <w:pStyle w:val="CommentText"/>
      </w:pPr>
      <w:r>
        <w:rPr>
          <w:rStyle w:val="CommentReference"/>
        </w:rPr>
        <w:annotationRef/>
      </w:r>
      <w:r>
        <w:t xml:space="preserve">Have </w:t>
      </w:r>
      <w:r w:rsidR="00163B57">
        <w:t xml:space="preserve">the </w:t>
      </w:r>
      <w:r>
        <w:t xml:space="preserve">team add the draft &gt; Robbie makes it </w:t>
      </w:r>
      <w:r w:rsidR="00163B57">
        <w:t>Grammatically appropriate &gt; review with PO</w:t>
      </w:r>
    </w:p>
  </w:comment>
  <w:comment w:id="176" w:author="Pinnu, Sainath" w:date="2023-03-21T17:15:00Z" w:initials="PS">
    <w:p w14:paraId="6C7C3696" w14:textId="5242D62D" w:rsidR="00556F55" w:rsidRDefault="00556F55">
      <w:pPr>
        <w:pStyle w:val="CommentText"/>
      </w:pPr>
      <w:r>
        <w:rPr>
          <w:rStyle w:val="CommentReference"/>
        </w:rPr>
        <w:annotationRef/>
      </w:r>
      <w:r>
        <w:t xml:space="preserve">System Tab </w:t>
      </w:r>
      <w:r w:rsidR="00EA463C">
        <w:t xml:space="preserve">is removed and its submenus were </w:t>
      </w:r>
      <w:r w:rsidR="002B7F11">
        <w:t>moved to Settings and Ma</w:t>
      </w:r>
      <w:r w:rsidR="00DE73D1">
        <w:t>intenance</w:t>
      </w:r>
    </w:p>
  </w:comment>
  <w:comment w:id="195" w:author="Pinnu, Sainath" w:date="2023-03-21T11:20:00Z" w:initials="PS">
    <w:p w14:paraId="2C0B6E58" w14:textId="10394B92" w:rsidR="005103A7" w:rsidRDefault="005103A7">
      <w:pPr>
        <w:pStyle w:val="CommentText"/>
      </w:pPr>
      <w:r>
        <w:rPr>
          <w:rStyle w:val="CommentReference"/>
        </w:rPr>
        <w:annotationRef/>
      </w:r>
      <w:r>
        <w:t>This</w:t>
      </w:r>
      <w:r w:rsidR="00885EFF">
        <w:t xml:space="preserve"> Logout Icon can be completely removed</w:t>
      </w:r>
    </w:p>
  </w:comment>
  <w:comment w:id="389" w:author="Pinnu, Sainath" w:date="2023-03-21T17:24:00Z" w:initials="PS">
    <w:p w14:paraId="20872C36" w14:textId="4DC1A2FC" w:rsidR="00C5717F" w:rsidRDefault="00C5717F">
      <w:pPr>
        <w:pStyle w:val="CommentText"/>
      </w:pPr>
      <w:r>
        <w:rPr>
          <w:rStyle w:val="CommentReference"/>
        </w:rPr>
        <w:annotationRef/>
      </w:r>
      <w:r>
        <w:t>This make no sense, screen can be removed</w:t>
      </w:r>
    </w:p>
  </w:comment>
  <w:comment w:id="413" w:author="Moses, Robinson" w:date="2023-03-23T06:15:00Z" w:initials="MR">
    <w:p w14:paraId="4CFB3C95" w14:textId="69DB8796" w:rsidR="009F1E1A" w:rsidRDefault="009F1E1A">
      <w:pPr>
        <w:pStyle w:val="CommentText"/>
      </w:pPr>
      <w:r>
        <w:rPr>
          <w:rStyle w:val="CommentReference"/>
        </w:rPr>
        <w:annotationRef/>
      </w:r>
      <w:r>
        <w:t>Broken link</w:t>
      </w:r>
    </w:p>
  </w:comment>
  <w:comment w:id="487" w:author="Pinnu, Sainath" w:date="2023-03-21T18:15:00Z" w:initials="PS">
    <w:p w14:paraId="174A4A8B" w14:textId="283FE2AB" w:rsidR="004848DD" w:rsidRDefault="004848DD">
      <w:pPr>
        <w:pStyle w:val="CommentText"/>
      </w:pPr>
      <w:r>
        <w:rPr>
          <w:rStyle w:val="CommentReference"/>
        </w:rPr>
        <w:annotationRef/>
      </w:r>
      <w:r>
        <w:t xml:space="preserve">This </w:t>
      </w:r>
      <w:r w:rsidR="009371CD">
        <w:t>screen can be deleted as it make no sense</w:t>
      </w:r>
    </w:p>
  </w:comment>
  <w:comment w:id="525" w:author="Moses, Robbie" w:date="2023-02-22T05:15:00Z" w:initials="MR">
    <w:p w14:paraId="0793A340" w14:textId="0ECAEF36" w:rsidR="00EB04FB" w:rsidRDefault="00EB04FB">
      <w:pPr>
        <w:pStyle w:val="CommentText"/>
      </w:pPr>
      <w:r>
        <w:rPr>
          <w:rStyle w:val="CommentReference"/>
        </w:rPr>
        <w:annotationRef/>
      </w:r>
      <w:r>
        <w:t>No Hyperlink in the current version</w:t>
      </w:r>
    </w:p>
  </w:comment>
  <w:comment w:id="524" w:author="Moses, Robinson" w:date="2023-04-05T03:41:00Z" w:initials="MR">
    <w:p w14:paraId="4C74640D" w14:textId="264BB06D" w:rsidR="00EC4396" w:rsidRDefault="00EC4396">
      <w:pPr>
        <w:pStyle w:val="CommentText"/>
      </w:pPr>
      <w:r>
        <w:rPr>
          <w:rStyle w:val="CommentReference"/>
        </w:rPr>
        <w:annotationRef/>
      </w:r>
      <w:r>
        <w:t>Review</w:t>
      </w:r>
    </w:p>
  </w:comment>
  <w:comment w:id="908" w:author="Moses, Robbie" w:date="2023-02-23T02:38:00Z" w:initials="MR">
    <w:p w14:paraId="6980313A" w14:textId="5F78C3DF" w:rsidR="001B3B5C" w:rsidRDefault="001B3B5C">
      <w:pPr>
        <w:pStyle w:val="CommentText"/>
      </w:pPr>
      <w:r>
        <w:rPr>
          <w:rStyle w:val="CommentReference"/>
        </w:rPr>
        <w:annotationRef/>
      </w:r>
      <w:r>
        <w:t>Cannot Add new users in 10.0</w:t>
      </w:r>
      <w:r>
        <w:br/>
        <w:t xml:space="preserve">Suggest if we </w:t>
      </w:r>
      <w:r w:rsidR="00B51B77">
        <w:t>must</w:t>
      </w:r>
      <w:r>
        <w:t xml:space="preserve"> remove this section</w:t>
      </w:r>
    </w:p>
  </w:comment>
  <w:comment w:id="916" w:author="Pinnu, Sainath" w:date="2023-03-21T12:12:00Z" w:initials="PS">
    <w:p w14:paraId="675F93AB" w14:textId="12BA864E" w:rsidR="00AE4307" w:rsidRDefault="00AE4307">
      <w:pPr>
        <w:pStyle w:val="CommentText"/>
      </w:pPr>
      <w:r>
        <w:rPr>
          <w:rStyle w:val="CommentReference"/>
        </w:rPr>
        <w:annotationRef/>
      </w:r>
      <w:r w:rsidR="009E4D2B">
        <w:t>Table contents of user description can be removed as Cretae new user is moved to Epss screen</w:t>
      </w:r>
    </w:p>
  </w:comment>
  <w:comment w:id="922" w:author="Pinnu, Sainath" w:date="2023-03-29T15:10:00Z" w:initials="PS">
    <w:p w14:paraId="43744EA8" w14:textId="6019CEB4" w:rsidR="00154F4C" w:rsidRDefault="00154F4C">
      <w:pPr>
        <w:pStyle w:val="CommentText"/>
      </w:pPr>
      <w:r>
        <w:rPr>
          <w:rStyle w:val="CommentReference"/>
        </w:rPr>
        <w:annotationRef/>
      </w:r>
      <w:r w:rsidR="006C6BD5">
        <w:t>Review</w:t>
      </w:r>
      <w:r>
        <w:t xml:space="preserve"> ext Auth user decription </w:t>
      </w:r>
      <w:r w:rsidR="006C6BD5">
        <w:t>is required or not</w:t>
      </w:r>
    </w:p>
  </w:comment>
  <w:comment w:id="941" w:author="Moses, Robbie" w:date="2023-02-23T03:49:00Z" w:initials="MR">
    <w:p w14:paraId="461F2528" w14:textId="42D28D6E" w:rsidR="003A421E" w:rsidRDefault="003A421E">
      <w:pPr>
        <w:pStyle w:val="CommentText"/>
      </w:pPr>
      <w:r>
        <w:rPr>
          <w:rStyle w:val="CommentReference"/>
        </w:rPr>
        <w:annotationRef/>
      </w:r>
      <w:r w:rsidR="00A12A37">
        <w:t>Users</w:t>
      </w:r>
      <w:r>
        <w:t xml:space="preserve"> cannot view Membership and </w:t>
      </w:r>
      <w:r w:rsidR="00A12A37">
        <w:t>M</w:t>
      </w:r>
      <w:r>
        <w:t xml:space="preserve">ember Rights </w:t>
      </w:r>
      <w:r>
        <w:br/>
        <w:t xml:space="preserve">as </w:t>
      </w:r>
      <w:r w:rsidR="004C6817">
        <w:t>it’s</w:t>
      </w:r>
      <w:r>
        <w:t xml:space="preserve"> been moved to EPSS</w:t>
      </w:r>
      <w:r>
        <w:br/>
        <w:t xml:space="preserve">Suggest if we must remove this section </w:t>
      </w:r>
    </w:p>
    <w:p w14:paraId="441FF8E9" w14:textId="019C94C7" w:rsidR="00B64CCF" w:rsidRDefault="00B64CCF">
      <w:pPr>
        <w:pStyle w:val="CommentText"/>
      </w:pPr>
      <w:r>
        <w:rPr>
          <w:noProof/>
        </w:rPr>
        <w:drawing>
          <wp:inline distT="0" distB="0" distL="0" distR="0" wp14:anchorId="6F044858" wp14:editId="12583EB3">
            <wp:extent cx="18257143" cy="529523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8257143" cy="5295238"/>
                    </a:xfrm>
                    <a:prstGeom prst="rect">
                      <a:avLst/>
                    </a:prstGeom>
                  </pic:spPr>
                </pic:pic>
              </a:graphicData>
            </a:graphic>
          </wp:inline>
        </w:drawing>
      </w:r>
    </w:p>
  </w:comment>
  <w:comment w:id="943" w:author="Pinnu, Sainath" w:date="2023-03-29T12:46:00Z" w:initials="PS">
    <w:p w14:paraId="1D87B38B" w14:textId="185AB75A" w:rsidR="00654DBE" w:rsidRDefault="00654DBE">
      <w:pPr>
        <w:pStyle w:val="CommentText"/>
      </w:pPr>
      <w:r>
        <w:rPr>
          <w:rStyle w:val="CommentReference"/>
        </w:rPr>
        <w:annotationRef/>
      </w:r>
      <w:r>
        <w:t>This can be removed</w:t>
      </w:r>
      <w:r>
        <w:br/>
        <w:t>Need to review this content before removing</w:t>
      </w:r>
    </w:p>
  </w:comment>
  <w:comment w:id="980" w:author="Pinnu, Sainath" w:date="2023-03-29T15:09:00Z" w:initials="PS">
    <w:p w14:paraId="718743DD" w14:textId="0401C908" w:rsidR="00A004D8" w:rsidRDefault="00A004D8">
      <w:pPr>
        <w:pStyle w:val="CommentText"/>
      </w:pPr>
      <w:r>
        <w:rPr>
          <w:rStyle w:val="CommentReference"/>
        </w:rPr>
        <w:annotationRef/>
      </w:r>
      <w:r>
        <w:t xml:space="preserve">Confirm whether this table contents are </w:t>
      </w:r>
      <w:r w:rsidR="00154F4C">
        <w:t>required or not</w:t>
      </w:r>
    </w:p>
  </w:comment>
  <w:comment w:id="1513" w:author="Moses, Robinson" w:date="2023-03-23T06:37:00Z" w:initials="MR">
    <w:p w14:paraId="1E14E6E6" w14:textId="4E9DBF7B" w:rsidR="007722AA" w:rsidRDefault="007722AA">
      <w:pPr>
        <w:pStyle w:val="CommentText"/>
      </w:pPr>
      <w:r>
        <w:rPr>
          <w:rStyle w:val="CommentReference"/>
        </w:rPr>
        <w:annotationRef/>
      </w:r>
      <w:r>
        <w:t>Removed</w:t>
      </w:r>
      <w:r w:rsidR="00CF2391">
        <w:t xml:space="preserve"> from </w:t>
      </w:r>
      <w:r w:rsidR="001D0B30">
        <w:t xml:space="preserve">the </w:t>
      </w:r>
      <w:r w:rsidR="00CF2391">
        <w:t>maintenance tab</w:t>
      </w:r>
      <w:r>
        <w:t xml:space="preserve">, This </w:t>
      </w:r>
      <w:r w:rsidR="00CF2391">
        <w:t xml:space="preserve">is </w:t>
      </w:r>
      <w:r>
        <w:t xml:space="preserve">now part of </w:t>
      </w:r>
      <w:r w:rsidR="001D0B30">
        <w:t xml:space="preserve">the </w:t>
      </w:r>
      <w:r w:rsidR="00CF2391">
        <w:t>Settings tab</w:t>
      </w:r>
    </w:p>
  </w:comment>
  <w:comment w:id="1925" w:author="Moses, Robinson" w:date="2023-03-23T06:41:00Z" w:initials="MR">
    <w:p w14:paraId="50C72137" w14:textId="11B2858A" w:rsidR="001927BA" w:rsidRDefault="001927BA">
      <w:pPr>
        <w:pStyle w:val="CommentText"/>
      </w:pPr>
      <w:r>
        <w:rPr>
          <w:rStyle w:val="CommentReference"/>
        </w:rPr>
        <w:annotationRef/>
      </w:r>
      <w:r>
        <w:t>Removed from the maintenance tab, This is now part of the Settings tab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F6A02E" w15:done="0"/>
  <w15:commentEx w15:paraId="6EB1F060" w15:done="0"/>
  <w15:commentEx w15:paraId="40ACD7CC" w15:done="0"/>
  <w15:commentEx w15:paraId="7E74B20E" w15:paraIdParent="40ACD7CC" w15:done="0"/>
  <w15:commentEx w15:paraId="6C7C3696" w15:done="0"/>
  <w15:commentEx w15:paraId="2C0B6E58" w15:done="0"/>
  <w15:commentEx w15:paraId="20872C36" w15:done="0"/>
  <w15:commentEx w15:paraId="4CFB3C95" w15:done="0"/>
  <w15:commentEx w15:paraId="174A4A8B" w15:done="0"/>
  <w15:commentEx w15:paraId="0793A340" w15:done="0"/>
  <w15:commentEx w15:paraId="4C74640D" w15:done="0"/>
  <w15:commentEx w15:paraId="6980313A" w15:done="0"/>
  <w15:commentEx w15:paraId="675F93AB" w15:done="0"/>
  <w15:commentEx w15:paraId="43744EA8" w15:done="0"/>
  <w15:commentEx w15:paraId="441FF8E9" w15:done="0"/>
  <w15:commentEx w15:paraId="1D87B38B" w15:done="0"/>
  <w15:commentEx w15:paraId="718743DD" w15:done="0"/>
  <w15:commentEx w15:paraId="1E14E6E6" w15:done="0"/>
  <w15:commentEx w15:paraId="50C721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BF870" w16cex:dateUtc="2023-03-27T05:41:00Z"/>
  <w16cex:commentExtensible w16cex:durableId="27C463E8" w16cex:dateUtc="2023-03-21T11:42:00Z"/>
  <w16cex:commentExtensible w16cex:durableId="27C46423" w16cex:dateUtc="2023-03-21T11:43:00Z"/>
  <w16cex:commentExtensible w16cex:durableId="27C6941E" w16cex:dateUtc="2023-03-23T13:02:00Z"/>
  <w16cex:commentExtensible w16cex:durableId="27C464B1" w16cex:dateUtc="2023-03-21T11:45:00Z"/>
  <w16cex:commentExtensible w16cex:durableId="27C4117C" w16cex:dateUtc="2023-03-21T05:50:00Z"/>
  <w16cex:commentExtensible w16cex:durableId="27C466B6" w16cex:dateUtc="2023-03-21T11:54:00Z"/>
  <w16cex:commentExtensible w16cex:durableId="27C66D14" w16cex:dateUtc="2023-03-23T10:15:00Z"/>
  <w16cex:commentExtensible w16cex:durableId="27C472A4" w16cex:dateUtc="2023-03-21T12:45:00Z"/>
  <w16cex:commentExtensible w16cex:durableId="27A02371" w16cex:dateUtc="2023-02-22T10:15:00Z"/>
  <w16cex:commentExtensible w16cex:durableId="27D76C66" w16cex:dateUtc="2023-04-05T07:41:00Z"/>
  <w16cex:commentExtensible w16cex:durableId="27A15037" w16cex:dateUtc="2023-02-23T07:38:00Z"/>
  <w16cex:commentExtensible w16cex:durableId="27C41DA4" w16cex:dateUtc="2023-03-21T06:42:00Z"/>
  <w16cex:commentExtensible w16cex:durableId="27CED36B" w16cex:dateUtc="2023-03-29T09:40:00Z"/>
  <w16cex:commentExtensible w16cex:durableId="27A160C6" w16cex:dateUtc="2023-02-23T08:49:00Z"/>
  <w16cex:commentExtensible w16cex:durableId="27CEB18D" w16cex:dateUtc="2023-03-29T07:16:00Z"/>
  <w16cex:commentExtensible w16cex:durableId="27CED327" w16cex:dateUtc="2023-03-29T09:39:00Z"/>
  <w16cex:commentExtensible w16cex:durableId="27C6722B" w16cex:dateUtc="2023-03-23T10:37:00Z"/>
  <w16cex:commentExtensible w16cex:durableId="27C6730D" w16cex:dateUtc="2023-03-23T1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F6A02E" w16cid:durableId="27CBF870"/>
  <w16cid:commentId w16cid:paraId="6EB1F060" w16cid:durableId="27C463E8"/>
  <w16cid:commentId w16cid:paraId="40ACD7CC" w16cid:durableId="27C46423"/>
  <w16cid:commentId w16cid:paraId="7E74B20E" w16cid:durableId="27C6941E"/>
  <w16cid:commentId w16cid:paraId="6C7C3696" w16cid:durableId="27C464B1"/>
  <w16cid:commentId w16cid:paraId="2C0B6E58" w16cid:durableId="27C4117C"/>
  <w16cid:commentId w16cid:paraId="20872C36" w16cid:durableId="27C466B6"/>
  <w16cid:commentId w16cid:paraId="4CFB3C95" w16cid:durableId="27C66D14"/>
  <w16cid:commentId w16cid:paraId="174A4A8B" w16cid:durableId="27C472A4"/>
  <w16cid:commentId w16cid:paraId="0793A340" w16cid:durableId="27A02371"/>
  <w16cid:commentId w16cid:paraId="4C74640D" w16cid:durableId="27D76C66"/>
  <w16cid:commentId w16cid:paraId="6980313A" w16cid:durableId="27A15037"/>
  <w16cid:commentId w16cid:paraId="675F93AB" w16cid:durableId="27C41DA4"/>
  <w16cid:commentId w16cid:paraId="43744EA8" w16cid:durableId="27CED36B"/>
  <w16cid:commentId w16cid:paraId="441FF8E9" w16cid:durableId="27A160C6"/>
  <w16cid:commentId w16cid:paraId="1D87B38B" w16cid:durableId="27CEB18D"/>
  <w16cid:commentId w16cid:paraId="718743DD" w16cid:durableId="27CED327"/>
  <w16cid:commentId w16cid:paraId="1E14E6E6" w16cid:durableId="27C6722B"/>
  <w16cid:commentId w16cid:paraId="50C72137" w16cid:durableId="27C673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ABC3A" w14:textId="77777777" w:rsidR="004A3C54" w:rsidRDefault="004A3C54" w:rsidP="00661F0B">
      <w:r>
        <w:separator/>
      </w:r>
    </w:p>
    <w:p w14:paraId="0873DEB5" w14:textId="77777777" w:rsidR="004A3C54" w:rsidRDefault="004A3C54"/>
  </w:endnote>
  <w:endnote w:type="continuationSeparator" w:id="0">
    <w:p w14:paraId="2FE45372" w14:textId="77777777" w:rsidR="004A3C54" w:rsidRDefault="004A3C54" w:rsidP="00661F0B">
      <w:r>
        <w:continuationSeparator/>
      </w:r>
    </w:p>
    <w:p w14:paraId="65620B3D" w14:textId="77777777" w:rsidR="004A3C54" w:rsidRDefault="004A3C54"/>
  </w:endnote>
  <w:endnote w:type="continuationNotice" w:id="1">
    <w:p w14:paraId="675634FB" w14:textId="77777777" w:rsidR="004A3C54" w:rsidRDefault="004A3C5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aleway Black">
    <w:panose1 w:val="020B0A03030101060003"/>
    <w:charset w:val="00"/>
    <w:family w:val="swiss"/>
    <w:pitch w:val="variable"/>
    <w:sig w:usb0="A00002FF" w:usb1="5000205B" w:usb2="00000000" w:usb3="00000000" w:csb0="00000097"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09390" w14:textId="77777777" w:rsidR="00CC4050" w:rsidRDefault="00CC40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DD5FC" w14:textId="77777777" w:rsidR="00541F51" w:rsidRDefault="00541F51" w:rsidP="007303C2">
    <w:pPr>
      <w:pStyle w:val="Confidentiality"/>
    </w:pPr>
    <w:r w:rsidRPr="00717229">
      <w:t>Confidential and proprietary information of NCR.</w:t>
    </w:r>
    <w:r w:rsidRPr="00717229">
      <w:br/>
      <w:t>Unauthori</w:t>
    </w:r>
    <w:r>
      <w:t>z</w:t>
    </w:r>
    <w:r w:rsidRPr="00717229">
      <w:t>ed use, reproduction and/or distribution is strictly prohibited.</w:t>
    </w:r>
  </w:p>
  <w:p w14:paraId="6F66D52C" w14:textId="77777777" w:rsidR="00541F51" w:rsidRPr="001C5203" w:rsidRDefault="00541F51" w:rsidP="001C5203">
    <w:pPr>
      <w:pStyle w:val="Footer"/>
    </w:pPr>
    <w:r>
      <w:fldChar w:fldCharType="begin"/>
    </w:r>
    <w:r>
      <w:instrText xml:space="preserve"> PAGE   \* MERGEFORMAT </w:instrText>
    </w:r>
    <w:r>
      <w:fldChar w:fldCharType="separate"/>
    </w:r>
    <w:r>
      <w:t>16</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51D94" w14:textId="77777777" w:rsidR="00B05E19" w:rsidRDefault="00B05E19" w:rsidP="00B05E19">
    <w:pPr>
      <w:pStyle w:val="Confidentiality"/>
    </w:pPr>
    <w:r w:rsidRPr="00717229">
      <w:t>Confidential and proprietary information of NCR.</w:t>
    </w:r>
    <w:r w:rsidRPr="00717229">
      <w:br/>
      <w:t>Unauthori</w:t>
    </w:r>
    <w:r>
      <w:t>z</w:t>
    </w:r>
    <w:r w:rsidRPr="00717229">
      <w:t>ed use, reproduction and/or distribution is strictly prohibited.</w:t>
    </w:r>
  </w:p>
  <w:p w14:paraId="211C6C1E" w14:textId="77777777" w:rsidR="00B05E19" w:rsidRDefault="00B05E1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1419B" w14:textId="77777777" w:rsidR="00541F51" w:rsidRDefault="00541F51" w:rsidP="00226F68">
    <w:pPr>
      <w:pStyle w:val="Confidentiality"/>
    </w:pPr>
    <w:r w:rsidRPr="00717229">
      <w:t>Confidential and proprietary information of NCR.</w:t>
    </w:r>
    <w:r w:rsidRPr="00717229">
      <w:br/>
      <w:t>Unauthorised use, reproduction and/or distribution is strictly prohibited.</w:t>
    </w:r>
  </w:p>
  <w:p w14:paraId="59EEDE7A" w14:textId="77777777" w:rsidR="00541F51" w:rsidRPr="001C5203" w:rsidRDefault="003051D9" w:rsidP="001C5203">
    <w:pPr>
      <w:pStyle w:val="Footer"/>
    </w:pPr>
    <w:r>
      <w:rPr>
        <w:noProof/>
      </w:rPr>
      <w:drawing>
        <wp:anchor distT="0" distB="0" distL="114300" distR="114300" simplePos="0" relativeHeight="251658241" behindDoc="1" locked="0" layoutInCell="1" allowOverlap="1" wp14:anchorId="10EDFB96" wp14:editId="14D95268">
          <wp:simplePos x="0" y="0"/>
          <wp:positionH relativeFrom="page">
            <wp:posOffset>5944235</wp:posOffset>
          </wp:positionH>
          <wp:positionV relativeFrom="page">
            <wp:posOffset>8230870</wp:posOffset>
          </wp:positionV>
          <wp:extent cx="914400" cy="9144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62381D" w14:textId="77777777" w:rsidR="004A3C54" w:rsidRDefault="004A3C54" w:rsidP="00661F0B">
      <w:r>
        <w:separator/>
      </w:r>
    </w:p>
  </w:footnote>
  <w:footnote w:type="continuationSeparator" w:id="0">
    <w:p w14:paraId="67CCBE1E" w14:textId="77777777" w:rsidR="004A3C54" w:rsidRDefault="004A3C54" w:rsidP="00661F0B">
      <w:r>
        <w:continuationSeparator/>
      </w:r>
    </w:p>
    <w:p w14:paraId="34A67FB5" w14:textId="77777777" w:rsidR="004A3C54" w:rsidRDefault="004A3C54"/>
  </w:footnote>
  <w:footnote w:type="continuationNotice" w:id="1">
    <w:p w14:paraId="696F7828" w14:textId="77777777" w:rsidR="004A3C54" w:rsidRDefault="004A3C5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32FBE" w14:textId="77777777" w:rsidR="00CC4050" w:rsidRDefault="00CC40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25566" w14:textId="688A4CFF" w:rsidR="00541F51" w:rsidRDefault="001C08D2">
    <w:pPr>
      <w:pStyle w:val="Header"/>
      <w:rPr>
        <w:noProof/>
      </w:rPr>
    </w:pPr>
    <w:r>
      <w:rPr>
        <w:noProof/>
      </w:rPr>
      <w:fldChar w:fldCharType="begin"/>
    </w:r>
    <w:r>
      <w:rPr>
        <w:noProof/>
      </w:rPr>
      <w:instrText xml:space="preserve"> STYLEREF  Brand  </w:instrText>
    </w:r>
    <w:r>
      <w:rPr>
        <w:noProof/>
      </w:rPr>
      <w:fldChar w:fldCharType="separate"/>
    </w:r>
    <w:r w:rsidR="00EC4396">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EC4396">
      <w:rPr>
        <w:noProof/>
      </w:rPr>
      <w:t>OptiVault 10.10</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EC4396">
      <w:rPr>
        <w:noProof/>
      </w:rPr>
      <w:t>User Reference Guide</w:t>
    </w:r>
    <w:r w:rsidRPr="00DE5501">
      <w:rPr>
        <w:noProof/>
      </w:rPr>
      <w:fldChar w:fldCharType="end"/>
    </w:r>
  </w:p>
  <w:p w14:paraId="57C32097" w14:textId="77F6655D" w:rsidR="00541F51" w:rsidRPr="00A71BC0" w:rsidRDefault="00BC3811">
    <w:pPr>
      <w:pStyle w:val="Header"/>
      <w:pPrChange w:id="14" w:author="Moses, Robbie" w:date="2023-02-13T07:17:00Z">
        <w:pPr>
          <w:pStyle w:val="Header"/>
          <w:pBdr>
            <w:bottom w:val="single" w:sz="24" w:space="5" w:color="54B948"/>
          </w:pBdr>
        </w:pPr>
      </w:pPrChange>
    </w:pPr>
    <w:r>
      <w:rPr>
        <w:noProof/>
      </w:rPr>
      <w:fldChar w:fldCharType="begin"/>
    </w:r>
    <w:r>
      <w:rPr>
        <w:noProof/>
      </w:rPr>
      <w:instrText xml:space="preserve"> STYLEREF  "Chapter Title"  \* MERGEFORMAT </w:instrText>
    </w:r>
    <w:r>
      <w:rPr>
        <w:noProof/>
      </w:rPr>
      <w:fldChar w:fldCharType="separate"/>
    </w:r>
    <w:r w:rsidR="00EC4396">
      <w:rPr>
        <w:noProof/>
      </w:rPr>
      <w:t>Copyright and Trademark Information</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6DFBE" w14:textId="77777777" w:rsidR="00BF59AB" w:rsidRDefault="003051D9">
    <w:pPr>
      <w:pStyle w:val="Header"/>
    </w:pPr>
    <w:r>
      <w:rPr>
        <w:noProof/>
      </w:rPr>
      <w:drawing>
        <wp:anchor distT="0" distB="0" distL="114300" distR="114300" simplePos="0" relativeHeight="251658240" behindDoc="1" locked="0" layoutInCell="1" allowOverlap="1" wp14:anchorId="27E7EC05" wp14:editId="075632F8">
          <wp:simplePos x="0" y="0"/>
          <wp:positionH relativeFrom="page">
            <wp:posOffset>5944235</wp:posOffset>
          </wp:positionH>
          <wp:positionV relativeFrom="page">
            <wp:posOffset>914400</wp:posOffset>
          </wp:positionV>
          <wp:extent cx="914400" cy="914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4C040" w14:textId="6B386040" w:rsidR="00541F51" w:rsidRPr="00EF4761" w:rsidRDefault="001C08D2" w:rsidP="00EF4761">
    <w:pPr>
      <w:pStyle w:val="Header"/>
    </w:pPr>
    <w:r>
      <w:rPr>
        <w:noProof/>
      </w:rPr>
      <w:fldChar w:fldCharType="begin"/>
    </w:r>
    <w:r>
      <w:rPr>
        <w:noProof/>
      </w:rPr>
      <w:instrText xml:space="preserve"> STYLEREF  Brand  </w:instrText>
    </w:r>
    <w:r>
      <w:rPr>
        <w:noProof/>
      </w:rPr>
      <w:fldChar w:fldCharType="separate"/>
    </w:r>
    <w:r w:rsidR="00EC4396">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EC4396">
      <w:rPr>
        <w:noProof/>
      </w:rPr>
      <w:t>OptiVault 10.10</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EC4396">
      <w:rPr>
        <w:noProof/>
      </w:rPr>
      <w:t>User Reference Guide</w:t>
    </w:r>
    <w:r w:rsidRPr="00DE5501">
      <w:rPr>
        <w:noProof/>
      </w:rPr>
      <w:fldChar w:fldCharType="end"/>
    </w:r>
  </w:p>
  <w:p w14:paraId="49004D09" w14:textId="3998BDA2" w:rsidR="00541F51" w:rsidRPr="00EF4761" w:rsidRDefault="00EC4396" w:rsidP="003D020F">
    <w:pPr>
      <w:pStyle w:val="Header"/>
      <w:pBdr>
        <w:bottom w:val="single" w:sz="24" w:space="5" w:color="54B948"/>
      </w:pBdr>
    </w:pPr>
    <w:r>
      <w:fldChar w:fldCharType="begin"/>
    </w:r>
    <w:r>
      <w:instrText>STYLEREF  "Heading</w:instrText>
    </w:r>
    <w:r>
      <w:instrText xml:space="preserve"> 1,Section Title"  \* MERGEFORMAT</w:instrText>
    </w:r>
    <w:r>
      <w:fldChar w:fldCharType="separate"/>
    </w:r>
    <w:r>
      <w:rPr>
        <w:noProof/>
      </w:rPr>
      <w:t>Introduction to the Interface</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A5C27" w14:textId="58C9633E" w:rsidR="00541F51" w:rsidRPr="00EF4761" w:rsidRDefault="001C08D2" w:rsidP="00EF4761">
    <w:pPr>
      <w:pStyle w:val="Header"/>
    </w:pPr>
    <w:r>
      <w:rPr>
        <w:noProof/>
      </w:rPr>
      <w:fldChar w:fldCharType="begin"/>
    </w:r>
    <w:r>
      <w:rPr>
        <w:noProof/>
      </w:rPr>
      <w:instrText xml:space="preserve"> STYLEREF  Brand  </w:instrText>
    </w:r>
    <w:r>
      <w:rPr>
        <w:noProof/>
      </w:rPr>
      <w:fldChar w:fldCharType="separate"/>
    </w:r>
    <w:r w:rsidR="00EC4396">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EC4396">
      <w:rPr>
        <w:noProof/>
      </w:rPr>
      <w:t>OptiVault 10.10</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EC4396">
      <w:rPr>
        <w:noProof/>
      </w:rPr>
      <w:t>User Reference Guide</w:t>
    </w:r>
    <w:r w:rsidRPr="00DE5501">
      <w:rPr>
        <w:noProof/>
      </w:rPr>
      <w:fldChar w:fldCharType="end"/>
    </w:r>
  </w:p>
  <w:p w14:paraId="41AE04AE" w14:textId="7F7C7061" w:rsidR="00541F51" w:rsidRPr="00EF4761" w:rsidRDefault="00541F51" w:rsidP="003D020F">
    <w:pPr>
      <w:pStyle w:val="Header"/>
      <w:pBdr>
        <w:bottom w:val="single" w:sz="24" w:space="5" w:color="54B948"/>
      </w:pBdr>
    </w:pPr>
    <w:r>
      <w:rPr>
        <w:bCs/>
        <w:noProof/>
        <w:lang w:val="en-US"/>
      </w:rPr>
      <w:fldChar w:fldCharType="begin"/>
    </w:r>
    <w:r>
      <w:rPr>
        <w:bCs/>
        <w:noProof/>
        <w:lang w:val="en-US"/>
      </w:rPr>
      <w:instrText xml:space="preserve"> STYLEREF  "Section Title"  \* MERGEFORMAT </w:instrText>
    </w:r>
    <w:r>
      <w:rPr>
        <w:bCs/>
        <w:noProof/>
        <w:lang w:val="en-US"/>
      </w:rPr>
      <w:fldChar w:fldCharType="separate"/>
    </w:r>
    <w:r w:rsidR="00EC4396">
      <w:rPr>
        <w:bCs/>
        <w:noProof/>
        <w:lang w:val="en-US"/>
      </w:rPr>
      <w:t>Table of Figures</w:t>
    </w:r>
    <w:r>
      <w:rPr>
        <w:bCs/>
        <w:noProof/>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7C766" w14:textId="77777777" w:rsidR="00541F51" w:rsidRPr="003D020F" w:rsidRDefault="00541F51" w:rsidP="00D625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singleLevel"/>
    <w:tmpl w:val="00000005"/>
    <w:name w:val="WW8Num5"/>
    <w:lvl w:ilvl="0">
      <w:start w:val="9"/>
      <w:numFmt w:val="bullet"/>
      <w:lvlText w:val="-"/>
      <w:lvlJc w:val="left"/>
      <w:pPr>
        <w:tabs>
          <w:tab w:val="num" w:pos="720"/>
        </w:tabs>
        <w:ind w:left="720" w:hanging="360"/>
      </w:pPr>
      <w:rPr>
        <w:rFonts w:ascii="Calibri" w:hAnsi="Calibri" w:cs="Arial"/>
        <w:u w:val="none"/>
      </w:rPr>
    </w:lvl>
  </w:abstractNum>
  <w:abstractNum w:abstractNumId="1" w15:restartNumberingAfterBreak="0">
    <w:nsid w:val="0000000A"/>
    <w:multiLevelType w:val="hybridMultilevel"/>
    <w:tmpl w:val="0000000A"/>
    <w:name w:val="WW8Num10"/>
    <w:lvl w:ilvl="0" w:tplc="87E83B60">
      <w:numFmt w:val="bullet"/>
      <w:lvlText w:val="-"/>
      <w:lvlJc w:val="left"/>
      <w:pPr>
        <w:tabs>
          <w:tab w:val="num" w:pos="720"/>
        </w:tabs>
        <w:ind w:left="720" w:hanging="360"/>
      </w:pPr>
      <w:rPr>
        <w:rFonts w:ascii="Calibri" w:hAnsi="Calibri"/>
        <w:b/>
        <w:i w:val="0"/>
        <w:color w:val="004E4C"/>
        <w:sz w:val="20"/>
      </w:rPr>
    </w:lvl>
    <w:lvl w:ilvl="1" w:tplc="2C74E5D4">
      <w:numFmt w:val="decimal"/>
      <w:lvlText w:val=""/>
      <w:lvlJc w:val="left"/>
    </w:lvl>
    <w:lvl w:ilvl="2" w:tplc="BA723AE0">
      <w:numFmt w:val="decimal"/>
      <w:lvlText w:val=""/>
      <w:lvlJc w:val="left"/>
    </w:lvl>
    <w:lvl w:ilvl="3" w:tplc="192C0C34">
      <w:numFmt w:val="decimal"/>
      <w:lvlText w:val=""/>
      <w:lvlJc w:val="left"/>
    </w:lvl>
    <w:lvl w:ilvl="4" w:tplc="71F08556">
      <w:numFmt w:val="decimal"/>
      <w:lvlText w:val=""/>
      <w:lvlJc w:val="left"/>
    </w:lvl>
    <w:lvl w:ilvl="5" w:tplc="AFDAF1F6">
      <w:numFmt w:val="decimal"/>
      <w:lvlText w:val=""/>
      <w:lvlJc w:val="left"/>
    </w:lvl>
    <w:lvl w:ilvl="6" w:tplc="253CB76C">
      <w:numFmt w:val="decimal"/>
      <w:lvlText w:val=""/>
      <w:lvlJc w:val="left"/>
    </w:lvl>
    <w:lvl w:ilvl="7" w:tplc="53ECEED4">
      <w:numFmt w:val="decimal"/>
      <w:lvlText w:val=""/>
      <w:lvlJc w:val="left"/>
    </w:lvl>
    <w:lvl w:ilvl="8" w:tplc="BB5663F8">
      <w:numFmt w:val="decimal"/>
      <w:lvlText w:val=""/>
      <w:lvlJc w:val="left"/>
    </w:lvl>
  </w:abstractNum>
  <w:abstractNum w:abstractNumId="2" w15:restartNumberingAfterBreak="0">
    <w:nsid w:val="0000000C"/>
    <w:multiLevelType w:val="hybridMultilevel"/>
    <w:tmpl w:val="0000000C"/>
    <w:name w:val="WW8Num12"/>
    <w:lvl w:ilvl="0" w:tplc="DFEAB166">
      <w:numFmt w:val="bullet"/>
      <w:lvlText w:val=""/>
      <w:lvlJc w:val="left"/>
      <w:pPr>
        <w:tabs>
          <w:tab w:val="num" w:pos="720"/>
        </w:tabs>
        <w:ind w:left="720" w:hanging="360"/>
      </w:pPr>
      <w:rPr>
        <w:rFonts w:ascii="Symbol" w:hAnsi="Symbol" w:cs="Calibri"/>
      </w:rPr>
    </w:lvl>
    <w:lvl w:ilvl="1" w:tplc="37FAE590">
      <w:numFmt w:val="decimal"/>
      <w:lvlText w:val=""/>
      <w:lvlJc w:val="left"/>
    </w:lvl>
    <w:lvl w:ilvl="2" w:tplc="5C72DA30">
      <w:numFmt w:val="decimal"/>
      <w:lvlText w:val=""/>
      <w:lvlJc w:val="left"/>
    </w:lvl>
    <w:lvl w:ilvl="3" w:tplc="F73A04FC">
      <w:numFmt w:val="decimal"/>
      <w:lvlText w:val=""/>
      <w:lvlJc w:val="left"/>
    </w:lvl>
    <w:lvl w:ilvl="4" w:tplc="9DEA8118">
      <w:numFmt w:val="decimal"/>
      <w:lvlText w:val=""/>
      <w:lvlJc w:val="left"/>
    </w:lvl>
    <w:lvl w:ilvl="5" w:tplc="1076BA92">
      <w:numFmt w:val="decimal"/>
      <w:lvlText w:val=""/>
      <w:lvlJc w:val="left"/>
    </w:lvl>
    <w:lvl w:ilvl="6" w:tplc="2320F866">
      <w:numFmt w:val="decimal"/>
      <w:lvlText w:val=""/>
      <w:lvlJc w:val="left"/>
    </w:lvl>
    <w:lvl w:ilvl="7" w:tplc="130613BE">
      <w:numFmt w:val="decimal"/>
      <w:lvlText w:val=""/>
      <w:lvlJc w:val="left"/>
    </w:lvl>
    <w:lvl w:ilvl="8" w:tplc="B98CBDB4">
      <w:numFmt w:val="decimal"/>
      <w:lvlText w:val=""/>
      <w:lvlJc w:val="left"/>
    </w:lvl>
  </w:abstractNum>
  <w:abstractNum w:abstractNumId="3" w15:restartNumberingAfterBreak="0">
    <w:nsid w:val="006D74A5"/>
    <w:multiLevelType w:val="multilevel"/>
    <w:tmpl w:val="0002C1DE"/>
    <w:styleLink w:val="Warnings"/>
    <w:lvl w:ilvl="0">
      <w:start w:val="1"/>
      <w:numFmt w:val="bullet"/>
      <w:pStyle w:val="Warning"/>
      <w:lvlText w:val=""/>
      <w:lvlJc w:val="left"/>
      <w:pPr>
        <w:ind w:left="720" w:hanging="363"/>
      </w:pPr>
      <w:rPr>
        <w:rFonts w:ascii="Wingdings 3" w:hAnsi="Wingdings 3" w:hint="default"/>
        <w:color w:val="FF0000"/>
      </w:rPr>
    </w:lvl>
    <w:lvl w:ilvl="1">
      <w:start w:val="1"/>
      <w:numFmt w:val="bullet"/>
      <w:lvlRestart w:val="0"/>
      <w:pStyle w:val="Warning2"/>
      <w:lvlText w:val=""/>
      <w:lvlJc w:val="left"/>
      <w:pPr>
        <w:ind w:left="1077" w:hanging="720"/>
      </w:pPr>
      <w:rPr>
        <w:rFonts w:ascii="Wingdings 3" w:hAnsi="Wingdings 3" w:hint="default"/>
        <w:color w:val="FF0000"/>
      </w:rPr>
    </w:lvl>
    <w:lvl w:ilvl="2">
      <w:start w:val="1"/>
      <w:numFmt w:val="bullet"/>
      <w:lvlRestart w:val="0"/>
      <w:pStyle w:val="Warning3"/>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4" w15:restartNumberingAfterBreak="0">
    <w:nsid w:val="03184D41"/>
    <w:multiLevelType w:val="multilevel"/>
    <w:tmpl w:val="53E87238"/>
    <w:styleLink w:val="Captions"/>
    <w:lvl w:ilvl="0">
      <w:start w:val="1"/>
      <w:numFmt w:val="decimal"/>
      <w:pStyle w:val="FigureCaption"/>
      <w:suff w:val="nothing"/>
      <w:lvlText w:val="Figure %1: "/>
      <w:lvlJc w:val="left"/>
      <w:pPr>
        <w:ind w:left="1701" w:hanging="981"/>
      </w:pPr>
      <w:rPr>
        <w:rFonts w:hint="default"/>
      </w:rPr>
    </w:lvl>
    <w:lvl w:ilvl="1">
      <w:start w:val="1"/>
      <w:numFmt w:val="none"/>
      <w:lvlRestart w:val="0"/>
      <w:lvlText w:val=""/>
      <w:lvlJc w:val="left"/>
      <w:pPr>
        <w:ind w:left="1701" w:hanging="981"/>
      </w:pPr>
      <w:rPr>
        <w:rFonts w:hint="default"/>
      </w:rPr>
    </w:lvl>
    <w:lvl w:ilvl="2">
      <w:start w:val="1"/>
      <w:numFmt w:val="decimal"/>
      <w:lvlRestart w:val="0"/>
      <w:pStyle w:val="TableCaption"/>
      <w:suff w:val="nothing"/>
      <w:lvlText w:val="Table %3: "/>
      <w:lvlJc w:val="left"/>
      <w:pPr>
        <w:ind w:left="1701" w:hanging="981"/>
      </w:pPr>
      <w:rPr>
        <w:rFonts w:hint="default"/>
      </w:rPr>
    </w:lvl>
    <w:lvl w:ilvl="3">
      <w:start w:val="1"/>
      <w:numFmt w:val="none"/>
      <w:lvlText w:val=""/>
      <w:lvlJc w:val="left"/>
      <w:pPr>
        <w:tabs>
          <w:tab w:val="num" w:pos="720"/>
        </w:tabs>
        <w:ind w:left="1701" w:hanging="981"/>
      </w:pPr>
      <w:rPr>
        <w:rFonts w:hint="default"/>
      </w:rPr>
    </w:lvl>
    <w:lvl w:ilvl="4">
      <w:start w:val="1"/>
      <w:numFmt w:val="none"/>
      <w:lvlText w:val=""/>
      <w:lvlJc w:val="left"/>
      <w:pPr>
        <w:tabs>
          <w:tab w:val="num" w:pos="720"/>
        </w:tabs>
        <w:ind w:left="1701" w:hanging="981"/>
      </w:pPr>
      <w:rPr>
        <w:rFonts w:hint="default"/>
      </w:rPr>
    </w:lvl>
    <w:lvl w:ilvl="5">
      <w:start w:val="1"/>
      <w:numFmt w:val="none"/>
      <w:lvlText w:val=""/>
      <w:lvlJc w:val="left"/>
      <w:pPr>
        <w:tabs>
          <w:tab w:val="num" w:pos="720"/>
        </w:tabs>
        <w:ind w:left="1701" w:hanging="981"/>
      </w:pPr>
      <w:rPr>
        <w:rFonts w:hint="default"/>
      </w:rPr>
    </w:lvl>
    <w:lvl w:ilvl="6">
      <w:start w:val="1"/>
      <w:numFmt w:val="none"/>
      <w:lvlText w:val=""/>
      <w:lvlJc w:val="left"/>
      <w:pPr>
        <w:tabs>
          <w:tab w:val="num" w:pos="720"/>
        </w:tabs>
        <w:ind w:left="1701" w:hanging="981"/>
      </w:pPr>
      <w:rPr>
        <w:rFonts w:hint="default"/>
      </w:rPr>
    </w:lvl>
    <w:lvl w:ilvl="7">
      <w:start w:val="1"/>
      <w:numFmt w:val="none"/>
      <w:lvlText w:val=""/>
      <w:lvlJc w:val="left"/>
      <w:pPr>
        <w:tabs>
          <w:tab w:val="num" w:pos="720"/>
        </w:tabs>
        <w:ind w:left="1701" w:hanging="981"/>
      </w:pPr>
      <w:rPr>
        <w:rFonts w:hint="default"/>
      </w:rPr>
    </w:lvl>
    <w:lvl w:ilvl="8">
      <w:start w:val="1"/>
      <w:numFmt w:val="none"/>
      <w:lvlText w:val=""/>
      <w:lvlJc w:val="left"/>
      <w:pPr>
        <w:tabs>
          <w:tab w:val="num" w:pos="720"/>
        </w:tabs>
        <w:ind w:left="1701" w:hanging="981"/>
      </w:pPr>
      <w:rPr>
        <w:rFonts w:hint="default"/>
      </w:rPr>
    </w:lvl>
  </w:abstractNum>
  <w:abstractNum w:abstractNumId="5" w15:restartNumberingAfterBreak="0">
    <w:nsid w:val="0A2A2D9A"/>
    <w:multiLevelType w:val="hybridMultilevel"/>
    <w:tmpl w:val="431AA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C7134C"/>
    <w:multiLevelType w:val="multilevel"/>
    <w:tmpl w:val="09D0C8FC"/>
    <w:numStyleLink w:val="TableBulletLists"/>
  </w:abstractNum>
  <w:abstractNum w:abstractNumId="7" w15:restartNumberingAfterBreak="0">
    <w:nsid w:val="0D15026B"/>
    <w:multiLevelType w:val="hybridMultilevel"/>
    <w:tmpl w:val="CA00DA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D761D3A"/>
    <w:multiLevelType w:val="hybridMultilevel"/>
    <w:tmpl w:val="F59AC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02104"/>
    <w:multiLevelType w:val="multilevel"/>
    <w:tmpl w:val="E6DC2ED4"/>
    <w:styleLink w:val="Cautions"/>
    <w:lvl w:ilvl="0">
      <w:start w:val="1"/>
      <w:numFmt w:val="bullet"/>
      <w:pStyle w:val="Caution"/>
      <w:lvlText w:val=""/>
      <w:lvlJc w:val="left"/>
      <w:pPr>
        <w:ind w:left="720" w:hanging="363"/>
      </w:pPr>
      <w:rPr>
        <w:rFonts w:ascii="Wingdings 3" w:hAnsi="Wingdings 3" w:hint="default"/>
        <w:b/>
        <w:i w:val="0"/>
        <w:color w:val="FF0000"/>
      </w:rPr>
    </w:lvl>
    <w:lvl w:ilvl="1">
      <w:start w:val="1"/>
      <w:numFmt w:val="bullet"/>
      <w:pStyle w:val="Caution2"/>
      <w:lvlText w:val=""/>
      <w:lvlJc w:val="left"/>
      <w:pPr>
        <w:ind w:left="1077" w:hanging="720"/>
      </w:pPr>
      <w:rPr>
        <w:rFonts w:ascii="Wingdings 3" w:hAnsi="Wingdings 3" w:hint="default"/>
        <w:b/>
        <w:i w:val="0"/>
        <w:color w:val="FF0000"/>
      </w:rPr>
    </w:lvl>
    <w:lvl w:ilvl="2">
      <w:start w:val="1"/>
      <w:numFmt w:val="bullet"/>
      <w:pStyle w:val="Caution3"/>
      <w:lvlText w:val=""/>
      <w:lvlJc w:val="left"/>
      <w:pPr>
        <w:ind w:left="1440" w:hanging="1083"/>
      </w:pPr>
      <w:rPr>
        <w:rFonts w:ascii="Wingdings 3" w:hAnsi="Wingdings 3" w:hint="default"/>
        <w:b/>
        <w:i w:val="0"/>
        <w:color w:val="FF0000"/>
      </w:rPr>
    </w:lvl>
    <w:lvl w:ilvl="3">
      <w:start w:val="1"/>
      <w:numFmt w:val="none"/>
      <w:lvlText w:val=""/>
      <w:lvlJc w:val="left"/>
      <w:pPr>
        <w:ind w:left="720" w:hanging="363"/>
      </w:pPr>
      <w:rPr>
        <w:rFonts w:hint="default"/>
      </w:rPr>
    </w:lvl>
    <w:lvl w:ilvl="4">
      <w:start w:val="1"/>
      <w:numFmt w:val="none"/>
      <w:lvlText w:val=""/>
      <w:lvlJc w:val="left"/>
      <w:pPr>
        <w:ind w:left="720" w:hanging="363"/>
      </w:pPr>
      <w:rPr>
        <w:rFonts w:hint="default"/>
      </w:rPr>
    </w:lvl>
    <w:lvl w:ilvl="5">
      <w:start w:val="1"/>
      <w:numFmt w:val="none"/>
      <w:lvlText w:val=""/>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abstractNum w:abstractNumId="10" w15:restartNumberingAfterBreak="0">
    <w:nsid w:val="10B81FC0"/>
    <w:multiLevelType w:val="hybridMultilevel"/>
    <w:tmpl w:val="A63CE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8560C0"/>
    <w:multiLevelType w:val="multilevel"/>
    <w:tmpl w:val="7F204F76"/>
    <w:numStyleLink w:val="TableNumberLists"/>
  </w:abstractNum>
  <w:abstractNum w:abstractNumId="12" w15:restartNumberingAfterBreak="0">
    <w:nsid w:val="138E5D90"/>
    <w:multiLevelType w:val="multilevel"/>
    <w:tmpl w:val="09D0C8FC"/>
    <w:styleLink w:val="TableBulletLists"/>
    <w:lvl w:ilvl="0">
      <w:start w:val="1"/>
      <w:numFmt w:val="bullet"/>
      <w:pStyle w:val="TableListBullet"/>
      <w:lvlText w:val="●"/>
      <w:lvlJc w:val="left"/>
      <w:pPr>
        <w:ind w:left="284" w:hanging="284"/>
      </w:pPr>
      <w:rPr>
        <w:rFonts w:ascii="Arial" w:hAnsi="Arial" w:hint="default"/>
        <w:b w:val="0"/>
        <w:i w:val="0"/>
        <w:sz w:val="20"/>
      </w:rPr>
    </w:lvl>
    <w:lvl w:ilvl="1">
      <w:start w:val="1"/>
      <w:numFmt w:val="bullet"/>
      <w:pStyle w:val="TableListBullet2"/>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3" w15:restartNumberingAfterBreak="0">
    <w:nsid w:val="1B6B0485"/>
    <w:multiLevelType w:val="hybridMultilevel"/>
    <w:tmpl w:val="36FCBFD0"/>
    <w:lvl w:ilvl="0" w:tplc="F2EC1162">
      <w:start w:val="1"/>
      <w:numFmt w:val="bullet"/>
      <w:lvlText w:val=""/>
      <w:lvlJc w:val="left"/>
      <w:pPr>
        <w:tabs>
          <w:tab w:val="num" w:pos="720"/>
        </w:tabs>
        <w:ind w:left="720" w:hanging="360"/>
      </w:pPr>
      <w:rPr>
        <w:rFonts w:ascii="Symbol" w:hAnsi="Symbol" w:hint="default"/>
      </w:rPr>
    </w:lvl>
    <w:lvl w:ilvl="1" w:tplc="5D5ABA02"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C3607B6"/>
    <w:multiLevelType w:val="multilevel"/>
    <w:tmpl w:val="53E87238"/>
    <w:numStyleLink w:val="Captions"/>
  </w:abstractNum>
  <w:abstractNum w:abstractNumId="15" w15:restartNumberingAfterBreak="0">
    <w:nsid w:val="1C366F3A"/>
    <w:multiLevelType w:val="multilevel"/>
    <w:tmpl w:val="E78C6C16"/>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6" w15:restartNumberingAfterBreak="0">
    <w:nsid w:val="1CC27C9E"/>
    <w:multiLevelType w:val="multilevel"/>
    <w:tmpl w:val="8286E3DE"/>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7" w15:restartNumberingAfterBreak="0">
    <w:nsid w:val="20004BEE"/>
    <w:multiLevelType w:val="hybridMultilevel"/>
    <w:tmpl w:val="5A807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701358"/>
    <w:multiLevelType w:val="multilevel"/>
    <w:tmpl w:val="E6DC2ED4"/>
    <w:numStyleLink w:val="Cautions"/>
  </w:abstractNum>
  <w:abstractNum w:abstractNumId="19" w15:restartNumberingAfterBreak="0">
    <w:nsid w:val="25EA4C10"/>
    <w:multiLevelType w:val="multilevel"/>
    <w:tmpl w:val="A3265F52"/>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0" w15:restartNumberingAfterBreak="0">
    <w:nsid w:val="267D306E"/>
    <w:multiLevelType w:val="multilevel"/>
    <w:tmpl w:val="4D3C4FE6"/>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1" w15:restartNumberingAfterBreak="0">
    <w:nsid w:val="27A9297F"/>
    <w:multiLevelType w:val="hybridMultilevel"/>
    <w:tmpl w:val="B666E210"/>
    <w:lvl w:ilvl="0" w:tplc="FFFFFFFF">
      <w:start w:val="1"/>
      <w:numFmt w:val="bullet"/>
      <w:pStyle w:val="BulletSectionReferen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AA2A18"/>
    <w:multiLevelType w:val="multilevel"/>
    <w:tmpl w:val="5964A964"/>
    <w:styleLink w:val="ChaptersandAppendices"/>
    <w:lvl w:ilvl="0">
      <w:start w:val="1"/>
      <w:numFmt w:val="decimal"/>
      <w:suff w:val="space"/>
      <w:lvlText w:val="Chapter %1:"/>
      <w:lvlJc w:val="left"/>
      <w:pPr>
        <w:ind w:left="0" w:firstLine="0"/>
      </w:pPr>
      <w:rPr>
        <w:rFonts w:hint="default"/>
      </w:rPr>
    </w:lvl>
    <w:lvl w:ilvl="1">
      <w:start w:val="1"/>
      <w:numFmt w:val="none"/>
      <w:lvlRestart w:val="0"/>
      <w:lvlText w:val=""/>
      <w:lvlJc w:val="left"/>
      <w:pPr>
        <w:ind w:left="0" w:firstLine="0"/>
      </w:pPr>
      <w:rPr>
        <w:rFonts w:hint="default"/>
      </w:rPr>
    </w:lvl>
    <w:lvl w:ilvl="2">
      <w:start w:val="1"/>
      <w:numFmt w:val="upperLetter"/>
      <w:lvlRestart w:val="0"/>
      <w:pStyle w:val="AppendixTitle"/>
      <w:suff w:val="space"/>
      <w:lvlText w:val="Appendix %3:"/>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3" w15:restartNumberingAfterBreak="0">
    <w:nsid w:val="2C8811CF"/>
    <w:multiLevelType w:val="hybridMultilevel"/>
    <w:tmpl w:val="D4428DD4"/>
    <w:lvl w:ilvl="0" w:tplc="92926C04">
      <w:numFmt w:val="bullet"/>
      <w:pStyle w:val="NormalBulleted"/>
      <w:lvlText w:val=""/>
      <w:lvlJc w:val="left"/>
      <w:pPr>
        <w:ind w:left="720" w:hanging="360"/>
      </w:pPr>
      <w:rPr>
        <w:rFonts w:ascii="Symbol" w:eastAsia="Times New Roman" w:hAnsi="Symbol" w:cs="Arial"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C90921"/>
    <w:multiLevelType w:val="hybridMultilevel"/>
    <w:tmpl w:val="D36A0512"/>
    <w:lvl w:ilvl="0" w:tplc="50C06606">
      <w:numFmt w:val="bullet"/>
      <w:pStyle w:val="BulletTableCellText"/>
      <w:lvlText w:val=""/>
      <w:lvlJc w:val="left"/>
      <w:pPr>
        <w:ind w:left="720" w:hanging="360"/>
      </w:pPr>
      <w:rPr>
        <w:rFonts w:ascii="Symbol" w:eastAsia="Times New Roman" w:hAnsi="Symbol" w:cs="Arial"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282D7D"/>
    <w:multiLevelType w:val="multilevel"/>
    <w:tmpl w:val="2CD0B178"/>
    <w:styleLink w:val="NumberLists"/>
    <w:lvl w:ilvl="0">
      <w:start w:val="1"/>
      <w:numFmt w:val="decimal"/>
      <w:pStyle w:val="ListNumber"/>
      <w:lvlText w:val="%1."/>
      <w:lvlJc w:val="left"/>
      <w:pPr>
        <w:ind w:left="1077" w:hanging="357"/>
      </w:pPr>
      <w:rPr>
        <w:rFonts w:ascii="Open Sans" w:hAnsi="Open Sans" w:hint="default"/>
        <w:b w:val="0"/>
        <w:i w:val="0"/>
        <w:sz w:val="22"/>
      </w:rPr>
    </w:lvl>
    <w:lvl w:ilvl="1">
      <w:start w:val="1"/>
      <w:numFmt w:val="lowerLetter"/>
      <w:pStyle w:val="ListNumber2"/>
      <w:lvlText w:val="%2."/>
      <w:lvlJc w:val="left"/>
      <w:pPr>
        <w:ind w:left="1440" w:hanging="363"/>
      </w:pPr>
      <w:rPr>
        <w:rFonts w:ascii="Open Sans" w:hAnsi="Open Sans" w:hint="default"/>
        <w:b w:val="0"/>
        <w:i w:val="0"/>
        <w:sz w:val="22"/>
      </w:rPr>
    </w:lvl>
    <w:lvl w:ilvl="2">
      <w:start w:val="1"/>
      <w:numFmt w:val="lowerRoman"/>
      <w:pStyle w:val="ListNumber3"/>
      <w:lvlText w:val="%3."/>
      <w:lvlJc w:val="left"/>
      <w:pPr>
        <w:ind w:left="1797" w:hanging="357"/>
      </w:pPr>
      <w:rPr>
        <w:rFonts w:ascii="Open Sans" w:hAnsi="Open Sans" w:hint="default"/>
        <w:b w:val="0"/>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34EF7CD3"/>
    <w:multiLevelType w:val="multilevel"/>
    <w:tmpl w:val="0002C1DE"/>
    <w:numStyleLink w:val="Warnings"/>
  </w:abstractNum>
  <w:abstractNum w:abstractNumId="27" w15:restartNumberingAfterBreak="0">
    <w:nsid w:val="3610378A"/>
    <w:multiLevelType w:val="multilevel"/>
    <w:tmpl w:val="5964A964"/>
    <w:numStyleLink w:val="ChaptersandAppendices"/>
  </w:abstractNum>
  <w:abstractNum w:abstractNumId="28" w15:restartNumberingAfterBreak="0">
    <w:nsid w:val="3AC838F0"/>
    <w:multiLevelType w:val="multilevel"/>
    <w:tmpl w:val="3162C1E2"/>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9" w15:restartNumberingAfterBreak="0">
    <w:nsid w:val="3C50771A"/>
    <w:multiLevelType w:val="hybridMultilevel"/>
    <w:tmpl w:val="8ADA359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D105E6E"/>
    <w:multiLevelType w:val="hybridMultilevel"/>
    <w:tmpl w:val="3B6AE392"/>
    <w:lvl w:ilvl="0" w:tplc="FC2CA624">
      <w:start w:val="5"/>
      <w:numFmt w:val="bullet"/>
      <w:lvlText w:val="-"/>
      <w:lvlJc w:val="left"/>
      <w:pPr>
        <w:ind w:left="720" w:hanging="360"/>
      </w:pPr>
      <w:rPr>
        <w:rFonts w:ascii="Calibri" w:eastAsia="Times New Roman" w:hAnsi="Calibri"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F0F660A"/>
    <w:multiLevelType w:val="hybridMultilevel"/>
    <w:tmpl w:val="83E0C784"/>
    <w:lvl w:ilvl="0" w:tplc="56521DE6">
      <w:numFmt w:val="bullet"/>
      <w:lvlText w:val="-"/>
      <w:lvlJc w:val="left"/>
      <w:pPr>
        <w:ind w:left="720" w:hanging="360"/>
      </w:pPr>
      <w:rPr>
        <w:rFonts w:ascii="Calibri" w:eastAsia="Times New Roman"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BB3839"/>
    <w:multiLevelType w:val="multilevel"/>
    <w:tmpl w:val="14CC35CA"/>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3" w15:restartNumberingAfterBreak="0">
    <w:nsid w:val="3FDB66E8"/>
    <w:multiLevelType w:val="hybridMultilevel"/>
    <w:tmpl w:val="2CB22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226F03"/>
    <w:multiLevelType w:val="multilevel"/>
    <w:tmpl w:val="15A6C8B8"/>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5" w15:restartNumberingAfterBreak="0">
    <w:nsid w:val="51252C5D"/>
    <w:multiLevelType w:val="multilevel"/>
    <w:tmpl w:val="7F204F76"/>
    <w:styleLink w:val="TableNumberLists"/>
    <w:lvl w:ilvl="0">
      <w:start w:val="1"/>
      <w:numFmt w:val="decimal"/>
      <w:pStyle w:val="TableListNumber"/>
      <w:lvlText w:val="%1."/>
      <w:lvlJc w:val="left"/>
      <w:pPr>
        <w:ind w:left="284" w:hanging="284"/>
      </w:pPr>
      <w:rPr>
        <w:rFonts w:ascii="Open Sans" w:hAnsi="Open Sans" w:hint="default"/>
        <w:b w:val="0"/>
        <w:i w:val="0"/>
        <w:sz w:val="20"/>
      </w:rPr>
    </w:lvl>
    <w:lvl w:ilvl="1">
      <w:start w:val="1"/>
      <w:numFmt w:val="lowerLetter"/>
      <w:pStyle w:val="TableListNumber2"/>
      <w:lvlText w:val="%2."/>
      <w:lvlJc w:val="left"/>
      <w:pPr>
        <w:ind w:left="568" w:hanging="284"/>
      </w:pPr>
      <w:rPr>
        <w:rFonts w:ascii="Open Sans" w:hAnsi="Open Sans"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36" w15:restartNumberingAfterBreak="0">
    <w:nsid w:val="51D40B1E"/>
    <w:multiLevelType w:val="multilevel"/>
    <w:tmpl w:val="1C8C91B8"/>
    <w:styleLink w:val="BulletLists"/>
    <w:lvl w:ilvl="0">
      <w:start w:val="1"/>
      <w:numFmt w:val="bullet"/>
      <w:lvlText w:val="●"/>
      <w:lvlJc w:val="left"/>
      <w:pPr>
        <w:ind w:left="1077" w:hanging="357"/>
      </w:pPr>
      <w:rPr>
        <w:rFonts w:ascii="Arial" w:hAnsi="Arial" w:hint="default"/>
      </w:rPr>
    </w:lvl>
    <w:lvl w:ilvl="1">
      <w:start w:val="1"/>
      <w:numFmt w:val="bullet"/>
      <w:lvlText w:val="○"/>
      <w:lvlJc w:val="left"/>
      <w:pPr>
        <w:ind w:left="1440" w:hanging="363"/>
      </w:pPr>
      <w:rPr>
        <w:rFonts w:ascii="Arial" w:hAnsi="Arial" w:hint="default"/>
      </w:rPr>
    </w:lvl>
    <w:lvl w:ilvl="2">
      <w:start w:val="1"/>
      <w:numFmt w:val="bullet"/>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37" w15:restartNumberingAfterBreak="0">
    <w:nsid w:val="588A01D2"/>
    <w:multiLevelType w:val="multilevel"/>
    <w:tmpl w:val="041CE77E"/>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8" w15:restartNumberingAfterBreak="0">
    <w:nsid w:val="59BC4AD5"/>
    <w:multiLevelType w:val="hybridMultilevel"/>
    <w:tmpl w:val="93C0B84E"/>
    <w:lvl w:ilvl="0" w:tplc="7CDEBF96">
      <w:numFmt w:val="bullet"/>
      <w:lvlText w:val="-"/>
      <w:lvlJc w:val="left"/>
      <w:pPr>
        <w:ind w:left="720" w:hanging="360"/>
      </w:pPr>
      <w:rPr>
        <w:rFonts w:ascii="Calibri" w:eastAsia="Times New Roman"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FB5C52"/>
    <w:multiLevelType w:val="multilevel"/>
    <w:tmpl w:val="1B5A9542"/>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0" w15:restartNumberingAfterBreak="0">
    <w:nsid w:val="60FC6F24"/>
    <w:multiLevelType w:val="multilevel"/>
    <w:tmpl w:val="269E00A2"/>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1" w15:restartNumberingAfterBreak="0">
    <w:nsid w:val="65791914"/>
    <w:multiLevelType w:val="multilevel"/>
    <w:tmpl w:val="EC0C24C2"/>
    <w:lvl w:ilvl="0">
      <w:start w:val="1"/>
      <w:numFmt w:val="decimal"/>
      <w:pStyle w:val="Heading1"/>
      <w:lvlText w:val="%1"/>
      <w:lvlJc w:val="left"/>
      <w:pPr>
        <w:ind w:left="52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720" w:hanging="72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2" w15:restartNumberingAfterBreak="0">
    <w:nsid w:val="69582491"/>
    <w:multiLevelType w:val="hybridMultilevel"/>
    <w:tmpl w:val="26724002"/>
    <w:lvl w:ilvl="0" w:tplc="04090001">
      <w:start w:val="1"/>
      <w:numFmt w:val="bullet"/>
      <w:lvlText w:val=""/>
      <w:lvlJc w:val="left"/>
      <w:pPr>
        <w:tabs>
          <w:tab w:val="num" w:pos="720"/>
        </w:tabs>
        <w:ind w:left="720" w:hanging="360"/>
      </w:pPr>
      <w:rPr>
        <w:rFonts w:ascii="Symbol" w:hAnsi="Symbol" w:hint="default"/>
        <w:b/>
        <w:i w:val="0"/>
        <w:color w:val="004E4C"/>
        <w:sz w:val="20"/>
      </w:rPr>
    </w:lvl>
    <w:lvl w:ilvl="1" w:tplc="04090019">
      <w:start w:val="1"/>
      <w:numFmt w:val="bullet"/>
      <w:lvlText w:val=""/>
      <w:lvlJc w:val="left"/>
      <w:pPr>
        <w:tabs>
          <w:tab w:val="num" w:pos="1440"/>
        </w:tabs>
        <w:ind w:left="1440" w:hanging="360"/>
      </w:pPr>
      <w:rPr>
        <w:rFonts w:ascii="Symbol" w:hAnsi="Symbol" w:hint="default"/>
        <w:b/>
        <w:i w:val="0"/>
        <w:color w:val="004E4C"/>
        <w:sz w:val="20"/>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B753E1F"/>
    <w:multiLevelType w:val="multilevel"/>
    <w:tmpl w:val="C11866F0"/>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4" w15:restartNumberingAfterBreak="0">
    <w:nsid w:val="6DA100B3"/>
    <w:multiLevelType w:val="hybridMultilevel"/>
    <w:tmpl w:val="2020B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037E76"/>
    <w:multiLevelType w:val="multilevel"/>
    <w:tmpl w:val="1C8C91B8"/>
    <w:lvl w:ilvl="0">
      <w:start w:val="1"/>
      <w:numFmt w:val="bullet"/>
      <w:pStyle w:val="ListBullet"/>
      <w:lvlText w:val="●"/>
      <w:lvlJc w:val="left"/>
      <w:pPr>
        <w:ind w:left="1077" w:hanging="357"/>
      </w:pPr>
      <w:rPr>
        <w:rFonts w:ascii="Arial" w:hAnsi="Arial" w:hint="default"/>
      </w:rPr>
    </w:lvl>
    <w:lvl w:ilvl="1">
      <w:start w:val="1"/>
      <w:numFmt w:val="bullet"/>
      <w:lvlText w:val="○"/>
      <w:lvlJc w:val="left"/>
      <w:pPr>
        <w:ind w:left="1440" w:hanging="363"/>
      </w:pPr>
      <w:rPr>
        <w:rFonts w:ascii="Arial" w:hAnsi="Arial" w:hint="default"/>
      </w:rPr>
    </w:lvl>
    <w:lvl w:ilvl="2">
      <w:start w:val="1"/>
      <w:numFmt w:val="bullet"/>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46" w15:restartNumberingAfterBreak="0">
    <w:nsid w:val="7E060F8C"/>
    <w:multiLevelType w:val="multilevel"/>
    <w:tmpl w:val="8534C2DA"/>
    <w:styleLink w:val="Headings"/>
    <w:lvl w:ilvl="0">
      <w:start w:val="1"/>
      <w:numFmt w:val="none"/>
      <w:suff w:val="nothing"/>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16cid:durableId="576477654">
    <w:abstractNumId w:val="36"/>
  </w:num>
  <w:num w:numId="2" w16cid:durableId="768476537">
    <w:abstractNumId w:val="25"/>
  </w:num>
  <w:num w:numId="3" w16cid:durableId="1639190844">
    <w:abstractNumId w:val="35"/>
  </w:num>
  <w:num w:numId="4" w16cid:durableId="1774982381">
    <w:abstractNumId w:val="12"/>
  </w:num>
  <w:num w:numId="5" w16cid:durableId="1872065437">
    <w:abstractNumId w:val="11"/>
  </w:num>
  <w:num w:numId="6" w16cid:durableId="881669016">
    <w:abstractNumId w:val="3"/>
  </w:num>
  <w:num w:numId="7" w16cid:durableId="638416019">
    <w:abstractNumId w:val="9"/>
  </w:num>
  <w:num w:numId="8" w16cid:durableId="1575822115">
    <w:abstractNumId w:val="26"/>
  </w:num>
  <w:num w:numId="9" w16cid:durableId="643312674">
    <w:abstractNumId w:val="18"/>
  </w:num>
  <w:num w:numId="10" w16cid:durableId="1294676025">
    <w:abstractNumId w:val="4"/>
  </w:num>
  <w:num w:numId="11" w16cid:durableId="1915698481">
    <w:abstractNumId w:val="22"/>
  </w:num>
  <w:num w:numId="12" w16cid:durableId="39330548">
    <w:abstractNumId w:val="46"/>
  </w:num>
  <w:num w:numId="13" w16cid:durableId="129635115">
    <w:abstractNumId w:val="45"/>
  </w:num>
  <w:num w:numId="14" w16cid:durableId="1750229275">
    <w:abstractNumId w:val="27"/>
  </w:num>
  <w:num w:numId="15" w16cid:durableId="1274904049">
    <w:abstractNumId w:val="41"/>
  </w:num>
  <w:num w:numId="16" w16cid:durableId="2049060484">
    <w:abstractNumId w:val="14"/>
  </w:num>
  <w:num w:numId="17" w16cid:durableId="1326472750">
    <w:abstractNumId w:val="21"/>
  </w:num>
  <w:num w:numId="18" w16cid:durableId="927924444">
    <w:abstractNumId w:val="24"/>
  </w:num>
  <w:num w:numId="19" w16cid:durableId="1179588517">
    <w:abstractNumId w:val="42"/>
  </w:num>
  <w:num w:numId="20" w16cid:durableId="2137866722">
    <w:abstractNumId w:val="7"/>
  </w:num>
  <w:num w:numId="21" w16cid:durableId="1353726101">
    <w:abstractNumId w:val="31"/>
  </w:num>
  <w:num w:numId="22" w16cid:durableId="1292901479">
    <w:abstractNumId w:val="38"/>
  </w:num>
  <w:num w:numId="23" w16cid:durableId="296574418">
    <w:abstractNumId w:val="23"/>
  </w:num>
  <w:num w:numId="24" w16cid:durableId="1554002582">
    <w:abstractNumId w:val="30"/>
  </w:num>
  <w:num w:numId="25" w16cid:durableId="359667205">
    <w:abstractNumId w:val="13"/>
  </w:num>
  <w:num w:numId="26" w16cid:durableId="1626691265">
    <w:abstractNumId w:val="0"/>
  </w:num>
  <w:num w:numId="27" w16cid:durableId="187959669">
    <w:abstractNumId w:val="1"/>
  </w:num>
  <w:num w:numId="28" w16cid:durableId="284313822">
    <w:abstractNumId w:val="2"/>
  </w:num>
  <w:num w:numId="29" w16cid:durableId="1818913160">
    <w:abstractNumId w:val="17"/>
  </w:num>
  <w:num w:numId="30" w16cid:durableId="1971982233">
    <w:abstractNumId w:val="33"/>
  </w:num>
  <w:num w:numId="31" w16cid:durableId="2010476645">
    <w:abstractNumId w:val="6"/>
  </w:num>
  <w:num w:numId="32" w16cid:durableId="127883040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681903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76394741">
    <w:abstractNumId w:val="21"/>
  </w:num>
  <w:num w:numId="35" w16cid:durableId="859855693">
    <w:abstractNumId w:val="21"/>
  </w:num>
  <w:num w:numId="36" w16cid:durableId="388963885">
    <w:abstractNumId w:val="41"/>
  </w:num>
  <w:num w:numId="37" w16cid:durableId="276723248">
    <w:abstractNumId w:val="41"/>
  </w:num>
  <w:num w:numId="38" w16cid:durableId="32460542">
    <w:abstractNumId w:val="34"/>
  </w:num>
  <w:num w:numId="39" w16cid:durableId="688721092">
    <w:abstractNumId w:val="28"/>
  </w:num>
  <w:num w:numId="40" w16cid:durableId="1727798841">
    <w:abstractNumId w:val="40"/>
  </w:num>
  <w:num w:numId="41" w16cid:durableId="1980913365">
    <w:abstractNumId w:val="19"/>
  </w:num>
  <w:num w:numId="42" w16cid:durableId="458305907">
    <w:abstractNumId w:val="37"/>
  </w:num>
  <w:num w:numId="43" w16cid:durableId="595022046">
    <w:abstractNumId w:val="43"/>
  </w:num>
  <w:num w:numId="44" w16cid:durableId="687870620">
    <w:abstractNumId w:val="8"/>
  </w:num>
  <w:num w:numId="45" w16cid:durableId="1443842735">
    <w:abstractNumId w:val="44"/>
  </w:num>
  <w:num w:numId="46" w16cid:durableId="685252709">
    <w:abstractNumId w:val="5"/>
  </w:num>
  <w:num w:numId="47" w16cid:durableId="96777896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93228090">
    <w:abstractNumId w:val="39"/>
  </w:num>
  <w:num w:numId="49" w16cid:durableId="384330747">
    <w:abstractNumId w:val="16"/>
  </w:num>
  <w:num w:numId="50" w16cid:durableId="436951906">
    <w:abstractNumId w:val="10"/>
  </w:num>
  <w:num w:numId="51" w16cid:durableId="1771311940">
    <w:abstractNumId w:val="29"/>
  </w:num>
  <w:num w:numId="52" w16cid:durableId="624897013">
    <w:abstractNumId w:val="32"/>
  </w:num>
  <w:num w:numId="53" w16cid:durableId="1335648525">
    <w:abstractNumId w:val="15"/>
  </w:num>
  <w:num w:numId="54" w16cid:durableId="842163107">
    <w:abstractNumId w:val="20"/>
  </w:num>
  <w:num w:numId="55" w16cid:durableId="497774094">
    <w:abstractNumId w:val="45"/>
  </w:num>
  <w:numIdMacAtCleanup w:val="5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ses, Robinson">
    <w15:presenceInfo w15:providerId="None" w15:userId="Moses, Robinson"/>
  </w15:person>
  <w15:person w15:author="Moses, Robbie">
    <w15:presenceInfo w15:providerId="AD" w15:userId="S::rm185508@ncr.com::1381abac-1801-41b7-826f-6d65af4d2853"/>
  </w15:person>
  <w15:person w15:author="Pinnu, Sainath">
    <w15:presenceInfo w15:providerId="AD" w15:userId="S::sp185524@ncr.com::698c1215-778b-483e-864e-956cf1a4b188"/>
  </w15:person>
  <w15:person w15:author="Kumar, Deepak">
    <w15:presenceInfo w15:providerId="AD" w15:userId="S::dk185219@ncr.com::28a9ce9c-3830-439d-bbe6-661b24dc38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attachedTemplate r:id="rId1"/>
  <w:stylePaneFormatFilter w:val="1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0"/>
  <w:stylePaneSortMethod w:val="0000"/>
  <w:trackRevisions/>
  <w:documentProtection w:formatting="1"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LQwNDUxNjS0MLQ0NLJQ0lEKTi0uzszPAymwrAUA7qg5tywAAAA="/>
  </w:docVars>
  <w:rsids>
    <w:rsidRoot w:val="00D6728B"/>
    <w:rsid w:val="00000261"/>
    <w:rsid w:val="00001AAC"/>
    <w:rsid w:val="00001D57"/>
    <w:rsid w:val="000037A5"/>
    <w:rsid w:val="00003CB2"/>
    <w:rsid w:val="00003F8E"/>
    <w:rsid w:val="000062D7"/>
    <w:rsid w:val="00006FB3"/>
    <w:rsid w:val="00007ADD"/>
    <w:rsid w:val="0001124F"/>
    <w:rsid w:val="000116E0"/>
    <w:rsid w:val="00011724"/>
    <w:rsid w:val="00011FE7"/>
    <w:rsid w:val="0001267D"/>
    <w:rsid w:val="000126AB"/>
    <w:rsid w:val="00016A10"/>
    <w:rsid w:val="000170A6"/>
    <w:rsid w:val="00017147"/>
    <w:rsid w:val="00021C2B"/>
    <w:rsid w:val="0002226B"/>
    <w:rsid w:val="00024779"/>
    <w:rsid w:val="00025F15"/>
    <w:rsid w:val="00031831"/>
    <w:rsid w:val="00031AD8"/>
    <w:rsid w:val="000324CB"/>
    <w:rsid w:val="000334BA"/>
    <w:rsid w:val="0003519C"/>
    <w:rsid w:val="00035705"/>
    <w:rsid w:val="00036B8B"/>
    <w:rsid w:val="00036D94"/>
    <w:rsid w:val="000410FF"/>
    <w:rsid w:val="0004158A"/>
    <w:rsid w:val="000416A3"/>
    <w:rsid w:val="0004267F"/>
    <w:rsid w:val="00042818"/>
    <w:rsid w:val="00043F9D"/>
    <w:rsid w:val="00044073"/>
    <w:rsid w:val="00044AA7"/>
    <w:rsid w:val="000450DE"/>
    <w:rsid w:val="00047027"/>
    <w:rsid w:val="0004714D"/>
    <w:rsid w:val="00051164"/>
    <w:rsid w:val="000537E6"/>
    <w:rsid w:val="00055B10"/>
    <w:rsid w:val="000563AA"/>
    <w:rsid w:val="000571A5"/>
    <w:rsid w:val="00060860"/>
    <w:rsid w:val="00060937"/>
    <w:rsid w:val="00063249"/>
    <w:rsid w:val="00063D34"/>
    <w:rsid w:val="00064410"/>
    <w:rsid w:val="00064EFC"/>
    <w:rsid w:val="0006525A"/>
    <w:rsid w:val="00065759"/>
    <w:rsid w:val="00076B5E"/>
    <w:rsid w:val="00077BEE"/>
    <w:rsid w:val="00077EC0"/>
    <w:rsid w:val="0008292F"/>
    <w:rsid w:val="0008474D"/>
    <w:rsid w:val="00084C98"/>
    <w:rsid w:val="00085739"/>
    <w:rsid w:val="00085D56"/>
    <w:rsid w:val="00085FD0"/>
    <w:rsid w:val="00086324"/>
    <w:rsid w:val="00087A3C"/>
    <w:rsid w:val="00090CBF"/>
    <w:rsid w:val="000911B7"/>
    <w:rsid w:val="0009129F"/>
    <w:rsid w:val="00091877"/>
    <w:rsid w:val="00091DBC"/>
    <w:rsid w:val="00094A0B"/>
    <w:rsid w:val="000957DC"/>
    <w:rsid w:val="000A02E8"/>
    <w:rsid w:val="000A1819"/>
    <w:rsid w:val="000A3B74"/>
    <w:rsid w:val="000A4187"/>
    <w:rsid w:val="000A55B4"/>
    <w:rsid w:val="000B069F"/>
    <w:rsid w:val="000B0FF3"/>
    <w:rsid w:val="000B156D"/>
    <w:rsid w:val="000B1954"/>
    <w:rsid w:val="000B213B"/>
    <w:rsid w:val="000B26B7"/>
    <w:rsid w:val="000B2923"/>
    <w:rsid w:val="000B3D23"/>
    <w:rsid w:val="000B3F3C"/>
    <w:rsid w:val="000B45D2"/>
    <w:rsid w:val="000B4CD8"/>
    <w:rsid w:val="000B722E"/>
    <w:rsid w:val="000C12D7"/>
    <w:rsid w:val="000C15EE"/>
    <w:rsid w:val="000C16C0"/>
    <w:rsid w:val="000C318D"/>
    <w:rsid w:val="000C404C"/>
    <w:rsid w:val="000C4945"/>
    <w:rsid w:val="000C4CA0"/>
    <w:rsid w:val="000C637A"/>
    <w:rsid w:val="000C7B63"/>
    <w:rsid w:val="000D06AF"/>
    <w:rsid w:val="000D17F5"/>
    <w:rsid w:val="000D28FF"/>
    <w:rsid w:val="000D37AB"/>
    <w:rsid w:val="000D3A0E"/>
    <w:rsid w:val="000D3EDC"/>
    <w:rsid w:val="000D5041"/>
    <w:rsid w:val="000D5105"/>
    <w:rsid w:val="000D6C04"/>
    <w:rsid w:val="000E18B9"/>
    <w:rsid w:val="000E3B65"/>
    <w:rsid w:val="000E5948"/>
    <w:rsid w:val="000F3141"/>
    <w:rsid w:val="000F31D9"/>
    <w:rsid w:val="000F53C0"/>
    <w:rsid w:val="000F5B15"/>
    <w:rsid w:val="000F5C62"/>
    <w:rsid w:val="00100AE4"/>
    <w:rsid w:val="0010408D"/>
    <w:rsid w:val="00105AD3"/>
    <w:rsid w:val="00107E36"/>
    <w:rsid w:val="001104A4"/>
    <w:rsid w:val="00111BE4"/>
    <w:rsid w:val="00117C1F"/>
    <w:rsid w:val="00122E73"/>
    <w:rsid w:val="00123214"/>
    <w:rsid w:val="0012432D"/>
    <w:rsid w:val="00124765"/>
    <w:rsid w:val="00125BA5"/>
    <w:rsid w:val="00126182"/>
    <w:rsid w:val="00126712"/>
    <w:rsid w:val="0013012C"/>
    <w:rsid w:val="001323C1"/>
    <w:rsid w:val="00135F3F"/>
    <w:rsid w:val="00140D87"/>
    <w:rsid w:val="0014174A"/>
    <w:rsid w:val="001432CB"/>
    <w:rsid w:val="00143CB1"/>
    <w:rsid w:val="001453B8"/>
    <w:rsid w:val="00145A91"/>
    <w:rsid w:val="0015049B"/>
    <w:rsid w:val="00152396"/>
    <w:rsid w:val="0015239A"/>
    <w:rsid w:val="00152772"/>
    <w:rsid w:val="001546D7"/>
    <w:rsid w:val="00154F4C"/>
    <w:rsid w:val="0015583A"/>
    <w:rsid w:val="00155B0B"/>
    <w:rsid w:val="00155CD6"/>
    <w:rsid w:val="001639C3"/>
    <w:rsid w:val="00163A73"/>
    <w:rsid w:val="00163B57"/>
    <w:rsid w:val="00163F3F"/>
    <w:rsid w:val="001658CF"/>
    <w:rsid w:val="00165CF9"/>
    <w:rsid w:val="001669B2"/>
    <w:rsid w:val="00166D45"/>
    <w:rsid w:val="00167109"/>
    <w:rsid w:val="0016733B"/>
    <w:rsid w:val="001673CD"/>
    <w:rsid w:val="00167F90"/>
    <w:rsid w:val="00170D7D"/>
    <w:rsid w:val="001714BE"/>
    <w:rsid w:val="001727DF"/>
    <w:rsid w:val="00173045"/>
    <w:rsid w:val="0017441E"/>
    <w:rsid w:val="001754EA"/>
    <w:rsid w:val="00177B4F"/>
    <w:rsid w:val="00177C47"/>
    <w:rsid w:val="00177F20"/>
    <w:rsid w:val="001800D1"/>
    <w:rsid w:val="0018281C"/>
    <w:rsid w:val="00183E0C"/>
    <w:rsid w:val="001841E8"/>
    <w:rsid w:val="00184845"/>
    <w:rsid w:val="00184B10"/>
    <w:rsid w:val="00186BB9"/>
    <w:rsid w:val="001871F6"/>
    <w:rsid w:val="00192401"/>
    <w:rsid w:val="001927BA"/>
    <w:rsid w:val="00192B87"/>
    <w:rsid w:val="0019388E"/>
    <w:rsid w:val="00194324"/>
    <w:rsid w:val="0019470C"/>
    <w:rsid w:val="00194E3B"/>
    <w:rsid w:val="00195854"/>
    <w:rsid w:val="001978D9"/>
    <w:rsid w:val="001A3075"/>
    <w:rsid w:val="001A3DDA"/>
    <w:rsid w:val="001A4249"/>
    <w:rsid w:val="001A4626"/>
    <w:rsid w:val="001A5D5E"/>
    <w:rsid w:val="001A6B2B"/>
    <w:rsid w:val="001A6F84"/>
    <w:rsid w:val="001A79DF"/>
    <w:rsid w:val="001B19FB"/>
    <w:rsid w:val="001B2239"/>
    <w:rsid w:val="001B2F8C"/>
    <w:rsid w:val="001B35D0"/>
    <w:rsid w:val="001B3B5C"/>
    <w:rsid w:val="001B4217"/>
    <w:rsid w:val="001B4816"/>
    <w:rsid w:val="001B6261"/>
    <w:rsid w:val="001B72DD"/>
    <w:rsid w:val="001B74B9"/>
    <w:rsid w:val="001B757E"/>
    <w:rsid w:val="001C060A"/>
    <w:rsid w:val="001C08D2"/>
    <w:rsid w:val="001C1893"/>
    <w:rsid w:val="001C22A7"/>
    <w:rsid w:val="001C25B5"/>
    <w:rsid w:val="001C2B78"/>
    <w:rsid w:val="001C5203"/>
    <w:rsid w:val="001C69D9"/>
    <w:rsid w:val="001D0B30"/>
    <w:rsid w:val="001D0C50"/>
    <w:rsid w:val="001D1B05"/>
    <w:rsid w:val="001D4EC9"/>
    <w:rsid w:val="001D51FB"/>
    <w:rsid w:val="001D55C7"/>
    <w:rsid w:val="001D5E74"/>
    <w:rsid w:val="001D75EE"/>
    <w:rsid w:val="001E0BC4"/>
    <w:rsid w:val="001E38D6"/>
    <w:rsid w:val="001E5F4E"/>
    <w:rsid w:val="001E6390"/>
    <w:rsid w:val="001E68AD"/>
    <w:rsid w:val="001E7959"/>
    <w:rsid w:val="001E7AC7"/>
    <w:rsid w:val="001F09A2"/>
    <w:rsid w:val="001F0DB4"/>
    <w:rsid w:val="001F4C21"/>
    <w:rsid w:val="001F4C84"/>
    <w:rsid w:val="001F5D44"/>
    <w:rsid w:val="001F649F"/>
    <w:rsid w:val="001F6662"/>
    <w:rsid w:val="001F7DED"/>
    <w:rsid w:val="001F7E9A"/>
    <w:rsid w:val="0020085F"/>
    <w:rsid w:val="0020101B"/>
    <w:rsid w:val="002019C9"/>
    <w:rsid w:val="002020C7"/>
    <w:rsid w:val="002030A1"/>
    <w:rsid w:val="00203295"/>
    <w:rsid w:val="00203782"/>
    <w:rsid w:val="00210D2F"/>
    <w:rsid w:val="00210DFB"/>
    <w:rsid w:val="00211E45"/>
    <w:rsid w:val="002121A5"/>
    <w:rsid w:val="0021232F"/>
    <w:rsid w:val="00213421"/>
    <w:rsid w:val="0021478F"/>
    <w:rsid w:val="00214AAA"/>
    <w:rsid w:val="00214B24"/>
    <w:rsid w:val="00215312"/>
    <w:rsid w:val="00216A23"/>
    <w:rsid w:val="00217A4C"/>
    <w:rsid w:val="00221222"/>
    <w:rsid w:val="00221910"/>
    <w:rsid w:val="002223D4"/>
    <w:rsid w:val="002227B4"/>
    <w:rsid w:val="00222832"/>
    <w:rsid w:val="00223A04"/>
    <w:rsid w:val="0022630F"/>
    <w:rsid w:val="00226F0D"/>
    <w:rsid w:val="00226F68"/>
    <w:rsid w:val="0022778E"/>
    <w:rsid w:val="00230BA0"/>
    <w:rsid w:val="002322E4"/>
    <w:rsid w:val="002328A8"/>
    <w:rsid w:val="00233142"/>
    <w:rsid w:val="00233710"/>
    <w:rsid w:val="00234321"/>
    <w:rsid w:val="00234836"/>
    <w:rsid w:val="00235D67"/>
    <w:rsid w:val="0023670C"/>
    <w:rsid w:val="002370D4"/>
    <w:rsid w:val="00237FE9"/>
    <w:rsid w:val="00240525"/>
    <w:rsid w:val="00240549"/>
    <w:rsid w:val="0024100C"/>
    <w:rsid w:val="00242F4A"/>
    <w:rsid w:val="002446FB"/>
    <w:rsid w:val="0024476F"/>
    <w:rsid w:val="00244FF2"/>
    <w:rsid w:val="0024562E"/>
    <w:rsid w:val="00246956"/>
    <w:rsid w:val="0024756E"/>
    <w:rsid w:val="00247A08"/>
    <w:rsid w:val="00250D77"/>
    <w:rsid w:val="00252E00"/>
    <w:rsid w:val="00254380"/>
    <w:rsid w:val="00254381"/>
    <w:rsid w:val="002544C5"/>
    <w:rsid w:val="00254CB6"/>
    <w:rsid w:val="0025571D"/>
    <w:rsid w:val="00257647"/>
    <w:rsid w:val="0026158F"/>
    <w:rsid w:val="00261B5C"/>
    <w:rsid w:val="00261D4C"/>
    <w:rsid w:val="00262DE6"/>
    <w:rsid w:val="002639BE"/>
    <w:rsid w:val="0026469F"/>
    <w:rsid w:val="00270D70"/>
    <w:rsid w:val="00271A27"/>
    <w:rsid w:val="00271F4F"/>
    <w:rsid w:val="00272C5E"/>
    <w:rsid w:val="002773B8"/>
    <w:rsid w:val="002815B7"/>
    <w:rsid w:val="00283A2E"/>
    <w:rsid w:val="00285674"/>
    <w:rsid w:val="002859D9"/>
    <w:rsid w:val="00285AAB"/>
    <w:rsid w:val="00287792"/>
    <w:rsid w:val="00287C9F"/>
    <w:rsid w:val="0029008A"/>
    <w:rsid w:val="00291F63"/>
    <w:rsid w:val="0029209F"/>
    <w:rsid w:val="0029244C"/>
    <w:rsid w:val="00292A49"/>
    <w:rsid w:val="00292F5B"/>
    <w:rsid w:val="0029353F"/>
    <w:rsid w:val="00293F89"/>
    <w:rsid w:val="00294024"/>
    <w:rsid w:val="00294A1F"/>
    <w:rsid w:val="00297DF1"/>
    <w:rsid w:val="002A0A93"/>
    <w:rsid w:val="002A0BCE"/>
    <w:rsid w:val="002A3190"/>
    <w:rsid w:val="002A3698"/>
    <w:rsid w:val="002A788D"/>
    <w:rsid w:val="002A7BB3"/>
    <w:rsid w:val="002B0ABC"/>
    <w:rsid w:val="002B14F9"/>
    <w:rsid w:val="002B3236"/>
    <w:rsid w:val="002B442E"/>
    <w:rsid w:val="002B4945"/>
    <w:rsid w:val="002B4A9A"/>
    <w:rsid w:val="002B5A9B"/>
    <w:rsid w:val="002B64F7"/>
    <w:rsid w:val="002B7784"/>
    <w:rsid w:val="002B7987"/>
    <w:rsid w:val="002B7F03"/>
    <w:rsid w:val="002B7F11"/>
    <w:rsid w:val="002C1529"/>
    <w:rsid w:val="002C1882"/>
    <w:rsid w:val="002C19C5"/>
    <w:rsid w:val="002C2FF4"/>
    <w:rsid w:val="002C3017"/>
    <w:rsid w:val="002C38D9"/>
    <w:rsid w:val="002C3FB7"/>
    <w:rsid w:val="002D0641"/>
    <w:rsid w:val="002D1823"/>
    <w:rsid w:val="002D58CD"/>
    <w:rsid w:val="002D5B96"/>
    <w:rsid w:val="002D6604"/>
    <w:rsid w:val="002D7E4C"/>
    <w:rsid w:val="002E1C35"/>
    <w:rsid w:val="002E1E15"/>
    <w:rsid w:val="002E2694"/>
    <w:rsid w:val="002E3538"/>
    <w:rsid w:val="002E3ACF"/>
    <w:rsid w:val="002E4C07"/>
    <w:rsid w:val="002E7B6A"/>
    <w:rsid w:val="002E7E22"/>
    <w:rsid w:val="002F0FF7"/>
    <w:rsid w:val="002F1735"/>
    <w:rsid w:val="002F1B04"/>
    <w:rsid w:val="002F2B97"/>
    <w:rsid w:val="002F2E91"/>
    <w:rsid w:val="002F4B55"/>
    <w:rsid w:val="002F5F26"/>
    <w:rsid w:val="002F6932"/>
    <w:rsid w:val="0030057F"/>
    <w:rsid w:val="00300C6E"/>
    <w:rsid w:val="00300D8F"/>
    <w:rsid w:val="003012CE"/>
    <w:rsid w:val="003013FC"/>
    <w:rsid w:val="003023F5"/>
    <w:rsid w:val="00303136"/>
    <w:rsid w:val="003031D7"/>
    <w:rsid w:val="003051D9"/>
    <w:rsid w:val="003058B8"/>
    <w:rsid w:val="00306877"/>
    <w:rsid w:val="00307F95"/>
    <w:rsid w:val="003108B0"/>
    <w:rsid w:val="0032075B"/>
    <w:rsid w:val="003223B4"/>
    <w:rsid w:val="00322D5B"/>
    <w:rsid w:val="00324393"/>
    <w:rsid w:val="00324A3D"/>
    <w:rsid w:val="00327359"/>
    <w:rsid w:val="003307B4"/>
    <w:rsid w:val="0033142F"/>
    <w:rsid w:val="00333D38"/>
    <w:rsid w:val="00334337"/>
    <w:rsid w:val="00335109"/>
    <w:rsid w:val="0033664B"/>
    <w:rsid w:val="00340D45"/>
    <w:rsid w:val="00343B1E"/>
    <w:rsid w:val="00345FE3"/>
    <w:rsid w:val="003464FE"/>
    <w:rsid w:val="003470C5"/>
    <w:rsid w:val="0035173E"/>
    <w:rsid w:val="0035224B"/>
    <w:rsid w:val="003525A8"/>
    <w:rsid w:val="00352DDC"/>
    <w:rsid w:val="003540F2"/>
    <w:rsid w:val="00354961"/>
    <w:rsid w:val="00354AE8"/>
    <w:rsid w:val="00355A50"/>
    <w:rsid w:val="00356AED"/>
    <w:rsid w:val="00357146"/>
    <w:rsid w:val="00357C62"/>
    <w:rsid w:val="00357F76"/>
    <w:rsid w:val="003606EB"/>
    <w:rsid w:val="00360BBA"/>
    <w:rsid w:val="0036146C"/>
    <w:rsid w:val="003620E7"/>
    <w:rsid w:val="003642C7"/>
    <w:rsid w:val="0036453D"/>
    <w:rsid w:val="00364FCD"/>
    <w:rsid w:val="00365F26"/>
    <w:rsid w:val="003672DE"/>
    <w:rsid w:val="003677A0"/>
    <w:rsid w:val="00371CBF"/>
    <w:rsid w:val="003741EA"/>
    <w:rsid w:val="003746D5"/>
    <w:rsid w:val="00374A91"/>
    <w:rsid w:val="00376D01"/>
    <w:rsid w:val="003817A9"/>
    <w:rsid w:val="003824AA"/>
    <w:rsid w:val="00383240"/>
    <w:rsid w:val="00383609"/>
    <w:rsid w:val="0038427E"/>
    <w:rsid w:val="00386B58"/>
    <w:rsid w:val="00387000"/>
    <w:rsid w:val="0038740F"/>
    <w:rsid w:val="00387802"/>
    <w:rsid w:val="00387A0D"/>
    <w:rsid w:val="00390107"/>
    <w:rsid w:val="0039074A"/>
    <w:rsid w:val="00391980"/>
    <w:rsid w:val="00393E38"/>
    <w:rsid w:val="00394EF9"/>
    <w:rsid w:val="00395362"/>
    <w:rsid w:val="00395EBD"/>
    <w:rsid w:val="003A27A3"/>
    <w:rsid w:val="003A421E"/>
    <w:rsid w:val="003A6490"/>
    <w:rsid w:val="003B04A3"/>
    <w:rsid w:val="003B0955"/>
    <w:rsid w:val="003B099E"/>
    <w:rsid w:val="003B10B6"/>
    <w:rsid w:val="003B1672"/>
    <w:rsid w:val="003B204E"/>
    <w:rsid w:val="003B2544"/>
    <w:rsid w:val="003B27C9"/>
    <w:rsid w:val="003B3497"/>
    <w:rsid w:val="003B4E1E"/>
    <w:rsid w:val="003B576B"/>
    <w:rsid w:val="003B5CE3"/>
    <w:rsid w:val="003C036F"/>
    <w:rsid w:val="003C1070"/>
    <w:rsid w:val="003C1264"/>
    <w:rsid w:val="003C12C7"/>
    <w:rsid w:val="003C21B0"/>
    <w:rsid w:val="003C2BD9"/>
    <w:rsid w:val="003C362D"/>
    <w:rsid w:val="003C4024"/>
    <w:rsid w:val="003C4F82"/>
    <w:rsid w:val="003C507C"/>
    <w:rsid w:val="003C599C"/>
    <w:rsid w:val="003C6518"/>
    <w:rsid w:val="003C7793"/>
    <w:rsid w:val="003C799D"/>
    <w:rsid w:val="003D020F"/>
    <w:rsid w:val="003D1603"/>
    <w:rsid w:val="003D1A2A"/>
    <w:rsid w:val="003D1DEA"/>
    <w:rsid w:val="003D38BF"/>
    <w:rsid w:val="003D4190"/>
    <w:rsid w:val="003D464D"/>
    <w:rsid w:val="003D4BE6"/>
    <w:rsid w:val="003D62CD"/>
    <w:rsid w:val="003E0465"/>
    <w:rsid w:val="003E0FB4"/>
    <w:rsid w:val="003E2F6C"/>
    <w:rsid w:val="003E345D"/>
    <w:rsid w:val="003E47F2"/>
    <w:rsid w:val="003E4D66"/>
    <w:rsid w:val="003E6FD6"/>
    <w:rsid w:val="003F01FA"/>
    <w:rsid w:val="003F0B44"/>
    <w:rsid w:val="003F2D5F"/>
    <w:rsid w:val="003F3E3D"/>
    <w:rsid w:val="003F5389"/>
    <w:rsid w:val="004000D2"/>
    <w:rsid w:val="00401C5E"/>
    <w:rsid w:val="00404219"/>
    <w:rsid w:val="0040467B"/>
    <w:rsid w:val="00405B97"/>
    <w:rsid w:val="004061CA"/>
    <w:rsid w:val="0040636D"/>
    <w:rsid w:val="00406824"/>
    <w:rsid w:val="004100CA"/>
    <w:rsid w:val="004107E4"/>
    <w:rsid w:val="0041179B"/>
    <w:rsid w:val="004119C9"/>
    <w:rsid w:val="00412FF4"/>
    <w:rsid w:val="0041353D"/>
    <w:rsid w:val="0041451C"/>
    <w:rsid w:val="0041526A"/>
    <w:rsid w:val="0041542B"/>
    <w:rsid w:val="00416D7D"/>
    <w:rsid w:val="00417292"/>
    <w:rsid w:val="004201FA"/>
    <w:rsid w:val="0042197D"/>
    <w:rsid w:val="004229BF"/>
    <w:rsid w:val="00426725"/>
    <w:rsid w:val="00427691"/>
    <w:rsid w:val="00427EFB"/>
    <w:rsid w:val="0043070D"/>
    <w:rsid w:val="00430A07"/>
    <w:rsid w:val="00430E82"/>
    <w:rsid w:val="00431CF3"/>
    <w:rsid w:val="00433E9A"/>
    <w:rsid w:val="004372EF"/>
    <w:rsid w:val="00437BA8"/>
    <w:rsid w:val="00440989"/>
    <w:rsid w:val="00441ED5"/>
    <w:rsid w:val="00444506"/>
    <w:rsid w:val="0044668C"/>
    <w:rsid w:val="00450C49"/>
    <w:rsid w:val="004521E3"/>
    <w:rsid w:val="00453A37"/>
    <w:rsid w:val="004549F7"/>
    <w:rsid w:val="0045658B"/>
    <w:rsid w:val="00457129"/>
    <w:rsid w:val="004571D3"/>
    <w:rsid w:val="004573D8"/>
    <w:rsid w:val="00460533"/>
    <w:rsid w:val="00463524"/>
    <w:rsid w:val="00465A27"/>
    <w:rsid w:val="004673F4"/>
    <w:rsid w:val="00467F11"/>
    <w:rsid w:val="004702CB"/>
    <w:rsid w:val="0047045E"/>
    <w:rsid w:val="004712C0"/>
    <w:rsid w:val="004715E8"/>
    <w:rsid w:val="00473103"/>
    <w:rsid w:val="00473705"/>
    <w:rsid w:val="00476311"/>
    <w:rsid w:val="00477F71"/>
    <w:rsid w:val="0048075C"/>
    <w:rsid w:val="00480C2C"/>
    <w:rsid w:val="004816EC"/>
    <w:rsid w:val="00482226"/>
    <w:rsid w:val="0048301C"/>
    <w:rsid w:val="00483E60"/>
    <w:rsid w:val="004848DD"/>
    <w:rsid w:val="0048724C"/>
    <w:rsid w:val="00487543"/>
    <w:rsid w:val="004877D9"/>
    <w:rsid w:val="004900DF"/>
    <w:rsid w:val="004919A9"/>
    <w:rsid w:val="004924C7"/>
    <w:rsid w:val="004926CA"/>
    <w:rsid w:val="0049290A"/>
    <w:rsid w:val="004944C7"/>
    <w:rsid w:val="004949A7"/>
    <w:rsid w:val="0049569D"/>
    <w:rsid w:val="004A0113"/>
    <w:rsid w:val="004A0717"/>
    <w:rsid w:val="004A0D60"/>
    <w:rsid w:val="004A20FC"/>
    <w:rsid w:val="004A3C54"/>
    <w:rsid w:val="004A3E01"/>
    <w:rsid w:val="004A4A9C"/>
    <w:rsid w:val="004A5562"/>
    <w:rsid w:val="004A5A77"/>
    <w:rsid w:val="004A6CB6"/>
    <w:rsid w:val="004A7EDD"/>
    <w:rsid w:val="004B216B"/>
    <w:rsid w:val="004B2491"/>
    <w:rsid w:val="004B2E13"/>
    <w:rsid w:val="004B38FE"/>
    <w:rsid w:val="004B3A5F"/>
    <w:rsid w:val="004B5149"/>
    <w:rsid w:val="004B60B9"/>
    <w:rsid w:val="004B6928"/>
    <w:rsid w:val="004B7C36"/>
    <w:rsid w:val="004C1041"/>
    <w:rsid w:val="004C1073"/>
    <w:rsid w:val="004C1B57"/>
    <w:rsid w:val="004C1F1A"/>
    <w:rsid w:val="004C2BBB"/>
    <w:rsid w:val="004C3D3D"/>
    <w:rsid w:val="004C3D85"/>
    <w:rsid w:val="004C3E1A"/>
    <w:rsid w:val="004C52E5"/>
    <w:rsid w:val="004C54A0"/>
    <w:rsid w:val="004C5C0B"/>
    <w:rsid w:val="004C602B"/>
    <w:rsid w:val="004C63F7"/>
    <w:rsid w:val="004C6817"/>
    <w:rsid w:val="004C6D9C"/>
    <w:rsid w:val="004C7DE3"/>
    <w:rsid w:val="004D00CF"/>
    <w:rsid w:val="004D14EC"/>
    <w:rsid w:val="004D3308"/>
    <w:rsid w:val="004D33A9"/>
    <w:rsid w:val="004D3ECD"/>
    <w:rsid w:val="004D4908"/>
    <w:rsid w:val="004D4995"/>
    <w:rsid w:val="004D57D5"/>
    <w:rsid w:val="004E141F"/>
    <w:rsid w:val="004E1CF2"/>
    <w:rsid w:val="004E1FA3"/>
    <w:rsid w:val="004E334E"/>
    <w:rsid w:val="004E3731"/>
    <w:rsid w:val="004E3AA8"/>
    <w:rsid w:val="004E4BB7"/>
    <w:rsid w:val="004E5B64"/>
    <w:rsid w:val="004E6213"/>
    <w:rsid w:val="004F1470"/>
    <w:rsid w:val="004F17B9"/>
    <w:rsid w:val="004F1B6E"/>
    <w:rsid w:val="004F481E"/>
    <w:rsid w:val="004F53D3"/>
    <w:rsid w:val="004F54B0"/>
    <w:rsid w:val="004F71E2"/>
    <w:rsid w:val="00500CEF"/>
    <w:rsid w:val="00502619"/>
    <w:rsid w:val="00503295"/>
    <w:rsid w:val="0050763A"/>
    <w:rsid w:val="005103A7"/>
    <w:rsid w:val="0051044B"/>
    <w:rsid w:val="005111A7"/>
    <w:rsid w:val="00512BCC"/>
    <w:rsid w:val="00512CB4"/>
    <w:rsid w:val="0051423B"/>
    <w:rsid w:val="00514DA4"/>
    <w:rsid w:val="0051556A"/>
    <w:rsid w:val="0051577F"/>
    <w:rsid w:val="0051607D"/>
    <w:rsid w:val="00517432"/>
    <w:rsid w:val="00520E51"/>
    <w:rsid w:val="005228B8"/>
    <w:rsid w:val="005232FD"/>
    <w:rsid w:val="00523395"/>
    <w:rsid w:val="005247E6"/>
    <w:rsid w:val="00526116"/>
    <w:rsid w:val="0052674F"/>
    <w:rsid w:val="00531F91"/>
    <w:rsid w:val="00532257"/>
    <w:rsid w:val="005331BB"/>
    <w:rsid w:val="005348D4"/>
    <w:rsid w:val="00534D6C"/>
    <w:rsid w:val="00534F1C"/>
    <w:rsid w:val="00535C2C"/>
    <w:rsid w:val="00536F74"/>
    <w:rsid w:val="0053738B"/>
    <w:rsid w:val="005405B0"/>
    <w:rsid w:val="005406E1"/>
    <w:rsid w:val="00540ED3"/>
    <w:rsid w:val="00541F51"/>
    <w:rsid w:val="0054263B"/>
    <w:rsid w:val="00542F85"/>
    <w:rsid w:val="00543407"/>
    <w:rsid w:val="00543953"/>
    <w:rsid w:val="005443E7"/>
    <w:rsid w:val="00544A75"/>
    <w:rsid w:val="00545DAA"/>
    <w:rsid w:val="00546194"/>
    <w:rsid w:val="00546331"/>
    <w:rsid w:val="00546A7E"/>
    <w:rsid w:val="00550D06"/>
    <w:rsid w:val="005510A0"/>
    <w:rsid w:val="00552480"/>
    <w:rsid w:val="0055289A"/>
    <w:rsid w:val="00552F48"/>
    <w:rsid w:val="005541B9"/>
    <w:rsid w:val="005544F1"/>
    <w:rsid w:val="005546DB"/>
    <w:rsid w:val="00554BB0"/>
    <w:rsid w:val="00555188"/>
    <w:rsid w:val="0055560E"/>
    <w:rsid w:val="00556782"/>
    <w:rsid w:val="00556F55"/>
    <w:rsid w:val="00562A96"/>
    <w:rsid w:val="00565EE0"/>
    <w:rsid w:val="00567323"/>
    <w:rsid w:val="0057011D"/>
    <w:rsid w:val="00570AEC"/>
    <w:rsid w:val="00570C69"/>
    <w:rsid w:val="00571017"/>
    <w:rsid w:val="00572A80"/>
    <w:rsid w:val="00572ADE"/>
    <w:rsid w:val="00572D54"/>
    <w:rsid w:val="0057371B"/>
    <w:rsid w:val="00573A78"/>
    <w:rsid w:val="00574F49"/>
    <w:rsid w:val="0057558A"/>
    <w:rsid w:val="00575AAD"/>
    <w:rsid w:val="00580086"/>
    <w:rsid w:val="005810B0"/>
    <w:rsid w:val="0058157B"/>
    <w:rsid w:val="00582AB5"/>
    <w:rsid w:val="00585A31"/>
    <w:rsid w:val="00585B1D"/>
    <w:rsid w:val="005870BD"/>
    <w:rsid w:val="00587ACF"/>
    <w:rsid w:val="00587CBE"/>
    <w:rsid w:val="00590C05"/>
    <w:rsid w:val="00590C13"/>
    <w:rsid w:val="00591255"/>
    <w:rsid w:val="00591763"/>
    <w:rsid w:val="00592663"/>
    <w:rsid w:val="005933C2"/>
    <w:rsid w:val="00595DBC"/>
    <w:rsid w:val="005972E6"/>
    <w:rsid w:val="005A0197"/>
    <w:rsid w:val="005A023A"/>
    <w:rsid w:val="005A14D4"/>
    <w:rsid w:val="005A1EF9"/>
    <w:rsid w:val="005A3AE8"/>
    <w:rsid w:val="005A3DC7"/>
    <w:rsid w:val="005A50CB"/>
    <w:rsid w:val="005A68E0"/>
    <w:rsid w:val="005B05FC"/>
    <w:rsid w:val="005B1259"/>
    <w:rsid w:val="005B23CD"/>
    <w:rsid w:val="005B26EA"/>
    <w:rsid w:val="005B2B84"/>
    <w:rsid w:val="005B3301"/>
    <w:rsid w:val="005B3A38"/>
    <w:rsid w:val="005B5780"/>
    <w:rsid w:val="005B722B"/>
    <w:rsid w:val="005C08A7"/>
    <w:rsid w:val="005C182C"/>
    <w:rsid w:val="005C47B0"/>
    <w:rsid w:val="005C75FF"/>
    <w:rsid w:val="005D2174"/>
    <w:rsid w:val="005D2B86"/>
    <w:rsid w:val="005D454A"/>
    <w:rsid w:val="005D5750"/>
    <w:rsid w:val="005D5ED8"/>
    <w:rsid w:val="005D68FB"/>
    <w:rsid w:val="005D6A5F"/>
    <w:rsid w:val="005D7A0D"/>
    <w:rsid w:val="005E07F2"/>
    <w:rsid w:val="005E111A"/>
    <w:rsid w:val="005E2A74"/>
    <w:rsid w:val="005E3EF3"/>
    <w:rsid w:val="005E55A6"/>
    <w:rsid w:val="005E5DF9"/>
    <w:rsid w:val="005E6E57"/>
    <w:rsid w:val="005E7461"/>
    <w:rsid w:val="005F2BF0"/>
    <w:rsid w:val="005F33D0"/>
    <w:rsid w:val="00601798"/>
    <w:rsid w:val="006017FD"/>
    <w:rsid w:val="00601BB1"/>
    <w:rsid w:val="00602AFD"/>
    <w:rsid w:val="00602BAD"/>
    <w:rsid w:val="0060369A"/>
    <w:rsid w:val="0060369E"/>
    <w:rsid w:val="00603FC0"/>
    <w:rsid w:val="006042DC"/>
    <w:rsid w:val="00604593"/>
    <w:rsid w:val="006045DF"/>
    <w:rsid w:val="00605C7F"/>
    <w:rsid w:val="00607EF8"/>
    <w:rsid w:val="00610E38"/>
    <w:rsid w:val="00611A2A"/>
    <w:rsid w:val="0061203F"/>
    <w:rsid w:val="00612178"/>
    <w:rsid w:val="006131BC"/>
    <w:rsid w:val="006133EA"/>
    <w:rsid w:val="00614DC5"/>
    <w:rsid w:val="0061529A"/>
    <w:rsid w:val="00615888"/>
    <w:rsid w:val="00617E5C"/>
    <w:rsid w:val="006213BC"/>
    <w:rsid w:val="00621CA8"/>
    <w:rsid w:val="00622E8F"/>
    <w:rsid w:val="00623419"/>
    <w:rsid w:val="006235FF"/>
    <w:rsid w:val="00623692"/>
    <w:rsid w:val="0062442D"/>
    <w:rsid w:val="006247B0"/>
    <w:rsid w:val="00624ACA"/>
    <w:rsid w:val="006271D1"/>
    <w:rsid w:val="00631A7D"/>
    <w:rsid w:val="0063335B"/>
    <w:rsid w:val="006334BA"/>
    <w:rsid w:val="00633A36"/>
    <w:rsid w:val="00636664"/>
    <w:rsid w:val="006371F5"/>
    <w:rsid w:val="006377F4"/>
    <w:rsid w:val="00637AD1"/>
    <w:rsid w:val="00641081"/>
    <w:rsid w:val="0064377D"/>
    <w:rsid w:val="006441C6"/>
    <w:rsid w:val="00646E86"/>
    <w:rsid w:val="00647CFD"/>
    <w:rsid w:val="00647F83"/>
    <w:rsid w:val="006513B6"/>
    <w:rsid w:val="00652B1B"/>
    <w:rsid w:val="00652EF8"/>
    <w:rsid w:val="00653873"/>
    <w:rsid w:val="00653BD3"/>
    <w:rsid w:val="006547A8"/>
    <w:rsid w:val="00654C03"/>
    <w:rsid w:val="00654DBE"/>
    <w:rsid w:val="006552CE"/>
    <w:rsid w:val="006557D7"/>
    <w:rsid w:val="00656FCA"/>
    <w:rsid w:val="0065732F"/>
    <w:rsid w:val="00661F0B"/>
    <w:rsid w:val="00662D77"/>
    <w:rsid w:val="00662FB2"/>
    <w:rsid w:val="006641F0"/>
    <w:rsid w:val="00664CE5"/>
    <w:rsid w:val="00665613"/>
    <w:rsid w:val="006667B4"/>
    <w:rsid w:val="00666E61"/>
    <w:rsid w:val="00667146"/>
    <w:rsid w:val="0066776B"/>
    <w:rsid w:val="0067045C"/>
    <w:rsid w:val="00671278"/>
    <w:rsid w:val="0067166E"/>
    <w:rsid w:val="006716B0"/>
    <w:rsid w:val="00672282"/>
    <w:rsid w:val="00673167"/>
    <w:rsid w:val="00674B2E"/>
    <w:rsid w:val="006754EC"/>
    <w:rsid w:val="00677005"/>
    <w:rsid w:val="00677A90"/>
    <w:rsid w:val="006843AB"/>
    <w:rsid w:val="00686739"/>
    <w:rsid w:val="00687305"/>
    <w:rsid w:val="006918EB"/>
    <w:rsid w:val="006930AE"/>
    <w:rsid w:val="006940CA"/>
    <w:rsid w:val="00694D52"/>
    <w:rsid w:val="006953DA"/>
    <w:rsid w:val="00697B9E"/>
    <w:rsid w:val="006A07B9"/>
    <w:rsid w:val="006A1B0F"/>
    <w:rsid w:val="006A3C63"/>
    <w:rsid w:val="006A3CB9"/>
    <w:rsid w:val="006A4B9A"/>
    <w:rsid w:val="006A4F42"/>
    <w:rsid w:val="006A5401"/>
    <w:rsid w:val="006A629E"/>
    <w:rsid w:val="006A6900"/>
    <w:rsid w:val="006B15E8"/>
    <w:rsid w:val="006B572B"/>
    <w:rsid w:val="006B5BD3"/>
    <w:rsid w:val="006B5D03"/>
    <w:rsid w:val="006B6989"/>
    <w:rsid w:val="006B7618"/>
    <w:rsid w:val="006C10B3"/>
    <w:rsid w:val="006C1F77"/>
    <w:rsid w:val="006C4E23"/>
    <w:rsid w:val="006C63C0"/>
    <w:rsid w:val="006C64CC"/>
    <w:rsid w:val="006C6BD5"/>
    <w:rsid w:val="006D0270"/>
    <w:rsid w:val="006D078B"/>
    <w:rsid w:val="006D22D1"/>
    <w:rsid w:val="006D4DAE"/>
    <w:rsid w:val="006D6820"/>
    <w:rsid w:val="006E0952"/>
    <w:rsid w:val="006E1488"/>
    <w:rsid w:val="006E4A02"/>
    <w:rsid w:val="006E51C4"/>
    <w:rsid w:val="006E7189"/>
    <w:rsid w:val="006E76DA"/>
    <w:rsid w:val="006F1961"/>
    <w:rsid w:val="006F5416"/>
    <w:rsid w:val="006F7E73"/>
    <w:rsid w:val="007004B3"/>
    <w:rsid w:val="007010E3"/>
    <w:rsid w:val="00701FBB"/>
    <w:rsid w:val="00702D50"/>
    <w:rsid w:val="007045DE"/>
    <w:rsid w:val="00704AC5"/>
    <w:rsid w:val="007057B2"/>
    <w:rsid w:val="00705804"/>
    <w:rsid w:val="007059E4"/>
    <w:rsid w:val="00705B22"/>
    <w:rsid w:val="00706358"/>
    <w:rsid w:val="007065A4"/>
    <w:rsid w:val="00707223"/>
    <w:rsid w:val="00710907"/>
    <w:rsid w:val="00711D05"/>
    <w:rsid w:val="00713A6D"/>
    <w:rsid w:val="00713B30"/>
    <w:rsid w:val="00714086"/>
    <w:rsid w:val="00714F55"/>
    <w:rsid w:val="00715516"/>
    <w:rsid w:val="00715699"/>
    <w:rsid w:val="00717229"/>
    <w:rsid w:val="00717775"/>
    <w:rsid w:val="00721A93"/>
    <w:rsid w:val="00722122"/>
    <w:rsid w:val="007240DF"/>
    <w:rsid w:val="00724762"/>
    <w:rsid w:val="007260CD"/>
    <w:rsid w:val="00727AF9"/>
    <w:rsid w:val="00727FB1"/>
    <w:rsid w:val="007303C2"/>
    <w:rsid w:val="00731052"/>
    <w:rsid w:val="00731E74"/>
    <w:rsid w:val="00732082"/>
    <w:rsid w:val="00734EF0"/>
    <w:rsid w:val="00737115"/>
    <w:rsid w:val="007371AC"/>
    <w:rsid w:val="00737795"/>
    <w:rsid w:val="00740415"/>
    <w:rsid w:val="007416DC"/>
    <w:rsid w:val="007429FE"/>
    <w:rsid w:val="0074461F"/>
    <w:rsid w:val="00744C27"/>
    <w:rsid w:val="00744E67"/>
    <w:rsid w:val="0074500C"/>
    <w:rsid w:val="00745C0A"/>
    <w:rsid w:val="007467C0"/>
    <w:rsid w:val="00746BD3"/>
    <w:rsid w:val="00746C20"/>
    <w:rsid w:val="00747D38"/>
    <w:rsid w:val="00750B65"/>
    <w:rsid w:val="007511F7"/>
    <w:rsid w:val="007526DC"/>
    <w:rsid w:val="00752F8C"/>
    <w:rsid w:val="0075404F"/>
    <w:rsid w:val="0075434C"/>
    <w:rsid w:val="00754563"/>
    <w:rsid w:val="00754D8D"/>
    <w:rsid w:val="00760901"/>
    <w:rsid w:val="007615DE"/>
    <w:rsid w:val="00761E5B"/>
    <w:rsid w:val="00762C51"/>
    <w:rsid w:val="007636A9"/>
    <w:rsid w:val="00763F9D"/>
    <w:rsid w:val="0076422B"/>
    <w:rsid w:val="007660FD"/>
    <w:rsid w:val="00766377"/>
    <w:rsid w:val="007663E9"/>
    <w:rsid w:val="0077127B"/>
    <w:rsid w:val="00771E3C"/>
    <w:rsid w:val="007722AA"/>
    <w:rsid w:val="00772652"/>
    <w:rsid w:val="007733E8"/>
    <w:rsid w:val="007756E2"/>
    <w:rsid w:val="00780178"/>
    <w:rsid w:val="00781DEB"/>
    <w:rsid w:val="00782287"/>
    <w:rsid w:val="00783623"/>
    <w:rsid w:val="007857DD"/>
    <w:rsid w:val="00785F49"/>
    <w:rsid w:val="00786352"/>
    <w:rsid w:val="0079094F"/>
    <w:rsid w:val="00792C55"/>
    <w:rsid w:val="0079392A"/>
    <w:rsid w:val="00793BBA"/>
    <w:rsid w:val="0079469D"/>
    <w:rsid w:val="007953A1"/>
    <w:rsid w:val="00797B7C"/>
    <w:rsid w:val="007A0690"/>
    <w:rsid w:val="007A0D1E"/>
    <w:rsid w:val="007A1B82"/>
    <w:rsid w:val="007A1BC4"/>
    <w:rsid w:val="007A298F"/>
    <w:rsid w:val="007A45F8"/>
    <w:rsid w:val="007A468D"/>
    <w:rsid w:val="007A4DF7"/>
    <w:rsid w:val="007A532A"/>
    <w:rsid w:val="007A5541"/>
    <w:rsid w:val="007A5D10"/>
    <w:rsid w:val="007A74F7"/>
    <w:rsid w:val="007A7D7A"/>
    <w:rsid w:val="007B020B"/>
    <w:rsid w:val="007B0616"/>
    <w:rsid w:val="007B26E6"/>
    <w:rsid w:val="007B3EF3"/>
    <w:rsid w:val="007B4207"/>
    <w:rsid w:val="007B63CB"/>
    <w:rsid w:val="007B789E"/>
    <w:rsid w:val="007B7906"/>
    <w:rsid w:val="007C1E02"/>
    <w:rsid w:val="007C21F2"/>
    <w:rsid w:val="007C250A"/>
    <w:rsid w:val="007C2841"/>
    <w:rsid w:val="007C30E7"/>
    <w:rsid w:val="007C38D8"/>
    <w:rsid w:val="007C475E"/>
    <w:rsid w:val="007C5337"/>
    <w:rsid w:val="007C5C7F"/>
    <w:rsid w:val="007C67F1"/>
    <w:rsid w:val="007C68AC"/>
    <w:rsid w:val="007C6D59"/>
    <w:rsid w:val="007D012F"/>
    <w:rsid w:val="007D2AFA"/>
    <w:rsid w:val="007D330A"/>
    <w:rsid w:val="007D44E0"/>
    <w:rsid w:val="007D66A8"/>
    <w:rsid w:val="007D7533"/>
    <w:rsid w:val="007E057F"/>
    <w:rsid w:val="007E2D6E"/>
    <w:rsid w:val="007E2F35"/>
    <w:rsid w:val="007E2FB0"/>
    <w:rsid w:val="007E308D"/>
    <w:rsid w:val="007E41AA"/>
    <w:rsid w:val="007E44FB"/>
    <w:rsid w:val="007E4C97"/>
    <w:rsid w:val="007E5690"/>
    <w:rsid w:val="007E6D9A"/>
    <w:rsid w:val="007E7FFC"/>
    <w:rsid w:val="007F05A9"/>
    <w:rsid w:val="007F13BF"/>
    <w:rsid w:val="007F2856"/>
    <w:rsid w:val="007F2F09"/>
    <w:rsid w:val="007F43AF"/>
    <w:rsid w:val="007F4727"/>
    <w:rsid w:val="007F5105"/>
    <w:rsid w:val="0080109C"/>
    <w:rsid w:val="00802750"/>
    <w:rsid w:val="008033AC"/>
    <w:rsid w:val="00803C78"/>
    <w:rsid w:val="00803E5A"/>
    <w:rsid w:val="00805A7A"/>
    <w:rsid w:val="008065AB"/>
    <w:rsid w:val="00806C40"/>
    <w:rsid w:val="008116A6"/>
    <w:rsid w:val="008127D4"/>
    <w:rsid w:val="00813E8D"/>
    <w:rsid w:val="008142C6"/>
    <w:rsid w:val="0081456B"/>
    <w:rsid w:val="008171F6"/>
    <w:rsid w:val="00817C7B"/>
    <w:rsid w:val="00817FB7"/>
    <w:rsid w:val="008210AD"/>
    <w:rsid w:val="008237D2"/>
    <w:rsid w:val="00824EEE"/>
    <w:rsid w:val="00825918"/>
    <w:rsid w:val="008270F5"/>
    <w:rsid w:val="00830085"/>
    <w:rsid w:val="008310CE"/>
    <w:rsid w:val="00833DCC"/>
    <w:rsid w:val="0083513D"/>
    <w:rsid w:val="0083524E"/>
    <w:rsid w:val="008373BD"/>
    <w:rsid w:val="00840C4F"/>
    <w:rsid w:val="0084178F"/>
    <w:rsid w:val="008428F8"/>
    <w:rsid w:val="00843747"/>
    <w:rsid w:val="008439B8"/>
    <w:rsid w:val="008445DC"/>
    <w:rsid w:val="008447FE"/>
    <w:rsid w:val="00844B4D"/>
    <w:rsid w:val="00846242"/>
    <w:rsid w:val="00846727"/>
    <w:rsid w:val="00852372"/>
    <w:rsid w:val="00855D73"/>
    <w:rsid w:val="00856BCE"/>
    <w:rsid w:val="00857C92"/>
    <w:rsid w:val="008610C5"/>
    <w:rsid w:val="008614AE"/>
    <w:rsid w:val="008621DC"/>
    <w:rsid w:val="00863483"/>
    <w:rsid w:val="00863B94"/>
    <w:rsid w:val="00864C23"/>
    <w:rsid w:val="00867931"/>
    <w:rsid w:val="00872129"/>
    <w:rsid w:val="00872F84"/>
    <w:rsid w:val="00873F8E"/>
    <w:rsid w:val="00874270"/>
    <w:rsid w:val="00874B80"/>
    <w:rsid w:val="00876269"/>
    <w:rsid w:val="008775F3"/>
    <w:rsid w:val="00884433"/>
    <w:rsid w:val="00884C39"/>
    <w:rsid w:val="00885EFF"/>
    <w:rsid w:val="00886B59"/>
    <w:rsid w:val="008907B0"/>
    <w:rsid w:val="00890AE9"/>
    <w:rsid w:val="008919F8"/>
    <w:rsid w:val="00892D06"/>
    <w:rsid w:val="008941EE"/>
    <w:rsid w:val="00894DF4"/>
    <w:rsid w:val="008A00D1"/>
    <w:rsid w:val="008A055A"/>
    <w:rsid w:val="008A1041"/>
    <w:rsid w:val="008A13E0"/>
    <w:rsid w:val="008A2B7E"/>
    <w:rsid w:val="008A2C83"/>
    <w:rsid w:val="008A432C"/>
    <w:rsid w:val="008A4653"/>
    <w:rsid w:val="008A51F9"/>
    <w:rsid w:val="008A68A7"/>
    <w:rsid w:val="008A7DF9"/>
    <w:rsid w:val="008B184A"/>
    <w:rsid w:val="008B48D5"/>
    <w:rsid w:val="008B7C95"/>
    <w:rsid w:val="008C1ACB"/>
    <w:rsid w:val="008C2092"/>
    <w:rsid w:val="008C2D60"/>
    <w:rsid w:val="008C45E9"/>
    <w:rsid w:val="008C6787"/>
    <w:rsid w:val="008C6CFC"/>
    <w:rsid w:val="008C7572"/>
    <w:rsid w:val="008D00E6"/>
    <w:rsid w:val="008D04B9"/>
    <w:rsid w:val="008D0F23"/>
    <w:rsid w:val="008D10FE"/>
    <w:rsid w:val="008D3E49"/>
    <w:rsid w:val="008D5BD1"/>
    <w:rsid w:val="008D6614"/>
    <w:rsid w:val="008D6942"/>
    <w:rsid w:val="008D75DC"/>
    <w:rsid w:val="008D7FC3"/>
    <w:rsid w:val="008E0ECB"/>
    <w:rsid w:val="008E2635"/>
    <w:rsid w:val="008E3702"/>
    <w:rsid w:val="008E3BAF"/>
    <w:rsid w:val="008E3C76"/>
    <w:rsid w:val="008E3DCA"/>
    <w:rsid w:val="008E646F"/>
    <w:rsid w:val="008E70F9"/>
    <w:rsid w:val="008E7A47"/>
    <w:rsid w:val="008F0609"/>
    <w:rsid w:val="008F1AF1"/>
    <w:rsid w:val="008F3A98"/>
    <w:rsid w:val="008F446C"/>
    <w:rsid w:val="008F4CFE"/>
    <w:rsid w:val="008F73AB"/>
    <w:rsid w:val="008F7757"/>
    <w:rsid w:val="008F7AF4"/>
    <w:rsid w:val="0090241D"/>
    <w:rsid w:val="00904117"/>
    <w:rsid w:val="00904467"/>
    <w:rsid w:val="009045D0"/>
    <w:rsid w:val="009048BE"/>
    <w:rsid w:val="00904FB6"/>
    <w:rsid w:val="009053CA"/>
    <w:rsid w:val="0090574B"/>
    <w:rsid w:val="00905898"/>
    <w:rsid w:val="00906CC0"/>
    <w:rsid w:val="009074B6"/>
    <w:rsid w:val="00911A6B"/>
    <w:rsid w:val="00911B32"/>
    <w:rsid w:val="0091256B"/>
    <w:rsid w:val="00913ED2"/>
    <w:rsid w:val="00914C82"/>
    <w:rsid w:val="00920AFE"/>
    <w:rsid w:val="00921C30"/>
    <w:rsid w:val="00922C5C"/>
    <w:rsid w:val="00924A45"/>
    <w:rsid w:val="00924F70"/>
    <w:rsid w:val="00927A03"/>
    <w:rsid w:val="00927D48"/>
    <w:rsid w:val="00930739"/>
    <w:rsid w:val="00930A10"/>
    <w:rsid w:val="009332D9"/>
    <w:rsid w:val="00934009"/>
    <w:rsid w:val="009371CD"/>
    <w:rsid w:val="0093728A"/>
    <w:rsid w:val="00937425"/>
    <w:rsid w:val="0093796A"/>
    <w:rsid w:val="00940D14"/>
    <w:rsid w:val="00942561"/>
    <w:rsid w:val="009431B4"/>
    <w:rsid w:val="00945548"/>
    <w:rsid w:val="00950224"/>
    <w:rsid w:val="009509C9"/>
    <w:rsid w:val="009521CB"/>
    <w:rsid w:val="00952E96"/>
    <w:rsid w:val="00953C8D"/>
    <w:rsid w:val="00954B52"/>
    <w:rsid w:val="0095629E"/>
    <w:rsid w:val="00957AD5"/>
    <w:rsid w:val="00957AE4"/>
    <w:rsid w:val="009632FE"/>
    <w:rsid w:val="00963DE5"/>
    <w:rsid w:val="00964D5F"/>
    <w:rsid w:val="00965772"/>
    <w:rsid w:val="00966D88"/>
    <w:rsid w:val="0096711D"/>
    <w:rsid w:val="0096741F"/>
    <w:rsid w:val="009707ED"/>
    <w:rsid w:val="009724BF"/>
    <w:rsid w:val="00972AC2"/>
    <w:rsid w:val="00972EB6"/>
    <w:rsid w:val="009735C9"/>
    <w:rsid w:val="009755F3"/>
    <w:rsid w:val="00975E45"/>
    <w:rsid w:val="00976C8F"/>
    <w:rsid w:val="00977A16"/>
    <w:rsid w:val="00980919"/>
    <w:rsid w:val="00980BDF"/>
    <w:rsid w:val="00980DF8"/>
    <w:rsid w:val="00981B33"/>
    <w:rsid w:val="009820F6"/>
    <w:rsid w:val="0098301E"/>
    <w:rsid w:val="009835CF"/>
    <w:rsid w:val="00983625"/>
    <w:rsid w:val="0098382D"/>
    <w:rsid w:val="0098473A"/>
    <w:rsid w:val="00986553"/>
    <w:rsid w:val="00993790"/>
    <w:rsid w:val="00994A66"/>
    <w:rsid w:val="009958F0"/>
    <w:rsid w:val="00997F9E"/>
    <w:rsid w:val="009A049C"/>
    <w:rsid w:val="009A0845"/>
    <w:rsid w:val="009A27AB"/>
    <w:rsid w:val="009A285A"/>
    <w:rsid w:val="009A37B3"/>
    <w:rsid w:val="009A3B08"/>
    <w:rsid w:val="009A3E33"/>
    <w:rsid w:val="009A5824"/>
    <w:rsid w:val="009A6527"/>
    <w:rsid w:val="009B04A5"/>
    <w:rsid w:val="009B2ABF"/>
    <w:rsid w:val="009B4309"/>
    <w:rsid w:val="009B7678"/>
    <w:rsid w:val="009C00C6"/>
    <w:rsid w:val="009C0901"/>
    <w:rsid w:val="009C097A"/>
    <w:rsid w:val="009C1C46"/>
    <w:rsid w:val="009C2B0C"/>
    <w:rsid w:val="009C4347"/>
    <w:rsid w:val="009C4B96"/>
    <w:rsid w:val="009C566D"/>
    <w:rsid w:val="009D0132"/>
    <w:rsid w:val="009D43EB"/>
    <w:rsid w:val="009D4A71"/>
    <w:rsid w:val="009D4C5F"/>
    <w:rsid w:val="009D69F2"/>
    <w:rsid w:val="009D6C9D"/>
    <w:rsid w:val="009E0EE9"/>
    <w:rsid w:val="009E1DDC"/>
    <w:rsid w:val="009E4A44"/>
    <w:rsid w:val="009E4D2B"/>
    <w:rsid w:val="009E5D0E"/>
    <w:rsid w:val="009F1AE7"/>
    <w:rsid w:val="009F1E1A"/>
    <w:rsid w:val="009F2CBE"/>
    <w:rsid w:val="009F39D0"/>
    <w:rsid w:val="009F3BDF"/>
    <w:rsid w:val="009F4203"/>
    <w:rsid w:val="009F6130"/>
    <w:rsid w:val="00A00024"/>
    <w:rsid w:val="00A004D8"/>
    <w:rsid w:val="00A029DF"/>
    <w:rsid w:val="00A032C0"/>
    <w:rsid w:val="00A05EAB"/>
    <w:rsid w:val="00A108B9"/>
    <w:rsid w:val="00A10D08"/>
    <w:rsid w:val="00A10D66"/>
    <w:rsid w:val="00A11250"/>
    <w:rsid w:val="00A126C9"/>
    <w:rsid w:val="00A12A37"/>
    <w:rsid w:val="00A136BE"/>
    <w:rsid w:val="00A15105"/>
    <w:rsid w:val="00A163D8"/>
    <w:rsid w:val="00A16A73"/>
    <w:rsid w:val="00A2061E"/>
    <w:rsid w:val="00A21008"/>
    <w:rsid w:val="00A21753"/>
    <w:rsid w:val="00A217CD"/>
    <w:rsid w:val="00A21824"/>
    <w:rsid w:val="00A22918"/>
    <w:rsid w:val="00A22B8B"/>
    <w:rsid w:val="00A243D5"/>
    <w:rsid w:val="00A24E8F"/>
    <w:rsid w:val="00A25048"/>
    <w:rsid w:val="00A30F75"/>
    <w:rsid w:val="00A3154F"/>
    <w:rsid w:val="00A345A2"/>
    <w:rsid w:val="00A349E6"/>
    <w:rsid w:val="00A35E5A"/>
    <w:rsid w:val="00A367E6"/>
    <w:rsid w:val="00A36E4F"/>
    <w:rsid w:val="00A370A3"/>
    <w:rsid w:val="00A41427"/>
    <w:rsid w:val="00A42477"/>
    <w:rsid w:val="00A43881"/>
    <w:rsid w:val="00A45758"/>
    <w:rsid w:val="00A50871"/>
    <w:rsid w:val="00A5176C"/>
    <w:rsid w:val="00A51C6E"/>
    <w:rsid w:val="00A521DA"/>
    <w:rsid w:val="00A52851"/>
    <w:rsid w:val="00A53572"/>
    <w:rsid w:val="00A54977"/>
    <w:rsid w:val="00A55227"/>
    <w:rsid w:val="00A56347"/>
    <w:rsid w:val="00A56CC6"/>
    <w:rsid w:val="00A57E8E"/>
    <w:rsid w:val="00A61A01"/>
    <w:rsid w:val="00A61A5B"/>
    <w:rsid w:val="00A62310"/>
    <w:rsid w:val="00A64A23"/>
    <w:rsid w:val="00A64AEB"/>
    <w:rsid w:val="00A663FE"/>
    <w:rsid w:val="00A671BE"/>
    <w:rsid w:val="00A704D3"/>
    <w:rsid w:val="00A70F68"/>
    <w:rsid w:val="00A716AC"/>
    <w:rsid w:val="00A71BC0"/>
    <w:rsid w:val="00A72106"/>
    <w:rsid w:val="00A72BC2"/>
    <w:rsid w:val="00A72BF3"/>
    <w:rsid w:val="00A74F32"/>
    <w:rsid w:val="00A76469"/>
    <w:rsid w:val="00A77825"/>
    <w:rsid w:val="00A81187"/>
    <w:rsid w:val="00A81362"/>
    <w:rsid w:val="00A82B85"/>
    <w:rsid w:val="00A82C6D"/>
    <w:rsid w:val="00A83CFF"/>
    <w:rsid w:val="00A85326"/>
    <w:rsid w:val="00A85425"/>
    <w:rsid w:val="00A855A0"/>
    <w:rsid w:val="00A86615"/>
    <w:rsid w:val="00A87E36"/>
    <w:rsid w:val="00A87F4D"/>
    <w:rsid w:val="00A908CB"/>
    <w:rsid w:val="00A918A1"/>
    <w:rsid w:val="00A91DE0"/>
    <w:rsid w:val="00A92CC4"/>
    <w:rsid w:val="00A933EF"/>
    <w:rsid w:val="00A933F7"/>
    <w:rsid w:val="00A95B3C"/>
    <w:rsid w:val="00A96BD4"/>
    <w:rsid w:val="00A9728D"/>
    <w:rsid w:val="00AA271F"/>
    <w:rsid w:val="00AA2BD7"/>
    <w:rsid w:val="00AA318F"/>
    <w:rsid w:val="00AA413A"/>
    <w:rsid w:val="00AA6700"/>
    <w:rsid w:val="00AA6729"/>
    <w:rsid w:val="00AA77D3"/>
    <w:rsid w:val="00AB09A3"/>
    <w:rsid w:val="00AB1ED1"/>
    <w:rsid w:val="00AB2BA6"/>
    <w:rsid w:val="00AB2DD2"/>
    <w:rsid w:val="00AB3FB0"/>
    <w:rsid w:val="00AB5BC2"/>
    <w:rsid w:val="00AB65EA"/>
    <w:rsid w:val="00AB6842"/>
    <w:rsid w:val="00AC106A"/>
    <w:rsid w:val="00AC23E9"/>
    <w:rsid w:val="00AC28D2"/>
    <w:rsid w:val="00AC2BD9"/>
    <w:rsid w:val="00AC4D44"/>
    <w:rsid w:val="00AC6AC2"/>
    <w:rsid w:val="00AC772A"/>
    <w:rsid w:val="00AC7BC9"/>
    <w:rsid w:val="00AC7DCB"/>
    <w:rsid w:val="00AD017D"/>
    <w:rsid w:val="00AD0B13"/>
    <w:rsid w:val="00AD1162"/>
    <w:rsid w:val="00AD1699"/>
    <w:rsid w:val="00AD3A00"/>
    <w:rsid w:val="00AD3D4E"/>
    <w:rsid w:val="00AD6B35"/>
    <w:rsid w:val="00AD708A"/>
    <w:rsid w:val="00AD7F5A"/>
    <w:rsid w:val="00AE076D"/>
    <w:rsid w:val="00AE0CEF"/>
    <w:rsid w:val="00AE1203"/>
    <w:rsid w:val="00AE17B4"/>
    <w:rsid w:val="00AE1AA6"/>
    <w:rsid w:val="00AE21CB"/>
    <w:rsid w:val="00AE2647"/>
    <w:rsid w:val="00AE4307"/>
    <w:rsid w:val="00AE501D"/>
    <w:rsid w:val="00AE565A"/>
    <w:rsid w:val="00AE5894"/>
    <w:rsid w:val="00AE697A"/>
    <w:rsid w:val="00AE6F49"/>
    <w:rsid w:val="00AE7211"/>
    <w:rsid w:val="00AF272C"/>
    <w:rsid w:val="00AF40B2"/>
    <w:rsid w:val="00AF476F"/>
    <w:rsid w:val="00AF47AB"/>
    <w:rsid w:val="00AF52D6"/>
    <w:rsid w:val="00AF7B5D"/>
    <w:rsid w:val="00B00711"/>
    <w:rsid w:val="00B007A7"/>
    <w:rsid w:val="00B028D8"/>
    <w:rsid w:val="00B037C4"/>
    <w:rsid w:val="00B038D9"/>
    <w:rsid w:val="00B03ECA"/>
    <w:rsid w:val="00B04DC1"/>
    <w:rsid w:val="00B053C3"/>
    <w:rsid w:val="00B05E19"/>
    <w:rsid w:val="00B06B3E"/>
    <w:rsid w:val="00B07346"/>
    <w:rsid w:val="00B12028"/>
    <w:rsid w:val="00B13F7B"/>
    <w:rsid w:val="00B147BC"/>
    <w:rsid w:val="00B14C7D"/>
    <w:rsid w:val="00B15420"/>
    <w:rsid w:val="00B21BD2"/>
    <w:rsid w:val="00B21DED"/>
    <w:rsid w:val="00B22603"/>
    <w:rsid w:val="00B234EF"/>
    <w:rsid w:val="00B257B6"/>
    <w:rsid w:val="00B25CFE"/>
    <w:rsid w:val="00B26C11"/>
    <w:rsid w:val="00B30854"/>
    <w:rsid w:val="00B318AF"/>
    <w:rsid w:val="00B32F36"/>
    <w:rsid w:val="00B33112"/>
    <w:rsid w:val="00B33298"/>
    <w:rsid w:val="00B34281"/>
    <w:rsid w:val="00B351FB"/>
    <w:rsid w:val="00B35FC2"/>
    <w:rsid w:val="00B36081"/>
    <w:rsid w:val="00B361E9"/>
    <w:rsid w:val="00B37657"/>
    <w:rsid w:val="00B43FCA"/>
    <w:rsid w:val="00B45CFC"/>
    <w:rsid w:val="00B46CC6"/>
    <w:rsid w:val="00B4782F"/>
    <w:rsid w:val="00B5158A"/>
    <w:rsid w:val="00B51B66"/>
    <w:rsid w:val="00B51B77"/>
    <w:rsid w:val="00B51FAD"/>
    <w:rsid w:val="00B52126"/>
    <w:rsid w:val="00B53D7F"/>
    <w:rsid w:val="00B544A1"/>
    <w:rsid w:val="00B54646"/>
    <w:rsid w:val="00B5657B"/>
    <w:rsid w:val="00B579E9"/>
    <w:rsid w:val="00B61C21"/>
    <w:rsid w:val="00B638DC"/>
    <w:rsid w:val="00B646FF"/>
    <w:rsid w:val="00B64CCF"/>
    <w:rsid w:val="00B661F6"/>
    <w:rsid w:val="00B66807"/>
    <w:rsid w:val="00B676BB"/>
    <w:rsid w:val="00B71C20"/>
    <w:rsid w:val="00B72B2A"/>
    <w:rsid w:val="00B74AD5"/>
    <w:rsid w:val="00B77878"/>
    <w:rsid w:val="00B77B7D"/>
    <w:rsid w:val="00B80DBA"/>
    <w:rsid w:val="00B815F5"/>
    <w:rsid w:val="00B817E7"/>
    <w:rsid w:val="00B8261F"/>
    <w:rsid w:val="00B82ED1"/>
    <w:rsid w:val="00B839C7"/>
    <w:rsid w:val="00B8452C"/>
    <w:rsid w:val="00B8672A"/>
    <w:rsid w:val="00B90B30"/>
    <w:rsid w:val="00B92F04"/>
    <w:rsid w:val="00B95CB0"/>
    <w:rsid w:val="00BA0541"/>
    <w:rsid w:val="00BA3AD5"/>
    <w:rsid w:val="00BA4450"/>
    <w:rsid w:val="00BA5293"/>
    <w:rsid w:val="00BA55B6"/>
    <w:rsid w:val="00BA5B8F"/>
    <w:rsid w:val="00BA7FB3"/>
    <w:rsid w:val="00BB00F8"/>
    <w:rsid w:val="00BB077B"/>
    <w:rsid w:val="00BB0E23"/>
    <w:rsid w:val="00BB4AA7"/>
    <w:rsid w:val="00BB4BAE"/>
    <w:rsid w:val="00BB4C52"/>
    <w:rsid w:val="00BB51B1"/>
    <w:rsid w:val="00BB64B6"/>
    <w:rsid w:val="00BC0237"/>
    <w:rsid w:val="00BC150F"/>
    <w:rsid w:val="00BC32D9"/>
    <w:rsid w:val="00BC3811"/>
    <w:rsid w:val="00BC3A35"/>
    <w:rsid w:val="00BC6AFD"/>
    <w:rsid w:val="00BD09AD"/>
    <w:rsid w:val="00BD14E0"/>
    <w:rsid w:val="00BD1900"/>
    <w:rsid w:val="00BD1C79"/>
    <w:rsid w:val="00BD2E10"/>
    <w:rsid w:val="00BD34F5"/>
    <w:rsid w:val="00BD519D"/>
    <w:rsid w:val="00BD51AC"/>
    <w:rsid w:val="00BD5A8C"/>
    <w:rsid w:val="00BD6EA1"/>
    <w:rsid w:val="00BE0CF0"/>
    <w:rsid w:val="00BE2AB9"/>
    <w:rsid w:val="00BE2AD5"/>
    <w:rsid w:val="00BE3AC4"/>
    <w:rsid w:val="00BE572A"/>
    <w:rsid w:val="00BE615F"/>
    <w:rsid w:val="00BE6F9A"/>
    <w:rsid w:val="00BE7E00"/>
    <w:rsid w:val="00BF3057"/>
    <w:rsid w:val="00BF46E1"/>
    <w:rsid w:val="00BF4894"/>
    <w:rsid w:val="00BF59AB"/>
    <w:rsid w:val="00C00103"/>
    <w:rsid w:val="00C01CEB"/>
    <w:rsid w:val="00C0514F"/>
    <w:rsid w:val="00C0595E"/>
    <w:rsid w:val="00C068FE"/>
    <w:rsid w:val="00C06923"/>
    <w:rsid w:val="00C100A2"/>
    <w:rsid w:val="00C1022D"/>
    <w:rsid w:val="00C15BAE"/>
    <w:rsid w:val="00C15C79"/>
    <w:rsid w:val="00C15E2A"/>
    <w:rsid w:val="00C16A98"/>
    <w:rsid w:val="00C170CA"/>
    <w:rsid w:val="00C17AA6"/>
    <w:rsid w:val="00C20EB1"/>
    <w:rsid w:val="00C213BE"/>
    <w:rsid w:val="00C21B53"/>
    <w:rsid w:val="00C21F80"/>
    <w:rsid w:val="00C22633"/>
    <w:rsid w:val="00C23096"/>
    <w:rsid w:val="00C23E7D"/>
    <w:rsid w:val="00C25CE7"/>
    <w:rsid w:val="00C26B25"/>
    <w:rsid w:val="00C27EAF"/>
    <w:rsid w:val="00C31D71"/>
    <w:rsid w:val="00C32AA6"/>
    <w:rsid w:val="00C33E0E"/>
    <w:rsid w:val="00C3523F"/>
    <w:rsid w:val="00C361EB"/>
    <w:rsid w:val="00C37338"/>
    <w:rsid w:val="00C4117D"/>
    <w:rsid w:val="00C42C64"/>
    <w:rsid w:val="00C440B7"/>
    <w:rsid w:val="00C4427F"/>
    <w:rsid w:val="00C448A6"/>
    <w:rsid w:val="00C457BE"/>
    <w:rsid w:val="00C45D66"/>
    <w:rsid w:val="00C473FC"/>
    <w:rsid w:val="00C47529"/>
    <w:rsid w:val="00C47E58"/>
    <w:rsid w:val="00C50097"/>
    <w:rsid w:val="00C50512"/>
    <w:rsid w:val="00C52391"/>
    <w:rsid w:val="00C541BB"/>
    <w:rsid w:val="00C5717F"/>
    <w:rsid w:val="00C5749D"/>
    <w:rsid w:val="00C610D5"/>
    <w:rsid w:val="00C61C28"/>
    <w:rsid w:val="00C632C3"/>
    <w:rsid w:val="00C64E0E"/>
    <w:rsid w:val="00C652A4"/>
    <w:rsid w:val="00C66A39"/>
    <w:rsid w:val="00C66CF9"/>
    <w:rsid w:val="00C7030C"/>
    <w:rsid w:val="00C70B03"/>
    <w:rsid w:val="00C713DD"/>
    <w:rsid w:val="00C73246"/>
    <w:rsid w:val="00C74CF1"/>
    <w:rsid w:val="00C75644"/>
    <w:rsid w:val="00C76133"/>
    <w:rsid w:val="00C77438"/>
    <w:rsid w:val="00C778F1"/>
    <w:rsid w:val="00C77965"/>
    <w:rsid w:val="00C80335"/>
    <w:rsid w:val="00C81419"/>
    <w:rsid w:val="00C82E62"/>
    <w:rsid w:val="00C84743"/>
    <w:rsid w:val="00C8540A"/>
    <w:rsid w:val="00C861B6"/>
    <w:rsid w:val="00C8699C"/>
    <w:rsid w:val="00C9007B"/>
    <w:rsid w:val="00C9211A"/>
    <w:rsid w:val="00C927E9"/>
    <w:rsid w:val="00C92EBE"/>
    <w:rsid w:val="00C93272"/>
    <w:rsid w:val="00C93708"/>
    <w:rsid w:val="00C978F1"/>
    <w:rsid w:val="00CA19EC"/>
    <w:rsid w:val="00CA3682"/>
    <w:rsid w:val="00CA40B8"/>
    <w:rsid w:val="00CA5EA2"/>
    <w:rsid w:val="00CA70B5"/>
    <w:rsid w:val="00CA7142"/>
    <w:rsid w:val="00CA749D"/>
    <w:rsid w:val="00CA7A35"/>
    <w:rsid w:val="00CB0246"/>
    <w:rsid w:val="00CB1FAD"/>
    <w:rsid w:val="00CB25F6"/>
    <w:rsid w:val="00CB4CC2"/>
    <w:rsid w:val="00CB4D21"/>
    <w:rsid w:val="00CB4DB0"/>
    <w:rsid w:val="00CB59E8"/>
    <w:rsid w:val="00CB6D6B"/>
    <w:rsid w:val="00CB7B41"/>
    <w:rsid w:val="00CC0752"/>
    <w:rsid w:val="00CC2259"/>
    <w:rsid w:val="00CC30E9"/>
    <w:rsid w:val="00CC4050"/>
    <w:rsid w:val="00CC722B"/>
    <w:rsid w:val="00CD0AE9"/>
    <w:rsid w:val="00CD0BBC"/>
    <w:rsid w:val="00CD0D4A"/>
    <w:rsid w:val="00CD1445"/>
    <w:rsid w:val="00CD2A5C"/>
    <w:rsid w:val="00CD3E88"/>
    <w:rsid w:val="00CD508A"/>
    <w:rsid w:val="00CE1129"/>
    <w:rsid w:val="00CE171A"/>
    <w:rsid w:val="00CE1B93"/>
    <w:rsid w:val="00CE2158"/>
    <w:rsid w:val="00CE2B07"/>
    <w:rsid w:val="00CE3935"/>
    <w:rsid w:val="00CE573A"/>
    <w:rsid w:val="00CE7BF3"/>
    <w:rsid w:val="00CF09C4"/>
    <w:rsid w:val="00CF0CA1"/>
    <w:rsid w:val="00CF107E"/>
    <w:rsid w:val="00CF1E2A"/>
    <w:rsid w:val="00CF2391"/>
    <w:rsid w:val="00CF242C"/>
    <w:rsid w:val="00CF4250"/>
    <w:rsid w:val="00CF4283"/>
    <w:rsid w:val="00CF42B5"/>
    <w:rsid w:val="00CF4C9A"/>
    <w:rsid w:val="00CF6398"/>
    <w:rsid w:val="00CF63FA"/>
    <w:rsid w:val="00D00B9B"/>
    <w:rsid w:val="00D01D10"/>
    <w:rsid w:val="00D0245E"/>
    <w:rsid w:val="00D03DF9"/>
    <w:rsid w:val="00D05CD3"/>
    <w:rsid w:val="00D066C0"/>
    <w:rsid w:val="00D06F7B"/>
    <w:rsid w:val="00D07387"/>
    <w:rsid w:val="00D1056C"/>
    <w:rsid w:val="00D11059"/>
    <w:rsid w:val="00D12F56"/>
    <w:rsid w:val="00D13C74"/>
    <w:rsid w:val="00D16E45"/>
    <w:rsid w:val="00D17A72"/>
    <w:rsid w:val="00D20109"/>
    <w:rsid w:val="00D21565"/>
    <w:rsid w:val="00D21AF3"/>
    <w:rsid w:val="00D226D0"/>
    <w:rsid w:val="00D22824"/>
    <w:rsid w:val="00D22F24"/>
    <w:rsid w:val="00D252CD"/>
    <w:rsid w:val="00D2769E"/>
    <w:rsid w:val="00D27EB9"/>
    <w:rsid w:val="00D30B22"/>
    <w:rsid w:val="00D30FBF"/>
    <w:rsid w:val="00D31055"/>
    <w:rsid w:val="00D336B5"/>
    <w:rsid w:val="00D33993"/>
    <w:rsid w:val="00D33CCF"/>
    <w:rsid w:val="00D3463F"/>
    <w:rsid w:val="00D3514D"/>
    <w:rsid w:val="00D36C7F"/>
    <w:rsid w:val="00D36F63"/>
    <w:rsid w:val="00D371B4"/>
    <w:rsid w:val="00D41CBF"/>
    <w:rsid w:val="00D4220C"/>
    <w:rsid w:val="00D42E06"/>
    <w:rsid w:val="00D43722"/>
    <w:rsid w:val="00D449E4"/>
    <w:rsid w:val="00D44DAD"/>
    <w:rsid w:val="00D469FD"/>
    <w:rsid w:val="00D472EA"/>
    <w:rsid w:val="00D51B35"/>
    <w:rsid w:val="00D52EDA"/>
    <w:rsid w:val="00D54AA3"/>
    <w:rsid w:val="00D54AF1"/>
    <w:rsid w:val="00D559A5"/>
    <w:rsid w:val="00D56CD0"/>
    <w:rsid w:val="00D574E6"/>
    <w:rsid w:val="00D57A80"/>
    <w:rsid w:val="00D57D64"/>
    <w:rsid w:val="00D61106"/>
    <w:rsid w:val="00D61B82"/>
    <w:rsid w:val="00D625A8"/>
    <w:rsid w:val="00D63667"/>
    <w:rsid w:val="00D641A0"/>
    <w:rsid w:val="00D64A5B"/>
    <w:rsid w:val="00D6728B"/>
    <w:rsid w:val="00D70527"/>
    <w:rsid w:val="00D71319"/>
    <w:rsid w:val="00D71F7A"/>
    <w:rsid w:val="00D73A06"/>
    <w:rsid w:val="00D74893"/>
    <w:rsid w:val="00D74AD0"/>
    <w:rsid w:val="00D75820"/>
    <w:rsid w:val="00D76133"/>
    <w:rsid w:val="00D7744F"/>
    <w:rsid w:val="00D817F2"/>
    <w:rsid w:val="00D8240B"/>
    <w:rsid w:val="00D82E5E"/>
    <w:rsid w:val="00D870DE"/>
    <w:rsid w:val="00D8760F"/>
    <w:rsid w:val="00D90994"/>
    <w:rsid w:val="00D90D0C"/>
    <w:rsid w:val="00D91E5F"/>
    <w:rsid w:val="00D96193"/>
    <w:rsid w:val="00D96EFA"/>
    <w:rsid w:val="00DA0DF9"/>
    <w:rsid w:val="00DA10D3"/>
    <w:rsid w:val="00DA11B5"/>
    <w:rsid w:val="00DA272C"/>
    <w:rsid w:val="00DA392E"/>
    <w:rsid w:val="00DA457F"/>
    <w:rsid w:val="00DA4A7D"/>
    <w:rsid w:val="00DA56F2"/>
    <w:rsid w:val="00DA6D67"/>
    <w:rsid w:val="00DA769A"/>
    <w:rsid w:val="00DA7888"/>
    <w:rsid w:val="00DB0DE5"/>
    <w:rsid w:val="00DB1320"/>
    <w:rsid w:val="00DB167B"/>
    <w:rsid w:val="00DB16E8"/>
    <w:rsid w:val="00DB216C"/>
    <w:rsid w:val="00DB2282"/>
    <w:rsid w:val="00DB2CF6"/>
    <w:rsid w:val="00DB3504"/>
    <w:rsid w:val="00DB4543"/>
    <w:rsid w:val="00DB4DA6"/>
    <w:rsid w:val="00DB538B"/>
    <w:rsid w:val="00DB60E0"/>
    <w:rsid w:val="00DB7647"/>
    <w:rsid w:val="00DC0CE4"/>
    <w:rsid w:val="00DC2F41"/>
    <w:rsid w:val="00DC3515"/>
    <w:rsid w:val="00DC3738"/>
    <w:rsid w:val="00DC5F03"/>
    <w:rsid w:val="00DC6C2B"/>
    <w:rsid w:val="00DD1142"/>
    <w:rsid w:val="00DD2AB4"/>
    <w:rsid w:val="00DD2C53"/>
    <w:rsid w:val="00DD3765"/>
    <w:rsid w:val="00DD4EFB"/>
    <w:rsid w:val="00DD570D"/>
    <w:rsid w:val="00DD5894"/>
    <w:rsid w:val="00DE0731"/>
    <w:rsid w:val="00DE0920"/>
    <w:rsid w:val="00DE0B37"/>
    <w:rsid w:val="00DE27D2"/>
    <w:rsid w:val="00DE3314"/>
    <w:rsid w:val="00DE4407"/>
    <w:rsid w:val="00DE5501"/>
    <w:rsid w:val="00DE66C8"/>
    <w:rsid w:val="00DE6E4B"/>
    <w:rsid w:val="00DE73D1"/>
    <w:rsid w:val="00DE75C5"/>
    <w:rsid w:val="00DE77A9"/>
    <w:rsid w:val="00DF04EA"/>
    <w:rsid w:val="00DF0E6C"/>
    <w:rsid w:val="00DF138A"/>
    <w:rsid w:val="00DF1E2D"/>
    <w:rsid w:val="00DF25DA"/>
    <w:rsid w:val="00DF323E"/>
    <w:rsid w:val="00DF50B7"/>
    <w:rsid w:val="00DF550C"/>
    <w:rsid w:val="00DF592F"/>
    <w:rsid w:val="00DF646B"/>
    <w:rsid w:val="00DF6B2C"/>
    <w:rsid w:val="00DF7069"/>
    <w:rsid w:val="00DF79BC"/>
    <w:rsid w:val="00E00C9B"/>
    <w:rsid w:val="00E00EB1"/>
    <w:rsid w:val="00E01266"/>
    <w:rsid w:val="00E016AE"/>
    <w:rsid w:val="00E06063"/>
    <w:rsid w:val="00E0782B"/>
    <w:rsid w:val="00E1021C"/>
    <w:rsid w:val="00E10736"/>
    <w:rsid w:val="00E10895"/>
    <w:rsid w:val="00E12072"/>
    <w:rsid w:val="00E12A0B"/>
    <w:rsid w:val="00E139D2"/>
    <w:rsid w:val="00E143E4"/>
    <w:rsid w:val="00E147B5"/>
    <w:rsid w:val="00E14B8E"/>
    <w:rsid w:val="00E15002"/>
    <w:rsid w:val="00E1555A"/>
    <w:rsid w:val="00E15B78"/>
    <w:rsid w:val="00E16AC0"/>
    <w:rsid w:val="00E17643"/>
    <w:rsid w:val="00E22853"/>
    <w:rsid w:val="00E229DD"/>
    <w:rsid w:val="00E23485"/>
    <w:rsid w:val="00E23C69"/>
    <w:rsid w:val="00E24F9C"/>
    <w:rsid w:val="00E2713D"/>
    <w:rsid w:val="00E27F3D"/>
    <w:rsid w:val="00E303B8"/>
    <w:rsid w:val="00E30C99"/>
    <w:rsid w:val="00E3256D"/>
    <w:rsid w:val="00E33D13"/>
    <w:rsid w:val="00E33D33"/>
    <w:rsid w:val="00E356DB"/>
    <w:rsid w:val="00E36598"/>
    <w:rsid w:val="00E36641"/>
    <w:rsid w:val="00E37B0D"/>
    <w:rsid w:val="00E37CC1"/>
    <w:rsid w:val="00E40485"/>
    <w:rsid w:val="00E40BBD"/>
    <w:rsid w:val="00E44634"/>
    <w:rsid w:val="00E47CA4"/>
    <w:rsid w:val="00E5267E"/>
    <w:rsid w:val="00E5339B"/>
    <w:rsid w:val="00E548E8"/>
    <w:rsid w:val="00E54CD4"/>
    <w:rsid w:val="00E55189"/>
    <w:rsid w:val="00E56F93"/>
    <w:rsid w:val="00E57C5E"/>
    <w:rsid w:val="00E6108F"/>
    <w:rsid w:val="00E62EE4"/>
    <w:rsid w:val="00E648A1"/>
    <w:rsid w:val="00E65C6E"/>
    <w:rsid w:val="00E6627B"/>
    <w:rsid w:val="00E66420"/>
    <w:rsid w:val="00E70723"/>
    <w:rsid w:val="00E718CC"/>
    <w:rsid w:val="00E7243D"/>
    <w:rsid w:val="00E731BA"/>
    <w:rsid w:val="00E748F4"/>
    <w:rsid w:val="00E75382"/>
    <w:rsid w:val="00E75BA7"/>
    <w:rsid w:val="00E774A4"/>
    <w:rsid w:val="00E77F7D"/>
    <w:rsid w:val="00E8138B"/>
    <w:rsid w:val="00E822BE"/>
    <w:rsid w:val="00E82515"/>
    <w:rsid w:val="00E82625"/>
    <w:rsid w:val="00E82760"/>
    <w:rsid w:val="00E85F3D"/>
    <w:rsid w:val="00E86EC1"/>
    <w:rsid w:val="00E87DAE"/>
    <w:rsid w:val="00E913E6"/>
    <w:rsid w:val="00E92381"/>
    <w:rsid w:val="00E945E5"/>
    <w:rsid w:val="00E94966"/>
    <w:rsid w:val="00E95988"/>
    <w:rsid w:val="00EA13E7"/>
    <w:rsid w:val="00EA3234"/>
    <w:rsid w:val="00EA3B05"/>
    <w:rsid w:val="00EA463C"/>
    <w:rsid w:val="00EA48FA"/>
    <w:rsid w:val="00EA4C5B"/>
    <w:rsid w:val="00EA5441"/>
    <w:rsid w:val="00EA6F28"/>
    <w:rsid w:val="00EA76F4"/>
    <w:rsid w:val="00EB04FB"/>
    <w:rsid w:val="00EB089D"/>
    <w:rsid w:val="00EB1F1F"/>
    <w:rsid w:val="00EB3C6F"/>
    <w:rsid w:val="00EB423F"/>
    <w:rsid w:val="00EB4932"/>
    <w:rsid w:val="00EB513D"/>
    <w:rsid w:val="00EB5E79"/>
    <w:rsid w:val="00EB690B"/>
    <w:rsid w:val="00EB79F9"/>
    <w:rsid w:val="00EB7EED"/>
    <w:rsid w:val="00EC0578"/>
    <w:rsid w:val="00EC0BEA"/>
    <w:rsid w:val="00EC1575"/>
    <w:rsid w:val="00EC1637"/>
    <w:rsid w:val="00EC1D47"/>
    <w:rsid w:val="00EC1E48"/>
    <w:rsid w:val="00EC2F9E"/>
    <w:rsid w:val="00EC37F8"/>
    <w:rsid w:val="00EC4396"/>
    <w:rsid w:val="00ED0044"/>
    <w:rsid w:val="00ED07D9"/>
    <w:rsid w:val="00ED0DB6"/>
    <w:rsid w:val="00ED1681"/>
    <w:rsid w:val="00ED1BCB"/>
    <w:rsid w:val="00ED21E1"/>
    <w:rsid w:val="00ED240D"/>
    <w:rsid w:val="00ED25BF"/>
    <w:rsid w:val="00ED5CF8"/>
    <w:rsid w:val="00ED62E7"/>
    <w:rsid w:val="00ED6631"/>
    <w:rsid w:val="00EE1298"/>
    <w:rsid w:val="00EE156F"/>
    <w:rsid w:val="00EE2021"/>
    <w:rsid w:val="00EE24F5"/>
    <w:rsid w:val="00EE33C2"/>
    <w:rsid w:val="00EE5F24"/>
    <w:rsid w:val="00EE602A"/>
    <w:rsid w:val="00EE68A9"/>
    <w:rsid w:val="00EE71B8"/>
    <w:rsid w:val="00EF0FEC"/>
    <w:rsid w:val="00EF4761"/>
    <w:rsid w:val="00EF48E1"/>
    <w:rsid w:val="00EF5D52"/>
    <w:rsid w:val="00EF6A45"/>
    <w:rsid w:val="00EF6ABC"/>
    <w:rsid w:val="00EF7942"/>
    <w:rsid w:val="00F01216"/>
    <w:rsid w:val="00F016D8"/>
    <w:rsid w:val="00F0179F"/>
    <w:rsid w:val="00F037BB"/>
    <w:rsid w:val="00F040C4"/>
    <w:rsid w:val="00F0489D"/>
    <w:rsid w:val="00F04EE7"/>
    <w:rsid w:val="00F06240"/>
    <w:rsid w:val="00F07638"/>
    <w:rsid w:val="00F100F4"/>
    <w:rsid w:val="00F108C6"/>
    <w:rsid w:val="00F10B5B"/>
    <w:rsid w:val="00F10E82"/>
    <w:rsid w:val="00F11828"/>
    <w:rsid w:val="00F159C7"/>
    <w:rsid w:val="00F162A9"/>
    <w:rsid w:val="00F16E16"/>
    <w:rsid w:val="00F17F90"/>
    <w:rsid w:val="00F20434"/>
    <w:rsid w:val="00F208BC"/>
    <w:rsid w:val="00F20DEE"/>
    <w:rsid w:val="00F21D4C"/>
    <w:rsid w:val="00F22328"/>
    <w:rsid w:val="00F2240C"/>
    <w:rsid w:val="00F234E6"/>
    <w:rsid w:val="00F24889"/>
    <w:rsid w:val="00F25471"/>
    <w:rsid w:val="00F25C77"/>
    <w:rsid w:val="00F26711"/>
    <w:rsid w:val="00F270BD"/>
    <w:rsid w:val="00F313E8"/>
    <w:rsid w:val="00F317E8"/>
    <w:rsid w:val="00F328CC"/>
    <w:rsid w:val="00F34874"/>
    <w:rsid w:val="00F37E2A"/>
    <w:rsid w:val="00F40550"/>
    <w:rsid w:val="00F42BBB"/>
    <w:rsid w:val="00F43BD2"/>
    <w:rsid w:val="00F46161"/>
    <w:rsid w:val="00F46D60"/>
    <w:rsid w:val="00F47C7B"/>
    <w:rsid w:val="00F50D5D"/>
    <w:rsid w:val="00F518C5"/>
    <w:rsid w:val="00F523C2"/>
    <w:rsid w:val="00F52559"/>
    <w:rsid w:val="00F56777"/>
    <w:rsid w:val="00F575E5"/>
    <w:rsid w:val="00F57A14"/>
    <w:rsid w:val="00F7048A"/>
    <w:rsid w:val="00F70795"/>
    <w:rsid w:val="00F707AD"/>
    <w:rsid w:val="00F72CB7"/>
    <w:rsid w:val="00F73F14"/>
    <w:rsid w:val="00F742C6"/>
    <w:rsid w:val="00F745D0"/>
    <w:rsid w:val="00F7467E"/>
    <w:rsid w:val="00F77017"/>
    <w:rsid w:val="00F8213B"/>
    <w:rsid w:val="00F82385"/>
    <w:rsid w:val="00F830AD"/>
    <w:rsid w:val="00F83AB7"/>
    <w:rsid w:val="00F8481B"/>
    <w:rsid w:val="00F90CF8"/>
    <w:rsid w:val="00F922C0"/>
    <w:rsid w:val="00F92595"/>
    <w:rsid w:val="00F934E4"/>
    <w:rsid w:val="00F94746"/>
    <w:rsid w:val="00F95357"/>
    <w:rsid w:val="00FA1118"/>
    <w:rsid w:val="00FA3596"/>
    <w:rsid w:val="00FA5EF5"/>
    <w:rsid w:val="00FA70FE"/>
    <w:rsid w:val="00FA7F2B"/>
    <w:rsid w:val="00FB5B80"/>
    <w:rsid w:val="00FB714E"/>
    <w:rsid w:val="00FB7546"/>
    <w:rsid w:val="00FC1404"/>
    <w:rsid w:val="00FC33F8"/>
    <w:rsid w:val="00FC375E"/>
    <w:rsid w:val="00FC6FE2"/>
    <w:rsid w:val="00FC7096"/>
    <w:rsid w:val="00FD1ECE"/>
    <w:rsid w:val="00FD1F00"/>
    <w:rsid w:val="00FD2538"/>
    <w:rsid w:val="00FD51DA"/>
    <w:rsid w:val="00FD68E6"/>
    <w:rsid w:val="00FD6EB6"/>
    <w:rsid w:val="00FE1DCA"/>
    <w:rsid w:val="00FE230E"/>
    <w:rsid w:val="00FE3DFC"/>
    <w:rsid w:val="00FE4FDD"/>
    <w:rsid w:val="00FE53FA"/>
    <w:rsid w:val="00FE7208"/>
    <w:rsid w:val="00FF1034"/>
    <w:rsid w:val="00FF179B"/>
    <w:rsid w:val="00FF3B56"/>
    <w:rsid w:val="00FF4906"/>
    <w:rsid w:val="00FF5C7D"/>
    <w:rsid w:val="00FF5F34"/>
    <w:rsid w:val="00FF6007"/>
    <w:rsid w:val="00FF6652"/>
    <w:rsid w:val="00FF7317"/>
    <w:rsid w:val="221C38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615103"/>
  <w15:chartTrackingRefBased/>
  <w15:docId w15:val="{AC3CBFBA-0D43-4395-989D-5B5188F9A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MS Mincho" w:hAnsi="Open Sans" w:cs="Times New Roman"/>
        <w:sz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qFormat="1"/>
    <w:lsdException w:name="List Continue 2" w:semiHidden="1" w:unhideWhenUsed="1"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7C0"/>
    <w:pPr>
      <w:spacing w:after="200" w:line="252" w:lineRule="auto"/>
    </w:pPr>
    <w:rPr>
      <w:rFonts w:ascii="Calibri" w:eastAsia="Times New Roman" w:hAnsi="Calibri"/>
      <w:szCs w:val="22"/>
      <w:lang w:bidi="en-US"/>
    </w:rPr>
  </w:style>
  <w:style w:type="paragraph" w:styleId="Heading1">
    <w:name w:val="heading 1"/>
    <w:aliases w:val="Section Title"/>
    <w:next w:val="BodyText"/>
    <w:link w:val="Heading1Char"/>
    <w:uiPriority w:val="9"/>
    <w:qFormat/>
    <w:rsid w:val="00283A2E"/>
    <w:pPr>
      <w:keepNext/>
      <w:pageBreakBefore/>
      <w:numPr>
        <w:numId w:val="15"/>
      </w:numPr>
      <w:suppressAutoHyphens/>
      <w:spacing w:after="120" w:line="240" w:lineRule="auto"/>
      <w:ind w:left="432"/>
      <w:outlineLvl w:val="0"/>
    </w:pPr>
    <w:rPr>
      <w:rFonts w:eastAsia="Times New Roman"/>
      <w:b/>
      <w:color w:val="54B948"/>
      <w:sz w:val="36"/>
      <w:szCs w:val="36"/>
      <w:lang w:val="en-GB"/>
    </w:rPr>
  </w:style>
  <w:style w:type="paragraph" w:styleId="Heading2">
    <w:name w:val="heading 2"/>
    <w:basedOn w:val="Heading1"/>
    <w:next w:val="BodyText"/>
    <w:link w:val="Heading2Char"/>
    <w:uiPriority w:val="9"/>
    <w:unhideWhenUsed/>
    <w:qFormat/>
    <w:rsid w:val="001A6B2B"/>
    <w:pPr>
      <w:pageBreakBefore w:val="0"/>
      <w:numPr>
        <w:ilvl w:val="1"/>
      </w:numPr>
      <w:spacing w:before="120"/>
      <w:outlineLvl w:val="1"/>
    </w:pPr>
    <w:rPr>
      <w:color w:val="auto"/>
      <w:sz w:val="34"/>
      <w:szCs w:val="28"/>
    </w:rPr>
  </w:style>
  <w:style w:type="paragraph" w:styleId="Heading3">
    <w:name w:val="heading 3"/>
    <w:basedOn w:val="Heading2"/>
    <w:next w:val="BodyText"/>
    <w:link w:val="Heading3Char"/>
    <w:uiPriority w:val="9"/>
    <w:unhideWhenUsed/>
    <w:qFormat/>
    <w:rsid w:val="008907B0"/>
    <w:pPr>
      <w:numPr>
        <w:ilvl w:val="2"/>
      </w:numPr>
      <w:outlineLvl w:val="2"/>
    </w:pPr>
    <w:rPr>
      <w:rFonts w:cs="Calibri"/>
      <w:sz w:val="28"/>
      <w:szCs w:val="24"/>
    </w:rPr>
  </w:style>
  <w:style w:type="paragraph" w:styleId="Heading4">
    <w:name w:val="heading 4"/>
    <w:basedOn w:val="Heading3"/>
    <w:next w:val="BodyText"/>
    <w:link w:val="Heading4Char"/>
    <w:uiPriority w:val="9"/>
    <w:unhideWhenUsed/>
    <w:qFormat/>
    <w:rsid w:val="008907B0"/>
    <w:pPr>
      <w:numPr>
        <w:ilvl w:val="3"/>
      </w:numPr>
      <w:outlineLvl w:val="3"/>
    </w:pPr>
    <w:rPr>
      <w:sz w:val="24"/>
    </w:rPr>
  </w:style>
  <w:style w:type="paragraph" w:styleId="Heading5">
    <w:name w:val="heading 5"/>
    <w:basedOn w:val="Heading4"/>
    <w:next w:val="BodyText"/>
    <w:link w:val="Heading5Char"/>
    <w:uiPriority w:val="9"/>
    <w:unhideWhenUsed/>
    <w:qFormat/>
    <w:rsid w:val="008907B0"/>
    <w:pPr>
      <w:numPr>
        <w:ilvl w:val="4"/>
      </w:numPr>
      <w:outlineLvl w:val="4"/>
    </w:pPr>
    <w:rPr>
      <w:sz w:val="22"/>
    </w:rPr>
  </w:style>
  <w:style w:type="paragraph" w:styleId="Heading6">
    <w:name w:val="heading 6"/>
    <w:basedOn w:val="Heading5"/>
    <w:next w:val="BodyText"/>
    <w:link w:val="Heading6Char"/>
    <w:uiPriority w:val="9"/>
    <w:unhideWhenUsed/>
    <w:qFormat/>
    <w:rsid w:val="008907B0"/>
    <w:pPr>
      <w:numPr>
        <w:ilvl w:val="5"/>
      </w:numPr>
      <w:outlineLvl w:val="5"/>
    </w:pPr>
    <w:rPr>
      <w:i/>
      <w:szCs w:val="20"/>
    </w:rPr>
  </w:style>
  <w:style w:type="paragraph" w:styleId="Heading7">
    <w:name w:val="heading 7"/>
    <w:basedOn w:val="Normal"/>
    <w:next w:val="Normal"/>
    <w:link w:val="Heading7Char"/>
    <w:uiPriority w:val="9"/>
    <w:unhideWhenUsed/>
    <w:qFormat/>
    <w:rsid w:val="00283A2E"/>
    <w:pPr>
      <w:keepNext/>
      <w:keepLines/>
      <w:numPr>
        <w:ilvl w:val="6"/>
        <w:numId w:val="1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83A2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83A2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BodyText"/>
    <w:link w:val="HeaderChar"/>
    <w:unhideWhenUsed/>
    <w:rsid w:val="000B069F"/>
    <w:pPr>
      <w:spacing w:before="60" w:after="60"/>
      <w:ind w:left="0"/>
      <w:jc w:val="right"/>
    </w:pPr>
    <w:rPr>
      <w:sz w:val="18"/>
      <w:szCs w:val="16"/>
    </w:rPr>
  </w:style>
  <w:style w:type="character" w:customStyle="1" w:styleId="HeaderChar">
    <w:name w:val="Header Char"/>
    <w:basedOn w:val="DefaultParagraphFont"/>
    <w:link w:val="Header"/>
    <w:rsid w:val="000B069F"/>
    <w:rPr>
      <w:rFonts w:ascii="Open Sans" w:eastAsia="Times New Roman" w:hAnsi="Open Sans" w:cs="Times New Roman"/>
      <w:sz w:val="18"/>
      <w:szCs w:val="16"/>
      <w:lang w:val="en-GB"/>
    </w:rPr>
  </w:style>
  <w:style w:type="paragraph" w:styleId="Footer">
    <w:name w:val="footer"/>
    <w:basedOn w:val="BodyText"/>
    <w:link w:val="FooterChar"/>
    <w:uiPriority w:val="99"/>
    <w:unhideWhenUsed/>
    <w:rsid w:val="005E5DF9"/>
    <w:pPr>
      <w:spacing w:before="0" w:after="0"/>
      <w:ind w:left="0"/>
      <w:jc w:val="right"/>
    </w:pPr>
    <w:rPr>
      <w:sz w:val="18"/>
    </w:rPr>
  </w:style>
  <w:style w:type="character" w:customStyle="1" w:styleId="FooterChar">
    <w:name w:val="Footer Char"/>
    <w:basedOn w:val="DefaultParagraphFont"/>
    <w:link w:val="Footer"/>
    <w:uiPriority w:val="99"/>
    <w:rsid w:val="005E5DF9"/>
    <w:rPr>
      <w:rFonts w:ascii="Open Sans" w:eastAsia="Times New Roman" w:hAnsi="Open Sans" w:cs="Times New Roman"/>
      <w:sz w:val="18"/>
      <w:szCs w:val="20"/>
      <w:lang w:val="en-GB"/>
    </w:rPr>
  </w:style>
  <w:style w:type="table" w:styleId="TableGrid">
    <w:name w:val="Table Grid"/>
    <w:basedOn w:val="TableNormal"/>
    <w:uiPriority w:val="39"/>
    <w:rsid w:val="008C6CFC"/>
    <w:pPr>
      <w:suppressAutoHyphens/>
      <w:spacing w:after="0" w:line="240" w:lineRule="auto"/>
    </w:pPr>
    <w:rPr>
      <w:sz w:val="20"/>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shd w:val="clear" w:color="auto" w:fill="auto"/>
    </w:tcPr>
  </w:style>
  <w:style w:type="character" w:customStyle="1" w:styleId="Heading1Char">
    <w:name w:val="Heading 1 Char"/>
    <w:aliases w:val="Section Title Char"/>
    <w:basedOn w:val="DefaultParagraphFont"/>
    <w:link w:val="Heading1"/>
    <w:uiPriority w:val="9"/>
    <w:rsid w:val="00283A2E"/>
    <w:rPr>
      <w:rFonts w:eastAsia="Times New Roman"/>
      <w:b/>
      <w:color w:val="54B948"/>
      <w:sz w:val="36"/>
      <w:szCs w:val="36"/>
      <w:lang w:val="en-GB"/>
    </w:rPr>
  </w:style>
  <w:style w:type="numbering" w:customStyle="1" w:styleId="Headings">
    <w:name w:val="Headings"/>
    <w:uiPriority w:val="99"/>
    <w:rsid w:val="00283A2E"/>
    <w:pPr>
      <w:numPr>
        <w:numId w:val="12"/>
      </w:numPr>
    </w:pPr>
  </w:style>
  <w:style w:type="character" w:customStyle="1" w:styleId="Heading2Char">
    <w:name w:val="Heading 2 Char"/>
    <w:basedOn w:val="DefaultParagraphFont"/>
    <w:link w:val="Heading2"/>
    <w:uiPriority w:val="9"/>
    <w:rsid w:val="001A6B2B"/>
    <w:rPr>
      <w:rFonts w:eastAsia="Times New Roman"/>
      <w:b/>
      <w:sz w:val="34"/>
      <w:szCs w:val="28"/>
      <w:lang w:val="en-GB"/>
    </w:rPr>
  </w:style>
  <w:style w:type="character" w:customStyle="1" w:styleId="Heading3Char">
    <w:name w:val="Heading 3 Char"/>
    <w:basedOn w:val="DefaultParagraphFont"/>
    <w:link w:val="Heading3"/>
    <w:uiPriority w:val="9"/>
    <w:rsid w:val="008907B0"/>
    <w:rPr>
      <w:rFonts w:eastAsia="Times New Roman" w:cs="Calibri"/>
      <w:b/>
      <w:sz w:val="28"/>
      <w:szCs w:val="24"/>
      <w:lang w:val="en-GB"/>
    </w:rPr>
  </w:style>
  <w:style w:type="character" w:customStyle="1" w:styleId="Heading4Char">
    <w:name w:val="Heading 4 Char"/>
    <w:basedOn w:val="DefaultParagraphFont"/>
    <w:link w:val="Heading4"/>
    <w:uiPriority w:val="9"/>
    <w:rsid w:val="008907B0"/>
    <w:rPr>
      <w:rFonts w:eastAsia="Times New Roman" w:cs="Calibri"/>
      <w:b/>
      <w:sz w:val="24"/>
      <w:szCs w:val="24"/>
      <w:lang w:val="en-GB"/>
    </w:rPr>
  </w:style>
  <w:style w:type="character" w:customStyle="1" w:styleId="Heading5Char">
    <w:name w:val="Heading 5 Char"/>
    <w:basedOn w:val="DefaultParagraphFont"/>
    <w:link w:val="Heading5"/>
    <w:uiPriority w:val="9"/>
    <w:rsid w:val="008907B0"/>
    <w:rPr>
      <w:rFonts w:eastAsia="Times New Roman" w:cs="Calibri"/>
      <w:b/>
      <w:szCs w:val="24"/>
      <w:lang w:val="en-GB"/>
    </w:rPr>
  </w:style>
  <w:style w:type="character" w:customStyle="1" w:styleId="Heading6Char">
    <w:name w:val="Heading 6 Char"/>
    <w:basedOn w:val="DefaultParagraphFont"/>
    <w:link w:val="Heading6"/>
    <w:uiPriority w:val="9"/>
    <w:rsid w:val="008907B0"/>
    <w:rPr>
      <w:rFonts w:eastAsia="Times New Roman" w:cs="Calibri"/>
      <w:b/>
      <w:i/>
      <w:lang w:val="en-GB"/>
    </w:rPr>
  </w:style>
  <w:style w:type="paragraph" w:customStyle="1" w:styleId="TableHeading">
    <w:name w:val="Table Heading"/>
    <w:basedOn w:val="BodyText"/>
    <w:qFormat/>
    <w:rsid w:val="002F1735"/>
    <w:pPr>
      <w:spacing w:before="60" w:after="60"/>
      <w:ind w:left="0"/>
    </w:pPr>
    <w:rPr>
      <w:b/>
      <w:color w:val="FFFFFF" w:themeColor="background1"/>
      <w:sz w:val="20"/>
      <w:szCs w:val="22"/>
    </w:rPr>
  </w:style>
  <w:style w:type="paragraph" w:customStyle="1" w:styleId="TableBody">
    <w:name w:val="Table Body"/>
    <w:basedOn w:val="BodyText"/>
    <w:qFormat/>
    <w:rsid w:val="00922C5C"/>
    <w:pPr>
      <w:spacing w:before="60" w:after="60"/>
      <w:ind w:left="0"/>
    </w:pPr>
    <w:rPr>
      <w:sz w:val="20"/>
    </w:rPr>
  </w:style>
  <w:style w:type="paragraph" w:customStyle="1" w:styleId="Legal">
    <w:name w:val="Legal"/>
    <w:basedOn w:val="BodyText"/>
    <w:rsid w:val="0038427E"/>
    <w:pPr>
      <w:spacing w:before="60" w:after="60"/>
    </w:pPr>
    <w:rPr>
      <w:sz w:val="18"/>
    </w:rPr>
  </w:style>
  <w:style w:type="paragraph" w:styleId="Date">
    <w:name w:val="Date"/>
    <w:basedOn w:val="BodyText"/>
    <w:next w:val="DocInfo"/>
    <w:link w:val="DateChar"/>
    <w:uiPriority w:val="99"/>
    <w:unhideWhenUsed/>
    <w:rsid w:val="00C06923"/>
    <w:pPr>
      <w:spacing w:before="0" w:after="0"/>
      <w:ind w:left="357" w:right="357"/>
    </w:pPr>
  </w:style>
  <w:style w:type="character" w:styleId="CommentReference">
    <w:name w:val="annotation reference"/>
    <w:basedOn w:val="DefaultParagraphFont"/>
    <w:unhideWhenUsed/>
    <w:rsid w:val="00DD4EFB"/>
    <w:rPr>
      <w:sz w:val="16"/>
      <w:szCs w:val="16"/>
    </w:rPr>
  </w:style>
  <w:style w:type="paragraph" w:styleId="CommentText">
    <w:name w:val="annotation text"/>
    <w:basedOn w:val="Normal"/>
    <w:link w:val="CommentTextChar"/>
    <w:unhideWhenUsed/>
    <w:rsid w:val="00DD4EFB"/>
    <w:rPr>
      <w:sz w:val="20"/>
    </w:rPr>
  </w:style>
  <w:style w:type="character" w:customStyle="1" w:styleId="CommentTextChar">
    <w:name w:val="Comment Text Char"/>
    <w:basedOn w:val="DefaultParagraphFont"/>
    <w:link w:val="CommentText"/>
    <w:rsid w:val="00DD4EFB"/>
    <w:rPr>
      <w:rFonts w:ascii="Open Sans" w:eastAsia="Times New Roman" w:hAnsi="Open Sans" w:cs="Times New Roman"/>
      <w:sz w:val="20"/>
      <w:szCs w:val="20"/>
    </w:rPr>
  </w:style>
  <w:style w:type="paragraph" w:styleId="CommentSubject">
    <w:name w:val="annotation subject"/>
    <w:basedOn w:val="CommentText"/>
    <w:next w:val="CommentText"/>
    <w:link w:val="CommentSubjectChar"/>
    <w:semiHidden/>
    <w:unhideWhenUsed/>
    <w:rsid w:val="00DD4EFB"/>
    <w:rPr>
      <w:b/>
      <w:bCs/>
    </w:rPr>
  </w:style>
  <w:style w:type="character" w:customStyle="1" w:styleId="CommentSubjectChar">
    <w:name w:val="Comment Subject Char"/>
    <w:basedOn w:val="CommentTextChar"/>
    <w:link w:val="CommentSubject"/>
    <w:uiPriority w:val="99"/>
    <w:semiHidden/>
    <w:rsid w:val="00DD4EFB"/>
    <w:rPr>
      <w:rFonts w:ascii="Open Sans" w:eastAsia="Times New Roman" w:hAnsi="Open Sans" w:cs="Times New Roman"/>
      <w:b/>
      <w:bCs/>
      <w:sz w:val="20"/>
      <w:szCs w:val="20"/>
    </w:rPr>
  </w:style>
  <w:style w:type="paragraph" w:styleId="BalloonText">
    <w:name w:val="Balloon Text"/>
    <w:basedOn w:val="Normal"/>
    <w:link w:val="BalloonTextChar"/>
    <w:semiHidden/>
    <w:unhideWhenUsed/>
    <w:rsid w:val="00DD4E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4EFB"/>
    <w:rPr>
      <w:rFonts w:ascii="Segoe UI" w:eastAsia="Times New Roman" w:hAnsi="Segoe UI" w:cs="Segoe UI"/>
      <w:sz w:val="18"/>
      <w:szCs w:val="18"/>
    </w:rPr>
  </w:style>
  <w:style w:type="paragraph" w:styleId="TOC1">
    <w:name w:val="toc 1"/>
    <w:basedOn w:val="BodyText"/>
    <w:next w:val="BodyText"/>
    <w:autoRedefine/>
    <w:uiPriority w:val="39"/>
    <w:unhideWhenUsed/>
    <w:rsid w:val="00170D7D"/>
    <w:pPr>
      <w:tabs>
        <w:tab w:val="left" w:pos="1258"/>
        <w:tab w:val="right" w:leader="dot" w:pos="10081"/>
      </w:tabs>
      <w:spacing w:after="0"/>
    </w:pPr>
    <w:rPr>
      <w:b/>
      <w:szCs w:val="28"/>
    </w:rPr>
  </w:style>
  <w:style w:type="paragraph" w:styleId="TOC2">
    <w:name w:val="toc 2"/>
    <w:basedOn w:val="TOC1"/>
    <w:next w:val="BodyText"/>
    <w:autoRedefine/>
    <w:uiPriority w:val="39"/>
    <w:unhideWhenUsed/>
    <w:rsid w:val="00EC4396"/>
    <w:pPr>
      <w:spacing w:before="60" w:after="60"/>
      <w:ind w:left="1258" w:hanging="181"/>
      <w:pPrChange w:id="0" w:author="Moses, Robinson" w:date="2023-04-05T03:31:00Z">
        <w:pPr>
          <w:tabs>
            <w:tab w:val="left" w:pos="1258"/>
            <w:tab w:val="right" w:leader="dot" w:pos="10081"/>
          </w:tabs>
          <w:suppressAutoHyphens/>
          <w:spacing w:before="60" w:after="60"/>
          <w:ind w:left="1258" w:hanging="181"/>
        </w:pPr>
      </w:pPrChange>
    </w:pPr>
    <w:rPr>
      <w:rFonts w:cs="Open Sans"/>
      <w:b w:val="0"/>
      <w:sz w:val="20"/>
      <w:rPrChange w:id="0" w:author="Moses, Robinson" w:date="2023-04-05T03:31:00Z">
        <w:rPr>
          <w:rFonts w:ascii="Open Sans" w:hAnsi="Open Sans" w:cs="Open Sans"/>
          <w:szCs w:val="28"/>
          <w:lang w:val="en-GB" w:eastAsia="en-US" w:bidi="ar-SA"/>
        </w:rPr>
      </w:rPrChange>
    </w:rPr>
  </w:style>
  <w:style w:type="paragraph" w:styleId="TOC3">
    <w:name w:val="toc 3"/>
    <w:basedOn w:val="TOC2"/>
    <w:next w:val="BodyText"/>
    <w:autoRedefine/>
    <w:uiPriority w:val="39"/>
    <w:unhideWhenUsed/>
    <w:rsid w:val="00EC37F8"/>
    <w:pPr>
      <w:tabs>
        <w:tab w:val="left" w:pos="2110"/>
      </w:tabs>
      <w:ind w:left="1621"/>
    </w:pPr>
  </w:style>
  <w:style w:type="character" w:styleId="Hyperlink">
    <w:name w:val="Hyperlink"/>
    <w:basedOn w:val="DefaultParagraphFont"/>
    <w:uiPriority w:val="99"/>
    <w:rsid w:val="00623692"/>
    <w:rPr>
      <w:color w:val="0000FF"/>
      <w:u w:val="single"/>
    </w:rPr>
  </w:style>
  <w:style w:type="numbering" w:customStyle="1" w:styleId="Captions">
    <w:name w:val="Captions"/>
    <w:uiPriority w:val="99"/>
    <w:rsid w:val="006B5D03"/>
    <w:pPr>
      <w:numPr>
        <w:numId w:val="10"/>
      </w:numPr>
    </w:pPr>
  </w:style>
  <w:style w:type="paragraph" w:customStyle="1" w:styleId="GlossaryHeading">
    <w:name w:val="Glossary Heading"/>
    <w:basedOn w:val="BodyText"/>
    <w:next w:val="GlossaryTerm"/>
    <w:uiPriority w:val="4"/>
    <w:qFormat/>
    <w:rsid w:val="00250D77"/>
    <w:pPr>
      <w:keepNext/>
      <w:pBdr>
        <w:top w:val="single" w:sz="4" w:space="1" w:color="auto"/>
      </w:pBdr>
      <w:spacing w:after="0"/>
      <w:ind w:left="0"/>
    </w:pPr>
    <w:rPr>
      <w:b/>
      <w:sz w:val="24"/>
    </w:rPr>
  </w:style>
  <w:style w:type="paragraph" w:customStyle="1" w:styleId="GlossaryTerm">
    <w:name w:val="Glossary Term"/>
    <w:basedOn w:val="BodyText"/>
    <w:next w:val="GlossaryDescription"/>
    <w:uiPriority w:val="4"/>
    <w:qFormat/>
    <w:rsid w:val="00B053C3"/>
    <w:pPr>
      <w:keepNext/>
      <w:spacing w:before="0" w:after="0"/>
    </w:pPr>
    <w:rPr>
      <w:b/>
    </w:rPr>
  </w:style>
  <w:style w:type="paragraph" w:customStyle="1" w:styleId="GlossaryDescription">
    <w:name w:val="Glossary Description"/>
    <w:basedOn w:val="BodyText"/>
    <w:uiPriority w:val="4"/>
    <w:qFormat/>
    <w:rsid w:val="00B053C3"/>
    <w:pPr>
      <w:spacing w:before="0"/>
      <w:ind w:left="1077"/>
    </w:pPr>
  </w:style>
  <w:style w:type="paragraph" w:styleId="Index1">
    <w:name w:val="index 1"/>
    <w:basedOn w:val="BodyText"/>
    <w:autoRedefine/>
    <w:uiPriority w:val="99"/>
    <w:unhideWhenUsed/>
    <w:rsid w:val="0066776B"/>
    <w:pPr>
      <w:tabs>
        <w:tab w:val="right" w:leader="dot" w:pos="4310"/>
        <w:tab w:val="right" w:leader="dot" w:pos="4649"/>
      </w:tabs>
      <w:spacing w:before="60" w:after="60"/>
      <w:ind w:left="901" w:right="284" w:hanging="181"/>
    </w:pPr>
    <w:rPr>
      <w:sz w:val="18"/>
    </w:rPr>
  </w:style>
  <w:style w:type="numbering" w:customStyle="1" w:styleId="TableNumberLists">
    <w:name w:val="Table Number Lists"/>
    <w:uiPriority w:val="99"/>
    <w:rsid w:val="0024562E"/>
    <w:pPr>
      <w:numPr>
        <w:numId w:val="3"/>
      </w:numPr>
    </w:pPr>
  </w:style>
  <w:style w:type="paragraph" w:customStyle="1" w:styleId="Warning">
    <w:name w:val="Warning"/>
    <w:basedOn w:val="BodyText"/>
    <w:next w:val="BodyText"/>
    <w:uiPriority w:val="9"/>
    <w:qFormat/>
    <w:rsid w:val="00D71F7A"/>
    <w:pPr>
      <w:numPr>
        <w:numId w:val="8"/>
      </w:numPr>
      <w:shd w:val="clear" w:color="auto" w:fill="FBE4D5" w:themeFill="accent2" w:themeFillTint="33"/>
      <w:tabs>
        <w:tab w:val="left" w:pos="720"/>
        <w:tab w:val="left" w:pos="1440"/>
      </w:tabs>
      <w:ind w:left="1797" w:hanging="1440"/>
    </w:pPr>
  </w:style>
  <w:style w:type="paragraph" w:customStyle="1" w:styleId="Caution">
    <w:name w:val="Caution"/>
    <w:basedOn w:val="BodyText"/>
    <w:next w:val="BodyText"/>
    <w:uiPriority w:val="9"/>
    <w:qFormat/>
    <w:rsid w:val="006235FF"/>
    <w:pPr>
      <w:numPr>
        <w:numId w:val="9"/>
      </w:numPr>
      <w:shd w:val="clear" w:color="auto" w:fill="FFF2CC" w:themeFill="accent4" w:themeFillTint="33"/>
      <w:tabs>
        <w:tab w:val="left" w:pos="720"/>
        <w:tab w:val="left" w:pos="1440"/>
      </w:tabs>
      <w:ind w:left="1797" w:hanging="1440"/>
    </w:pPr>
  </w:style>
  <w:style w:type="paragraph" w:customStyle="1" w:styleId="Note">
    <w:name w:val="Note"/>
    <w:basedOn w:val="BodyText"/>
    <w:next w:val="BodyText"/>
    <w:uiPriority w:val="9"/>
    <w:qFormat/>
    <w:rsid w:val="00543953"/>
    <w:pPr>
      <w:shd w:val="clear" w:color="auto" w:fill="E2EFD9" w:themeFill="accent6" w:themeFillTint="33"/>
      <w:ind w:left="1571" w:hanging="851"/>
    </w:pPr>
  </w:style>
  <w:style w:type="paragraph" w:styleId="ListBullet">
    <w:name w:val="List Bullet"/>
    <w:basedOn w:val="BodyText"/>
    <w:uiPriority w:val="4"/>
    <w:qFormat/>
    <w:rsid w:val="00C26B25"/>
    <w:pPr>
      <w:numPr>
        <w:numId w:val="13"/>
      </w:numPr>
    </w:pPr>
    <w:rPr>
      <w:color w:val="4472C4" w:themeColor="accent1"/>
    </w:rPr>
  </w:style>
  <w:style w:type="paragraph" w:styleId="ListBullet2">
    <w:name w:val="List Bullet 2"/>
    <w:basedOn w:val="ListBullet"/>
    <w:uiPriority w:val="9"/>
    <w:qFormat/>
    <w:rsid w:val="00C4427F"/>
    <w:pPr>
      <w:numPr>
        <w:numId w:val="0"/>
      </w:numPr>
      <w:ind w:left="1440" w:hanging="363"/>
    </w:pPr>
  </w:style>
  <w:style w:type="paragraph" w:styleId="ListBullet3">
    <w:name w:val="List Bullet 3"/>
    <w:basedOn w:val="ListBullet2"/>
    <w:uiPriority w:val="99"/>
    <w:unhideWhenUsed/>
    <w:rsid w:val="00C4427F"/>
    <w:pPr>
      <w:ind w:left="1797" w:hanging="357"/>
    </w:pPr>
  </w:style>
  <w:style w:type="paragraph" w:customStyle="1" w:styleId="Product">
    <w:name w:val="Product"/>
    <w:next w:val="Title"/>
    <w:link w:val="ProductChar"/>
    <w:rsid w:val="00A9728D"/>
    <w:pPr>
      <w:suppressAutoHyphens/>
      <w:spacing w:after="120" w:line="240" w:lineRule="auto"/>
      <w:ind w:left="357" w:right="357"/>
      <w:contextualSpacing/>
      <w:outlineLvl w:val="1"/>
    </w:pPr>
    <w:rPr>
      <w:rFonts w:ascii="Raleway Black" w:eastAsia="Times New Roman" w:hAnsi="Raleway Black"/>
      <w:sz w:val="48"/>
      <w:szCs w:val="60"/>
      <w:lang w:val="en-GB"/>
    </w:rPr>
  </w:style>
  <w:style w:type="paragraph" w:styleId="Title">
    <w:name w:val="Title"/>
    <w:aliases w:val="DocTitle"/>
    <w:next w:val="DocInfo"/>
    <w:link w:val="TitleChar"/>
    <w:uiPriority w:val="10"/>
    <w:qFormat/>
    <w:rsid w:val="00A9728D"/>
    <w:pPr>
      <w:pBdr>
        <w:bottom w:val="single" w:sz="48" w:space="10" w:color="54B948"/>
      </w:pBdr>
      <w:suppressAutoHyphens/>
      <w:spacing w:after="120" w:line="240" w:lineRule="auto"/>
      <w:ind w:left="357" w:right="357"/>
      <w:contextualSpacing/>
      <w:outlineLvl w:val="2"/>
    </w:pPr>
    <w:rPr>
      <w:rFonts w:eastAsiaTheme="majorEastAsia" w:cstheme="majorBidi"/>
      <w:b/>
      <w:sz w:val="48"/>
      <w:szCs w:val="56"/>
      <w:lang w:val="en-GB"/>
    </w:rPr>
  </w:style>
  <w:style w:type="character" w:customStyle="1" w:styleId="TitleChar">
    <w:name w:val="Title Char"/>
    <w:aliases w:val="DocTitle Char"/>
    <w:basedOn w:val="DefaultParagraphFont"/>
    <w:link w:val="Title"/>
    <w:uiPriority w:val="10"/>
    <w:rsid w:val="00A9728D"/>
    <w:rPr>
      <w:rFonts w:ascii="Open Sans" w:eastAsiaTheme="majorEastAsia" w:hAnsi="Open Sans" w:cstheme="majorBidi"/>
      <w:b/>
      <w:sz w:val="48"/>
      <w:szCs w:val="56"/>
      <w:lang w:val="en-GB"/>
    </w:rPr>
  </w:style>
  <w:style w:type="character" w:customStyle="1" w:styleId="ProductChar">
    <w:name w:val="Product Char"/>
    <w:basedOn w:val="DefaultParagraphFont"/>
    <w:link w:val="Product"/>
    <w:rsid w:val="00A9728D"/>
    <w:rPr>
      <w:rFonts w:ascii="Raleway Black" w:eastAsia="Times New Roman" w:hAnsi="Raleway Black" w:cs="Times New Roman"/>
      <w:sz w:val="48"/>
      <w:szCs w:val="60"/>
      <w:lang w:val="en-GB"/>
    </w:rPr>
  </w:style>
  <w:style w:type="paragraph" w:customStyle="1" w:styleId="DocInfo">
    <w:name w:val="Doc Info"/>
    <w:basedOn w:val="BodyText"/>
    <w:rsid w:val="008D5BD1"/>
    <w:pPr>
      <w:spacing w:before="6000" w:after="0"/>
      <w:ind w:left="357" w:right="357"/>
      <w:contextualSpacing/>
    </w:pPr>
  </w:style>
  <w:style w:type="paragraph" w:styleId="BodyText">
    <w:name w:val="Body Text"/>
    <w:link w:val="BodyTextChar"/>
    <w:qFormat/>
    <w:rsid w:val="00A370A3"/>
    <w:pPr>
      <w:suppressAutoHyphens/>
      <w:spacing w:before="120" w:after="120" w:line="240" w:lineRule="auto"/>
      <w:ind w:left="720"/>
    </w:pPr>
    <w:rPr>
      <w:rFonts w:eastAsia="Times New Roman"/>
      <w:lang w:val="en-GB"/>
    </w:rPr>
  </w:style>
  <w:style w:type="character" w:customStyle="1" w:styleId="BodyTextChar">
    <w:name w:val="Body Text Char"/>
    <w:basedOn w:val="DefaultParagraphFont"/>
    <w:link w:val="BodyText"/>
    <w:rsid w:val="008919F8"/>
    <w:rPr>
      <w:rFonts w:ascii="Open Sans" w:eastAsia="Times New Roman" w:hAnsi="Open Sans" w:cs="Times New Roman"/>
      <w:szCs w:val="20"/>
      <w:lang w:val="en-GB"/>
    </w:rPr>
  </w:style>
  <w:style w:type="paragraph" w:styleId="BodyText2">
    <w:name w:val="Body Text 2"/>
    <w:basedOn w:val="BodyText"/>
    <w:link w:val="BodyText2Char"/>
    <w:uiPriority w:val="9"/>
    <w:rsid w:val="00AF272C"/>
    <w:pPr>
      <w:ind w:left="1077"/>
    </w:pPr>
  </w:style>
  <w:style w:type="character" w:customStyle="1" w:styleId="BodyText2Char">
    <w:name w:val="Body Text 2 Char"/>
    <w:basedOn w:val="DefaultParagraphFont"/>
    <w:link w:val="BodyText2"/>
    <w:uiPriority w:val="9"/>
    <w:rsid w:val="008033AC"/>
    <w:rPr>
      <w:rFonts w:ascii="Open Sans" w:eastAsia="Times New Roman" w:hAnsi="Open Sans" w:cs="Times New Roman"/>
      <w:szCs w:val="20"/>
      <w:lang w:val="en-GB"/>
    </w:rPr>
  </w:style>
  <w:style w:type="paragraph" w:customStyle="1" w:styleId="TableWarning">
    <w:name w:val="Table Warning"/>
    <w:basedOn w:val="TableBody"/>
    <w:next w:val="TableBody"/>
    <w:uiPriority w:val="9"/>
    <w:qFormat/>
    <w:rsid w:val="008270F5"/>
    <w:pPr>
      <w:shd w:val="clear" w:color="auto" w:fill="FBE4D5" w:themeFill="accent2" w:themeFillTint="33"/>
      <w:tabs>
        <w:tab w:val="left" w:pos="1077"/>
      </w:tabs>
      <w:ind w:left="284" w:hanging="284"/>
    </w:pPr>
  </w:style>
  <w:style w:type="numbering" w:customStyle="1" w:styleId="BulletLists">
    <w:name w:val="Bullet Lists"/>
    <w:uiPriority w:val="99"/>
    <w:rsid w:val="00921C30"/>
    <w:pPr>
      <w:numPr>
        <w:numId w:val="1"/>
      </w:numPr>
    </w:pPr>
  </w:style>
  <w:style w:type="paragraph" w:styleId="ListNumber">
    <w:name w:val="List Number"/>
    <w:basedOn w:val="BodyText"/>
    <w:uiPriority w:val="4"/>
    <w:unhideWhenUsed/>
    <w:qFormat/>
    <w:rsid w:val="00357C62"/>
    <w:pPr>
      <w:numPr>
        <w:numId w:val="2"/>
      </w:numPr>
    </w:pPr>
  </w:style>
  <w:style w:type="paragraph" w:styleId="ListNumber2">
    <w:name w:val="List Number 2"/>
    <w:basedOn w:val="ListNumber"/>
    <w:uiPriority w:val="9"/>
    <w:unhideWhenUsed/>
    <w:qFormat/>
    <w:rsid w:val="00C4427F"/>
    <w:pPr>
      <w:numPr>
        <w:ilvl w:val="1"/>
      </w:numPr>
    </w:pPr>
  </w:style>
  <w:style w:type="paragraph" w:styleId="ListNumber3">
    <w:name w:val="List Number 3"/>
    <w:basedOn w:val="ListNumber2"/>
    <w:uiPriority w:val="99"/>
    <w:unhideWhenUsed/>
    <w:rsid w:val="00C4427F"/>
    <w:pPr>
      <w:numPr>
        <w:ilvl w:val="2"/>
      </w:numPr>
    </w:pPr>
  </w:style>
  <w:style w:type="numbering" w:customStyle="1" w:styleId="NumberLists">
    <w:name w:val="Number Lists"/>
    <w:uiPriority w:val="99"/>
    <w:rsid w:val="00357C62"/>
    <w:pPr>
      <w:numPr>
        <w:numId w:val="2"/>
      </w:numPr>
    </w:pPr>
  </w:style>
  <w:style w:type="character" w:customStyle="1" w:styleId="DateChar">
    <w:name w:val="Date Char"/>
    <w:basedOn w:val="DefaultParagraphFont"/>
    <w:link w:val="Date"/>
    <w:uiPriority w:val="99"/>
    <w:rsid w:val="00C06923"/>
    <w:rPr>
      <w:rFonts w:ascii="Open Sans" w:eastAsia="Times New Roman" w:hAnsi="Open Sans" w:cs="Times New Roman"/>
      <w:szCs w:val="20"/>
      <w:lang w:val="en-GB"/>
    </w:rPr>
  </w:style>
  <w:style w:type="paragraph" w:styleId="ListContinue">
    <w:name w:val="List Continue"/>
    <w:basedOn w:val="BodyText"/>
    <w:uiPriority w:val="4"/>
    <w:unhideWhenUsed/>
    <w:qFormat/>
    <w:rsid w:val="00357C62"/>
    <w:pPr>
      <w:ind w:left="1077"/>
    </w:pPr>
  </w:style>
  <w:style w:type="paragraph" w:styleId="ListContinue2">
    <w:name w:val="List Continue 2"/>
    <w:basedOn w:val="ListContinue"/>
    <w:uiPriority w:val="9"/>
    <w:unhideWhenUsed/>
    <w:qFormat/>
    <w:rsid w:val="00357C62"/>
    <w:pPr>
      <w:ind w:left="1440"/>
    </w:pPr>
  </w:style>
  <w:style w:type="paragraph" w:styleId="ListContinue3">
    <w:name w:val="List Continue 3"/>
    <w:basedOn w:val="ListContinue2"/>
    <w:uiPriority w:val="99"/>
    <w:unhideWhenUsed/>
    <w:rsid w:val="00357C62"/>
    <w:pPr>
      <w:ind w:left="1797"/>
    </w:pPr>
  </w:style>
  <w:style w:type="paragraph" w:customStyle="1" w:styleId="TableCaption">
    <w:name w:val="Table Caption"/>
    <w:basedOn w:val="BodyText"/>
    <w:next w:val="BodyText"/>
    <w:uiPriority w:val="4"/>
    <w:qFormat/>
    <w:rsid w:val="006B5D03"/>
    <w:pPr>
      <w:keepNext/>
      <w:numPr>
        <w:ilvl w:val="2"/>
        <w:numId w:val="16"/>
      </w:numPr>
      <w:tabs>
        <w:tab w:val="left" w:pos="1440"/>
      </w:tabs>
      <w:spacing w:before="240"/>
    </w:pPr>
    <w:rPr>
      <w:i/>
      <w:sz w:val="20"/>
    </w:rPr>
  </w:style>
  <w:style w:type="paragraph" w:customStyle="1" w:styleId="FigureCaption">
    <w:name w:val="Figure Caption"/>
    <w:basedOn w:val="BodyText"/>
    <w:next w:val="BodyText"/>
    <w:qFormat/>
    <w:rsid w:val="006B5D03"/>
    <w:pPr>
      <w:keepNext/>
      <w:numPr>
        <w:numId w:val="16"/>
      </w:numPr>
      <w:spacing w:before="240"/>
    </w:pPr>
    <w:rPr>
      <w:i/>
      <w:iCs/>
      <w:sz w:val="20"/>
      <w:szCs w:val="18"/>
    </w:rPr>
  </w:style>
  <w:style w:type="paragraph" w:customStyle="1" w:styleId="Caution2">
    <w:name w:val="Caution 2"/>
    <w:basedOn w:val="Caution"/>
    <w:next w:val="BodyText2"/>
    <w:uiPriority w:val="9"/>
    <w:qFormat/>
    <w:rsid w:val="006235FF"/>
    <w:pPr>
      <w:numPr>
        <w:ilvl w:val="1"/>
      </w:numPr>
      <w:tabs>
        <w:tab w:val="clear" w:pos="720"/>
        <w:tab w:val="clear" w:pos="1440"/>
        <w:tab w:val="left" w:pos="1077"/>
        <w:tab w:val="left" w:pos="1797"/>
      </w:tabs>
      <w:ind w:left="2154" w:hanging="1797"/>
    </w:pPr>
  </w:style>
  <w:style w:type="character" w:customStyle="1" w:styleId="Code">
    <w:name w:val="Code"/>
    <w:uiPriority w:val="9"/>
    <w:rsid w:val="00D27EB9"/>
    <w:rPr>
      <w:rFonts w:ascii="Courier New" w:hAnsi="Courier New"/>
      <w:bdr w:val="none" w:sz="0" w:space="0" w:color="auto"/>
      <w:shd w:val="clear" w:color="auto" w:fill="F2F2F2" w:themeFill="background1" w:themeFillShade="F2"/>
    </w:rPr>
  </w:style>
  <w:style w:type="paragraph" w:customStyle="1" w:styleId="TableListNumber">
    <w:name w:val="Table List Number"/>
    <w:basedOn w:val="TableBody"/>
    <w:uiPriority w:val="9"/>
    <w:qFormat/>
    <w:rsid w:val="0024562E"/>
    <w:pPr>
      <w:numPr>
        <w:numId w:val="5"/>
      </w:numPr>
    </w:pPr>
  </w:style>
  <w:style w:type="table" w:customStyle="1" w:styleId="TableHeadingTop">
    <w:name w:val="Table Heading Top"/>
    <w:basedOn w:val="TableGrid"/>
    <w:uiPriority w:val="99"/>
    <w:rsid w:val="00177F20"/>
    <w:tblPr/>
    <w:tcPr>
      <w:shd w:val="clear" w:color="auto" w:fill="auto"/>
    </w:tcPr>
    <w:tblStylePr w:type="firstRow">
      <w:rPr>
        <w:rFonts w:ascii="Segoe UI" w:hAnsi="Segoe UI"/>
        <w:b w:val="0"/>
        <w:color w:val="FFFFFF" w:themeColor="background1"/>
        <w:sz w:val="20"/>
      </w:rPr>
      <w:tblPr/>
      <w:trPr>
        <w:tblHeader/>
      </w:trPr>
      <w:tcPr>
        <w:shd w:val="clear" w:color="auto" w:fill="54B948"/>
      </w:tcPr>
    </w:tblStylePr>
  </w:style>
  <w:style w:type="paragraph" w:customStyle="1" w:styleId="TableListNumber2">
    <w:name w:val="Table List Number 2"/>
    <w:basedOn w:val="TableListNumber"/>
    <w:uiPriority w:val="9"/>
    <w:rsid w:val="00DD3765"/>
    <w:pPr>
      <w:keepNext/>
      <w:numPr>
        <w:ilvl w:val="1"/>
      </w:numPr>
    </w:pPr>
  </w:style>
  <w:style w:type="paragraph" w:customStyle="1" w:styleId="TableListBullet">
    <w:name w:val="Table List Bullet"/>
    <w:basedOn w:val="TableBody"/>
    <w:uiPriority w:val="9"/>
    <w:qFormat/>
    <w:rsid w:val="002F1735"/>
    <w:pPr>
      <w:numPr>
        <w:numId w:val="31"/>
      </w:numPr>
    </w:pPr>
  </w:style>
  <w:style w:type="paragraph" w:customStyle="1" w:styleId="TableListBullet2">
    <w:name w:val="Table List Bullet 2"/>
    <w:basedOn w:val="TableListBullet"/>
    <w:uiPriority w:val="9"/>
    <w:rsid w:val="00DD3765"/>
    <w:pPr>
      <w:numPr>
        <w:ilvl w:val="1"/>
      </w:numPr>
    </w:pPr>
  </w:style>
  <w:style w:type="paragraph" w:customStyle="1" w:styleId="TableListContinue">
    <w:name w:val="Table List Continue"/>
    <w:basedOn w:val="TableBody"/>
    <w:uiPriority w:val="9"/>
    <w:qFormat/>
    <w:rsid w:val="00BD5A8C"/>
    <w:pPr>
      <w:ind w:left="284"/>
    </w:pPr>
  </w:style>
  <w:style w:type="paragraph" w:customStyle="1" w:styleId="TableListContinue2">
    <w:name w:val="Table List Continue 2"/>
    <w:basedOn w:val="TableListContinue"/>
    <w:uiPriority w:val="9"/>
    <w:rsid w:val="00BD5A8C"/>
    <w:pPr>
      <w:ind w:left="567"/>
    </w:pPr>
  </w:style>
  <w:style w:type="numbering" w:customStyle="1" w:styleId="TableBulletLists">
    <w:name w:val="Table Bullet Lists"/>
    <w:uiPriority w:val="99"/>
    <w:rsid w:val="00CF242C"/>
    <w:pPr>
      <w:numPr>
        <w:numId w:val="4"/>
      </w:numPr>
    </w:pPr>
  </w:style>
  <w:style w:type="paragraph" w:customStyle="1" w:styleId="Warning2">
    <w:name w:val="Warning 2"/>
    <w:basedOn w:val="Warning"/>
    <w:next w:val="BodyText2"/>
    <w:uiPriority w:val="9"/>
    <w:qFormat/>
    <w:rsid w:val="00D71F7A"/>
    <w:pPr>
      <w:numPr>
        <w:ilvl w:val="1"/>
      </w:numPr>
      <w:tabs>
        <w:tab w:val="clear" w:pos="720"/>
        <w:tab w:val="clear" w:pos="1440"/>
        <w:tab w:val="left" w:pos="1077"/>
        <w:tab w:val="left" w:pos="1797"/>
      </w:tabs>
      <w:suppressAutoHyphens w:val="0"/>
      <w:ind w:left="2154" w:hanging="1797"/>
    </w:pPr>
  </w:style>
  <w:style w:type="paragraph" w:customStyle="1" w:styleId="Warning3">
    <w:name w:val="Warning 3"/>
    <w:basedOn w:val="Warning2"/>
    <w:next w:val="Normal"/>
    <w:uiPriority w:val="9"/>
    <w:rsid w:val="00D71F7A"/>
    <w:pPr>
      <w:numPr>
        <w:ilvl w:val="2"/>
      </w:numPr>
      <w:tabs>
        <w:tab w:val="clear" w:pos="1077"/>
        <w:tab w:val="clear" w:pos="1797"/>
        <w:tab w:val="left" w:pos="1440"/>
        <w:tab w:val="left" w:pos="2155"/>
      </w:tabs>
      <w:ind w:left="2512" w:hanging="2155"/>
    </w:pPr>
  </w:style>
  <w:style w:type="paragraph" w:customStyle="1" w:styleId="LOTHeading">
    <w:name w:val="LOT Heading"/>
    <w:basedOn w:val="NoTOCHeading1"/>
    <w:next w:val="BodyText"/>
    <w:rsid w:val="001E7959"/>
    <w:pPr>
      <w:pageBreakBefore w:val="0"/>
      <w:outlineLvl w:val="1"/>
    </w:pPr>
    <w:rPr>
      <w:sz w:val="32"/>
    </w:rPr>
  </w:style>
  <w:style w:type="paragraph" w:customStyle="1" w:styleId="TableCaution">
    <w:name w:val="Table Caution"/>
    <w:basedOn w:val="TableBody"/>
    <w:next w:val="TableBody"/>
    <w:uiPriority w:val="4"/>
    <w:qFormat/>
    <w:rsid w:val="00A3154F"/>
    <w:pPr>
      <w:shd w:val="clear" w:color="auto" w:fill="FFF2CC" w:themeFill="accent4" w:themeFillTint="33"/>
      <w:tabs>
        <w:tab w:val="left" w:pos="1077"/>
      </w:tabs>
      <w:ind w:left="284" w:hanging="284"/>
    </w:pPr>
  </w:style>
  <w:style w:type="paragraph" w:customStyle="1" w:styleId="TableNote">
    <w:name w:val="Table Note"/>
    <w:basedOn w:val="TableBody"/>
    <w:next w:val="TableBody"/>
    <w:uiPriority w:val="9"/>
    <w:qFormat/>
    <w:rsid w:val="008270F5"/>
    <w:pPr>
      <w:shd w:val="clear" w:color="auto" w:fill="E2EFD9" w:themeFill="accent6" w:themeFillTint="33"/>
      <w:tabs>
        <w:tab w:val="left" w:pos="720"/>
      </w:tabs>
      <w:ind w:left="284" w:hanging="284"/>
    </w:pPr>
  </w:style>
  <w:style w:type="paragraph" w:customStyle="1" w:styleId="NoTOCHeading1">
    <w:name w:val="NoTOC Heading 1"/>
    <w:basedOn w:val="Heading1"/>
    <w:next w:val="BodyText"/>
    <w:rsid w:val="00FC33F8"/>
  </w:style>
  <w:style w:type="paragraph" w:customStyle="1" w:styleId="CodeBody">
    <w:name w:val="Code Body"/>
    <w:basedOn w:val="BodyText"/>
    <w:uiPriority w:val="4"/>
    <w:qFormat/>
    <w:rsid w:val="007663E9"/>
    <w:pPr>
      <w:shd w:val="clear" w:color="auto" w:fill="F2F2F2" w:themeFill="background1" w:themeFillShade="F2"/>
      <w:spacing w:before="0"/>
      <w:contextualSpacing/>
    </w:pPr>
    <w:rPr>
      <w:rFonts w:ascii="Courier New" w:hAnsi="Courier New"/>
    </w:rPr>
  </w:style>
  <w:style w:type="table" w:customStyle="1" w:styleId="TableHeadingLeft">
    <w:name w:val="Table Heading Left"/>
    <w:basedOn w:val="TableGrid"/>
    <w:uiPriority w:val="99"/>
    <w:rsid w:val="001871F6"/>
    <w:tblPr/>
    <w:tcPr>
      <w:shd w:val="clear" w:color="auto" w:fill="auto"/>
    </w:tcPr>
    <w:tblStylePr w:type="firstCol">
      <w:rPr>
        <w:rFonts w:ascii="Segoe UI" w:hAnsi="Segoe UI"/>
        <w:color w:val="FFFFFF" w:themeColor="background1"/>
        <w:sz w:val="20"/>
      </w:rPr>
      <w:tblPr/>
      <w:tcPr>
        <w:shd w:val="clear" w:color="auto" w:fill="54B948"/>
      </w:tcPr>
    </w:tblStylePr>
  </w:style>
  <w:style w:type="table" w:customStyle="1" w:styleId="TableHeadingTopLeft">
    <w:name w:val="Table Heading Top+Left"/>
    <w:basedOn w:val="TableGrid"/>
    <w:uiPriority w:val="99"/>
    <w:rsid w:val="001871F6"/>
    <w:tblPr/>
    <w:tcPr>
      <w:shd w:val="clear" w:color="auto" w:fill="auto"/>
    </w:tcPr>
    <w:tblStylePr w:type="firstRow">
      <w:rPr>
        <w:rFonts w:ascii="Segoe UI" w:hAnsi="Segoe UI"/>
        <w:color w:val="FFFFFF" w:themeColor="background1"/>
        <w:sz w:val="20"/>
      </w:rPr>
      <w:tblPr/>
      <w:tcPr>
        <w:shd w:val="clear" w:color="auto" w:fill="54B948"/>
      </w:tcPr>
    </w:tblStylePr>
    <w:tblStylePr w:type="firstCol">
      <w:rPr>
        <w:rFonts w:ascii="Segoe UI" w:hAnsi="Segoe UI"/>
        <w:color w:val="FFFFFF" w:themeColor="background1"/>
        <w:sz w:val="20"/>
      </w:rPr>
      <w:tblPr/>
      <w:tcPr>
        <w:shd w:val="clear" w:color="auto" w:fill="54B948"/>
      </w:tcPr>
    </w:tblStylePr>
  </w:style>
  <w:style w:type="table" w:customStyle="1" w:styleId="TableNoLines">
    <w:name w:val="Table NoLines"/>
    <w:basedOn w:val="TableGrid"/>
    <w:uiPriority w:val="99"/>
    <w:rsid w:val="0024562E"/>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auto"/>
    </w:tcPr>
  </w:style>
  <w:style w:type="paragraph" w:customStyle="1" w:styleId="CodeBody2">
    <w:name w:val="Code Body 2"/>
    <w:basedOn w:val="CodeBody"/>
    <w:uiPriority w:val="4"/>
    <w:rsid w:val="00AF272C"/>
    <w:pPr>
      <w:ind w:left="1077"/>
    </w:pPr>
  </w:style>
  <w:style w:type="paragraph" w:customStyle="1" w:styleId="CodeBody3">
    <w:name w:val="Code Body 3"/>
    <w:basedOn w:val="CodeBody2"/>
    <w:uiPriority w:val="4"/>
    <w:rsid w:val="00AF272C"/>
    <w:pPr>
      <w:ind w:left="1440"/>
    </w:pPr>
  </w:style>
  <w:style w:type="paragraph" w:customStyle="1" w:styleId="Caution3">
    <w:name w:val="Caution 3"/>
    <w:basedOn w:val="Caution2"/>
    <w:next w:val="Normal"/>
    <w:uiPriority w:val="9"/>
    <w:rsid w:val="006235FF"/>
    <w:pPr>
      <w:numPr>
        <w:ilvl w:val="2"/>
      </w:numPr>
      <w:tabs>
        <w:tab w:val="clear" w:pos="1077"/>
        <w:tab w:val="left" w:pos="1440"/>
        <w:tab w:val="left" w:pos="2155"/>
      </w:tabs>
      <w:ind w:left="2512" w:hanging="2155"/>
    </w:pPr>
  </w:style>
  <w:style w:type="paragraph" w:customStyle="1" w:styleId="Note2">
    <w:name w:val="Note 2"/>
    <w:basedOn w:val="Note"/>
    <w:next w:val="BodyText2"/>
    <w:uiPriority w:val="9"/>
    <w:qFormat/>
    <w:rsid w:val="009724BF"/>
    <w:pPr>
      <w:ind w:left="1928"/>
    </w:pPr>
  </w:style>
  <w:style w:type="paragraph" w:customStyle="1" w:styleId="Note3">
    <w:name w:val="Note 3"/>
    <w:basedOn w:val="Note2"/>
    <w:next w:val="Normal"/>
    <w:uiPriority w:val="9"/>
    <w:rsid w:val="009724BF"/>
    <w:pPr>
      <w:ind w:left="2291"/>
    </w:pPr>
  </w:style>
  <w:style w:type="paragraph" w:customStyle="1" w:styleId="Confidentiality">
    <w:name w:val="Confidentiality"/>
    <w:basedOn w:val="Footer"/>
    <w:rsid w:val="00545DAA"/>
    <w:pPr>
      <w:jc w:val="center"/>
    </w:pPr>
    <w:rPr>
      <w:sz w:val="16"/>
      <w:szCs w:val="16"/>
    </w:rPr>
  </w:style>
  <w:style w:type="paragraph" w:styleId="Revision">
    <w:name w:val="Revision"/>
    <w:hidden/>
    <w:uiPriority w:val="99"/>
    <w:semiHidden/>
    <w:rsid w:val="00167109"/>
    <w:pPr>
      <w:spacing w:after="0" w:line="240" w:lineRule="auto"/>
    </w:pPr>
    <w:rPr>
      <w:rFonts w:eastAsia="Times New Roman"/>
      <w:lang w:val="en-GB"/>
    </w:rPr>
  </w:style>
  <w:style w:type="character" w:customStyle="1" w:styleId="Bold">
    <w:name w:val="Bold"/>
    <w:uiPriority w:val="4"/>
    <w:qFormat/>
    <w:rsid w:val="00AF52D6"/>
    <w:rPr>
      <w:b/>
    </w:rPr>
  </w:style>
  <w:style w:type="character" w:customStyle="1" w:styleId="BoldItalic">
    <w:name w:val="Bold Italic"/>
    <w:uiPriority w:val="4"/>
    <w:qFormat/>
    <w:rsid w:val="00AF52D6"/>
    <w:rPr>
      <w:b/>
      <w:i/>
    </w:rPr>
  </w:style>
  <w:style w:type="character" w:customStyle="1" w:styleId="Italic">
    <w:name w:val="Italic"/>
    <w:uiPriority w:val="4"/>
    <w:qFormat/>
    <w:rsid w:val="00AF52D6"/>
    <w:rPr>
      <w:i/>
    </w:rPr>
  </w:style>
  <w:style w:type="paragraph" w:customStyle="1" w:styleId="TableCodeBody">
    <w:name w:val="Table Code Body"/>
    <w:basedOn w:val="TableBody"/>
    <w:uiPriority w:val="9"/>
    <w:qFormat/>
    <w:rsid w:val="003817A9"/>
    <w:pPr>
      <w:shd w:val="clear" w:color="auto" w:fill="F2F2F2" w:themeFill="background1" w:themeFillShade="F2"/>
    </w:pPr>
    <w:rPr>
      <w:rFonts w:ascii="Courier New" w:eastAsiaTheme="minorHAnsi" w:hAnsi="Courier New"/>
    </w:rPr>
  </w:style>
  <w:style w:type="numbering" w:customStyle="1" w:styleId="Warnings">
    <w:name w:val="Warnings"/>
    <w:uiPriority w:val="99"/>
    <w:rsid w:val="004573D8"/>
    <w:pPr>
      <w:numPr>
        <w:numId w:val="6"/>
      </w:numPr>
    </w:pPr>
  </w:style>
  <w:style w:type="numbering" w:customStyle="1" w:styleId="Cautions">
    <w:name w:val="Cautions"/>
    <w:uiPriority w:val="99"/>
    <w:rsid w:val="006235FF"/>
    <w:pPr>
      <w:numPr>
        <w:numId w:val="7"/>
      </w:numPr>
    </w:pPr>
  </w:style>
  <w:style w:type="paragraph" w:styleId="TableofFigures">
    <w:name w:val="table of figures"/>
    <w:basedOn w:val="BodyText"/>
    <w:next w:val="BodyText"/>
    <w:uiPriority w:val="99"/>
    <w:unhideWhenUsed/>
    <w:rsid w:val="000C16C0"/>
    <w:pPr>
      <w:tabs>
        <w:tab w:val="right" w:leader="dot" w:pos="10081"/>
      </w:tabs>
      <w:spacing w:before="60" w:after="60"/>
      <w:ind w:left="901" w:hanging="181"/>
    </w:pPr>
    <w:rPr>
      <w:sz w:val="20"/>
    </w:rPr>
  </w:style>
  <w:style w:type="paragraph" w:customStyle="1" w:styleId="ChapterTitle">
    <w:name w:val="Chapter Title"/>
    <w:next w:val="BodyText"/>
    <w:qFormat/>
    <w:rsid w:val="00C713DD"/>
    <w:pPr>
      <w:keepNext/>
      <w:pageBreakBefore/>
      <w:suppressAutoHyphens/>
      <w:spacing w:after="120" w:line="240" w:lineRule="auto"/>
      <w:outlineLvl w:val="0"/>
    </w:pPr>
    <w:rPr>
      <w:rFonts w:eastAsia="Times New Roman"/>
      <w:b/>
      <w:color w:val="54B948"/>
      <w:sz w:val="36"/>
      <w:szCs w:val="36"/>
      <w:lang w:val="en-GB"/>
    </w:rPr>
  </w:style>
  <w:style w:type="paragraph" w:customStyle="1" w:styleId="AppendixTitle">
    <w:name w:val="Appendix Title"/>
    <w:next w:val="BodyText"/>
    <w:qFormat/>
    <w:rsid w:val="00F037BB"/>
    <w:pPr>
      <w:keepNext/>
      <w:pageBreakBefore/>
      <w:numPr>
        <w:ilvl w:val="2"/>
        <w:numId w:val="14"/>
      </w:numPr>
      <w:suppressAutoHyphens/>
      <w:spacing w:after="120" w:line="240" w:lineRule="auto"/>
      <w:ind w:left="181" w:hanging="181"/>
      <w:outlineLvl w:val="0"/>
    </w:pPr>
    <w:rPr>
      <w:rFonts w:eastAsia="Times New Roman"/>
      <w:b/>
      <w:color w:val="54B948"/>
      <w:sz w:val="36"/>
      <w:szCs w:val="36"/>
      <w:lang w:val="en-GB"/>
    </w:rPr>
  </w:style>
  <w:style w:type="numbering" w:customStyle="1" w:styleId="ChaptersandAppendices">
    <w:name w:val="Chapters and Appendices"/>
    <w:uiPriority w:val="99"/>
    <w:rsid w:val="00E87DAE"/>
    <w:pPr>
      <w:numPr>
        <w:numId w:val="11"/>
      </w:numPr>
    </w:pPr>
  </w:style>
  <w:style w:type="character" w:customStyle="1" w:styleId="Heading7Char">
    <w:name w:val="Heading 7 Char"/>
    <w:basedOn w:val="DefaultParagraphFont"/>
    <w:link w:val="Heading7"/>
    <w:uiPriority w:val="9"/>
    <w:rsid w:val="00B03ECA"/>
    <w:rPr>
      <w:rFonts w:asciiTheme="majorHAnsi" w:eastAsiaTheme="majorEastAsia" w:hAnsiTheme="majorHAnsi" w:cstheme="majorBidi"/>
      <w:i/>
      <w:iCs/>
      <w:color w:val="1F3763" w:themeColor="accent1" w:themeShade="7F"/>
      <w:szCs w:val="22"/>
      <w:lang w:bidi="en-US"/>
    </w:rPr>
  </w:style>
  <w:style w:type="character" w:customStyle="1" w:styleId="Heading8Char">
    <w:name w:val="Heading 8 Char"/>
    <w:basedOn w:val="DefaultParagraphFont"/>
    <w:link w:val="Heading8"/>
    <w:uiPriority w:val="9"/>
    <w:rsid w:val="00B03ECA"/>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rsid w:val="00B03ECA"/>
    <w:rPr>
      <w:rFonts w:asciiTheme="majorHAnsi" w:eastAsiaTheme="majorEastAsia" w:hAnsiTheme="majorHAnsi" w:cstheme="majorBidi"/>
      <w:i/>
      <w:iCs/>
      <w:color w:val="272727" w:themeColor="text1" w:themeTint="D8"/>
      <w:sz w:val="21"/>
      <w:szCs w:val="21"/>
      <w:lang w:bidi="en-US"/>
    </w:rPr>
  </w:style>
  <w:style w:type="character" w:styleId="FollowedHyperlink">
    <w:name w:val="FollowedHyperlink"/>
    <w:basedOn w:val="DefaultParagraphFont"/>
    <w:rsid w:val="0015049B"/>
    <w:rPr>
      <w:color w:val="0000FF"/>
      <w:u w:val="single"/>
    </w:rPr>
  </w:style>
  <w:style w:type="character" w:styleId="UnresolvedMention">
    <w:name w:val="Unresolved Mention"/>
    <w:basedOn w:val="DefaultParagraphFont"/>
    <w:uiPriority w:val="99"/>
    <w:semiHidden/>
    <w:unhideWhenUsed/>
    <w:rsid w:val="001714BE"/>
    <w:rPr>
      <w:color w:val="605E5C"/>
      <w:shd w:val="clear" w:color="auto" w:fill="E1DFDD"/>
    </w:rPr>
  </w:style>
  <w:style w:type="paragraph" w:customStyle="1" w:styleId="Header1">
    <w:name w:val="Header 1"/>
    <w:basedOn w:val="Header"/>
    <w:rsid w:val="00E00C9B"/>
  </w:style>
  <w:style w:type="paragraph" w:customStyle="1" w:styleId="NoTOCHeading2">
    <w:name w:val="NoTOC Heading 2"/>
    <w:basedOn w:val="Heading2"/>
    <w:next w:val="BodyText"/>
    <w:rsid w:val="00FC33F8"/>
  </w:style>
  <w:style w:type="paragraph" w:customStyle="1" w:styleId="NoTOCHeading3">
    <w:name w:val="NoTOC Heading 3"/>
    <w:basedOn w:val="Heading3"/>
    <w:next w:val="BodyText"/>
    <w:rsid w:val="00FC33F8"/>
  </w:style>
  <w:style w:type="paragraph" w:customStyle="1" w:styleId="NoTOCHeading4">
    <w:name w:val="NoTOC Heading 4"/>
    <w:basedOn w:val="Heading4"/>
    <w:next w:val="BodyText"/>
    <w:rsid w:val="00FC33F8"/>
  </w:style>
  <w:style w:type="paragraph" w:styleId="Index2">
    <w:name w:val="index 2"/>
    <w:basedOn w:val="Index1"/>
    <w:autoRedefine/>
    <w:unhideWhenUsed/>
    <w:rsid w:val="00AC7BC9"/>
    <w:pPr>
      <w:ind w:left="1258"/>
    </w:pPr>
  </w:style>
  <w:style w:type="paragraph" w:customStyle="1" w:styleId="Brand">
    <w:name w:val="Brand"/>
    <w:next w:val="Product"/>
    <w:rsid w:val="00A9728D"/>
    <w:pPr>
      <w:suppressAutoHyphens/>
      <w:spacing w:before="2400" w:after="120" w:line="240" w:lineRule="auto"/>
      <w:ind w:left="357" w:right="357"/>
      <w:contextualSpacing/>
      <w:outlineLvl w:val="0"/>
    </w:pPr>
    <w:rPr>
      <w:rFonts w:ascii="Raleway Black" w:eastAsia="Times New Roman" w:hAnsi="Raleway Black"/>
      <w:sz w:val="56"/>
      <w:szCs w:val="60"/>
      <w:lang w:val="en-GB"/>
    </w:rPr>
  </w:style>
  <w:style w:type="paragraph" w:styleId="FootnoteText">
    <w:name w:val="footnote text"/>
    <w:basedOn w:val="BodyText"/>
    <w:link w:val="FootnoteTextChar"/>
    <w:uiPriority w:val="99"/>
    <w:semiHidden/>
    <w:unhideWhenUsed/>
    <w:rsid w:val="00B45CFC"/>
    <w:pPr>
      <w:spacing w:before="0" w:after="0"/>
      <w:ind w:left="0"/>
    </w:pPr>
    <w:rPr>
      <w:sz w:val="16"/>
    </w:rPr>
  </w:style>
  <w:style w:type="character" w:customStyle="1" w:styleId="FootnoteTextChar">
    <w:name w:val="Footnote Text Char"/>
    <w:basedOn w:val="DefaultParagraphFont"/>
    <w:link w:val="FootnoteText"/>
    <w:uiPriority w:val="99"/>
    <w:semiHidden/>
    <w:rsid w:val="00B45CFC"/>
    <w:rPr>
      <w:rFonts w:ascii="Open Sans" w:eastAsia="Times New Roman" w:hAnsi="Open Sans" w:cs="Times New Roman"/>
      <w:sz w:val="16"/>
      <w:szCs w:val="20"/>
      <w:lang w:val="en-GB"/>
    </w:rPr>
  </w:style>
  <w:style w:type="character" w:styleId="FootnoteReference">
    <w:name w:val="footnote reference"/>
    <w:basedOn w:val="DefaultParagraphFont"/>
    <w:uiPriority w:val="99"/>
    <w:semiHidden/>
    <w:unhideWhenUsed/>
    <w:rsid w:val="002370D4"/>
    <w:rPr>
      <w:vertAlign w:val="superscript"/>
    </w:rPr>
  </w:style>
  <w:style w:type="paragraph" w:styleId="Index8">
    <w:name w:val="index 8"/>
    <w:basedOn w:val="Normal"/>
    <w:next w:val="Normal"/>
    <w:autoRedefine/>
    <w:unhideWhenUsed/>
    <w:rsid w:val="00746BD3"/>
    <w:pPr>
      <w:ind w:left="1760" w:hanging="220"/>
    </w:pPr>
  </w:style>
  <w:style w:type="paragraph" w:customStyle="1" w:styleId="Bulletnobold">
    <w:name w:val="Bullet (no bold)"/>
    <w:basedOn w:val="Normal"/>
    <w:qFormat/>
    <w:rsid w:val="007467C0"/>
    <w:pPr>
      <w:tabs>
        <w:tab w:val="num" w:pos="1440"/>
      </w:tabs>
      <w:spacing w:before="60" w:after="120"/>
      <w:ind w:left="1440" w:hanging="360"/>
    </w:pPr>
    <w:rPr>
      <w:rFonts w:eastAsia="MS Mincho" w:cs="Arial"/>
      <w:sz w:val="20"/>
      <w:szCs w:val="20"/>
    </w:rPr>
  </w:style>
  <w:style w:type="paragraph" w:customStyle="1" w:styleId="NumberBulletChar">
    <w:name w:val="Number Bullet Char"/>
    <w:basedOn w:val="BodyText"/>
    <w:autoRedefine/>
    <w:rsid w:val="007467C0"/>
    <w:pPr>
      <w:suppressAutoHyphens w:val="0"/>
      <w:spacing w:line="264" w:lineRule="auto"/>
      <w:ind w:hanging="360"/>
      <w:jc w:val="both"/>
    </w:pPr>
    <w:rPr>
      <w:rFonts w:ascii="Calibri" w:hAnsi="Calibri"/>
      <w:sz w:val="20"/>
      <w:lang w:val="x-none" w:eastAsia="x-none"/>
    </w:rPr>
  </w:style>
  <w:style w:type="paragraph" w:styleId="IndexHeading">
    <w:name w:val="index heading"/>
    <w:basedOn w:val="Normal"/>
    <w:next w:val="Index1"/>
    <w:semiHidden/>
    <w:rsid w:val="007467C0"/>
    <w:pPr>
      <w:pBdr>
        <w:top w:val="single" w:sz="12" w:space="0" w:color="auto"/>
      </w:pBdr>
      <w:spacing w:before="360" w:after="240"/>
    </w:pPr>
    <w:rPr>
      <w:b/>
      <w:bCs/>
      <w:i/>
      <w:iCs/>
      <w:sz w:val="26"/>
      <w:szCs w:val="26"/>
    </w:rPr>
  </w:style>
  <w:style w:type="paragraph" w:styleId="Caption">
    <w:name w:val="caption"/>
    <w:basedOn w:val="Normal"/>
    <w:next w:val="Normal"/>
    <w:unhideWhenUsed/>
    <w:qFormat/>
    <w:rsid w:val="007467C0"/>
    <w:pPr>
      <w:keepNext/>
      <w:spacing w:before="240" w:after="0" w:line="240" w:lineRule="auto"/>
    </w:pPr>
    <w:rPr>
      <w:caps/>
      <w:spacing w:val="10"/>
      <w:sz w:val="18"/>
      <w:szCs w:val="18"/>
      <w:lang w:val="fr-FR"/>
    </w:rPr>
  </w:style>
  <w:style w:type="paragraph" w:customStyle="1" w:styleId="TableCellText">
    <w:name w:val="Table Cell Text"/>
    <w:basedOn w:val="Normal"/>
    <w:link w:val="TableCellTextChar"/>
    <w:qFormat/>
    <w:rsid w:val="007467C0"/>
    <w:pPr>
      <w:spacing w:before="60" w:after="60"/>
    </w:pPr>
    <w:rPr>
      <w:sz w:val="16"/>
      <w:szCs w:val="20"/>
      <w:lang w:val="x-none" w:eastAsia="x-none" w:bidi="ar-SA"/>
    </w:rPr>
  </w:style>
  <w:style w:type="paragraph" w:styleId="Index3">
    <w:name w:val="index 3"/>
    <w:basedOn w:val="Normal"/>
    <w:next w:val="Normal"/>
    <w:autoRedefine/>
    <w:semiHidden/>
    <w:rsid w:val="007467C0"/>
    <w:pPr>
      <w:spacing w:after="0"/>
      <w:ind w:left="660" w:hanging="220"/>
    </w:pPr>
    <w:rPr>
      <w:sz w:val="18"/>
      <w:szCs w:val="18"/>
    </w:rPr>
  </w:style>
  <w:style w:type="paragraph" w:styleId="Index4">
    <w:name w:val="index 4"/>
    <w:basedOn w:val="Normal"/>
    <w:next w:val="Normal"/>
    <w:autoRedefine/>
    <w:semiHidden/>
    <w:rsid w:val="007467C0"/>
    <w:pPr>
      <w:spacing w:after="0"/>
      <w:ind w:left="880" w:hanging="220"/>
    </w:pPr>
    <w:rPr>
      <w:sz w:val="18"/>
      <w:szCs w:val="18"/>
    </w:rPr>
  </w:style>
  <w:style w:type="paragraph" w:styleId="Index5">
    <w:name w:val="index 5"/>
    <w:basedOn w:val="Normal"/>
    <w:next w:val="Normal"/>
    <w:autoRedefine/>
    <w:semiHidden/>
    <w:rsid w:val="007467C0"/>
    <w:pPr>
      <w:spacing w:after="0"/>
      <w:ind w:left="1100" w:hanging="220"/>
    </w:pPr>
    <w:rPr>
      <w:sz w:val="18"/>
      <w:szCs w:val="18"/>
    </w:rPr>
  </w:style>
  <w:style w:type="paragraph" w:styleId="Index6">
    <w:name w:val="index 6"/>
    <w:basedOn w:val="Normal"/>
    <w:next w:val="Normal"/>
    <w:autoRedefine/>
    <w:semiHidden/>
    <w:rsid w:val="007467C0"/>
    <w:pPr>
      <w:spacing w:after="0"/>
      <w:ind w:left="1320" w:hanging="220"/>
    </w:pPr>
    <w:rPr>
      <w:sz w:val="18"/>
      <w:szCs w:val="18"/>
    </w:rPr>
  </w:style>
  <w:style w:type="paragraph" w:styleId="Index7">
    <w:name w:val="index 7"/>
    <w:basedOn w:val="Normal"/>
    <w:next w:val="Normal"/>
    <w:autoRedefine/>
    <w:semiHidden/>
    <w:rsid w:val="007467C0"/>
    <w:pPr>
      <w:spacing w:after="0"/>
      <w:ind w:left="1540" w:hanging="220"/>
    </w:pPr>
    <w:rPr>
      <w:sz w:val="18"/>
      <w:szCs w:val="18"/>
    </w:rPr>
  </w:style>
  <w:style w:type="paragraph" w:styleId="Index9">
    <w:name w:val="index 9"/>
    <w:basedOn w:val="Normal"/>
    <w:next w:val="Normal"/>
    <w:autoRedefine/>
    <w:semiHidden/>
    <w:rsid w:val="007467C0"/>
    <w:pPr>
      <w:spacing w:after="0"/>
      <w:ind w:left="1980" w:hanging="220"/>
    </w:pPr>
    <w:rPr>
      <w:sz w:val="18"/>
      <w:szCs w:val="18"/>
    </w:rPr>
  </w:style>
  <w:style w:type="paragraph" w:customStyle="1" w:styleId="TableHeader">
    <w:name w:val="Table Header"/>
    <w:basedOn w:val="Normal"/>
    <w:next w:val="Normal"/>
    <w:autoRedefine/>
    <w:qFormat/>
    <w:rsid w:val="00170D7D"/>
    <w:pPr>
      <w:spacing w:before="60" w:after="60" w:line="240" w:lineRule="auto"/>
      <w:jc w:val="center"/>
    </w:pPr>
    <w:rPr>
      <w:rFonts w:cs="Arial"/>
      <w:b/>
      <w:color w:val="FFFFFF" w:themeColor="background1"/>
      <w:sz w:val="20"/>
      <w:szCs w:val="20"/>
    </w:rPr>
  </w:style>
  <w:style w:type="paragraph" w:styleId="TOC4">
    <w:name w:val="toc 4"/>
    <w:basedOn w:val="Normal"/>
    <w:next w:val="Normal"/>
    <w:autoRedefine/>
    <w:uiPriority w:val="39"/>
    <w:rsid w:val="007467C0"/>
    <w:pPr>
      <w:ind w:left="720"/>
    </w:pPr>
  </w:style>
  <w:style w:type="paragraph" w:styleId="TOC5">
    <w:name w:val="toc 5"/>
    <w:basedOn w:val="Normal"/>
    <w:next w:val="Normal"/>
    <w:autoRedefine/>
    <w:uiPriority w:val="39"/>
    <w:rsid w:val="007467C0"/>
    <w:pPr>
      <w:ind w:left="960"/>
    </w:pPr>
  </w:style>
  <w:style w:type="paragraph" w:styleId="TOC6">
    <w:name w:val="toc 6"/>
    <w:basedOn w:val="Normal"/>
    <w:next w:val="Normal"/>
    <w:autoRedefine/>
    <w:uiPriority w:val="39"/>
    <w:rsid w:val="007467C0"/>
    <w:pPr>
      <w:ind w:left="1200"/>
    </w:pPr>
  </w:style>
  <w:style w:type="paragraph" w:styleId="TOC7">
    <w:name w:val="toc 7"/>
    <w:basedOn w:val="Normal"/>
    <w:next w:val="Normal"/>
    <w:autoRedefine/>
    <w:uiPriority w:val="39"/>
    <w:rsid w:val="007467C0"/>
    <w:pPr>
      <w:ind w:left="1440"/>
    </w:pPr>
  </w:style>
  <w:style w:type="paragraph" w:styleId="TOC8">
    <w:name w:val="toc 8"/>
    <w:basedOn w:val="Normal"/>
    <w:next w:val="Normal"/>
    <w:autoRedefine/>
    <w:uiPriority w:val="39"/>
    <w:rsid w:val="007467C0"/>
    <w:pPr>
      <w:ind w:left="1680"/>
    </w:pPr>
  </w:style>
  <w:style w:type="paragraph" w:styleId="TOC9">
    <w:name w:val="toc 9"/>
    <w:basedOn w:val="Normal"/>
    <w:next w:val="Normal"/>
    <w:autoRedefine/>
    <w:uiPriority w:val="39"/>
    <w:rsid w:val="007467C0"/>
    <w:pPr>
      <w:ind w:left="1920"/>
    </w:pPr>
  </w:style>
  <w:style w:type="paragraph" w:customStyle="1" w:styleId="StyleCellTextCharBlueUnderline">
    <w:name w:val="Style Cell Text Char + Blue Underline"/>
    <w:basedOn w:val="TableCellText"/>
    <w:rsid w:val="007467C0"/>
    <w:rPr>
      <w:color w:val="333399"/>
      <w:u w:val="single"/>
    </w:rPr>
  </w:style>
  <w:style w:type="character" w:customStyle="1" w:styleId="StyleCellTextCharBlueUnderlineChar">
    <w:name w:val="Style Cell Text Char + Blue Underline Char"/>
    <w:rsid w:val="007467C0"/>
    <w:rPr>
      <w:rFonts w:ascii="Verdana" w:hAnsi="Verdana" w:cs="Arial"/>
      <w:color w:val="333399"/>
      <w:sz w:val="16"/>
      <w:u w:val="single"/>
      <w:lang w:val="en-US" w:eastAsia="en-US" w:bidi="ar-SA"/>
    </w:rPr>
  </w:style>
  <w:style w:type="paragraph" w:styleId="HTMLAddress">
    <w:name w:val="HTML Address"/>
    <w:basedOn w:val="Normal"/>
    <w:link w:val="HTMLAddressChar"/>
    <w:rsid w:val="007467C0"/>
    <w:pPr>
      <w:spacing w:after="0" w:line="240" w:lineRule="auto"/>
    </w:pPr>
    <w:rPr>
      <w:i/>
      <w:iCs/>
      <w:sz w:val="20"/>
      <w:szCs w:val="20"/>
      <w:lang w:val="x-none" w:eastAsia="x-none" w:bidi="ar-SA"/>
    </w:rPr>
  </w:style>
  <w:style w:type="character" w:customStyle="1" w:styleId="HTMLAddressChar">
    <w:name w:val="HTML Address Char"/>
    <w:basedOn w:val="DefaultParagraphFont"/>
    <w:link w:val="HTMLAddress"/>
    <w:rsid w:val="007467C0"/>
    <w:rPr>
      <w:rFonts w:ascii="Calibri" w:eastAsia="Times New Roman" w:hAnsi="Calibri"/>
      <w:i/>
      <w:iCs/>
      <w:sz w:val="20"/>
      <w:lang w:val="x-none" w:eastAsia="x-none"/>
    </w:rPr>
  </w:style>
  <w:style w:type="paragraph" w:styleId="NormalWeb">
    <w:name w:val="Normal (Web)"/>
    <w:basedOn w:val="Normal"/>
    <w:rsid w:val="007467C0"/>
    <w:pPr>
      <w:spacing w:before="100" w:beforeAutospacing="1" w:after="100" w:afterAutospacing="1" w:line="240" w:lineRule="auto"/>
    </w:pPr>
    <w:rPr>
      <w:rFonts w:ascii="Arial Unicode MS" w:hAnsi="Arial Unicode MS"/>
      <w:sz w:val="24"/>
    </w:rPr>
  </w:style>
  <w:style w:type="paragraph" w:styleId="Subtitle">
    <w:name w:val="Subtitle"/>
    <w:basedOn w:val="Normal"/>
    <w:next w:val="Normal"/>
    <w:link w:val="SubtitleChar"/>
    <w:uiPriority w:val="11"/>
    <w:qFormat/>
    <w:rsid w:val="007467C0"/>
    <w:pPr>
      <w:spacing w:after="560" w:line="240" w:lineRule="auto"/>
      <w:jc w:val="center"/>
    </w:pPr>
    <w:rPr>
      <w:caps/>
      <w:spacing w:val="20"/>
      <w:sz w:val="18"/>
      <w:szCs w:val="18"/>
      <w:lang w:val="x-none" w:eastAsia="x-none" w:bidi="ar-SA"/>
    </w:rPr>
  </w:style>
  <w:style w:type="character" w:customStyle="1" w:styleId="SubtitleChar">
    <w:name w:val="Subtitle Char"/>
    <w:basedOn w:val="DefaultParagraphFont"/>
    <w:link w:val="Subtitle"/>
    <w:uiPriority w:val="11"/>
    <w:rsid w:val="007467C0"/>
    <w:rPr>
      <w:rFonts w:ascii="Calibri" w:eastAsia="Times New Roman" w:hAnsi="Calibri"/>
      <w:caps/>
      <w:spacing w:val="20"/>
      <w:sz w:val="18"/>
      <w:szCs w:val="18"/>
      <w:lang w:val="x-none" w:eastAsia="x-none"/>
    </w:rPr>
  </w:style>
  <w:style w:type="character" w:styleId="Strong">
    <w:name w:val="Strong"/>
    <w:uiPriority w:val="22"/>
    <w:qFormat/>
    <w:rsid w:val="007467C0"/>
    <w:rPr>
      <w:rFonts w:ascii="Calibri" w:hAnsi="Calibri"/>
      <w:b/>
      <w:bCs/>
      <w:color w:val="943634"/>
      <w:spacing w:val="5"/>
    </w:rPr>
  </w:style>
  <w:style w:type="character" w:styleId="Emphasis">
    <w:name w:val="Emphasis"/>
    <w:uiPriority w:val="20"/>
    <w:qFormat/>
    <w:rsid w:val="007467C0"/>
    <w:rPr>
      <w:rFonts w:ascii="Calibri" w:hAnsi="Calibri"/>
      <w:caps/>
      <w:spacing w:val="5"/>
      <w:sz w:val="20"/>
      <w:szCs w:val="20"/>
    </w:rPr>
  </w:style>
  <w:style w:type="paragraph" w:styleId="NoSpacing">
    <w:name w:val="No Spacing"/>
    <w:basedOn w:val="Normal"/>
    <w:link w:val="NoSpacingChar"/>
    <w:uiPriority w:val="1"/>
    <w:qFormat/>
    <w:rsid w:val="007467C0"/>
    <w:pPr>
      <w:spacing w:after="0" w:line="240" w:lineRule="auto"/>
    </w:pPr>
  </w:style>
  <w:style w:type="character" w:customStyle="1" w:styleId="NoSpacingChar">
    <w:name w:val="No Spacing Char"/>
    <w:basedOn w:val="DefaultParagraphFont"/>
    <w:link w:val="NoSpacing"/>
    <w:uiPriority w:val="1"/>
    <w:rsid w:val="007467C0"/>
    <w:rPr>
      <w:rFonts w:ascii="Calibri" w:eastAsia="Times New Roman" w:hAnsi="Calibri"/>
      <w:szCs w:val="22"/>
      <w:lang w:bidi="en-US"/>
    </w:rPr>
  </w:style>
  <w:style w:type="paragraph" w:styleId="ListParagraph">
    <w:name w:val="List Paragraph"/>
    <w:basedOn w:val="Normal"/>
    <w:uiPriority w:val="34"/>
    <w:qFormat/>
    <w:rsid w:val="007467C0"/>
    <w:pPr>
      <w:ind w:left="720"/>
      <w:contextualSpacing/>
    </w:pPr>
  </w:style>
  <w:style w:type="paragraph" w:styleId="Quote">
    <w:name w:val="Quote"/>
    <w:basedOn w:val="Normal"/>
    <w:next w:val="Normal"/>
    <w:link w:val="QuoteChar"/>
    <w:uiPriority w:val="29"/>
    <w:qFormat/>
    <w:rsid w:val="007467C0"/>
    <w:rPr>
      <w:i/>
      <w:iCs/>
      <w:sz w:val="20"/>
      <w:szCs w:val="20"/>
      <w:lang w:val="x-none" w:eastAsia="x-none" w:bidi="ar-SA"/>
    </w:rPr>
  </w:style>
  <w:style w:type="character" w:customStyle="1" w:styleId="QuoteChar">
    <w:name w:val="Quote Char"/>
    <w:basedOn w:val="DefaultParagraphFont"/>
    <w:link w:val="Quote"/>
    <w:uiPriority w:val="29"/>
    <w:rsid w:val="007467C0"/>
    <w:rPr>
      <w:rFonts w:ascii="Calibri" w:eastAsia="Times New Roman" w:hAnsi="Calibri"/>
      <w:i/>
      <w:iCs/>
      <w:sz w:val="20"/>
      <w:lang w:val="x-none" w:eastAsia="x-none"/>
    </w:rPr>
  </w:style>
  <w:style w:type="paragraph" w:styleId="IntenseQuote">
    <w:name w:val="Intense Quote"/>
    <w:basedOn w:val="Normal"/>
    <w:next w:val="Normal"/>
    <w:link w:val="IntenseQuoteChar"/>
    <w:uiPriority w:val="30"/>
    <w:qFormat/>
    <w:rsid w:val="007467C0"/>
    <w:pPr>
      <w:pBdr>
        <w:top w:val="dotted" w:sz="2" w:space="10" w:color="632423"/>
        <w:bottom w:val="dotted" w:sz="2" w:space="4" w:color="632423"/>
      </w:pBdr>
      <w:spacing w:before="160" w:line="300" w:lineRule="auto"/>
      <w:ind w:left="1440" w:right="1440"/>
    </w:pPr>
    <w:rPr>
      <w:caps/>
      <w:color w:val="622423"/>
      <w:spacing w:val="5"/>
      <w:sz w:val="20"/>
      <w:szCs w:val="20"/>
      <w:lang w:val="x-none" w:eastAsia="x-none" w:bidi="ar-SA"/>
    </w:rPr>
  </w:style>
  <w:style w:type="character" w:customStyle="1" w:styleId="IntenseQuoteChar">
    <w:name w:val="Intense Quote Char"/>
    <w:basedOn w:val="DefaultParagraphFont"/>
    <w:link w:val="IntenseQuote"/>
    <w:uiPriority w:val="30"/>
    <w:rsid w:val="007467C0"/>
    <w:rPr>
      <w:rFonts w:ascii="Calibri" w:eastAsia="Times New Roman" w:hAnsi="Calibri"/>
      <w:caps/>
      <w:color w:val="622423"/>
      <w:spacing w:val="5"/>
      <w:sz w:val="20"/>
      <w:lang w:val="x-none" w:eastAsia="x-none"/>
    </w:rPr>
  </w:style>
  <w:style w:type="character" w:styleId="SubtleEmphasis">
    <w:name w:val="Subtle Emphasis"/>
    <w:uiPriority w:val="19"/>
    <w:qFormat/>
    <w:rsid w:val="007467C0"/>
    <w:rPr>
      <w:rFonts w:ascii="Calibri" w:hAnsi="Calibri"/>
      <w:i/>
      <w:iCs/>
    </w:rPr>
  </w:style>
  <w:style w:type="character" w:styleId="IntenseEmphasis">
    <w:name w:val="Intense Emphasis"/>
    <w:uiPriority w:val="21"/>
    <w:qFormat/>
    <w:rsid w:val="007467C0"/>
    <w:rPr>
      <w:rFonts w:ascii="Calibri" w:hAnsi="Calibri"/>
      <w:i/>
      <w:iCs/>
      <w:caps/>
      <w:spacing w:val="10"/>
      <w:sz w:val="20"/>
      <w:szCs w:val="20"/>
    </w:rPr>
  </w:style>
  <w:style w:type="character" w:styleId="SubtleReference">
    <w:name w:val="Subtle Reference"/>
    <w:uiPriority w:val="31"/>
    <w:qFormat/>
    <w:rsid w:val="007467C0"/>
    <w:rPr>
      <w:rFonts w:ascii="Calibri" w:eastAsia="Times New Roman" w:hAnsi="Calibri" w:cs="Times New Roman"/>
      <w:i/>
      <w:iCs/>
      <w:color w:val="622423"/>
    </w:rPr>
  </w:style>
  <w:style w:type="character" w:styleId="IntenseReference">
    <w:name w:val="Intense Reference"/>
    <w:uiPriority w:val="32"/>
    <w:qFormat/>
    <w:rsid w:val="007467C0"/>
    <w:rPr>
      <w:rFonts w:ascii="Calibri" w:eastAsia="Times New Roman" w:hAnsi="Calibri" w:cs="Times New Roman"/>
      <w:b/>
      <w:bCs/>
      <w:i/>
      <w:iCs/>
      <w:color w:val="622423"/>
    </w:rPr>
  </w:style>
  <w:style w:type="character" w:styleId="BookTitle">
    <w:name w:val="Book Title"/>
    <w:uiPriority w:val="33"/>
    <w:qFormat/>
    <w:rsid w:val="007467C0"/>
    <w:rPr>
      <w:rFonts w:ascii="Calibri" w:hAnsi="Calibri"/>
      <w:caps/>
      <w:color w:val="622423"/>
      <w:spacing w:val="5"/>
      <w:u w:color="622423"/>
    </w:rPr>
  </w:style>
  <w:style w:type="paragraph" w:styleId="TOCHeading">
    <w:name w:val="TOC Heading"/>
    <w:basedOn w:val="Heading1"/>
    <w:next w:val="Normal"/>
    <w:uiPriority w:val="39"/>
    <w:unhideWhenUsed/>
    <w:qFormat/>
    <w:rsid w:val="007467C0"/>
    <w:pPr>
      <w:keepNext w:val="0"/>
      <w:numPr>
        <w:numId w:val="0"/>
      </w:numPr>
      <w:pBdr>
        <w:bottom w:val="thinThickSmallGap" w:sz="12" w:space="1" w:color="943634"/>
      </w:pBdr>
      <w:suppressAutoHyphens w:val="0"/>
      <w:spacing w:before="400" w:after="200" w:line="252" w:lineRule="auto"/>
      <w:outlineLvl w:val="9"/>
    </w:pPr>
    <w:rPr>
      <w:rFonts w:ascii="Calibri" w:hAnsi="Calibri"/>
      <w:b w:val="0"/>
      <w:caps/>
      <w:color w:val="632423"/>
      <w:spacing w:val="20"/>
      <w:sz w:val="28"/>
      <w:szCs w:val="28"/>
      <w:lang w:val="x-none" w:eastAsia="x-none"/>
    </w:rPr>
  </w:style>
  <w:style w:type="paragraph" w:styleId="DocumentMap">
    <w:name w:val="Document Map"/>
    <w:basedOn w:val="Normal"/>
    <w:link w:val="DocumentMapChar"/>
    <w:rsid w:val="007467C0"/>
    <w:pPr>
      <w:spacing w:after="0" w:line="240" w:lineRule="auto"/>
    </w:pPr>
    <w:rPr>
      <w:rFonts w:ascii="Tahoma" w:hAnsi="Tahoma"/>
      <w:sz w:val="24"/>
      <w:szCs w:val="16"/>
      <w:lang w:val="x-none" w:eastAsia="x-none" w:bidi="ar-SA"/>
    </w:rPr>
  </w:style>
  <w:style w:type="character" w:customStyle="1" w:styleId="DocumentMapChar">
    <w:name w:val="Document Map Char"/>
    <w:basedOn w:val="DefaultParagraphFont"/>
    <w:link w:val="DocumentMap"/>
    <w:rsid w:val="007467C0"/>
    <w:rPr>
      <w:rFonts w:ascii="Tahoma" w:eastAsia="Times New Roman" w:hAnsi="Tahoma"/>
      <w:sz w:val="24"/>
      <w:szCs w:val="16"/>
      <w:lang w:val="x-none" w:eastAsia="x-none"/>
    </w:rPr>
  </w:style>
  <w:style w:type="paragraph" w:styleId="TOAHeading">
    <w:name w:val="toa heading"/>
    <w:basedOn w:val="Normal"/>
    <w:next w:val="Normal"/>
    <w:rsid w:val="007467C0"/>
    <w:pPr>
      <w:spacing w:before="120"/>
    </w:pPr>
    <w:rPr>
      <w:rFonts w:ascii="Cambria" w:hAnsi="Cambria"/>
      <w:b/>
      <w:bCs/>
      <w:sz w:val="24"/>
      <w:szCs w:val="24"/>
    </w:rPr>
  </w:style>
  <w:style w:type="paragraph" w:styleId="HTMLPreformatted">
    <w:name w:val="HTML Preformatted"/>
    <w:basedOn w:val="Normal"/>
    <w:link w:val="HTMLPreformattedChar"/>
    <w:rsid w:val="007467C0"/>
    <w:pPr>
      <w:spacing w:after="0" w:line="240" w:lineRule="auto"/>
    </w:pPr>
    <w:rPr>
      <w:rFonts w:ascii="Consolas" w:hAnsi="Consolas"/>
      <w:sz w:val="20"/>
      <w:szCs w:val="20"/>
      <w:lang w:val="x-none" w:eastAsia="x-none" w:bidi="ar-SA"/>
    </w:rPr>
  </w:style>
  <w:style w:type="character" w:customStyle="1" w:styleId="HTMLPreformattedChar">
    <w:name w:val="HTML Preformatted Char"/>
    <w:basedOn w:val="DefaultParagraphFont"/>
    <w:link w:val="HTMLPreformatted"/>
    <w:rsid w:val="007467C0"/>
    <w:rPr>
      <w:rFonts w:ascii="Consolas" w:eastAsia="Times New Roman" w:hAnsi="Consolas"/>
      <w:sz w:val="20"/>
      <w:lang w:val="x-none" w:eastAsia="x-none"/>
    </w:rPr>
  </w:style>
  <w:style w:type="paragraph" w:customStyle="1" w:styleId="CellTextChar">
    <w:name w:val="Cell Text Char"/>
    <w:basedOn w:val="Normal"/>
    <w:qFormat/>
    <w:rsid w:val="007467C0"/>
    <w:pPr>
      <w:spacing w:before="60" w:after="60"/>
    </w:pPr>
    <w:rPr>
      <w:rFonts w:cs="Arial"/>
      <w:sz w:val="16"/>
      <w:szCs w:val="20"/>
    </w:rPr>
  </w:style>
  <w:style w:type="character" w:customStyle="1" w:styleId="Char">
    <w:name w:val="Char"/>
    <w:rsid w:val="007467C0"/>
    <w:rPr>
      <w:rFonts w:ascii="Verdana" w:hAnsi="Verdana"/>
      <w:lang w:val="en-US" w:eastAsia="en-US" w:bidi="ar-SA"/>
    </w:rPr>
  </w:style>
  <w:style w:type="character" w:customStyle="1" w:styleId="NumberBulletCharChar">
    <w:name w:val="Number Bullet Char Char"/>
    <w:rsid w:val="007467C0"/>
    <w:rPr>
      <w:rFonts w:ascii="Verdana" w:hAnsi="Verdana"/>
      <w:lang w:val="en-US" w:eastAsia="en-US" w:bidi="ar-SA"/>
    </w:rPr>
  </w:style>
  <w:style w:type="character" w:customStyle="1" w:styleId="CellTextCharChar">
    <w:name w:val="Cell Text Char Char"/>
    <w:rsid w:val="007467C0"/>
    <w:rPr>
      <w:rFonts w:ascii="Verdana" w:hAnsi="Verdana" w:cs="Arial"/>
      <w:sz w:val="16"/>
      <w:lang w:val="en-US" w:eastAsia="en-US" w:bidi="ar-SA"/>
    </w:rPr>
  </w:style>
  <w:style w:type="character" w:customStyle="1" w:styleId="CellTextCharCharChar">
    <w:name w:val="Cell Text Char Char Char"/>
    <w:rsid w:val="007467C0"/>
    <w:rPr>
      <w:rFonts w:ascii="Verdana" w:hAnsi="Verdana" w:cs="Arial"/>
      <w:sz w:val="16"/>
      <w:szCs w:val="24"/>
      <w:lang w:val="en-US" w:eastAsia="en-US" w:bidi="ar-SA"/>
    </w:rPr>
  </w:style>
  <w:style w:type="character" w:customStyle="1" w:styleId="wizardhelp">
    <w:name w:val="wizardhelp"/>
    <w:basedOn w:val="DefaultParagraphFont"/>
    <w:rsid w:val="007467C0"/>
  </w:style>
  <w:style w:type="paragraph" w:customStyle="1" w:styleId="TableContents">
    <w:name w:val="Table Contents"/>
    <w:basedOn w:val="Normal"/>
    <w:rsid w:val="007467C0"/>
    <w:pPr>
      <w:widowControl w:val="0"/>
      <w:suppressLineNumbers/>
      <w:suppressAutoHyphens/>
      <w:spacing w:after="0" w:line="240" w:lineRule="auto"/>
    </w:pPr>
    <w:rPr>
      <w:rFonts w:ascii="Times New Roman" w:eastAsia="Lucida Sans Unicode" w:hAnsi="Times New Roman"/>
      <w:kern w:val="1"/>
      <w:sz w:val="24"/>
      <w:szCs w:val="24"/>
      <w:lang w:bidi="ar-SA"/>
    </w:rPr>
  </w:style>
  <w:style w:type="paragraph" w:styleId="EndnoteText">
    <w:name w:val="endnote text"/>
    <w:basedOn w:val="Normal"/>
    <w:link w:val="EndnoteTextChar"/>
    <w:rsid w:val="007467C0"/>
    <w:pPr>
      <w:spacing w:after="0" w:line="240" w:lineRule="auto"/>
    </w:pPr>
    <w:rPr>
      <w:sz w:val="20"/>
      <w:szCs w:val="20"/>
      <w:lang w:val="x-none" w:eastAsia="x-none" w:bidi="ar-SA"/>
    </w:rPr>
  </w:style>
  <w:style w:type="character" w:customStyle="1" w:styleId="EndnoteTextChar">
    <w:name w:val="Endnote Text Char"/>
    <w:basedOn w:val="DefaultParagraphFont"/>
    <w:link w:val="EndnoteText"/>
    <w:rsid w:val="007467C0"/>
    <w:rPr>
      <w:rFonts w:ascii="Calibri" w:eastAsia="Times New Roman" w:hAnsi="Calibri"/>
      <w:sz w:val="20"/>
      <w:lang w:val="x-none" w:eastAsia="x-none"/>
    </w:rPr>
  </w:style>
  <w:style w:type="character" w:styleId="EndnoteReference">
    <w:name w:val="endnote reference"/>
    <w:rsid w:val="007467C0"/>
    <w:rPr>
      <w:vertAlign w:val="superscript"/>
    </w:rPr>
  </w:style>
  <w:style w:type="character" w:customStyle="1" w:styleId="mediumtext">
    <w:name w:val="mediumtext"/>
    <w:basedOn w:val="DefaultParagraphFont"/>
    <w:rsid w:val="007467C0"/>
  </w:style>
  <w:style w:type="paragraph" w:customStyle="1" w:styleId="TopofSection">
    <w:name w:val="Top of Section"/>
    <w:basedOn w:val="Normal"/>
    <w:link w:val="TopofSectionChar"/>
    <w:qFormat/>
    <w:rsid w:val="007467C0"/>
    <w:rPr>
      <w:color w:val="76923C"/>
      <w:sz w:val="20"/>
      <w:szCs w:val="20"/>
      <w:lang w:val="x-none" w:eastAsia="x-none" w:bidi="ar-SA"/>
    </w:rPr>
  </w:style>
  <w:style w:type="paragraph" w:customStyle="1" w:styleId="CrossReference">
    <w:name w:val="Cross Reference"/>
    <w:basedOn w:val="Normal"/>
    <w:link w:val="CrossReferenceChar"/>
    <w:rsid w:val="007467C0"/>
    <w:pPr>
      <w:spacing w:after="0"/>
    </w:pPr>
    <w:rPr>
      <w:color w:val="365F91"/>
      <w:sz w:val="20"/>
      <w:szCs w:val="20"/>
      <w:lang w:val="x-none" w:eastAsia="x-none" w:bidi="ar-SA"/>
    </w:rPr>
  </w:style>
  <w:style w:type="character" w:customStyle="1" w:styleId="TopofSectionChar">
    <w:name w:val="Top of Section Char"/>
    <w:link w:val="TopofSection"/>
    <w:rsid w:val="007467C0"/>
    <w:rPr>
      <w:rFonts w:ascii="Calibri" w:eastAsia="Times New Roman" w:hAnsi="Calibri"/>
      <w:color w:val="76923C"/>
      <w:sz w:val="20"/>
      <w:lang w:val="x-none" w:eastAsia="x-none"/>
    </w:rPr>
  </w:style>
  <w:style w:type="paragraph" w:customStyle="1" w:styleId="BulletSectionReference">
    <w:name w:val="Bullet Section Reference"/>
    <w:basedOn w:val="CrossReference"/>
    <w:link w:val="BulletSectionReferenceChar"/>
    <w:qFormat/>
    <w:rsid w:val="007467C0"/>
    <w:pPr>
      <w:numPr>
        <w:numId w:val="17"/>
      </w:numPr>
    </w:pPr>
  </w:style>
  <w:style w:type="character" w:customStyle="1" w:styleId="CrossReferenceChar">
    <w:name w:val="Cross Reference Char"/>
    <w:link w:val="CrossReference"/>
    <w:rsid w:val="007467C0"/>
    <w:rPr>
      <w:rFonts w:ascii="Calibri" w:eastAsia="Times New Roman" w:hAnsi="Calibri"/>
      <w:color w:val="365F91"/>
      <w:sz w:val="20"/>
      <w:lang w:val="x-none" w:eastAsia="x-none"/>
    </w:rPr>
  </w:style>
  <w:style w:type="paragraph" w:customStyle="1" w:styleId="TableCrossReference">
    <w:name w:val="Table Cross Reference"/>
    <w:basedOn w:val="TableCellText"/>
    <w:link w:val="TableCrossReferenceChar"/>
    <w:rsid w:val="007467C0"/>
  </w:style>
  <w:style w:type="character" w:customStyle="1" w:styleId="BulletSectionReferenceChar">
    <w:name w:val="Bullet Section Reference Char"/>
    <w:link w:val="BulletSectionReference"/>
    <w:rsid w:val="007467C0"/>
    <w:rPr>
      <w:rFonts w:ascii="Calibri" w:eastAsia="Times New Roman" w:hAnsi="Calibri"/>
      <w:color w:val="365F91"/>
      <w:sz w:val="20"/>
      <w:lang w:val="x-none" w:eastAsia="x-none"/>
    </w:rPr>
  </w:style>
  <w:style w:type="character" w:customStyle="1" w:styleId="TopicCrossReference">
    <w:name w:val="Topic Cross Reference"/>
    <w:qFormat/>
    <w:rsid w:val="007467C0"/>
    <w:rPr>
      <w:color w:val="365F91"/>
    </w:rPr>
  </w:style>
  <w:style w:type="character" w:customStyle="1" w:styleId="TableCellTextChar">
    <w:name w:val="Table Cell Text Char"/>
    <w:link w:val="TableCellText"/>
    <w:rsid w:val="007467C0"/>
    <w:rPr>
      <w:rFonts w:ascii="Calibri" w:eastAsia="Times New Roman" w:hAnsi="Calibri"/>
      <w:sz w:val="16"/>
      <w:lang w:val="x-none" w:eastAsia="x-none"/>
    </w:rPr>
  </w:style>
  <w:style w:type="character" w:customStyle="1" w:styleId="TableCrossReferenceChar">
    <w:name w:val="Table Cross Reference Char"/>
    <w:link w:val="TableCrossReference"/>
    <w:rsid w:val="007467C0"/>
    <w:rPr>
      <w:rFonts w:ascii="Calibri" w:eastAsia="Times New Roman" w:hAnsi="Calibri"/>
      <w:sz w:val="16"/>
      <w:lang w:val="x-none" w:eastAsia="x-none"/>
    </w:rPr>
  </w:style>
  <w:style w:type="paragraph" w:customStyle="1" w:styleId="BulletTableCellText">
    <w:name w:val="Bullet Table Cell Text"/>
    <w:basedOn w:val="TableCellText"/>
    <w:link w:val="BulletTableCellTextChar"/>
    <w:qFormat/>
    <w:rsid w:val="007467C0"/>
    <w:pPr>
      <w:numPr>
        <w:numId w:val="18"/>
      </w:numPr>
    </w:pPr>
  </w:style>
  <w:style w:type="character" w:styleId="PlaceholderText">
    <w:name w:val="Placeholder Text"/>
    <w:uiPriority w:val="99"/>
    <w:semiHidden/>
    <w:rsid w:val="007467C0"/>
    <w:rPr>
      <w:color w:val="808080"/>
    </w:rPr>
  </w:style>
  <w:style w:type="character" w:customStyle="1" w:styleId="BulletTableCellTextChar">
    <w:name w:val="Bullet Table Cell Text Char"/>
    <w:link w:val="BulletTableCellText"/>
    <w:rsid w:val="007467C0"/>
    <w:rPr>
      <w:rFonts w:ascii="Calibri" w:eastAsia="Times New Roman" w:hAnsi="Calibri"/>
      <w:sz w:val="16"/>
      <w:lang w:val="x-none" w:eastAsia="x-none"/>
    </w:rPr>
  </w:style>
  <w:style w:type="paragraph" w:customStyle="1" w:styleId="CellText">
    <w:name w:val="Cell Text"/>
    <w:basedOn w:val="Normal"/>
    <w:rsid w:val="007467C0"/>
    <w:pPr>
      <w:spacing w:before="60" w:after="60" w:line="240" w:lineRule="auto"/>
    </w:pPr>
    <w:rPr>
      <w:rFonts w:ascii="Arial" w:hAnsi="Arial" w:cs="Arial"/>
      <w:sz w:val="18"/>
      <w:szCs w:val="20"/>
      <w:lang w:bidi="ar-SA"/>
    </w:rPr>
  </w:style>
  <w:style w:type="paragraph" w:customStyle="1" w:styleId="NormalBulleted">
    <w:name w:val="Normal Bulleted"/>
    <w:basedOn w:val="ListParagraph"/>
    <w:link w:val="NormalBulletedChar"/>
    <w:qFormat/>
    <w:rsid w:val="007467C0"/>
    <w:pPr>
      <w:numPr>
        <w:numId w:val="23"/>
      </w:numPr>
    </w:pPr>
    <w:rPr>
      <w:sz w:val="20"/>
      <w:szCs w:val="20"/>
      <w:lang w:val="x-none" w:eastAsia="x-none" w:bidi="ar-SA"/>
    </w:rPr>
  </w:style>
  <w:style w:type="character" w:customStyle="1" w:styleId="NormalBulletedChar">
    <w:name w:val="Normal Bulleted Char"/>
    <w:link w:val="NormalBulleted"/>
    <w:rsid w:val="007467C0"/>
    <w:rPr>
      <w:rFonts w:ascii="Calibri" w:eastAsia="Times New Roman" w:hAnsi="Calibri"/>
      <w:sz w:val="20"/>
      <w:lang w:val="x-none" w:eastAsia="x-none"/>
    </w:rPr>
  </w:style>
  <w:style w:type="character" w:customStyle="1" w:styleId="WW8Num3z1">
    <w:name w:val="WW8Num3z1"/>
    <w:rsid w:val="007467C0"/>
    <w:rPr>
      <w:rFonts w:ascii="Courier New" w:hAnsi="Courier New" w:cs="Courier New"/>
    </w:rPr>
  </w:style>
  <w:style w:type="character" w:customStyle="1" w:styleId="normaltextrun">
    <w:name w:val="normaltextrun"/>
    <w:basedOn w:val="DefaultParagraphFont"/>
    <w:rsid w:val="00654D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809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27.png"/></Relationship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microsoft.com/office/2011/relationships/commentsExtended" Target="commentsExtended.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footer" Target="footer4.xml"/><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numbering" Target="numbering.xml"/><Relationship Id="rId95" Type="http://schemas.openxmlformats.org/officeDocument/2006/relationships/image" Target="media/image71.png"/><Relationship Id="rId160" Type="http://schemas.openxmlformats.org/officeDocument/2006/relationships/image" Target="media/image137.png"/><Relationship Id="rId181" Type="http://schemas.openxmlformats.org/officeDocument/2006/relationships/image" Target="media/image158.png"/><Relationship Id="rId22" Type="http://schemas.microsoft.com/office/2016/09/relationships/commentsIds" Target="commentsIds.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71" Type="http://schemas.openxmlformats.org/officeDocument/2006/relationships/image" Target="media/image148.png"/><Relationship Id="rId192" Type="http://schemas.openxmlformats.org/officeDocument/2006/relationships/fontTable" Target="fontTable.xml"/><Relationship Id="rId12" Type="http://schemas.openxmlformats.org/officeDocument/2006/relationships/header" Target="header2.xml"/><Relationship Id="rId33" Type="http://schemas.openxmlformats.org/officeDocument/2006/relationships/image" Target="media/image14.pn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5.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8.png"/><Relationship Id="rId182" Type="http://schemas.openxmlformats.org/officeDocument/2006/relationships/image" Target="media/image159.png"/><Relationship Id="rId6" Type="http://schemas.openxmlformats.org/officeDocument/2006/relationships/styles" Target="styles.xml"/><Relationship Id="rId23" Type="http://schemas.microsoft.com/office/2018/08/relationships/commentsExtensible" Target="commentsExtensible.xml"/><Relationship Id="rId119" Type="http://schemas.openxmlformats.org/officeDocument/2006/relationships/image" Target="media/image95.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2.png"/><Relationship Id="rId130" Type="http://schemas.openxmlformats.org/officeDocument/2006/relationships/image" Target="media/image106.png"/><Relationship Id="rId151" Type="http://schemas.openxmlformats.org/officeDocument/2006/relationships/image" Target="media/image128.png"/><Relationship Id="rId172" Type="http://schemas.openxmlformats.org/officeDocument/2006/relationships/image" Target="media/image149.png"/><Relationship Id="rId193" Type="http://schemas.microsoft.com/office/2011/relationships/people" Target="people.xml"/><Relationship Id="rId13" Type="http://schemas.openxmlformats.org/officeDocument/2006/relationships/footer" Target="footer1.xml"/><Relationship Id="rId109" Type="http://schemas.openxmlformats.org/officeDocument/2006/relationships/image" Target="media/image85.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4.png"/><Relationship Id="rId188" Type="http://schemas.openxmlformats.org/officeDocument/2006/relationships/header" Target="header5.xml"/><Relationship Id="rId7" Type="http://schemas.openxmlformats.org/officeDocument/2006/relationships/settings" Target="settings.xml"/><Relationship Id="rId71" Type="http://schemas.microsoft.com/office/2007/relationships/diagramDrawing" Target="diagrams/drawing1.xml"/><Relationship Id="rId92" Type="http://schemas.openxmlformats.org/officeDocument/2006/relationships/image" Target="media/image68.png"/><Relationship Id="rId162" Type="http://schemas.openxmlformats.org/officeDocument/2006/relationships/image" Target="media/image139.png"/><Relationship Id="rId183" Type="http://schemas.openxmlformats.org/officeDocument/2006/relationships/image" Target="media/image160.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wmf"/><Relationship Id="rId66" Type="http://schemas.openxmlformats.org/officeDocument/2006/relationships/image" Target="media/image47.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2.png"/><Relationship Id="rId82" Type="http://schemas.openxmlformats.org/officeDocument/2006/relationships/image" Target="media/image58.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5.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hyperlink" Target="https://xxx.xxx.xxx" TargetMode="External"/><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7.wmf"/><Relationship Id="rId67" Type="http://schemas.openxmlformats.org/officeDocument/2006/relationships/diagramData" Target="diagrams/data1.xml"/><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5.png"/><Relationship Id="rId20" Type="http://schemas.openxmlformats.org/officeDocument/2006/relationships/comments" Target="comments.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0" Type="http://schemas.openxmlformats.org/officeDocument/2006/relationships/header" Target="header6.xml"/><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3.wmf"/><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7.png"/><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diagramLayout" Target="diagrams/layout1.xml"/><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1.png"/><Relationship Id="rId175" Type="http://schemas.openxmlformats.org/officeDocument/2006/relationships/image" Target="media/image152.png"/><Relationship Id="rId16" Type="http://schemas.openxmlformats.org/officeDocument/2006/relationships/footer" Target="footer3.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2.png"/><Relationship Id="rId186" Type="http://schemas.openxmlformats.org/officeDocument/2006/relationships/image" Target="media/image163.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diagramQuickStyle" Target="diagrams/quickStyle1.xml"/><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2.png"/><Relationship Id="rId176" Type="http://schemas.openxmlformats.org/officeDocument/2006/relationships/image" Target="media/image153.png"/><Relationship Id="rId17" Type="http://schemas.openxmlformats.org/officeDocument/2006/relationships/image" Target="media/image2.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diagramColors" Target="diagrams/colors1.xml"/><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3.png"/><Relationship Id="rId187" Type="http://schemas.openxmlformats.org/officeDocument/2006/relationships/header" Target="header4.xml"/><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0.png"/><Relationship Id="rId60" Type="http://schemas.openxmlformats.org/officeDocument/2006/relationships/image" Target="media/image41.png"/><Relationship Id="rId81" Type="http://schemas.openxmlformats.org/officeDocument/2006/relationships/image" Target="media/image57.jpeg"/><Relationship Id="rId135" Type="http://schemas.openxmlformats.org/officeDocument/2006/relationships/image" Target="media/image111.png"/><Relationship Id="rId156" Type="http://schemas.openxmlformats.org/officeDocument/2006/relationships/image" Target="media/image133.png"/><Relationship Id="rId177" Type="http://schemas.openxmlformats.org/officeDocument/2006/relationships/image" Target="media/image154.png"/><Relationship Id="rId18" Type="http://schemas.openxmlformats.org/officeDocument/2006/relationships/image" Target="media/image3.png"/><Relationship Id="rId39" Type="http://schemas.openxmlformats.org/officeDocument/2006/relationships/image" Target="media/image20.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m185508\OneDrive%20-%20NCR%20Corporation\Desktop\Template\New%20Template%20for%203.3.dotx" TargetMode="External"/></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54D5B17-AE3F-4E1D-AF86-F9F2057FBDCC}" type="doc">
      <dgm:prSet loTypeId="urn:microsoft.com/office/officeart/2005/8/layout/hierarchy2" loCatId="hierarchy" qsTypeId="urn:microsoft.com/office/officeart/2005/8/quickstyle/3d3" qsCatId="3D" csTypeId="urn:microsoft.com/office/officeart/2005/8/colors/colorful1#1" csCatId="colorful" phldr="1"/>
      <dgm:spPr/>
      <dgm:t>
        <a:bodyPr/>
        <a:lstStyle/>
        <a:p>
          <a:endParaRPr lang="en-US"/>
        </a:p>
      </dgm:t>
    </dgm:pt>
    <dgm:pt modelId="{D56C0FAF-D2A6-45B0-B038-F19C10DF2338}">
      <dgm:prSet phldrT="[Text]" custT="1"/>
      <dgm:spPr>
        <a:xfrm>
          <a:off x="3690" y="1054667"/>
          <a:ext cx="1584431" cy="832647"/>
        </a:xfrm>
        <a:solidFill>
          <a:srgbClr val="4F81BD">
            <a:hueOff val="0"/>
            <a:satOff val="0"/>
            <a:lumOff val="0"/>
            <a:alphaOff val="0"/>
          </a:srgbClr>
        </a:solidFill>
        <a:ln>
          <a:noFill/>
        </a:ln>
        <a:effectLst>
          <a:glow rad="63500">
            <a:srgbClr val="4F81B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1800">
              <a:solidFill>
                <a:sysClr val="window" lastClr="FFFFFF"/>
              </a:solidFill>
              <a:latin typeface="Calibri"/>
              <a:ea typeface="+mn-ea"/>
              <a:cs typeface="+mn-cs"/>
            </a:rPr>
            <a:t>External Funding Source</a:t>
          </a:r>
        </a:p>
      </dgm:t>
    </dgm:pt>
    <dgm:pt modelId="{30762B77-F76C-452E-8BCC-09508E4E5B2C}" type="parTrans" cxnId="{BBA220EB-D8AD-4D0A-A58A-2BAE9B7A5091}">
      <dgm:prSet/>
      <dgm:spPr/>
      <dgm:t>
        <a:bodyPr/>
        <a:lstStyle/>
        <a:p>
          <a:endParaRPr lang="en-US"/>
        </a:p>
      </dgm:t>
    </dgm:pt>
    <dgm:pt modelId="{8ED2BEF5-7479-4491-B3F9-E8A72E31A7D2}" type="sibTrans" cxnId="{BBA220EB-D8AD-4D0A-A58A-2BAE9B7A5091}">
      <dgm:prSet/>
      <dgm:spPr/>
      <dgm:t>
        <a:bodyPr/>
        <a:lstStyle/>
        <a:p>
          <a:endParaRPr lang="en-US"/>
        </a:p>
      </dgm:t>
    </dgm:pt>
    <dgm:pt modelId="{743AF963-F8D3-420C-B2DA-741A05929133}">
      <dgm:prSet phldrT="[Text]" custT="1"/>
      <dgm:spPr>
        <a:xfrm>
          <a:off x="2071467" y="1168900"/>
          <a:ext cx="1208364" cy="604182"/>
        </a:xfrm>
        <a:solidFill>
          <a:srgbClr val="C0504D">
            <a:hueOff val="0"/>
            <a:satOff val="0"/>
            <a:lumOff val="0"/>
            <a:alphaOff val="0"/>
          </a:srgbClr>
        </a:solidFill>
        <a:ln>
          <a:noFill/>
        </a:ln>
        <a:effectLst>
          <a:glow rad="63500">
            <a:srgbClr val="C0504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1100">
              <a:solidFill>
                <a:sysClr val="window" lastClr="FFFFFF"/>
              </a:solidFill>
              <a:latin typeface="Calibri"/>
              <a:ea typeface="+mn-ea"/>
              <a:cs typeface="+mn-cs"/>
            </a:rPr>
            <a:t>Vault Cashpoint</a:t>
          </a:r>
        </a:p>
      </dgm:t>
    </dgm:pt>
    <dgm:pt modelId="{73B0BBEE-697E-4855-91AC-101571BDB883}" type="parTrans" cxnId="{63BD3CAE-8D24-40C4-9189-F89BB43CA8C2}">
      <dgm:prSet/>
      <dgm:spPr>
        <a:xfrm>
          <a:off x="1588122" y="1452508"/>
          <a:ext cx="483345" cy="36965"/>
        </a:xfrm>
        <a:noFill/>
        <a:ln w="19050" cap="flat" cmpd="sng" algn="ctr">
          <a:solidFill>
            <a:srgbClr val="C0504D">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4539913A-CCBC-4695-AC53-AABA3BAF8A48}" type="sibTrans" cxnId="{63BD3CAE-8D24-40C4-9189-F89BB43CA8C2}">
      <dgm:prSet/>
      <dgm:spPr/>
      <dgm:t>
        <a:bodyPr/>
        <a:lstStyle/>
        <a:p>
          <a:endParaRPr lang="en-US"/>
        </a:p>
      </dgm:t>
    </dgm:pt>
    <dgm:pt modelId="{300A825F-B9E2-41FE-B8C8-52EFB676ABBD}">
      <dgm:prSet phldrT="[Text]" custT="1"/>
      <dgm:spPr>
        <a:xfrm>
          <a:off x="3763178" y="739121"/>
          <a:ext cx="606514" cy="427495"/>
        </a:xfr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800">
              <a:solidFill>
                <a:sysClr val="window" lastClr="FFFFFF"/>
              </a:solidFill>
              <a:latin typeface="Calibri"/>
              <a:ea typeface="+mn-ea"/>
              <a:cs typeface="+mn-cs"/>
            </a:rPr>
            <a:t>Commercial Cashpoint</a:t>
          </a:r>
        </a:p>
      </dgm:t>
    </dgm:pt>
    <dgm:pt modelId="{D672F04B-2BFE-4AFE-9836-86932992302A}" type="parTrans" cxnId="{3AC8EA79-28BA-4298-A6AE-4A218DA63F33}">
      <dgm:prSet/>
      <dgm:spPr>
        <a:xfrm rot="18780670">
          <a:off x="3167219" y="1193447"/>
          <a:ext cx="708571" cy="36965"/>
        </a:xfrm>
        <a:noFill/>
        <a:ln w="19050" cap="flat" cmpd="sng" algn="ctr">
          <a:solidFill>
            <a:srgbClr val="9BBB59">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AF35C7FE-0D5D-4140-A1BB-76656B2E232D}" type="sibTrans" cxnId="{3AC8EA79-28BA-4298-A6AE-4A218DA63F33}">
      <dgm:prSet/>
      <dgm:spPr/>
      <dgm:t>
        <a:bodyPr/>
        <a:lstStyle/>
        <a:p>
          <a:endParaRPr lang="en-US"/>
        </a:p>
      </dgm:t>
    </dgm:pt>
    <dgm:pt modelId="{CFC923CA-0420-4DA9-BD4C-AC619C3845C3}">
      <dgm:prSet phldrT="[Text]" custT="1"/>
      <dgm:spPr>
        <a:xfrm>
          <a:off x="3763178" y="1257243"/>
          <a:ext cx="606514" cy="427495"/>
        </a:xfr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800">
              <a:solidFill>
                <a:sysClr val="window" lastClr="FFFFFF"/>
              </a:solidFill>
              <a:latin typeface="Calibri"/>
              <a:ea typeface="+mn-ea"/>
              <a:cs typeface="+mn-cs"/>
            </a:rPr>
            <a:t>Custodial Inventory Cashpoint</a:t>
          </a:r>
        </a:p>
      </dgm:t>
    </dgm:pt>
    <dgm:pt modelId="{B0D2A202-F9B7-4EFE-8951-EB3E68BCF879}" type="parTrans" cxnId="{790B39D5-1978-403C-8896-E5AC7F1FB33D}">
      <dgm:prSet/>
      <dgm:spPr>
        <a:xfrm>
          <a:off x="3279832" y="1452508"/>
          <a:ext cx="483345" cy="36965"/>
        </a:xfrm>
        <a:noFill/>
        <a:ln w="19050" cap="flat" cmpd="sng" algn="ctr">
          <a:solidFill>
            <a:srgbClr val="9BBB59">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15E8D1CD-A3A4-4C25-A2E3-51DF00E74C76}" type="sibTrans" cxnId="{790B39D5-1978-403C-8896-E5AC7F1FB33D}">
      <dgm:prSet/>
      <dgm:spPr/>
      <dgm:t>
        <a:bodyPr/>
        <a:lstStyle/>
        <a:p>
          <a:endParaRPr lang="en-US"/>
        </a:p>
      </dgm:t>
    </dgm:pt>
    <dgm:pt modelId="{9A0835AE-2CF6-4C8D-B93E-7AFF0E1B2F9B}">
      <dgm:prSet phldrT="[Text]" custT="1"/>
      <dgm:spPr>
        <a:xfrm>
          <a:off x="3763178" y="1775366"/>
          <a:ext cx="606514" cy="427495"/>
        </a:xfr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800">
              <a:solidFill>
                <a:sysClr val="window" lastClr="FFFFFF"/>
              </a:solidFill>
              <a:latin typeface="Calibri"/>
              <a:ea typeface="+mn-ea"/>
              <a:cs typeface="+mn-cs"/>
            </a:rPr>
            <a:t>ATM and Branch Cashpoints</a:t>
          </a:r>
        </a:p>
      </dgm:t>
    </dgm:pt>
    <dgm:pt modelId="{70CB0D1A-7C55-443B-BC6E-FFBDE1747BAE}" type="parTrans" cxnId="{7829BA90-2123-49B7-8221-75036237191E}">
      <dgm:prSet/>
      <dgm:spPr>
        <a:xfrm rot="2819330">
          <a:off x="3167219" y="1711569"/>
          <a:ext cx="708571" cy="36965"/>
        </a:xfrm>
        <a:noFill/>
        <a:ln w="19050" cap="flat" cmpd="sng" algn="ctr">
          <a:solidFill>
            <a:srgbClr val="9BBB59">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34D00C4B-C8BD-423C-BEAF-BD371DACE10E}" type="sibTrans" cxnId="{7829BA90-2123-49B7-8221-75036237191E}">
      <dgm:prSet/>
      <dgm:spPr/>
      <dgm:t>
        <a:bodyPr/>
        <a:lstStyle/>
        <a:p>
          <a:endParaRPr lang="en-US"/>
        </a:p>
      </dgm:t>
    </dgm:pt>
    <dgm:pt modelId="{70D65988-36C1-41FE-860B-88285EFDC6BF}" type="pres">
      <dgm:prSet presAssocID="{F54D5B17-AE3F-4E1D-AF86-F9F2057FBDCC}" presName="diagram" presStyleCnt="0">
        <dgm:presLayoutVars>
          <dgm:chPref val="1"/>
          <dgm:dir/>
          <dgm:animOne val="branch"/>
          <dgm:animLvl val="lvl"/>
          <dgm:resizeHandles val="exact"/>
        </dgm:presLayoutVars>
      </dgm:prSet>
      <dgm:spPr/>
    </dgm:pt>
    <dgm:pt modelId="{325DADF0-2BB3-4EB2-AB6D-EE6FD22DDE06}" type="pres">
      <dgm:prSet presAssocID="{D56C0FAF-D2A6-45B0-B038-F19C10DF2338}" presName="root1" presStyleCnt="0"/>
      <dgm:spPr/>
    </dgm:pt>
    <dgm:pt modelId="{0D377368-8089-49A5-97D8-169961E7118F}" type="pres">
      <dgm:prSet presAssocID="{D56C0FAF-D2A6-45B0-B038-F19C10DF2338}" presName="LevelOneTextNode" presStyleLbl="node0" presStyleIdx="0" presStyleCnt="1" custScaleX="131122" custScaleY="137814">
        <dgm:presLayoutVars>
          <dgm:chPref val="3"/>
        </dgm:presLayoutVars>
      </dgm:prSet>
      <dgm:spPr>
        <a:prstGeom prst="roundRect">
          <a:avLst>
            <a:gd name="adj" fmla="val 10000"/>
          </a:avLst>
        </a:prstGeom>
      </dgm:spPr>
    </dgm:pt>
    <dgm:pt modelId="{13404AEE-96CA-4DCA-A2E4-D1816008F4A2}" type="pres">
      <dgm:prSet presAssocID="{D56C0FAF-D2A6-45B0-B038-F19C10DF2338}" presName="level2hierChild" presStyleCnt="0"/>
      <dgm:spPr/>
    </dgm:pt>
    <dgm:pt modelId="{2E6DC136-6DBF-4F3D-9172-0F42C664E1E1}" type="pres">
      <dgm:prSet presAssocID="{73B0BBEE-697E-4855-91AC-101571BDB883}" presName="conn2-1" presStyleLbl="parChTrans1D2" presStyleIdx="0" presStyleCnt="1"/>
      <dgm:spPr>
        <a:custGeom>
          <a:avLst/>
          <a:gdLst/>
          <a:ahLst/>
          <a:cxnLst/>
          <a:rect l="0" t="0" r="0" b="0"/>
          <a:pathLst>
            <a:path>
              <a:moveTo>
                <a:pt x="0" y="18482"/>
              </a:moveTo>
              <a:lnTo>
                <a:pt x="483345" y="18482"/>
              </a:lnTo>
            </a:path>
          </a:pathLst>
        </a:custGeom>
      </dgm:spPr>
    </dgm:pt>
    <dgm:pt modelId="{A446CE8A-7191-4736-A6EC-37EC7104F3F5}" type="pres">
      <dgm:prSet presAssocID="{73B0BBEE-697E-4855-91AC-101571BDB883}" presName="connTx" presStyleLbl="parChTrans1D2" presStyleIdx="0" presStyleCnt="1"/>
      <dgm:spPr/>
    </dgm:pt>
    <dgm:pt modelId="{FA7FAFD7-4C90-4B88-BAD5-0F7B72C35EFD}" type="pres">
      <dgm:prSet presAssocID="{743AF963-F8D3-420C-B2DA-741A05929133}" presName="root2" presStyleCnt="0"/>
      <dgm:spPr/>
    </dgm:pt>
    <dgm:pt modelId="{4BAD5F9A-BB3F-4C5C-8593-6DB47C6D6DAD}" type="pres">
      <dgm:prSet presAssocID="{743AF963-F8D3-420C-B2DA-741A05929133}" presName="LevelTwoTextNode" presStyleLbl="node2" presStyleIdx="0" presStyleCnt="1">
        <dgm:presLayoutVars>
          <dgm:chPref val="3"/>
        </dgm:presLayoutVars>
      </dgm:prSet>
      <dgm:spPr>
        <a:prstGeom prst="roundRect">
          <a:avLst>
            <a:gd name="adj" fmla="val 10000"/>
          </a:avLst>
        </a:prstGeom>
      </dgm:spPr>
    </dgm:pt>
    <dgm:pt modelId="{1B169431-18F5-44A5-BCC6-128176371A2A}" type="pres">
      <dgm:prSet presAssocID="{743AF963-F8D3-420C-B2DA-741A05929133}" presName="level3hierChild" presStyleCnt="0"/>
      <dgm:spPr/>
    </dgm:pt>
    <dgm:pt modelId="{7B13B1F8-53FC-446F-A6AA-790A93BC26A2}" type="pres">
      <dgm:prSet presAssocID="{D672F04B-2BFE-4AFE-9836-86932992302A}" presName="conn2-1" presStyleLbl="parChTrans1D3" presStyleIdx="0" presStyleCnt="3"/>
      <dgm:spPr>
        <a:custGeom>
          <a:avLst/>
          <a:gdLst/>
          <a:ahLst/>
          <a:cxnLst/>
          <a:rect l="0" t="0" r="0" b="0"/>
          <a:pathLst>
            <a:path>
              <a:moveTo>
                <a:pt x="0" y="18482"/>
              </a:moveTo>
              <a:lnTo>
                <a:pt x="708571" y="18482"/>
              </a:lnTo>
            </a:path>
          </a:pathLst>
        </a:custGeom>
      </dgm:spPr>
    </dgm:pt>
    <dgm:pt modelId="{8A9AD8DE-2CE5-4F7B-A00F-9777C1758B39}" type="pres">
      <dgm:prSet presAssocID="{D672F04B-2BFE-4AFE-9836-86932992302A}" presName="connTx" presStyleLbl="parChTrans1D3" presStyleIdx="0" presStyleCnt="3"/>
      <dgm:spPr/>
    </dgm:pt>
    <dgm:pt modelId="{D6054BA8-3412-4626-89A4-89C55B40E833}" type="pres">
      <dgm:prSet presAssocID="{300A825F-B9E2-41FE-B8C8-52EFB676ABBD}" presName="root2" presStyleCnt="0"/>
      <dgm:spPr/>
    </dgm:pt>
    <dgm:pt modelId="{436E6315-8EA1-4589-8C37-4E5F451542B5}" type="pres">
      <dgm:prSet presAssocID="{300A825F-B9E2-41FE-B8C8-52EFB676ABBD}" presName="LevelTwoTextNode" presStyleLbl="node3" presStyleIdx="0" presStyleCnt="3" custScaleX="50193" custScaleY="70756">
        <dgm:presLayoutVars>
          <dgm:chPref val="3"/>
        </dgm:presLayoutVars>
      </dgm:prSet>
      <dgm:spPr>
        <a:prstGeom prst="roundRect">
          <a:avLst>
            <a:gd name="adj" fmla="val 10000"/>
          </a:avLst>
        </a:prstGeom>
      </dgm:spPr>
    </dgm:pt>
    <dgm:pt modelId="{284C911F-DC8B-4477-873B-4BB58DBFB78D}" type="pres">
      <dgm:prSet presAssocID="{300A825F-B9E2-41FE-B8C8-52EFB676ABBD}" presName="level3hierChild" presStyleCnt="0"/>
      <dgm:spPr/>
    </dgm:pt>
    <dgm:pt modelId="{1016E472-31B5-407A-BD56-E4E04B44E01E}" type="pres">
      <dgm:prSet presAssocID="{B0D2A202-F9B7-4EFE-8951-EB3E68BCF879}" presName="conn2-1" presStyleLbl="parChTrans1D3" presStyleIdx="1" presStyleCnt="3"/>
      <dgm:spPr>
        <a:custGeom>
          <a:avLst/>
          <a:gdLst/>
          <a:ahLst/>
          <a:cxnLst/>
          <a:rect l="0" t="0" r="0" b="0"/>
          <a:pathLst>
            <a:path>
              <a:moveTo>
                <a:pt x="0" y="18482"/>
              </a:moveTo>
              <a:lnTo>
                <a:pt x="483345" y="18482"/>
              </a:lnTo>
            </a:path>
          </a:pathLst>
        </a:custGeom>
      </dgm:spPr>
    </dgm:pt>
    <dgm:pt modelId="{F4B6C445-8BE9-44A5-8CE8-6E5D97D8FA9D}" type="pres">
      <dgm:prSet presAssocID="{B0D2A202-F9B7-4EFE-8951-EB3E68BCF879}" presName="connTx" presStyleLbl="parChTrans1D3" presStyleIdx="1" presStyleCnt="3"/>
      <dgm:spPr/>
    </dgm:pt>
    <dgm:pt modelId="{F9B46CCC-FED3-4E74-846D-895AC51B1F13}" type="pres">
      <dgm:prSet presAssocID="{CFC923CA-0420-4DA9-BD4C-AC619C3845C3}" presName="root2" presStyleCnt="0"/>
      <dgm:spPr/>
    </dgm:pt>
    <dgm:pt modelId="{62AA384A-A29A-4BE1-9E7D-8B40833C3C1F}" type="pres">
      <dgm:prSet presAssocID="{CFC923CA-0420-4DA9-BD4C-AC619C3845C3}" presName="LevelTwoTextNode" presStyleLbl="node3" presStyleIdx="1" presStyleCnt="3" custScaleX="50193" custScaleY="70756">
        <dgm:presLayoutVars>
          <dgm:chPref val="3"/>
        </dgm:presLayoutVars>
      </dgm:prSet>
      <dgm:spPr>
        <a:prstGeom prst="roundRect">
          <a:avLst>
            <a:gd name="adj" fmla="val 10000"/>
          </a:avLst>
        </a:prstGeom>
      </dgm:spPr>
    </dgm:pt>
    <dgm:pt modelId="{3D48A035-9107-42B7-A41B-648F9F81C247}" type="pres">
      <dgm:prSet presAssocID="{CFC923CA-0420-4DA9-BD4C-AC619C3845C3}" presName="level3hierChild" presStyleCnt="0"/>
      <dgm:spPr/>
    </dgm:pt>
    <dgm:pt modelId="{B4FABB2E-4D57-4D9B-9D24-A87CCB8CD4D8}" type="pres">
      <dgm:prSet presAssocID="{70CB0D1A-7C55-443B-BC6E-FFBDE1747BAE}" presName="conn2-1" presStyleLbl="parChTrans1D3" presStyleIdx="2" presStyleCnt="3"/>
      <dgm:spPr>
        <a:custGeom>
          <a:avLst/>
          <a:gdLst/>
          <a:ahLst/>
          <a:cxnLst/>
          <a:rect l="0" t="0" r="0" b="0"/>
          <a:pathLst>
            <a:path>
              <a:moveTo>
                <a:pt x="0" y="18482"/>
              </a:moveTo>
              <a:lnTo>
                <a:pt x="708571" y="18482"/>
              </a:lnTo>
            </a:path>
          </a:pathLst>
        </a:custGeom>
      </dgm:spPr>
    </dgm:pt>
    <dgm:pt modelId="{66D6F1CF-2B6D-4544-97F0-28F6284A1541}" type="pres">
      <dgm:prSet presAssocID="{70CB0D1A-7C55-443B-BC6E-FFBDE1747BAE}" presName="connTx" presStyleLbl="parChTrans1D3" presStyleIdx="2" presStyleCnt="3"/>
      <dgm:spPr/>
    </dgm:pt>
    <dgm:pt modelId="{231BB183-13B6-4C3B-BB5D-DA80A3E81D69}" type="pres">
      <dgm:prSet presAssocID="{9A0835AE-2CF6-4C8D-B93E-7AFF0E1B2F9B}" presName="root2" presStyleCnt="0"/>
      <dgm:spPr/>
    </dgm:pt>
    <dgm:pt modelId="{69B64B1A-4F08-40B6-9BC4-3C4FD3D501DF}" type="pres">
      <dgm:prSet presAssocID="{9A0835AE-2CF6-4C8D-B93E-7AFF0E1B2F9B}" presName="LevelTwoTextNode" presStyleLbl="node3" presStyleIdx="2" presStyleCnt="3" custScaleX="50193" custScaleY="70756">
        <dgm:presLayoutVars>
          <dgm:chPref val="3"/>
        </dgm:presLayoutVars>
      </dgm:prSet>
      <dgm:spPr>
        <a:prstGeom prst="roundRect">
          <a:avLst>
            <a:gd name="adj" fmla="val 10000"/>
          </a:avLst>
        </a:prstGeom>
      </dgm:spPr>
    </dgm:pt>
    <dgm:pt modelId="{68B03DE5-6667-4C8D-A62E-095826353508}" type="pres">
      <dgm:prSet presAssocID="{9A0835AE-2CF6-4C8D-B93E-7AFF0E1B2F9B}" presName="level3hierChild" presStyleCnt="0"/>
      <dgm:spPr/>
    </dgm:pt>
  </dgm:ptLst>
  <dgm:cxnLst>
    <dgm:cxn modelId="{7B2BB91E-B181-4B77-BD00-895524E951E5}" type="presOf" srcId="{743AF963-F8D3-420C-B2DA-741A05929133}" destId="{4BAD5F9A-BB3F-4C5C-8593-6DB47C6D6DAD}" srcOrd="0" destOrd="0" presId="urn:microsoft.com/office/officeart/2005/8/layout/hierarchy2"/>
    <dgm:cxn modelId="{ED431323-6902-4AC7-93D7-3FC9BEC599DD}" type="presOf" srcId="{70CB0D1A-7C55-443B-BC6E-FFBDE1747BAE}" destId="{B4FABB2E-4D57-4D9B-9D24-A87CCB8CD4D8}" srcOrd="0" destOrd="0" presId="urn:microsoft.com/office/officeart/2005/8/layout/hierarchy2"/>
    <dgm:cxn modelId="{7F4CE15F-4793-4830-A32B-0D7B82892EC8}" type="presOf" srcId="{B0D2A202-F9B7-4EFE-8951-EB3E68BCF879}" destId="{F4B6C445-8BE9-44A5-8CE8-6E5D97D8FA9D}" srcOrd="1" destOrd="0" presId="urn:microsoft.com/office/officeart/2005/8/layout/hierarchy2"/>
    <dgm:cxn modelId="{7F097B60-056E-40F3-89F1-9AF67E6EA518}" type="presOf" srcId="{F54D5B17-AE3F-4E1D-AF86-F9F2057FBDCC}" destId="{70D65988-36C1-41FE-860B-88285EFDC6BF}" srcOrd="0" destOrd="0" presId="urn:microsoft.com/office/officeart/2005/8/layout/hierarchy2"/>
    <dgm:cxn modelId="{70377B43-3891-4B9D-99F3-83BD7A99EBEF}" type="presOf" srcId="{D672F04B-2BFE-4AFE-9836-86932992302A}" destId="{7B13B1F8-53FC-446F-A6AA-790A93BC26A2}" srcOrd="0" destOrd="0" presId="urn:microsoft.com/office/officeart/2005/8/layout/hierarchy2"/>
    <dgm:cxn modelId="{A5FAF16D-22BE-4CFC-83C2-36BB5FCC56CC}" type="presOf" srcId="{73B0BBEE-697E-4855-91AC-101571BDB883}" destId="{A446CE8A-7191-4736-A6EC-37EC7104F3F5}" srcOrd="1" destOrd="0" presId="urn:microsoft.com/office/officeart/2005/8/layout/hierarchy2"/>
    <dgm:cxn modelId="{3AC8EA79-28BA-4298-A6AE-4A218DA63F33}" srcId="{743AF963-F8D3-420C-B2DA-741A05929133}" destId="{300A825F-B9E2-41FE-B8C8-52EFB676ABBD}" srcOrd="0" destOrd="0" parTransId="{D672F04B-2BFE-4AFE-9836-86932992302A}" sibTransId="{AF35C7FE-0D5D-4140-A1BB-76656B2E232D}"/>
    <dgm:cxn modelId="{59D21B81-AE48-4516-AA82-B83D265EFEFD}" type="presOf" srcId="{300A825F-B9E2-41FE-B8C8-52EFB676ABBD}" destId="{436E6315-8EA1-4589-8C37-4E5F451542B5}" srcOrd="0" destOrd="0" presId="urn:microsoft.com/office/officeart/2005/8/layout/hierarchy2"/>
    <dgm:cxn modelId="{F97A5C86-6D79-4EF9-997F-E2881CD039D8}" type="presOf" srcId="{D56C0FAF-D2A6-45B0-B038-F19C10DF2338}" destId="{0D377368-8089-49A5-97D8-169961E7118F}" srcOrd="0" destOrd="0" presId="urn:microsoft.com/office/officeart/2005/8/layout/hierarchy2"/>
    <dgm:cxn modelId="{2DEAE589-3129-4D4A-A175-DF705F08671E}" type="presOf" srcId="{B0D2A202-F9B7-4EFE-8951-EB3E68BCF879}" destId="{1016E472-31B5-407A-BD56-E4E04B44E01E}" srcOrd="0" destOrd="0" presId="urn:microsoft.com/office/officeart/2005/8/layout/hierarchy2"/>
    <dgm:cxn modelId="{2DF9928F-260A-4A0F-9143-5730EE59FCB9}" type="presOf" srcId="{CFC923CA-0420-4DA9-BD4C-AC619C3845C3}" destId="{62AA384A-A29A-4BE1-9E7D-8B40833C3C1F}" srcOrd="0" destOrd="0" presId="urn:microsoft.com/office/officeart/2005/8/layout/hierarchy2"/>
    <dgm:cxn modelId="{7829BA90-2123-49B7-8221-75036237191E}" srcId="{743AF963-F8D3-420C-B2DA-741A05929133}" destId="{9A0835AE-2CF6-4C8D-B93E-7AFF0E1B2F9B}" srcOrd="2" destOrd="0" parTransId="{70CB0D1A-7C55-443B-BC6E-FFBDE1747BAE}" sibTransId="{34D00C4B-C8BD-423C-BEAF-BD371DACE10E}"/>
    <dgm:cxn modelId="{63BD3CAE-8D24-40C4-9189-F89BB43CA8C2}" srcId="{D56C0FAF-D2A6-45B0-B038-F19C10DF2338}" destId="{743AF963-F8D3-420C-B2DA-741A05929133}" srcOrd="0" destOrd="0" parTransId="{73B0BBEE-697E-4855-91AC-101571BDB883}" sibTransId="{4539913A-CCBC-4695-AC53-AABA3BAF8A48}"/>
    <dgm:cxn modelId="{0214AEB5-D7D9-4275-A972-25A536F10935}" type="presOf" srcId="{70CB0D1A-7C55-443B-BC6E-FFBDE1747BAE}" destId="{66D6F1CF-2B6D-4544-97F0-28F6284A1541}" srcOrd="1" destOrd="0" presId="urn:microsoft.com/office/officeart/2005/8/layout/hierarchy2"/>
    <dgm:cxn modelId="{99BFB4B5-AF0A-4CC8-A0DD-B2576D4BBF3A}" type="presOf" srcId="{9A0835AE-2CF6-4C8D-B93E-7AFF0E1B2F9B}" destId="{69B64B1A-4F08-40B6-9BC4-3C4FD3D501DF}" srcOrd="0" destOrd="0" presId="urn:microsoft.com/office/officeart/2005/8/layout/hierarchy2"/>
    <dgm:cxn modelId="{790B39D5-1978-403C-8896-E5AC7F1FB33D}" srcId="{743AF963-F8D3-420C-B2DA-741A05929133}" destId="{CFC923CA-0420-4DA9-BD4C-AC619C3845C3}" srcOrd="1" destOrd="0" parTransId="{B0D2A202-F9B7-4EFE-8951-EB3E68BCF879}" sibTransId="{15E8D1CD-A3A4-4C25-A2E3-51DF00E74C76}"/>
    <dgm:cxn modelId="{BBA220EB-D8AD-4D0A-A58A-2BAE9B7A5091}" srcId="{F54D5B17-AE3F-4E1D-AF86-F9F2057FBDCC}" destId="{D56C0FAF-D2A6-45B0-B038-F19C10DF2338}" srcOrd="0" destOrd="0" parTransId="{30762B77-F76C-452E-8BCC-09508E4E5B2C}" sibTransId="{8ED2BEF5-7479-4491-B3F9-E8A72E31A7D2}"/>
    <dgm:cxn modelId="{7B6723F7-A6A1-454B-9374-784848C20D56}" type="presOf" srcId="{73B0BBEE-697E-4855-91AC-101571BDB883}" destId="{2E6DC136-6DBF-4F3D-9172-0F42C664E1E1}" srcOrd="0" destOrd="0" presId="urn:microsoft.com/office/officeart/2005/8/layout/hierarchy2"/>
    <dgm:cxn modelId="{634499FB-4F1D-45D7-94F7-60089885C1C2}" type="presOf" srcId="{D672F04B-2BFE-4AFE-9836-86932992302A}" destId="{8A9AD8DE-2CE5-4F7B-A00F-9777C1758B39}" srcOrd="1" destOrd="0" presId="urn:microsoft.com/office/officeart/2005/8/layout/hierarchy2"/>
    <dgm:cxn modelId="{F38DCA39-B6AF-40B3-B5BC-58CA49AD4219}" type="presParOf" srcId="{70D65988-36C1-41FE-860B-88285EFDC6BF}" destId="{325DADF0-2BB3-4EB2-AB6D-EE6FD22DDE06}" srcOrd="0" destOrd="0" presId="urn:microsoft.com/office/officeart/2005/8/layout/hierarchy2"/>
    <dgm:cxn modelId="{E9FCC136-ED6F-400B-A43D-E2D54BA8FBD6}" type="presParOf" srcId="{325DADF0-2BB3-4EB2-AB6D-EE6FD22DDE06}" destId="{0D377368-8089-49A5-97D8-169961E7118F}" srcOrd="0" destOrd="0" presId="urn:microsoft.com/office/officeart/2005/8/layout/hierarchy2"/>
    <dgm:cxn modelId="{81D8B3B4-CE07-4EE9-A199-5E147BC5EC29}" type="presParOf" srcId="{325DADF0-2BB3-4EB2-AB6D-EE6FD22DDE06}" destId="{13404AEE-96CA-4DCA-A2E4-D1816008F4A2}" srcOrd="1" destOrd="0" presId="urn:microsoft.com/office/officeart/2005/8/layout/hierarchy2"/>
    <dgm:cxn modelId="{21FDCB37-0FDD-48CD-AA27-F8B24355AA06}" type="presParOf" srcId="{13404AEE-96CA-4DCA-A2E4-D1816008F4A2}" destId="{2E6DC136-6DBF-4F3D-9172-0F42C664E1E1}" srcOrd="0" destOrd="0" presId="urn:microsoft.com/office/officeart/2005/8/layout/hierarchy2"/>
    <dgm:cxn modelId="{5CFE4554-4E16-4C92-A2B7-E038E7AAE1CA}" type="presParOf" srcId="{2E6DC136-6DBF-4F3D-9172-0F42C664E1E1}" destId="{A446CE8A-7191-4736-A6EC-37EC7104F3F5}" srcOrd="0" destOrd="0" presId="urn:microsoft.com/office/officeart/2005/8/layout/hierarchy2"/>
    <dgm:cxn modelId="{342BB874-D551-4CDD-AA40-3177D31A5FB8}" type="presParOf" srcId="{13404AEE-96CA-4DCA-A2E4-D1816008F4A2}" destId="{FA7FAFD7-4C90-4B88-BAD5-0F7B72C35EFD}" srcOrd="1" destOrd="0" presId="urn:microsoft.com/office/officeart/2005/8/layout/hierarchy2"/>
    <dgm:cxn modelId="{91D35F42-7EBE-4212-87C5-B83980366197}" type="presParOf" srcId="{FA7FAFD7-4C90-4B88-BAD5-0F7B72C35EFD}" destId="{4BAD5F9A-BB3F-4C5C-8593-6DB47C6D6DAD}" srcOrd="0" destOrd="0" presId="urn:microsoft.com/office/officeart/2005/8/layout/hierarchy2"/>
    <dgm:cxn modelId="{B7EAFF29-175A-4E2A-8619-4A1EF9BB772E}" type="presParOf" srcId="{FA7FAFD7-4C90-4B88-BAD5-0F7B72C35EFD}" destId="{1B169431-18F5-44A5-BCC6-128176371A2A}" srcOrd="1" destOrd="0" presId="urn:microsoft.com/office/officeart/2005/8/layout/hierarchy2"/>
    <dgm:cxn modelId="{42A56362-66BC-4A39-9084-83E26AA96290}" type="presParOf" srcId="{1B169431-18F5-44A5-BCC6-128176371A2A}" destId="{7B13B1F8-53FC-446F-A6AA-790A93BC26A2}" srcOrd="0" destOrd="0" presId="urn:microsoft.com/office/officeart/2005/8/layout/hierarchy2"/>
    <dgm:cxn modelId="{EFD43B09-A676-471D-A254-5256BCAD7850}" type="presParOf" srcId="{7B13B1F8-53FC-446F-A6AA-790A93BC26A2}" destId="{8A9AD8DE-2CE5-4F7B-A00F-9777C1758B39}" srcOrd="0" destOrd="0" presId="urn:microsoft.com/office/officeart/2005/8/layout/hierarchy2"/>
    <dgm:cxn modelId="{6B7C73FD-2D1E-4F4E-BD0E-CCEE2E40665A}" type="presParOf" srcId="{1B169431-18F5-44A5-BCC6-128176371A2A}" destId="{D6054BA8-3412-4626-89A4-89C55B40E833}" srcOrd="1" destOrd="0" presId="urn:microsoft.com/office/officeart/2005/8/layout/hierarchy2"/>
    <dgm:cxn modelId="{A924D6D4-5692-404B-A2A1-AABB7233B33A}" type="presParOf" srcId="{D6054BA8-3412-4626-89A4-89C55B40E833}" destId="{436E6315-8EA1-4589-8C37-4E5F451542B5}" srcOrd="0" destOrd="0" presId="urn:microsoft.com/office/officeart/2005/8/layout/hierarchy2"/>
    <dgm:cxn modelId="{51EBFF82-4D2E-422E-868F-596376228F3C}" type="presParOf" srcId="{D6054BA8-3412-4626-89A4-89C55B40E833}" destId="{284C911F-DC8B-4477-873B-4BB58DBFB78D}" srcOrd="1" destOrd="0" presId="urn:microsoft.com/office/officeart/2005/8/layout/hierarchy2"/>
    <dgm:cxn modelId="{57DBAC03-F183-4127-B0E0-018C95477B23}" type="presParOf" srcId="{1B169431-18F5-44A5-BCC6-128176371A2A}" destId="{1016E472-31B5-407A-BD56-E4E04B44E01E}" srcOrd="2" destOrd="0" presId="urn:microsoft.com/office/officeart/2005/8/layout/hierarchy2"/>
    <dgm:cxn modelId="{C4A72580-5F08-4423-8130-096FC07F1F2D}" type="presParOf" srcId="{1016E472-31B5-407A-BD56-E4E04B44E01E}" destId="{F4B6C445-8BE9-44A5-8CE8-6E5D97D8FA9D}" srcOrd="0" destOrd="0" presId="urn:microsoft.com/office/officeart/2005/8/layout/hierarchy2"/>
    <dgm:cxn modelId="{194FE0E8-24B1-48C8-B8FE-DDE9CF1083C0}" type="presParOf" srcId="{1B169431-18F5-44A5-BCC6-128176371A2A}" destId="{F9B46CCC-FED3-4E74-846D-895AC51B1F13}" srcOrd="3" destOrd="0" presId="urn:microsoft.com/office/officeart/2005/8/layout/hierarchy2"/>
    <dgm:cxn modelId="{2C9FDECE-09BA-4D10-A836-099E6C5B7438}" type="presParOf" srcId="{F9B46CCC-FED3-4E74-846D-895AC51B1F13}" destId="{62AA384A-A29A-4BE1-9E7D-8B40833C3C1F}" srcOrd="0" destOrd="0" presId="urn:microsoft.com/office/officeart/2005/8/layout/hierarchy2"/>
    <dgm:cxn modelId="{B2B0A7C6-33E8-46AF-9DD0-E4B48FDCBBE1}" type="presParOf" srcId="{F9B46CCC-FED3-4E74-846D-895AC51B1F13}" destId="{3D48A035-9107-42B7-A41B-648F9F81C247}" srcOrd="1" destOrd="0" presId="urn:microsoft.com/office/officeart/2005/8/layout/hierarchy2"/>
    <dgm:cxn modelId="{70E33FDB-BC5E-4608-84F0-B2528C01F6E6}" type="presParOf" srcId="{1B169431-18F5-44A5-BCC6-128176371A2A}" destId="{B4FABB2E-4D57-4D9B-9D24-A87CCB8CD4D8}" srcOrd="4" destOrd="0" presId="urn:microsoft.com/office/officeart/2005/8/layout/hierarchy2"/>
    <dgm:cxn modelId="{483A8E70-DAC0-4422-BBF4-B82A3373F3FC}" type="presParOf" srcId="{B4FABB2E-4D57-4D9B-9D24-A87CCB8CD4D8}" destId="{66D6F1CF-2B6D-4544-97F0-28F6284A1541}" srcOrd="0" destOrd="0" presId="urn:microsoft.com/office/officeart/2005/8/layout/hierarchy2"/>
    <dgm:cxn modelId="{F7E94B29-445F-4398-A624-6D5D9337031E}" type="presParOf" srcId="{1B169431-18F5-44A5-BCC6-128176371A2A}" destId="{231BB183-13B6-4C3B-BB5D-DA80A3E81D69}" srcOrd="5" destOrd="0" presId="urn:microsoft.com/office/officeart/2005/8/layout/hierarchy2"/>
    <dgm:cxn modelId="{D7240F7A-10A2-47D3-A4C5-814FFD41A047}" type="presParOf" srcId="{231BB183-13B6-4C3B-BB5D-DA80A3E81D69}" destId="{69B64B1A-4F08-40B6-9BC4-3C4FD3D501DF}" srcOrd="0" destOrd="0" presId="urn:microsoft.com/office/officeart/2005/8/layout/hierarchy2"/>
    <dgm:cxn modelId="{2671681C-434F-44B9-B283-AA9E132E6D52}" type="presParOf" srcId="{231BB183-13B6-4C3B-BB5D-DA80A3E81D69}" destId="{68B03DE5-6667-4C8D-A62E-095826353508}" srcOrd="1" destOrd="0" presId="urn:microsoft.com/office/officeart/2005/8/layout/hierarchy2"/>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377368-8089-49A5-97D8-169961E7118F}">
      <dsp:nvSpPr>
        <dsp:cNvPr id="0" name=""/>
        <dsp:cNvSpPr/>
      </dsp:nvSpPr>
      <dsp:spPr>
        <a:xfrm>
          <a:off x="2813" y="683131"/>
          <a:ext cx="2327735" cy="1223267"/>
        </a:xfrm>
        <a:prstGeom prst="roundRect">
          <a:avLst>
            <a:gd name="adj" fmla="val 10000"/>
          </a:avLst>
        </a:prstGeom>
        <a:solidFill>
          <a:srgbClr val="4F81BD">
            <a:hueOff val="0"/>
            <a:satOff val="0"/>
            <a:lumOff val="0"/>
            <a:alphaOff val="0"/>
          </a:srgbClr>
        </a:solidFill>
        <a:ln>
          <a:noFill/>
        </a:ln>
        <a:effectLst>
          <a:glow rad="63500">
            <a:srgbClr val="4F81B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solidFill>
                <a:sysClr val="window" lastClr="FFFFFF"/>
              </a:solidFill>
              <a:latin typeface="Calibri"/>
              <a:ea typeface="+mn-ea"/>
              <a:cs typeface="+mn-cs"/>
            </a:rPr>
            <a:t>External Funding Source</a:t>
          </a:r>
        </a:p>
      </dsp:txBody>
      <dsp:txXfrm>
        <a:off x="38641" y="718959"/>
        <a:ext cx="2256079" cy="1151611"/>
      </dsp:txXfrm>
    </dsp:sp>
    <dsp:sp modelId="{2E6DC136-6DBF-4F3D-9172-0F42C664E1E1}">
      <dsp:nvSpPr>
        <dsp:cNvPr id="0" name=""/>
        <dsp:cNvSpPr/>
      </dsp:nvSpPr>
      <dsp:spPr>
        <a:xfrm>
          <a:off x="2330548" y="1263915"/>
          <a:ext cx="710097" cy="61699"/>
        </a:xfrm>
        <a:custGeom>
          <a:avLst/>
          <a:gdLst/>
          <a:ahLst/>
          <a:cxnLst/>
          <a:rect l="0" t="0" r="0" b="0"/>
          <a:pathLst>
            <a:path>
              <a:moveTo>
                <a:pt x="0" y="18482"/>
              </a:moveTo>
              <a:lnTo>
                <a:pt x="483345" y="18482"/>
              </a:lnTo>
            </a:path>
          </a:pathLst>
        </a:custGeom>
        <a:noFill/>
        <a:ln w="19050" cap="flat" cmpd="sng" algn="ctr">
          <a:solidFill>
            <a:srgbClr val="C0504D">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667845" y="1277012"/>
        <a:ext cx="35504" cy="35504"/>
      </dsp:txXfrm>
    </dsp:sp>
    <dsp:sp modelId="{4BAD5F9A-BB3F-4C5C-8593-6DB47C6D6DAD}">
      <dsp:nvSpPr>
        <dsp:cNvPr id="0" name=""/>
        <dsp:cNvSpPr/>
      </dsp:nvSpPr>
      <dsp:spPr>
        <a:xfrm>
          <a:off x="3040646" y="850953"/>
          <a:ext cx="1775244" cy="887622"/>
        </a:xfrm>
        <a:prstGeom prst="roundRect">
          <a:avLst>
            <a:gd name="adj" fmla="val 10000"/>
          </a:avLst>
        </a:prstGeom>
        <a:solidFill>
          <a:srgbClr val="C0504D">
            <a:hueOff val="0"/>
            <a:satOff val="0"/>
            <a:lumOff val="0"/>
            <a:alphaOff val="0"/>
          </a:srgbClr>
        </a:solidFill>
        <a:ln>
          <a:noFill/>
        </a:ln>
        <a:effectLst>
          <a:glow rad="63500">
            <a:srgbClr val="C0504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a:ea typeface="+mn-ea"/>
              <a:cs typeface="+mn-cs"/>
            </a:rPr>
            <a:t>Vault Cashpoint</a:t>
          </a:r>
        </a:p>
      </dsp:txBody>
      <dsp:txXfrm>
        <a:off x="3066644" y="876951"/>
        <a:ext cx="1723248" cy="835626"/>
      </dsp:txXfrm>
    </dsp:sp>
    <dsp:sp modelId="{7B13B1F8-53FC-446F-A6AA-790A93BC26A2}">
      <dsp:nvSpPr>
        <dsp:cNvPr id="0" name=""/>
        <dsp:cNvSpPr/>
      </dsp:nvSpPr>
      <dsp:spPr>
        <a:xfrm rot="18780670">
          <a:off x="4650447" y="883320"/>
          <a:ext cx="1040984" cy="61699"/>
        </a:xfrm>
        <a:custGeom>
          <a:avLst/>
          <a:gdLst/>
          <a:ahLst/>
          <a:cxnLst/>
          <a:rect l="0" t="0" r="0" b="0"/>
          <a:pathLst>
            <a:path>
              <a:moveTo>
                <a:pt x="0" y="18482"/>
              </a:moveTo>
              <a:lnTo>
                <a:pt x="708571" y="18482"/>
              </a:lnTo>
            </a:path>
          </a:pathLst>
        </a:custGeom>
        <a:noFill/>
        <a:ln w="19050" cap="flat" cmpd="sng" algn="ctr">
          <a:solidFill>
            <a:srgbClr val="9BBB59">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5144915" y="888145"/>
        <a:ext cx="52049" cy="52049"/>
      </dsp:txXfrm>
    </dsp:sp>
    <dsp:sp modelId="{436E6315-8EA1-4589-8C37-4E5F451542B5}">
      <dsp:nvSpPr>
        <dsp:cNvPr id="0" name=""/>
        <dsp:cNvSpPr/>
      </dsp:nvSpPr>
      <dsp:spPr>
        <a:xfrm>
          <a:off x="5525988" y="219552"/>
          <a:ext cx="891048" cy="628045"/>
        </a:xfrm>
        <a:prstGeom prst="roundRect">
          <a:avLst>
            <a:gd name="adj" fmla="val 10000"/>
          </a:avLst>
        </a:prstGeo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Calibri"/>
              <a:ea typeface="+mn-ea"/>
              <a:cs typeface="+mn-cs"/>
            </a:rPr>
            <a:t>Commercial Cashpoint</a:t>
          </a:r>
        </a:p>
      </dsp:txBody>
      <dsp:txXfrm>
        <a:off x="5544383" y="237947"/>
        <a:ext cx="854258" cy="591255"/>
      </dsp:txXfrm>
    </dsp:sp>
    <dsp:sp modelId="{1016E472-31B5-407A-BD56-E4E04B44E01E}">
      <dsp:nvSpPr>
        <dsp:cNvPr id="0" name=""/>
        <dsp:cNvSpPr/>
      </dsp:nvSpPr>
      <dsp:spPr>
        <a:xfrm>
          <a:off x="4815890" y="1263915"/>
          <a:ext cx="710097" cy="61699"/>
        </a:xfrm>
        <a:custGeom>
          <a:avLst/>
          <a:gdLst/>
          <a:ahLst/>
          <a:cxnLst/>
          <a:rect l="0" t="0" r="0" b="0"/>
          <a:pathLst>
            <a:path>
              <a:moveTo>
                <a:pt x="0" y="18482"/>
              </a:moveTo>
              <a:lnTo>
                <a:pt x="483345" y="18482"/>
              </a:lnTo>
            </a:path>
          </a:pathLst>
        </a:custGeom>
        <a:noFill/>
        <a:ln w="19050" cap="flat" cmpd="sng" algn="ctr">
          <a:solidFill>
            <a:srgbClr val="9BBB59">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5153187" y="1277012"/>
        <a:ext cx="35504" cy="35504"/>
      </dsp:txXfrm>
    </dsp:sp>
    <dsp:sp modelId="{62AA384A-A29A-4BE1-9E7D-8B40833C3C1F}">
      <dsp:nvSpPr>
        <dsp:cNvPr id="0" name=""/>
        <dsp:cNvSpPr/>
      </dsp:nvSpPr>
      <dsp:spPr>
        <a:xfrm>
          <a:off x="5525988" y="980742"/>
          <a:ext cx="891048" cy="628045"/>
        </a:xfrm>
        <a:prstGeom prst="roundRect">
          <a:avLst>
            <a:gd name="adj" fmla="val 10000"/>
          </a:avLst>
        </a:prstGeo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Calibri"/>
              <a:ea typeface="+mn-ea"/>
              <a:cs typeface="+mn-cs"/>
            </a:rPr>
            <a:t>Custodial Inventory Cashpoint</a:t>
          </a:r>
        </a:p>
      </dsp:txBody>
      <dsp:txXfrm>
        <a:off x="5544383" y="999137"/>
        <a:ext cx="854258" cy="591255"/>
      </dsp:txXfrm>
    </dsp:sp>
    <dsp:sp modelId="{B4FABB2E-4D57-4D9B-9D24-A87CCB8CD4D8}">
      <dsp:nvSpPr>
        <dsp:cNvPr id="0" name=""/>
        <dsp:cNvSpPr/>
      </dsp:nvSpPr>
      <dsp:spPr>
        <a:xfrm rot="2819330">
          <a:off x="4650447" y="1644509"/>
          <a:ext cx="1040984" cy="61699"/>
        </a:xfrm>
        <a:custGeom>
          <a:avLst/>
          <a:gdLst/>
          <a:ahLst/>
          <a:cxnLst/>
          <a:rect l="0" t="0" r="0" b="0"/>
          <a:pathLst>
            <a:path>
              <a:moveTo>
                <a:pt x="0" y="18482"/>
              </a:moveTo>
              <a:lnTo>
                <a:pt x="708571" y="18482"/>
              </a:lnTo>
            </a:path>
          </a:pathLst>
        </a:custGeom>
        <a:noFill/>
        <a:ln w="19050" cap="flat" cmpd="sng" algn="ctr">
          <a:solidFill>
            <a:srgbClr val="9BBB59">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5144915" y="1649335"/>
        <a:ext cx="52049" cy="52049"/>
      </dsp:txXfrm>
    </dsp:sp>
    <dsp:sp modelId="{69B64B1A-4F08-40B6-9BC4-3C4FD3D501DF}">
      <dsp:nvSpPr>
        <dsp:cNvPr id="0" name=""/>
        <dsp:cNvSpPr/>
      </dsp:nvSpPr>
      <dsp:spPr>
        <a:xfrm>
          <a:off x="5525988" y="1741931"/>
          <a:ext cx="891048" cy="628045"/>
        </a:xfrm>
        <a:prstGeom prst="roundRect">
          <a:avLst>
            <a:gd name="adj" fmla="val 10000"/>
          </a:avLst>
        </a:prstGeo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Calibri"/>
              <a:ea typeface="+mn-ea"/>
              <a:cs typeface="+mn-cs"/>
            </a:rPr>
            <a:t>ATM and Branch Cashpoints</a:t>
          </a:r>
        </a:p>
      </dsp:txBody>
      <dsp:txXfrm>
        <a:off x="5544383" y="1760326"/>
        <a:ext cx="854258" cy="59125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AC520EC00CC374A99C3256322D74BD9" ma:contentTypeVersion="4" ma:contentTypeDescription="Create a new document." ma:contentTypeScope="" ma:versionID="9f863caa5739e57e9b8c86249db7e7d7">
  <xsd:schema xmlns:xsd="http://www.w3.org/2001/XMLSchema" xmlns:xs="http://www.w3.org/2001/XMLSchema" xmlns:p="http://schemas.microsoft.com/office/2006/metadata/properties" xmlns:ns3="39e8b13a-77c2-4091-8e01-2f747e90e9c4" targetNamespace="http://schemas.microsoft.com/office/2006/metadata/properties" ma:root="true" ma:fieldsID="1f097c6a3764e6ccbcd0523c2b0dbfe0" ns3:_="">
    <xsd:import namespace="39e8b13a-77c2-4091-8e01-2f747e90e9c4"/>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e8b13a-77c2-4091-8e01-2f747e90e9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745915C-52F9-4534-8E21-F4FB4F7627BD}">
  <ds:schemaRefs>
    <ds:schemaRef ds:uri="http://schemas.microsoft.com/sharepoint/v3/contenttype/forms"/>
  </ds:schemaRefs>
</ds:datastoreItem>
</file>

<file path=customXml/itemProps2.xml><?xml version="1.0" encoding="utf-8"?>
<ds:datastoreItem xmlns:ds="http://schemas.openxmlformats.org/officeDocument/2006/customXml" ds:itemID="{32172087-3A86-498F-AEE2-ED0EC242D340}">
  <ds:schemaRefs>
    <ds:schemaRef ds:uri="http://schemas.openxmlformats.org/officeDocument/2006/bibliography"/>
  </ds:schemaRefs>
</ds:datastoreItem>
</file>

<file path=customXml/itemProps3.xml><?xml version="1.0" encoding="utf-8"?>
<ds:datastoreItem xmlns:ds="http://schemas.openxmlformats.org/officeDocument/2006/customXml" ds:itemID="{C16FC106-A897-4252-8D09-DC320E7F723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42D672D-AD1C-470E-ADA8-D52F5B7A8E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e8b13a-77c2-4091-8e01-2f747e90e9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New Template for 3.3</Template>
  <TotalTime>1</TotalTime>
  <Pages>233</Pages>
  <Words>46907</Words>
  <Characters>267371</Characters>
  <Application>Microsoft Office Word</Application>
  <DocSecurity>4</DocSecurity>
  <Lines>2228</Lines>
  <Paragraphs>627</Paragraphs>
  <ScaleCrop>false</ScaleCrop>
  <HeadingPairs>
    <vt:vector size="2" baseType="variant">
      <vt:variant>
        <vt:lpstr>Title</vt:lpstr>
      </vt:variant>
      <vt:variant>
        <vt:i4>1</vt:i4>
      </vt:variant>
    </vt:vector>
  </HeadingPairs>
  <TitlesOfParts>
    <vt:vector size="1" baseType="lpstr">
      <vt:lpstr>Template for NCR Software Banking IPs</vt:lpstr>
    </vt:vector>
  </TitlesOfParts>
  <Company>NCR</Company>
  <LinksUpToDate>false</LinksUpToDate>
  <CharactersWithSpaces>313651</CharactersWithSpaces>
  <SharedDoc>false</SharedDoc>
  <HLinks>
    <vt:vector size="1308" baseType="variant">
      <vt:variant>
        <vt:i4>4587584</vt:i4>
      </vt:variant>
      <vt:variant>
        <vt:i4>3102</vt:i4>
      </vt:variant>
      <vt:variant>
        <vt:i4>0</vt:i4>
      </vt:variant>
      <vt:variant>
        <vt:i4>5</vt:i4>
      </vt:variant>
      <vt:variant>
        <vt:lpwstr>https://xxx.xxx.xxx/</vt:lpwstr>
      </vt:variant>
      <vt:variant>
        <vt:lpwstr/>
      </vt:variant>
      <vt:variant>
        <vt:i4>1048634</vt:i4>
      </vt:variant>
      <vt:variant>
        <vt:i4>3095</vt:i4>
      </vt:variant>
      <vt:variant>
        <vt:i4>0</vt:i4>
      </vt:variant>
      <vt:variant>
        <vt:i4>5</vt:i4>
      </vt:variant>
      <vt:variant>
        <vt:lpwstr/>
      </vt:variant>
      <vt:variant>
        <vt:lpwstr>_Toc128022177</vt:lpwstr>
      </vt:variant>
      <vt:variant>
        <vt:i4>1048634</vt:i4>
      </vt:variant>
      <vt:variant>
        <vt:i4>3089</vt:i4>
      </vt:variant>
      <vt:variant>
        <vt:i4>0</vt:i4>
      </vt:variant>
      <vt:variant>
        <vt:i4>5</vt:i4>
      </vt:variant>
      <vt:variant>
        <vt:lpwstr/>
      </vt:variant>
      <vt:variant>
        <vt:lpwstr>_Toc128022176</vt:lpwstr>
      </vt:variant>
      <vt:variant>
        <vt:i4>1048634</vt:i4>
      </vt:variant>
      <vt:variant>
        <vt:i4>3083</vt:i4>
      </vt:variant>
      <vt:variant>
        <vt:i4>0</vt:i4>
      </vt:variant>
      <vt:variant>
        <vt:i4>5</vt:i4>
      </vt:variant>
      <vt:variant>
        <vt:lpwstr/>
      </vt:variant>
      <vt:variant>
        <vt:lpwstr>_Toc128022175</vt:lpwstr>
      </vt:variant>
      <vt:variant>
        <vt:i4>1048634</vt:i4>
      </vt:variant>
      <vt:variant>
        <vt:i4>3077</vt:i4>
      </vt:variant>
      <vt:variant>
        <vt:i4>0</vt:i4>
      </vt:variant>
      <vt:variant>
        <vt:i4>5</vt:i4>
      </vt:variant>
      <vt:variant>
        <vt:lpwstr/>
      </vt:variant>
      <vt:variant>
        <vt:lpwstr>_Toc128022174</vt:lpwstr>
      </vt:variant>
      <vt:variant>
        <vt:i4>1048634</vt:i4>
      </vt:variant>
      <vt:variant>
        <vt:i4>3071</vt:i4>
      </vt:variant>
      <vt:variant>
        <vt:i4>0</vt:i4>
      </vt:variant>
      <vt:variant>
        <vt:i4>5</vt:i4>
      </vt:variant>
      <vt:variant>
        <vt:lpwstr/>
      </vt:variant>
      <vt:variant>
        <vt:lpwstr>_Toc128022173</vt:lpwstr>
      </vt:variant>
      <vt:variant>
        <vt:i4>1048634</vt:i4>
      </vt:variant>
      <vt:variant>
        <vt:i4>3065</vt:i4>
      </vt:variant>
      <vt:variant>
        <vt:i4>0</vt:i4>
      </vt:variant>
      <vt:variant>
        <vt:i4>5</vt:i4>
      </vt:variant>
      <vt:variant>
        <vt:lpwstr/>
      </vt:variant>
      <vt:variant>
        <vt:lpwstr>_Toc128022172</vt:lpwstr>
      </vt:variant>
      <vt:variant>
        <vt:i4>1048634</vt:i4>
      </vt:variant>
      <vt:variant>
        <vt:i4>3059</vt:i4>
      </vt:variant>
      <vt:variant>
        <vt:i4>0</vt:i4>
      </vt:variant>
      <vt:variant>
        <vt:i4>5</vt:i4>
      </vt:variant>
      <vt:variant>
        <vt:lpwstr/>
      </vt:variant>
      <vt:variant>
        <vt:lpwstr>_Toc128022171</vt:lpwstr>
      </vt:variant>
      <vt:variant>
        <vt:i4>1048634</vt:i4>
      </vt:variant>
      <vt:variant>
        <vt:i4>3053</vt:i4>
      </vt:variant>
      <vt:variant>
        <vt:i4>0</vt:i4>
      </vt:variant>
      <vt:variant>
        <vt:i4>5</vt:i4>
      </vt:variant>
      <vt:variant>
        <vt:lpwstr/>
      </vt:variant>
      <vt:variant>
        <vt:lpwstr>_Toc128022170</vt:lpwstr>
      </vt:variant>
      <vt:variant>
        <vt:i4>1114170</vt:i4>
      </vt:variant>
      <vt:variant>
        <vt:i4>3047</vt:i4>
      </vt:variant>
      <vt:variant>
        <vt:i4>0</vt:i4>
      </vt:variant>
      <vt:variant>
        <vt:i4>5</vt:i4>
      </vt:variant>
      <vt:variant>
        <vt:lpwstr/>
      </vt:variant>
      <vt:variant>
        <vt:lpwstr>_Toc128022169</vt:lpwstr>
      </vt:variant>
      <vt:variant>
        <vt:i4>1114170</vt:i4>
      </vt:variant>
      <vt:variant>
        <vt:i4>3041</vt:i4>
      </vt:variant>
      <vt:variant>
        <vt:i4>0</vt:i4>
      </vt:variant>
      <vt:variant>
        <vt:i4>5</vt:i4>
      </vt:variant>
      <vt:variant>
        <vt:lpwstr/>
      </vt:variant>
      <vt:variant>
        <vt:lpwstr>_Toc128022168</vt:lpwstr>
      </vt:variant>
      <vt:variant>
        <vt:i4>1114170</vt:i4>
      </vt:variant>
      <vt:variant>
        <vt:i4>3035</vt:i4>
      </vt:variant>
      <vt:variant>
        <vt:i4>0</vt:i4>
      </vt:variant>
      <vt:variant>
        <vt:i4>5</vt:i4>
      </vt:variant>
      <vt:variant>
        <vt:lpwstr/>
      </vt:variant>
      <vt:variant>
        <vt:lpwstr>_Toc128022167</vt:lpwstr>
      </vt:variant>
      <vt:variant>
        <vt:i4>1114170</vt:i4>
      </vt:variant>
      <vt:variant>
        <vt:i4>3029</vt:i4>
      </vt:variant>
      <vt:variant>
        <vt:i4>0</vt:i4>
      </vt:variant>
      <vt:variant>
        <vt:i4>5</vt:i4>
      </vt:variant>
      <vt:variant>
        <vt:lpwstr/>
      </vt:variant>
      <vt:variant>
        <vt:lpwstr>_Toc128022166</vt:lpwstr>
      </vt:variant>
      <vt:variant>
        <vt:i4>1114170</vt:i4>
      </vt:variant>
      <vt:variant>
        <vt:i4>3023</vt:i4>
      </vt:variant>
      <vt:variant>
        <vt:i4>0</vt:i4>
      </vt:variant>
      <vt:variant>
        <vt:i4>5</vt:i4>
      </vt:variant>
      <vt:variant>
        <vt:lpwstr/>
      </vt:variant>
      <vt:variant>
        <vt:lpwstr>_Toc128022165</vt:lpwstr>
      </vt:variant>
      <vt:variant>
        <vt:i4>1114170</vt:i4>
      </vt:variant>
      <vt:variant>
        <vt:i4>3017</vt:i4>
      </vt:variant>
      <vt:variant>
        <vt:i4>0</vt:i4>
      </vt:variant>
      <vt:variant>
        <vt:i4>5</vt:i4>
      </vt:variant>
      <vt:variant>
        <vt:lpwstr/>
      </vt:variant>
      <vt:variant>
        <vt:lpwstr>_Toc128022164</vt:lpwstr>
      </vt:variant>
      <vt:variant>
        <vt:i4>1114170</vt:i4>
      </vt:variant>
      <vt:variant>
        <vt:i4>3011</vt:i4>
      </vt:variant>
      <vt:variant>
        <vt:i4>0</vt:i4>
      </vt:variant>
      <vt:variant>
        <vt:i4>5</vt:i4>
      </vt:variant>
      <vt:variant>
        <vt:lpwstr/>
      </vt:variant>
      <vt:variant>
        <vt:lpwstr>_Toc128022163</vt:lpwstr>
      </vt:variant>
      <vt:variant>
        <vt:i4>1114170</vt:i4>
      </vt:variant>
      <vt:variant>
        <vt:i4>3005</vt:i4>
      </vt:variant>
      <vt:variant>
        <vt:i4>0</vt:i4>
      </vt:variant>
      <vt:variant>
        <vt:i4>5</vt:i4>
      </vt:variant>
      <vt:variant>
        <vt:lpwstr/>
      </vt:variant>
      <vt:variant>
        <vt:lpwstr>_Toc128022162</vt:lpwstr>
      </vt:variant>
      <vt:variant>
        <vt:i4>1114170</vt:i4>
      </vt:variant>
      <vt:variant>
        <vt:i4>2999</vt:i4>
      </vt:variant>
      <vt:variant>
        <vt:i4>0</vt:i4>
      </vt:variant>
      <vt:variant>
        <vt:i4>5</vt:i4>
      </vt:variant>
      <vt:variant>
        <vt:lpwstr/>
      </vt:variant>
      <vt:variant>
        <vt:lpwstr>_Toc128022161</vt:lpwstr>
      </vt:variant>
      <vt:variant>
        <vt:i4>1114170</vt:i4>
      </vt:variant>
      <vt:variant>
        <vt:i4>2993</vt:i4>
      </vt:variant>
      <vt:variant>
        <vt:i4>0</vt:i4>
      </vt:variant>
      <vt:variant>
        <vt:i4>5</vt:i4>
      </vt:variant>
      <vt:variant>
        <vt:lpwstr/>
      </vt:variant>
      <vt:variant>
        <vt:lpwstr>_Toc128022160</vt:lpwstr>
      </vt:variant>
      <vt:variant>
        <vt:i4>1179706</vt:i4>
      </vt:variant>
      <vt:variant>
        <vt:i4>2987</vt:i4>
      </vt:variant>
      <vt:variant>
        <vt:i4>0</vt:i4>
      </vt:variant>
      <vt:variant>
        <vt:i4>5</vt:i4>
      </vt:variant>
      <vt:variant>
        <vt:lpwstr/>
      </vt:variant>
      <vt:variant>
        <vt:lpwstr>_Toc128022159</vt:lpwstr>
      </vt:variant>
      <vt:variant>
        <vt:i4>1179706</vt:i4>
      </vt:variant>
      <vt:variant>
        <vt:i4>2981</vt:i4>
      </vt:variant>
      <vt:variant>
        <vt:i4>0</vt:i4>
      </vt:variant>
      <vt:variant>
        <vt:i4>5</vt:i4>
      </vt:variant>
      <vt:variant>
        <vt:lpwstr/>
      </vt:variant>
      <vt:variant>
        <vt:lpwstr>_Toc128022158</vt:lpwstr>
      </vt:variant>
      <vt:variant>
        <vt:i4>1179706</vt:i4>
      </vt:variant>
      <vt:variant>
        <vt:i4>2975</vt:i4>
      </vt:variant>
      <vt:variant>
        <vt:i4>0</vt:i4>
      </vt:variant>
      <vt:variant>
        <vt:i4>5</vt:i4>
      </vt:variant>
      <vt:variant>
        <vt:lpwstr/>
      </vt:variant>
      <vt:variant>
        <vt:lpwstr>_Toc128022157</vt:lpwstr>
      </vt:variant>
      <vt:variant>
        <vt:i4>1179706</vt:i4>
      </vt:variant>
      <vt:variant>
        <vt:i4>2969</vt:i4>
      </vt:variant>
      <vt:variant>
        <vt:i4>0</vt:i4>
      </vt:variant>
      <vt:variant>
        <vt:i4>5</vt:i4>
      </vt:variant>
      <vt:variant>
        <vt:lpwstr/>
      </vt:variant>
      <vt:variant>
        <vt:lpwstr>_Toc128022156</vt:lpwstr>
      </vt:variant>
      <vt:variant>
        <vt:i4>1179706</vt:i4>
      </vt:variant>
      <vt:variant>
        <vt:i4>2963</vt:i4>
      </vt:variant>
      <vt:variant>
        <vt:i4>0</vt:i4>
      </vt:variant>
      <vt:variant>
        <vt:i4>5</vt:i4>
      </vt:variant>
      <vt:variant>
        <vt:lpwstr/>
      </vt:variant>
      <vt:variant>
        <vt:lpwstr>_Toc128022155</vt:lpwstr>
      </vt:variant>
      <vt:variant>
        <vt:i4>1179706</vt:i4>
      </vt:variant>
      <vt:variant>
        <vt:i4>2957</vt:i4>
      </vt:variant>
      <vt:variant>
        <vt:i4>0</vt:i4>
      </vt:variant>
      <vt:variant>
        <vt:i4>5</vt:i4>
      </vt:variant>
      <vt:variant>
        <vt:lpwstr/>
      </vt:variant>
      <vt:variant>
        <vt:lpwstr>_Toc128022154</vt:lpwstr>
      </vt:variant>
      <vt:variant>
        <vt:i4>1179706</vt:i4>
      </vt:variant>
      <vt:variant>
        <vt:i4>2951</vt:i4>
      </vt:variant>
      <vt:variant>
        <vt:i4>0</vt:i4>
      </vt:variant>
      <vt:variant>
        <vt:i4>5</vt:i4>
      </vt:variant>
      <vt:variant>
        <vt:lpwstr/>
      </vt:variant>
      <vt:variant>
        <vt:lpwstr>_Toc128022153</vt:lpwstr>
      </vt:variant>
      <vt:variant>
        <vt:i4>1179706</vt:i4>
      </vt:variant>
      <vt:variant>
        <vt:i4>2945</vt:i4>
      </vt:variant>
      <vt:variant>
        <vt:i4>0</vt:i4>
      </vt:variant>
      <vt:variant>
        <vt:i4>5</vt:i4>
      </vt:variant>
      <vt:variant>
        <vt:lpwstr/>
      </vt:variant>
      <vt:variant>
        <vt:lpwstr>_Toc128022152</vt:lpwstr>
      </vt:variant>
      <vt:variant>
        <vt:i4>1179706</vt:i4>
      </vt:variant>
      <vt:variant>
        <vt:i4>2939</vt:i4>
      </vt:variant>
      <vt:variant>
        <vt:i4>0</vt:i4>
      </vt:variant>
      <vt:variant>
        <vt:i4>5</vt:i4>
      </vt:variant>
      <vt:variant>
        <vt:lpwstr/>
      </vt:variant>
      <vt:variant>
        <vt:lpwstr>_Toc128022151</vt:lpwstr>
      </vt:variant>
      <vt:variant>
        <vt:i4>1179706</vt:i4>
      </vt:variant>
      <vt:variant>
        <vt:i4>2933</vt:i4>
      </vt:variant>
      <vt:variant>
        <vt:i4>0</vt:i4>
      </vt:variant>
      <vt:variant>
        <vt:i4>5</vt:i4>
      </vt:variant>
      <vt:variant>
        <vt:lpwstr/>
      </vt:variant>
      <vt:variant>
        <vt:lpwstr>_Toc128022150</vt:lpwstr>
      </vt:variant>
      <vt:variant>
        <vt:i4>1245242</vt:i4>
      </vt:variant>
      <vt:variant>
        <vt:i4>2927</vt:i4>
      </vt:variant>
      <vt:variant>
        <vt:i4>0</vt:i4>
      </vt:variant>
      <vt:variant>
        <vt:i4>5</vt:i4>
      </vt:variant>
      <vt:variant>
        <vt:lpwstr/>
      </vt:variant>
      <vt:variant>
        <vt:lpwstr>_Toc128022149</vt:lpwstr>
      </vt:variant>
      <vt:variant>
        <vt:i4>1245242</vt:i4>
      </vt:variant>
      <vt:variant>
        <vt:i4>2921</vt:i4>
      </vt:variant>
      <vt:variant>
        <vt:i4>0</vt:i4>
      </vt:variant>
      <vt:variant>
        <vt:i4>5</vt:i4>
      </vt:variant>
      <vt:variant>
        <vt:lpwstr/>
      </vt:variant>
      <vt:variant>
        <vt:lpwstr>_Toc128022148</vt:lpwstr>
      </vt:variant>
      <vt:variant>
        <vt:i4>1245242</vt:i4>
      </vt:variant>
      <vt:variant>
        <vt:i4>2915</vt:i4>
      </vt:variant>
      <vt:variant>
        <vt:i4>0</vt:i4>
      </vt:variant>
      <vt:variant>
        <vt:i4>5</vt:i4>
      </vt:variant>
      <vt:variant>
        <vt:lpwstr/>
      </vt:variant>
      <vt:variant>
        <vt:lpwstr>_Toc128022147</vt:lpwstr>
      </vt:variant>
      <vt:variant>
        <vt:i4>1245242</vt:i4>
      </vt:variant>
      <vt:variant>
        <vt:i4>2909</vt:i4>
      </vt:variant>
      <vt:variant>
        <vt:i4>0</vt:i4>
      </vt:variant>
      <vt:variant>
        <vt:i4>5</vt:i4>
      </vt:variant>
      <vt:variant>
        <vt:lpwstr/>
      </vt:variant>
      <vt:variant>
        <vt:lpwstr>_Toc128022146</vt:lpwstr>
      </vt:variant>
      <vt:variant>
        <vt:i4>1245242</vt:i4>
      </vt:variant>
      <vt:variant>
        <vt:i4>2903</vt:i4>
      </vt:variant>
      <vt:variant>
        <vt:i4>0</vt:i4>
      </vt:variant>
      <vt:variant>
        <vt:i4>5</vt:i4>
      </vt:variant>
      <vt:variant>
        <vt:lpwstr/>
      </vt:variant>
      <vt:variant>
        <vt:lpwstr>_Toc128022145</vt:lpwstr>
      </vt:variant>
      <vt:variant>
        <vt:i4>1245242</vt:i4>
      </vt:variant>
      <vt:variant>
        <vt:i4>2897</vt:i4>
      </vt:variant>
      <vt:variant>
        <vt:i4>0</vt:i4>
      </vt:variant>
      <vt:variant>
        <vt:i4>5</vt:i4>
      </vt:variant>
      <vt:variant>
        <vt:lpwstr/>
      </vt:variant>
      <vt:variant>
        <vt:lpwstr>_Toc128022144</vt:lpwstr>
      </vt:variant>
      <vt:variant>
        <vt:i4>1245242</vt:i4>
      </vt:variant>
      <vt:variant>
        <vt:i4>2891</vt:i4>
      </vt:variant>
      <vt:variant>
        <vt:i4>0</vt:i4>
      </vt:variant>
      <vt:variant>
        <vt:i4>5</vt:i4>
      </vt:variant>
      <vt:variant>
        <vt:lpwstr/>
      </vt:variant>
      <vt:variant>
        <vt:lpwstr>_Toc128022143</vt:lpwstr>
      </vt:variant>
      <vt:variant>
        <vt:i4>1245242</vt:i4>
      </vt:variant>
      <vt:variant>
        <vt:i4>2885</vt:i4>
      </vt:variant>
      <vt:variant>
        <vt:i4>0</vt:i4>
      </vt:variant>
      <vt:variant>
        <vt:i4>5</vt:i4>
      </vt:variant>
      <vt:variant>
        <vt:lpwstr/>
      </vt:variant>
      <vt:variant>
        <vt:lpwstr>_Toc128022142</vt:lpwstr>
      </vt:variant>
      <vt:variant>
        <vt:i4>1245242</vt:i4>
      </vt:variant>
      <vt:variant>
        <vt:i4>2879</vt:i4>
      </vt:variant>
      <vt:variant>
        <vt:i4>0</vt:i4>
      </vt:variant>
      <vt:variant>
        <vt:i4>5</vt:i4>
      </vt:variant>
      <vt:variant>
        <vt:lpwstr/>
      </vt:variant>
      <vt:variant>
        <vt:lpwstr>_Toc128022141</vt:lpwstr>
      </vt:variant>
      <vt:variant>
        <vt:i4>1245242</vt:i4>
      </vt:variant>
      <vt:variant>
        <vt:i4>2873</vt:i4>
      </vt:variant>
      <vt:variant>
        <vt:i4>0</vt:i4>
      </vt:variant>
      <vt:variant>
        <vt:i4>5</vt:i4>
      </vt:variant>
      <vt:variant>
        <vt:lpwstr/>
      </vt:variant>
      <vt:variant>
        <vt:lpwstr>_Toc128022140</vt:lpwstr>
      </vt:variant>
      <vt:variant>
        <vt:i4>1310778</vt:i4>
      </vt:variant>
      <vt:variant>
        <vt:i4>2867</vt:i4>
      </vt:variant>
      <vt:variant>
        <vt:i4>0</vt:i4>
      </vt:variant>
      <vt:variant>
        <vt:i4>5</vt:i4>
      </vt:variant>
      <vt:variant>
        <vt:lpwstr/>
      </vt:variant>
      <vt:variant>
        <vt:lpwstr>_Toc128022139</vt:lpwstr>
      </vt:variant>
      <vt:variant>
        <vt:i4>1310778</vt:i4>
      </vt:variant>
      <vt:variant>
        <vt:i4>2861</vt:i4>
      </vt:variant>
      <vt:variant>
        <vt:i4>0</vt:i4>
      </vt:variant>
      <vt:variant>
        <vt:i4>5</vt:i4>
      </vt:variant>
      <vt:variant>
        <vt:lpwstr/>
      </vt:variant>
      <vt:variant>
        <vt:lpwstr>_Toc128022138</vt:lpwstr>
      </vt:variant>
      <vt:variant>
        <vt:i4>1310778</vt:i4>
      </vt:variant>
      <vt:variant>
        <vt:i4>2855</vt:i4>
      </vt:variant>
      <vt:variant>
        <vt:i4>0</vt:i4>
      </vt:variant>
      <vt:variant>
        <vt:i4>5</vt:i4>
      </vt:variant>
      <vt:variant>
        <vt:lpwstr/>
      </vt:variant>
      <vt:variant>
        <vt:lpwstr>_Toc128022137</vt:lpwstr>
      </vt:variant>
      <vt:variant>
        <vt:i4>1310778</vt:i4>
      </vt:variant>
      <vt:variant>
        <vt:i4>2849</vt:i4>
      </vt:variant>
      <vt:variant>
        <vt:i4>0</vt:i4>
      </vt:variant>
      <vt:variant>
        <vt:i4>5</vt:i4>
      </vt:variant>
      <vt:variant>
        <vt:lpwstr/>
      </vt:variant>
      <vt:variant>
        <vt:lpwstr>_Toc128022136</vt:lpwstr>
      </vt:variant>
      <vt:variant>
        <vt:i4>1310778</vt:i4>
      </vt:variant>
      <vt:variant>
        <vt:i4>2843</vt:i4>
      </vt:variant>
      <vt:variant>
        <vt:i4>0</vt:i4>
      </vt:variant>
      <vt:variant>
        <vt:i4>5</vt:i4>
      </vt:variant>
      <vt:variant>
        <vt:lpwstr/>
      </vt:variant>
      <vt:variant>
        <vt:lpwstr>_Toc128022135</vt:lpwstr>
      </vt:variant>
      <vt:variant>
        <vt:i4>1310778</vt:i4>
      </vt:variant>
      <vt:variant>
        <vt:i4>2837</vt:i4>
      </vt:variant>
      <vt:variant>
        <vt:i4>0</vt:i4>
      </vt:variant>
      <vt:variant>
        <vt:i4>5</vt:i4>
      </vt:variant>
      <vt:variant>
        <vt:lpwstr/>
      </vt:variant>
      <vt:variant>
        <vt:lpwstr>_Toc128022134</vt:lpwstr>
      </vt:variant>
      <vt:variant>
        <vt:i4>1310778</vt:i4>
      </vt:variant>
      <vt:variant>
        <vt:i4>2831</vt:i4>
      </vt:variant>
      <vt:variant>
        <vt:i4>0</vt:i4>
      </vt:variant>
      <vt:variant>
        <vt:i4>5</vt:i4>
      </vt:variant>
      <vt:variant>
        <vt:lpwstr/>
      </vt:variant>
      <vt:variant>
        <vt:lpwstr>_Toc128022133</vt:lpwstr>
      </vt:variant>
      <vt:variant>
        <vt:i4>1310778</vt:i4>
      </vt:variant>
      <vt:variant>
        <vt:i4>2825</vt:i4>
      </vt:variant>
      <vt:variant>
        <vt:i4>0</vt:i4>
      </vt:variant>
      <vt:variant>
        <vt:i4>5</vt:i4>
      </vt:variant>
      <vt:variant>
        <vt:lpwstr/>
      </vt:variant>
      <vt:variant>
        <vt:lpwstr>_Toc128022132</vt:lpwstr>
      </vt:variant>
      <vt:variant>
        <vt:i4>1310778</vt:i4>
      </vt:variant>
      <vt:variant>
        <vt:i4>2819</vt:i4>
      </vt:variant>
      <vt:variant>
        <vt:i4>0</vt:i4>
      </vt:variant>
      <vt:variant>
        <vt:i4>5</vt:i4>
      </vt:variant>
      <vt:variant>
        <vt:lpwstr/>
      </vt:variant>
      <vt:variant>
        <vt:lpwstr>_Toc128022131</vt:lpwstr>
      </vt:variant>
      <vt:variant>
        <vt:i4>1310778</vt:i4>
      </vt:variant>
      <vt:variant>
        <vt:i4>2813</vt:i4>
      </vt:variant>
      <vt:variant>
        <vt:i4>0</vt:i4>
      </vt:variant>
      <vt:variant>
        <vt:i4>5</vt:i4>
      </vt:variant>
      <vt:variant>
        <vt:lpwstr/>
      </vt:variant>
      <vt:variant>
        <vt:lpwstr>_Toc128022130</vt:lpwstr>
      </vt:variant>
      <vt:variant>
        <vt:i4>1376314</vt:i4>
      </vt:variant>
      <vt:variant>
        <vt:i4>2807</vt:i4>
      </vt:variant>
      <vt:variant>
        <vt:i4>0</vt:i4>
      </vt:variant>
      <vt:variant>
        <vt:i4>5</vt:i4>
      </vt:variant>
      <vt:variant>
        <vt:lpwstr/>
      </vt:variant>
      <vt:variant>
        <vt:lpwstr>_Toc128022129</vt:lpwstr>
      </vt:variant>
      <vt:variant>
        <vt:i4>1376314</vt:i4>
      </vt:variant>
      <vt:variant>
        <vt:i4>2801</vt:i4>
      </vt:variant>
      <vt:variant>
        <vt:i4>0</vt:i4>
      </vt:variant>
      <vt:variant>
        <vt:i4>5</vt:i4>
      </vt:variant>
      <vt:variant>
        <vt:lpwstr/>
      </vt:variant>
      <vt:variant>
        <vt:lpwstr>_Toc128022128</vt:lpwstr>
      </vt:variant>
      <vt:variant>
        <vt:i4>1376314</vt:i4>
      </vt:variant>
      <vt:variant>
        <vt:i4>2795</vt:i4>
      </vt:variant>
      <vt:variant>
        <vt:i4>0</vt:i4>
      </vt:variant>
      <vt:variant>
        <vt:i4>5</vt:i4>
      </vt:variant>
      <vt:variant>
        <vt:lpwstr/>
      </vt:variant>
      <vt:variant>
        <vt:lpwstr>_Toc128022127</vt:lpwstr>
      </vt:variant>
      <vt:variant>
        <vt:i4>1376314</vt:i4>
      </vt:variant>
      <vt:variant>
        <vt:i4>2789</vt:i4>
      </vt:variant>
      <vt:variant>
        <vt:i4>0</vt:i4>
      </vt:variant>
      <vt:variant>
        <vt:i4>5</vt:i4>
      </vt:variant>
      <vt:variant>
        <vt:lpwstr/>
      </vt:variant>
      <vt:variant>
        <vt:lpwstr>_Toc128022126</vt:lpwstr>
      </vt:variant>
      <vt:variant>
        <vt:i4>1376314</vt:i4>
      </vt:variant>
      <vt:variant>
        <vt:i4>2783</vt:i4>
      </vt:variant>
      <vt:variant>
        <vt:i4>0</vt:i4>
      </vt:variant>
      <vt:variant>
        <vt:i4>5</vt:i4>
      </vt:variant>
      <vt:variant>
        <vt:lpwstr/>
      </vt:variant>
      <vt:variant>
        <vt:lpwstr>_Toc128022125</vt:lpwstr>
      </vt:variant>
      <vt:variant>
        <vt:i4>1376314</vt:i4>
      </vt:variant>
      <vt:variant>
        <vt:i4>2777</vt:i4>
      </vt:variant>
      <vt:variant>
        <vt:i4>0</vt:i4>
      </vt:variant>
      <vt:variant>
        <vt:i4>5</vt:i4>
      </vt:variant>
      <vt:variant>
        <vt:lpwstr/>
      </vt:variant>
      <vt:variant>
        <vt:lpwstr>_Toc128022124</vt:lpwstr>
      </vt:variant>
      <vt:variant>
        <vt:i4>1376314</vt:i4>
      </vt:variant>
      <vt:variant>
        <vt:i4>2771</vt:i4>
      </vt:variant>
      <vt:variant>
        <vt:i4>0</vt:i4>
      </vt:variant>
      <vt:variant>
        <vt:i4>5</vt:i4>
      </vt:variant>
      <vt:variant>
        <vt:lpwstr/>
      </vt:variant>
      <vt:variant>
        <vt:lpwstr>_Toc128022123</vt:lpwstr>
      </vt:variant>
      <vt:variant>
        <vt:i4>1376314</vt:i4>
      </vt:variant>
      <vt:variant>
        <vt:i4>2765</vt:i4>
      </vt:variant>
      <vt:variant>
        <vt:i4>0</vt:i4>
      </vt:variant>
      <vt:variant>
        <vt:i4>5</vt:i4>
      </vt:variant>
      <vt:variant>
        <vt:lpwstr/>
      </vt:variant>
      <vt:variant>
        <vt:lpwstr>_Toc128022122</vt:lpwstr>
      </vt:variant>
      <vt:variant>
        <vt:i4>1376314</vt:i4>
      </vt:variant>
      <vt:variant>
        <vt:i4>2759</vt:i4>
      </vt:variant>
      <vt:variant>
        <vt:i4>0</vt:i4>
      </vt:variant>
      <vt:variant>
        <vt:i4>5</vt:i4>
      </vt:variant>
      <vt:variant>
        <vt:lpwstr/>
      </vt:variant>
      <vt:variant>
        <vt:lpwstr>_Toc128022121</vt:lpwstr>
      </vt:variant>
      <vt:variant>
        <vt:i4>1376314</vt:i4>
      </vt:variant>
      <vt:variant>
        <vt:i4>2753</vt:i4>
      </vt:variant>
      <vt:variant>
        <vt:i4>0</vt:i4>
      </vt:variant>
      <vt:variant>
        <vt:i4>5</vt:i4>
      </vt:variant>
      <vt:variant>
        <vt:lpwstr/>
      </vt:variant>
      <vt:variant>
        <vt:lpwstr>_Toc128022120</vt:lpwstr>
      </vt:variant>
      <vt:variant>
        <vt:i4>1441850</vt:i4>
      </vt:variant>
      <vt:variant>
        <vt:i4>2747</vt:i4>
      </vt:variant>
      <vt:variant>
        <vt:i4>0</vt:i4>
      </vt:variant>
      <vt:variant>
        <vt:i4>5</vt:i4>
      </vt:variant>
      <vt:variant>
        <vt:lpwstr/>
      </vt:variant>
      <vt:variant>
        <vt:lpwstr>_Toc128022119</vt:lpwstr>
      </vt:variant>
      <vt:variant>
        <vt:i4>1441850</vt:i4>
      </vt:variant>
      <vt:variant>
        <vt:i4>2741</vt:i4>
      </vt:variant>
      <vt:variant>
        <vt:i4>0</vt:i4>
      </vt:variant>
      <vt:variant>
        <vt:i4>5</vt:i4>
      </vt:variant>
      <vt:variant>
        <vt:lpwstr/>
      </vt:variant>
      <vt:variant>
        <vt:lpwstr>_Toc128022118</vt:lpwstr>
      </vt:variant>
      <vt:variant>
        <vt:i4>1441850</vt:i4>
      </vt:variant>
      <vt:variant>
        <vt:i4>2735</vt:i4>
      </vt:variant>
      <vt:variant>
        <vt:i4>0</vt:i4>
      </vt:variant>
      <vt:variant>
        <vt:i4>5</vt:i4>
      </vt:variant>
      <vt:variant>
        <vt:lpwstr/>
      </vt:variant>
      <vt:variant>
        <vt:lpwstr>_Toc128022117</vt:lpwstr>
      </vt:variant>
      <vt:variant>
        <vt:i4>1441850</vt:i4>
      </vt:variant>
      <vt:variant>
        <vt:i4>2729</vt:i4>
      </vt:variant>
      <vt:variant>
        <vt:i4>0</vt:i4>
      </vt:variant>
      <vt:variant>
        <vt:i4>5</vt:i4>
      </vt:variant>
      <vt:variant>
        <vt:lpwstr/>
      </vt:variant>
      <vt:variant>
        <vt:lpwstr>_Toc128022116</vt:lpwstr>
      </vt:variant>
      <vt:variant>
        <vt:i4>1441850</vt:i4>
      </vt:variant>
      <vt:variant>
        <vt:i4>2723</vt:i4>
      </vt:variant>
      <vt:variant>
        <vt:i4>0</vt:i4>
      </vt:variant>
      <vt:variant>
        <vt:i4>5</vt:i4>
      </vt:variant>
      <vt:variant>
        <vt:lpwstr/>
      </vt:variant>
      <vt:variant>
        <vt:lpwstr>_Toc128022115</vt:lpwstr>
      </vt:variant>
      <vt:variant>
        <vt:i4>1441850</vt:i4>
      </vt:variant>
      <vt:variant>
        <vt:i4>2717</vt:i4>
      </vt:variant>
      <vt:variant>
        <vt:i4>0</vt:i4>
      </vt:variant>
      <vt:variant>
        <vt:i4>5</vt:i4>
      </vt:variant>
      <vt:variant>
        <vt:lpwstr/>
      </vt:variant>
      <vt:variant>
        <vt:lpwstr>_Toc128022114</vt:lpwstr>
      </vt:variant>
      <vt:variant>
        <vt:i4>1441850</vt:i4>
      </vt:variant>
      <vt:variant>
        <vt:i4>2711</vt:i4>
      </vt:variant>
      <vt:variant>
        <vt:i4>0</vt:i4>
      </vt:variant>
      <vt:variant>
        <vt:i4>5</vt:i4>
      </vt:variant>
      <vt:variant>
        <vt:lpwstr/>
      </vt:variant>
      <vt:variant>
        <vt:lpwstr>_Toc128022113</vt:lpwstr>
      </vt:variant>
      <vt:variant>
        <vt:i4>1441850</vt:i4>
      </vt:variant>
      <vt:variant>
        <vt:i4>2705</vt:i4>
      </vt:variant>
      <vt:variant>
        <vt:i4>0</vt:i4>
      </vt:variant>
      <vt:variant>
        <vt:i4>5</vt:i4>
      </vt:variant>
      <vt:variant>
        <vt:lpwstr/>
      </vt:variant>
      <vt:variant>
        <vt:lpwstr>_Toc128022112</vt:lpwstr>
      </vt:variant>
      <vt:variant>
        <vt:i4>1441850</vt:i4>
      </vt:variant>
      <vt:variant>
        <vt:i4>2699</vt:i4>
      </vt:variant>
      <vt:variant>
        <vt:i4>0</vt:i4>
      </vt:variant>
      <vt:variant>
        <vt:i4>5</vt:i4>
      </vt:variant>
      <vt:variant>
        <vt:lpwstr/>
      </vt:variant>
      <vt:variant>
        <vt:lpwstr>_Toc128022111</vt:lpwstr>
      </vt:variant>
      <vt:variant>
        <vt:i4>1441850</vt:i4>
      </vt:variant>
      <vt:variant>
        <vt:i4>2693</vt:i4>
      </vt:variant>
      <vt:variant>
        <vt:i4>0</vt:i4>
      </vt:variant>
      <vt:variant>
        <vt:i4>5</vt:i4>
      </vt:variant>
      <vt:variant>
        <vt:lpwstr/>
      </vt:variant>
      <vt:variant>
        <vt:lpwstr>_Toc128022110</vt:lpwstr>
      </vt:variant>
      <vt:variant>
        <vt:i4>589903</vt:i4>
      </vt:variant>
      <vt:variant>
        <vt:i4>2031</vt:i4>
      </vt:variant>
      <vt:variant>
        <vt:i4>0</vt:i4>
      </vt:variant>
      <vt:variant>
        <vt:i4>5</vt:i4>
      </vt:variant>
      <vt:variant>
        <vt:lpwstr/>
      </vt:variant>
      <vt:variant>
        <vt:lpwstr>_System(Order_Settings</vt:lpwstr>
      </vt:variant>
      <vt:variant>
        <vt:i4>589903</vt:i4>
      </vt:variant>
      <vt:variant>
        <vt:i4>2022</vt:i4>
      </vt:variant>
      <vt:variant>
        <vt:i4>0</vt:i4>
      </vt:variant>
      <vt:variant>
        <vt:i4>5</vt:i4>
      </vt:variant>
      <vt:variant>
        <vt:lpwstr/>
      </vt:variant>
      <vt:variant>
        <vt:lpwstr>_System(Order_Settings</vt:lpwstr>
      </vt:variant>
      <vt:variant>
        <vt:i4>589903</vt:i4>
      </vt:variant>
      <vt:variant>
        <vt:i4>2010</vt:i4>
      </vt:variant>
      <vt:variant>
        <vt:i4>0</vt:i4>
      </vt:variant>
      <vt:variant>
        <vt:i4>5</vt:i4>
      </vt:variant>
      <vt:variant>
        <vt:lpwstr/>
      </vt:variant>
      <vt:variant>
        <vt:lpwstr>_System(Order_Settings</vt:lpwstr>
      </vt:variant>
      <vt:variant>
        <vt:i4>589903</vt:i4>
      </vt:variant>
      <vt:variant>
        <vt:i4>1998</vt:i4>
      </vt:variant>
      <vt:variant>
        <vt:i4>0</vt:i4>
      </vt:variant>
      <vt:variant>
        <vt:i4>5</vt:i4>
      </vt:variant>
      <vt:variant>
        <vt:lpwstr/>
      </vt:variant>
      <vt:variant>
        <vt:lpwstr>_System(Order_Settings</vt:lpwstr>
      </vt:variant>
      <vt:variant>
        <vt:i4>3997802</vt:i4>
      </vt:variant>
      <vt:variant>
        <vt:i4>1938</vt:i4>
      </vt:variant>
      <vt:variant>
        <vt:i4>0</vt:i4>
      </vt:variant>
      <vt:variant>
        <vt:i4>5</vt:i4>
      </vt:variant>
      <vt:variant>
        <vt:lpwstr/>
      </vt:variant>
      <vt:variant>
        <vt:lpwstr>_Privileges(Business_Units</vt:lpwstr>
      </vt:variant>
      <vt:variant>
        <vt:i4>6226023</vt:i4>
      </vt:variant>
      <vt:variant>
        <vt:i4>1680</vt:i4>
      </vt:variant>
      <vt:variant>
        <vt:i4>0</vt:i4>
      </vt:variant>
      <vt:variant>
        <vt:i4>5</vt:i4>
      </vt:variant>
      <vt:variant>
        <vt:lpwstr/>
      </vt:variant>
      <vt:variant>
        <vt:lpwstr>_System(Currencies/Denominations</vt:lpwstr>
      </vt:variant>
      <vt:variant>
        <vt:i4>7929899</vt:i4>
      </vt:variant>
      <vt:variant>
        <vt:i4>1419</vt:i4>
      </vt:variant>
      <vt:variant>
        <vt:i4>0</vt:i4>
      </vt:variant>
      <vt:variant>
        <vt:i4>5</vt:i4>
      </vt:variant>
      <vt:variant>
        <vt:lpwstr/>
      </vt:variant>
      <vt:variant>
        <vt:lpwstr>_Today(Vault_Status</vt:lpwstr>
      </vt:variant>
      <vt:variant>
        <vt:i4>3993764</vt:i4>
      </vt:variant>
      <vt:variant>
        <vt:i4>1416</vt:i4>
      </vt:variant>
      <vt:variant>
        <vt:i4>0</vt:i4>
      </vt:variant>
      <vt:variant>
        <vt:i4>5</vt:i4>
      </vt:variant>
      <vt:variant>
        <vt:lpwstr/>
      </vt:variant>
      <vt:variant>
        <vt:lpwstr>_TodaySnapshot_Page</vt:lpwstr>
      </vt:variant>
      <vt:variant>
        <vt:i4>2031662</vt:i4>
      </vt:variant>
      <vt:variant>
        <vt:i4>1395</vt:i4>
      </vt:variant>
      <vt:variant>
        <vt:i4>0</vt:i4>
      </vt:variant>
      <vt:variant>
        <vt:i4>5</vt:i4>
      </vt:variant>
      <vt:variant>
        <vt:lpwstr/>
      </vt:variant>
      <vt:variant>
        <vt:lpwstr>_General_OptiVault_Pages</vt:lpwstr>
      </vt:variant>
      <vt:variant>
        <vt:i4>2031662</vt:i4>
      </vt:variant>
      <vt:variant>
        <vt:i4>1386</vt:i4>
      </vt:variant>
      <vt:variant>
        <vt:i4>0</vt:i4>
      </vt:variant>
      <vt:variant>
        <vt:i4>5</vt:i4>
      </vt:variant>
      <vt:variant>
        <vt:lpwstr/>
      </vt:variant>
      <vt:variant>
        <vt:lpwstr>_General_OptiVault_Pages</vt:lpwstr>
      </vt:variant>
      <vt:variant>
        <vt:i4>2031662</vt:i4>
      </vt:variant>
      <vt:variant>
        <vt:i4>1362</vt:i4>
      </vt:variant>
      <vt:variant>
        <vt:i4>0</vt:i4>
      </vt:variant>
      <vt:variant>
        <vt:i4>5</vt:i4>
      </vt:variant>
      <vt:variant>
        <vt:lpwstr/>
      </vt:variant>
      <vt:variant>
        <vt:lpwstr>_General_OptiVault_Pages</vt:lpwstr>
      </vt:variant>
      <vt:variant>
        <vt:i4>2031662</vt:i4>
      </vt:variant>
      <vt:variant>
        <vt:i4>1350</vt:i4>
      </vt:variant>
      <vt:variant>
        <vt:i4>0</vt:i4>
      </vt:variant>
      <vt:variant>
        <vt:i4>5</vt:i4>
      </vt:variant>
      <vt:variant>
        <vt:lpwstr/>
      </vt:variant>
      <vt:variant>
        <vt:lpwstr>_General_OptiVault_Pages</vt:lpwstr>
      </vt:variant>
      <vt:variant>
        <vt:i4>-256446285</vt:i4>
      </vt:variant>
      <vt:variant>
        <vt:i4>1338</vt:i4>
      </vt:variant>
      <vt:variant>
        <vt:i4>0</vt:i4>
      </vt:variant>
      <vt:variant>
        <vt:i4>5</vt:i4>
      </vt:variant>
      <vt:variant>
        <vt:lpwstr/>
      </vt:variant>
      <vt:variant>
        <vt:lpwstr>_CashpointOrdersOrder_Overview</vt:lpwstr>
      </vt:variant>
      <vt:variant>
        <vt:i4>-256446285</vt:i4>
      </vt:variant>
      <vt:variant>
        <vt:i4>1329</vt:i4>
      </vt:variant>
      <vt:variant>
        <vt:i4>0</vt:i4>
      </vt:variant>
      <vt:variant>
        <vt:i4>5</vt:i4>
      </vt:variant>
      <vt:variant>
        <vt:lpwstr/>
      </vt:variant>
      <vt:variant>
        <vt:lpwstr>_CashpointOrdersOrder_Overview</vt:lpwstr>
      </vt:variant>
      <vt:variant>
        <vt:i4>-256446285</vt:i4>
      </vt:variant>
      <vt:variant>
        <vt:i4>1323</vt:i4>
      </vt:variant>
      <vt:variant>
        <vt:i4>0</vt:i4>
      </vt:variant>
      <vt:variant>
        <vt:i4>5</vt:i4>
      </vt:variant>
      <vt:variant>
        <vt:lpwstr/>
      </vt:variant>
      <vt:variant>
        <vt:lpwstr>_CashpointOrdersOrder_Overview</vt:lpwstr>
      </vt:variant>
      <vt:variant>
        <vt:i4>-256446285</vt:i4>
      </vt:variant>
      <vt:variant>
        <vt:i4>1317</vt:i4>
      </vt:variant>
      <vt:variant>
        <vt:i4>0</vt:i4>
      </vt:variant>
      <vt:variant>
        <vt:i4>5</vt:i4>
      </vt:variant>
      <vt:variant>
        <vt:lpwstr/>
      </vt:variant>
      <vt:variant>
        <vt:lpwstr>_CashpointOrdersOrder_Overview</vt:lpwstr>
      </vt:variant>
      <vt:variant>
        <vt:i4>-256446285</vt:i4>
      </vt:variant>
      <vt:variant>
        <vt:i4>1311</vt:i4>
      </vt:variant>
      <vt:variant>
        <vt:i4>0</vt:i4>
      </vt:variant>
      <vt:variant>
        <vt:i4>5</vt:i4>
      </vt:variant>
      <vt:variant>
        <vt:lpwstr/>
      </vt:variant>
      <vt:variant>
        <vt:lpwstr>_CashpointOrdersOrder_Overview</vt:lpwstr>
      </vt:variant>
      <vt:variant>
        <vt:i4>-256446285</vt:i4>
      </vt:variant>
      <vt:variant>
        <vt:i4>1305</vt:i4>
      </vt:variant>
      <vt:variant>
        <vt:i4>0</vt:i4>
      </vt:variant>
      <vt:variant>
        <vt:i4>5</vt:i4>
      </vt:variant>
      <vt:variant>
        <vt:lpwstr/>
      </vt:variant>
      <vt:variant>
        <vt:lpwstr>_CashpointOrdersOrder_Overview</vt:lpwstr>
      </vt:variant>
      <vt:variant>
        <vt:i4>-256446285</vt:i4>
      </vt:variant>
      <vt:variant>
        <vt:i4>1299</vt:i4>
      </vt:variant>
      <vt:variant>
        <vt:i4>0</vt:i4>
      </vt:variant>
      <vt:variant>
        <vt:i4>5</vt:i4>
      </vt:variant>
      <vt:variant>
        <vt:lpwstr/>
      </vt:variant>
      <vt:variant>
        <vt:lpwstr>_CashpointOrdersOrder_Overview</vt:lpwstr>
      </vt:variant>
      <vt:variant>
        <vt:i4>-256446285</vt:i4>
      </vt:variant>
      <vt:variant>
        <vt:i4>1293</vt:i4>
      </vt:variant>
      <vt:variant>
        <vt:i4>0</vt:i4>
      </vt:variant>
      <vt:variant>
        <vt:i4>5</vt:i4>
      </vt:variant>
      <vt:variant>
        <vt:lpwstr/>
      </vt:variant>
      <vt:variant>
        <vt:lpwstr>_CashpointOrdersOrder_Overview</vt:lpwstr>
      </vt:variant>
      <vt:variant>
        <vt:i4>-256446285</vt:i4>
      </vt:variant>
      <vt:variant>
        <vt:i4>1287</vt:i4>
      </vt:variant>
      <vt:variant>
        <vt:i4>0</vt:i4>
      </vt:variant>
      <vt:variant>
        <vt:i4>5</vt:i4>
      </vt:variant>
      <vt:variant>
        <vt:lpwstr/>
      </vt:variant>
      <vt:variant>
        <vt:lpwstr>_CashpointOrdersOrder_Overview</vt:lpwstr>
      </vt:variant>
      <vt:variant>
        <vt:i4>2031662</vt:i4>
      </vt:variant>
      <vt:variant>
        <vt:i4>1272</vt:i4>
      </vt:variant>
      <vt:variant>
        <vt:i4>0</vt:i4>
      </vt:variant>
      <vt:variant>
        <vt:i4>5</vt:i4>
      </vt:variant>
      <vt:variant>
        <vt:lpwstr/>
      </vt:variant>
      <vt:variant>
        <vt:lpwstr>_General_OptiVault_Pages</vt:lpwstr>
      </vt:variant>
      <vt:variant>
        <vt:i4>2031662</vt:i4>
      </vt:variant>
      <vt:variant>
        <vt:i4>1257</vt:i4>
      </vt:variant>
      <vt:variant>
        <vt:i4>0</vt:i4>
      </vt:variant>
      <vt:variant>
        <vt:i4>5</vt:i4>
      </vt:variant>
      <vt:variant>
        <vt:lpwstr/>
      </vt:variant>
      <vt:variant>
        <vt:lpwstr>_General_OptiVault_Pages</vt:lpwstr>
      </vt:variant>
      <vt:variant>
        <vt:i4>2031662</vt:i4>
      </vt:variant>
      <vt:variant>
        <vt:i4>1245</vt:i4>
      </vt:variant>
      <vt:variant>
        <vt:i4>0</vt:i4>
      </vt:variant>
      <vt:variant>
        <vt:i4>5</vt:i4>
      </vt:variant>
      <vt:variant>
        <vt:lpwstr/>
      </vt:variant>
      <vt:variant>
        <vt:lpwstr>_General_OptiVault_Pages</vt:lpwstr>
      </vt:variant>
      <vt:variant>
        <vt:i4>2031662</vt:i4>
      </vt:variant>
      <vt:variant>
        <vt:i4>1233</vt:i4>
      </vt:variant>
      <vt:variant>
        <vt:i4>0</vt:i4>
      </vt:variant>
      <vt:variant>
        <vt:i4>5</vt:i4>
      </vt:variant>
      <vt:variant>
        <vt:lpwstr/>
      </vt:variant>
      <vt:variant>
        <vt:lpwstr>_General_OptiVault_Pages</vt:lpwstr>
      </vt:variant>
      <vt:variant>
        <vt:i4>2031662</vt:i4>
      </vt:variant>
      <vt:variant>
        <vt:i4>1221</vt:i4>
      </vt:variant>
      <vt:variant>
        <vt:i4>0</vt:i4>
      </vt:variant>
      <vt:variant>
        <vt:i4>5</vt:i4>
      </vt:variant>
      <vt:variant>
        <vt:lpwstr/>
      </vt:variant>
      <vt:variant>
        <vt:lpwstr>_General_OptiVault_Pages</vt:lpwstr>
      </vt:variant>
      <vt:variant>
        <vt:i4>2031662</vt:i4>
      </vt:variant>
      <vt:variant>
        <vt:i4>1212</vt:i4>
      </vt:variant>
      <vt:variant>
        <vt:i4>0</vt:i4>
      </vt:variant>
      <vt:variant>
        <vt:i4>5</vt:i4>
      </vt:variant>
      <vt:variant>
        <vt:lpwstr/>
      </vt:variant>
      <vt:variant>
        <vt:lpwstr>_General_OptiVault_Pages</vt:lpwstr>
      </vt:variant>
      <vt:variant>
        <vt:i4>2031662</vt:i4>
      </vt:variant>
      <vt:variant>
        <vt:i4>1191</vt:i4>
      </vt:variant>
      <vt:variant>
        <vt:i4>0</vt:i4>
      </vt:variant>
      <vt:variant>
        <vt:i4>5</vt:i4>
      </vt:variant>
      <vt:variant>
        <vt:lpwstr/>
      </vt:variant>
      <vt:variant>
        <vt:lpwstr>_General_OptiVault_Pages</vt:lpwstr>
      </vt:variant>
      <vt:variant>
        <vt:i4>2031662</vt:i4>
      </vt:variant>
      <vt:variant>
        <vt:i4>1185</vt:i4>
      </vt:variant>
      <vt:variant>
        <vt:i4>0</vt:i4>
      </vt:variant>
      <vt:variant>
        <vt:i4>5</vt:i4>
      </vt:variant>
      <vt:variant>
        <vt:lpwstr/>
      </vt:variant>
      <vt:variant>
        <vt:lpwstr>_General_OptiVault_Pages</vt:lpwstr>
      </vt:variant>
      <vt:variant>
        <vt:i4>2031662</vt:i4>
      </vt:variant>
      <vt:variant>
        <vt:i4>1164</vt:i4>
      </vt:variant>
      <vt:variant>
        <vt:i4>0</vt:i4>
      </vt:variant>
      <vt:variant>
        <vt:i4>5</vt:i4>
      </vt:variant>
      <vt:variant>
        <vt:lpwstr/>
      </vt:variant>
      <vt:variant>
        <vt:lpwstr>_General_OptiVault_Pages</vt:lpwstr>
      </vt:variant>
      <vt:variant>
        <vt:i4>2031662</vt:i4>
      </vt:variant>
      <vt:variant>
        <vt:i4>1104</vt:i4>
      </vt:variant>
      <vt:variant>
        <vt:i4>0</vt:i4>
      </vt:variant>
      <vt:variant>
        <vt:i4>5</vt:i4>
      </vt:variant>
      <vt:variant>
        <vt:lpwstr/>
      </vt:variant>
      <vt:variant>
        <vt:lpwstr>_General_OptiVault_Pages</vt:lpwstr>
      </vt:variant>
      <vt:variant>
        <vt:i4>2031662</vt:i4>
      </vt:variant>
      <vt:variant>
        <vt:i4>1095</vt:i4>
      </vt:variant>
      <vt:variant>
        <vt:i4>0</vt:i4>
      </vt:variant>
      <vt:variant>
        <vt:i4>5</vt:i4>
      </vt:variant>
      <vt:variant>
        <vt:lpwstr/>
      </vt:variant>
      <vt:variant>
        <vt:lpwstr>_General_OptiVault_Pages</vt:lpwstr>
      </vt:variant>
      <vt:variant>
        <vt:i4>2031662</vt:i4>
      </vt:variant>
      <vt:variant>
        <vt:i4>1077</vt:i4>
      </vt:variant>
      <vt:variant>
        <vt:i4>0</vt:i4>
      </vt:variant>
      <vt:variant>
        <vt:i4>5</vt:i4>
      </vt:variant>
      <vt:variant>
        <vt:lpwstr/>
      </vt:variant>
      <vt:variant>
        <vt:lpwstr>_General_OptiVault_Pages</vt:lpwstr>
      </vt:variant>
      <vt:variant>
        <vt:i4>4456533</vt:i4>
      </vt:variant>
      <vt:variant>
        <vt:i4>867</vt:i4>
      </vt:variant>
      <vt:variant>
        <vt:i4>0</vt:i4>
      </vt:variant>
      <vt:variant>
        <vt:i4>5</vt:i4>
      </vt:variant>
      <vt:variant>
        <vt:lpwstr/>
      </vt:variant>
      <vt:variant>
        <vt:lpwstr>_Cashpoint(Orders(Orders_workflow</vt:lpwstr>
      </vt:variant>
      <vt:variant>
        <vt:i4>4784206</vt:i4>
      </vt:variant>
      <vt:variant>
        <vt:i4>762</vt:i4>
      </vt:variant>
      <vt:variant>
        <vt:i4>0</vt:i4>
      </vt:variant>
      <vt:variant>
        <vt:i4>5</vt:i4>
      </vt:variant>
      <vt:variant>
        <vt:lpwstr/>
      </vt:variant>
      <vt:variant>
        <vt:lpwstr>_Language_Selector</vt:lpwstr>
      </vt:variant>
      <vt:variant>
        <vt:i4>7209084</vt:i4>
      </vt:variant>
      <vt:variant>
        <vt:i4>759</vt:i4>
      </vt:variant>
      <vt:variant>
        <vt:i4>0</vt:i4>
      </vt:variant>
      <vt:variant>
        <vt:i4>5</vt:i4>
      </vt:variant>
      <vt:variant>
        <vt:lpwstr/>
      </vt:variant>
      <vt:variant>
        <vt:lpwstr>_Cashpoint_Selector</vt:lpwstr>
      </vt:variant>
      <vt:variant>
        <vt:i4>2162702</vt:i4>
      </vt:variant>
      <vt:variant>
        <vt:i4>678</vt:i4>
      </vt:variant>
      <vt:variant>
        <vt:i4>0</vt:i4>
      </vt:variant>
      <vt:variant>
        <vt:i4>5</vt:i4>
      </vt:variant>
      <vt:variant>
        <vt:lpwstr/>
      </vt:variant>
      <vt:variant>
        <vt:lpwstr>_Conventions_Used_in</vt:lpwstr>
      </vt:variant>
      <vt:variant>
        <vt:i4>1114170</vt:i4>
      </vt:variant>
      <vt:variant>
        <vt:i4>668</vt:i4>
      </vt:variant>
      <vt:variant>
        <vt:i4>0</vt:i4>
      </vt:variant>
      <vt:variant>
        <vt:i4>5</vt:i4>
      </vt:variant>
      <vt:variant>
        <vt:lpwstr/>
      </vt:variant>
      <vt:variant>
        <vt:lpwstr>_Toc128021153</vt:lpwstr>
      </vt:variant>
      <vt:variant>
        <vt:i4>1114170</vt:i4>
      </vt:variant>
      <vt:variant>
        <vt:i4>662</vt:i4>
      </vt:variant>
      <vt:variant>
        <vt:i4>0</vt:i4>
      </vt:variant>
      <vt:variant>
        <vt:i4>5</vt:i4>
      </vt:variant>
      <vt:variant>
        <vt:lpwstr/>
      </vt:variant>
      <vt:variant>
        <vt:lpwstr>_Toc128021152</vt:lpwstr>
      </vt:variant>
      <vt:variant>
        <vt:i4>1114170</vt:i4>
      </vt:variant>
      <vt:variant>
        <vt:i4>656</vt:i4>
      </vt:variant>
      <vt:variant>
        <vt:i4>0</vt:i4>
      </vt:variant>
      <vt:variant>
        <vt:i4>5</vt:i4>
      </vt:variant>
      <vt:variant>
        <vt:lpwstr/>
      </vt:variant>
      <vt:variant>
        <vt:lpwstr>_Toc128021151</vt:lpwstr>
      </vt:variant>
      <vt:variant>
        <vt:i4>1114170</vt:i4>
      </vt:variant>
      <vt:variant>
        <vt:i4>650</vt:i4>
      </vt:variant>
      <vt:variant>
        <vt:i4>0</vt:i4>
      </vt:variant>
      <vt:variant>
        <vt:i4>5</vt:i4>
      </vt:variant>
      <vt:variant>
        <vt:lpwstr/>
      </vt:variant>
      <vt:variant>
        <vt:lpwstr>_Toc128021150</vt:lpwstr>
      </vt:variant>
      <vt:variant>
        <vt:i4>1048634</vt:i4>
      </vt:variant>
      <vt:variant>
        <vt:i4>644</vt:i4>
      </vt:variant>
      <vt:variant>
        <vt:i4>0</vt:i4>
      </vt:variant>
      <vt:variant>
        <vt:i4>5</vt:i4>
      </vt:variant>
      <vt:variant>
        <vt:lpwstr/>
      </vt:variant>
      <vt:variant>
        <vt:lpwstr>_Toc128021149</vt:lpwstr>
      </vt:variant>
      <vt:variant>
        <vt:i4>1048634</vt:i4>
      </vt:variant>
      <vt:variant>
        <vt:i4>638</vt:i4>
      </vt:variant>
      <vt:variant>
        <vt:i4>0</vt:i4>
      </vt:variant>
      <vt:variant>
        <vt:i4>5</vt:i4>
      </vt:variant>
      <vt:variant>
        <vt:lpwstr/>
      </vt:variant>
      <vt:variant>
        <vt:lpwstr>_Toc128021148</vt:lpwstr>
      </vt:variant>
      <vt:variant>
        <vt:i4>1048634</vt:i4>
      </vt:variant>
      <vt:variant>
        <vt:i4>632</vt:i4>
      </vt:variant>
      <vt:variant>
        <vt:i4>0</vt:i4>
      </vt:variant>
      <vt:variant>
        <vt:i4>5</vt:i4>
      </vt:variant>
      <vt:variant>
        <vt:lpwstr/>
      </vt:variant>
      <vt:variant>
        <vt:lpwstr>_Toc128021147</vt:lpwstr>
      </vt:variant>
      <vt:variant>
        <vt:i4>1048634</vt:i4>
      </vt:variant>
      <vt:variant>
        <vt:i4>626</vt:i4>
      </vt:variant>
      <vt:variant>
        <vt:i4>0</vt:i4>
      </vt:variant>
      <vt:variant>
        <vt:i4>5</vt:i4>
      </vt:variant>
      <vt:variant>
        <vt:lpwstr/>
      </vt:variant>
      <vt:variant>
        <vt:lpwstr>_Toc128021146</vt:lpwstr>
      </vt:variant>
      <vt:variant>
        <vt:i4>1048634</vt:i4>
      </vt:variant>
      <vt:variant>
        <vt:i4>620</vt:i4>
      </vt:variant>
      <vt:variant>
        <vt:i4>0</vt:i4>
      </vt:variant>
      <vt:variant>
        <vt:i4>5</vt:i4>
      </vt:variant>
      <vt:variant>
        <vt:lpwstr/>
      </vt:variant>
      <vt:variant>
        <vt:lpwstr>_Toc128021145</vt:lpwstr>
      </vt:variant>
      <vt:variant>
        <vt:i4>1048634</vt:i4>
      </vt:variant>
      <vt:variant>
        <vt:i4>614</vt:i4>
      </vt:variant>
      <vt:variant>
        <vt:i4>0</vt:i4>
      </vt:variant>
      <vt:variant>
        <vt:i4>5</vt:i4>
      </vt:variant>
      <vt:variant>
        <vt:lpwstr/>
      </vt:variant>
      <vt:variant>
        <vt:lpwstr>_Toc128021144</vt:lpwstr>
      </vt:variant>
      <vt:variant>
        <vt:i4>1048634</vt:i4>
      </vt:variant>
      <vt:variant>
        <vt:i4>608</vt:i4>
      </vt:variant>
      <vt:variant>
        <vt:i4>0</vt:i4>
      </vt:variant>
      <vt:variant>
        <vt:i4>5</vt:i4>
      </vt:variant>
      <vt:variant>
        <vt:lpwstr/>
      </vt:variant>
      <vt:variant>
        <vt:lpwstr>_Toc128021143</vt:lpwstr>
      </vt:variant>
      <vt:variant>
        <vt:i4>1048634</vt:i4>
      </vt:variant>
      <vt:variant>
        <vt:i4>602</vt:i4>
      </vt:variant>
      <vt:variant>
        <vt:i4>0</vt:i4>
      </vt:variant>
      <vt:variant>
        <vt:i4>5</vt:i4>
      </vt:variant>
      <vt:variant>
        <vt:lpwstr/>
      </vt:variant>
      <vt:variant>
        <vt:lpwstr>_Toc128021142</vt:lpwstr>
      </vt:variant>
      <vt:variant>
        <vt:i4>1048634</vt:i4>
      </vt:variant>
      <vt:variant>
        <vt:i4>596</vt:i4>
      </vt:variant>
      <vt:variant>
        <vt:i4>0</vt:i4>
      </vt:variant>
      <vt:variant>
        <vt:i4>5</vt:i4>
      </vt:variant>
      <vt:variant>
        <vt:lpwstr/>
      </vt:variant>
      <vt:variant>
        <vt:lpwstr>_Toc128021141</vt:lpwstr>
      </vt:variant>
      <vt:variant>
        <vt:i4>1048634</vt:i4>
      </vt:variant>
      <vt:variant>
        <vt:i4>590</vt:i4>
      </vt:variant>
      <vt:variant>
        <vt:i4>0</vt:i4>
      </vt:variant>
      <vt:variant>
        <vt:i4>5</vt:i4>
      </vt:variant>
      <vt:variant>
        <vt:lpwstr/>
      </vt:variant>
      <vt:variant>
        <vt:lpwstr>_Toc128021140</vt:lpwstr>
      </vt:variant>
      <vt:variant>
        <vt:i4>1507386</vt:i4>
      </vt:variant>
      <vt:variant>
        <vt:i4>584</vt:i4>
      </vt:variant>
      <vt:variant>
        <vt:i4>0</vt:i4>
      </vt:variant>
      <vt:variant>
        <vt:i4>5</vt:i4>
      </vt:variant>
      <vt:variant>
        <vt:lpwstr/>
      </vt:variant>
      <vt:variant>
        <vt:lpwstr>_Toc128021139</vt:lpwstr>
      </vt:variant>
      <vt:variant>
        <vt:i4>1507386</vt:i4>
      </vt:variant>
      <vt:variant>
        <vt:i4>578</vt:i4>
      </vt:variant>
      <vt:variant>
        <vt:i4>0</vt:i4>
      </vt:variant>
      <vt:variant>
        <vt:i4>5</vt:i4>
      </vt:variant>
      <vt:variant>
        <vt:lpwstr/>
      </vt:variant>
      <vt:variant>
        <vt:lpwstr>_Toc128021138</vt:lpwstr>
      </vt:variant>
      <vt:variant>
        <vt:i4>1507386</vt:i4>
      </vt:variant>
      <vt:variant>
        <vt:i4>572</vt:i4>
      </vt:variant>
      <vt:variant>
        <vt:i4>0</vt:i4>
      </vt:variant>
      <vt:variant>
        <vt:i4>5</vt:i4>
      </vt:variant>
      <vt:variant>
        <vt:lpwstr/>
      </vt:variant>
      <vt:variant>
        <vt:lpwstr>_Toc128021137</vt:lpwstr>
      </vt:variant>
      <vt:variant>
        <vt:i4>1507386</vt:i4>
      </vt:variant>
      <vt:variant>
        <vt:i4>566</vt:i4>
      </vt:variant>
      <vt:variant>
        <vt:i4>0</vt:i4>
      </vt:variant>
      <vt:variant>
        <vt:i4>5</vt:i4>
      </vt:variant>
      <vt:variant>
        <vt:lpwstr/>
      </vt:variant>
      <vt:variant>
        <vt:lpwstr>_Toc128021136</vt:lpwstr>
      </vt:variant>
      <vt:variant>
        <vt:i4>1507386</vt:i4>
      </vt:variant>
      <vt:variant>
        <vt:i4>560</vt:i4>
      </vt:variant>
      <vt:variant>
        <vt:i4>0</vt:i4>
      </vt:variant>
      <vt:variant>
        <vt:i4>5</vt:i4>
      </vt:variant>
      <vt:variant>
        <vt:lpwstr/>
      </vt:variant>
      <vt:variant>
        <vt:lpwstr>_Toc128021135</vt:lpwstr>
      </vt:variant>
      <vt:variant>
        <vt:i4>1507386</vt:i4>
      </vt:variant>
      <vt:variant>
        <vt:i4>554</vt:i4>
      </vt:variant>
      <vt:variant>
        <vt:i4>0</vt:i4>
      </vt:variant>
      <vt:variant>
        <vt:i4>5</vt:i4>
      </vt:variant>
      <vt:variant>
        <vt:lpwstr/>
      </vt:variant>
      <vt:variant>
        <vt:lpwstr>_Toc128021134</vt:lpwstr>
      </vt:variant>
      <vt:variant>
        <vt:i4>1507386</vt:i4>
      </vt:variant>
      <vt:variant>
        <vt:i4>548</vt:i4>
      </vt:variant>
      <vt:variant>
        <vt:i4>0</vt:i4>
      </vt:variant>
      <vt:variant>
        <vt:i4>5</vt:i4>
      </vt:variant>
      <vt:variant>
        <vt:lpwstr/>
      </vt:variant>
      <vt:variant>
        <vt:lpwstr>_Toc128021133</vt:lpwstr>
      </vt:variant>
      <vt:variant>
        <vt:i4>1507386</vt:i4>
      </vt:variant>
      <vt:variant>
        <vt:i4>542</vt:i4>
      </vt:variant>
      <vt:variant>
        <vt:i4>0</vt:i4>
      </vt:variant>
      <vt:variant>
        <vt:i4>5</vt:i4>
      </vt:variant>
      <vt:variant>
        <vt:lpwstr/>
      </vt:variant>
      <vt:variant>
        <vt:lpwstr>_Toc128021132</vt:lpwstr>
      </vt:variant>
      <vt:variant>
        <vt:i4>1507386</vt:i4>
      </vt:variant>
      <vt:variant>
        <vt:i4>536</vt:i4>
      </vt:variant>
      <vt:variant>
        <vt:i4>0</vt:i4>
      </vt:variant>
      <vt:variant>
        <vt:i4>5</vt:i4>
      </vt:variant>
      <vt:variant>
        <vt:lpwstr/>
      </vt:variant>
      <vt:variant>
        <vt:lpwstr>_Toc128021131</vt:lpwstr>
      </vt:variant>
      <vt:variant>
        <vt:i4>1507386</vt:i4>
      </vt:variant>
      <vt:variant>
        <vt:i4>530</vt:i4>
      </vt:variant>
      <vt:variant>
        <vt:i4>0</vt:i4>
      </vt:variant>
      <vt:variant>
        <vt:i4>5</vt:i4>
      </vt:variant>
      <vt:variant>
        <vt:lpwstr/>
      </vt:variant>
      <vt:variant>
        <vt:lpwstr>_Toc128021130</vt:lpwstr>
      </vt:variant>
      <vt:variant>
        <vt:i4>1441850</vt:i4>
      </vt:variant>
      <vt:variant>
        <vt:i4>524</vt:i4>
      </vt:variant>
      <vt:variant>
        <vt:i4>0</vt:i4>
      </vt:variant>
      <vt:variant>
        <vt:i4>5</vt:i4>
      </vt:variant>
      <vt:variant>
        <vt:lpwstr/>
      </vt:variant>
      <vt:variant>
        <vt:lpwstr>_Toc128021129</vt:lpwstr>
      </vt:variant>
      <vt:variant>
        <vt:i4>1441850</vt:i4>
      </vt:variant>
      <vt:variant>
        <vt:i4>518</vt:i4>
      </vt:variant>
      <vt:variant>
        <vt:i4>0</vt:i4>
      </vt:variant>
      <vt:variant>
        <vt:i4>5</vt:i4>
      </vt:variant>
      <vt:variant>
        <vt:lpwstr/>
      </vt:variant>
      <vt:variant>
        <vt:lpwstr>_Toc128021128</vt:lpwstr>
      </vt:variant>
      <vt:variant>
        <vt:i4>1441850</vt:i4>
      </vt:variant>
      <vt:variant>
        <vt:i4>512</vt:i4>
      </vt:variant>
      <vt:variant>
        <vt:i4>0</vt:i4>
      </vt:variant>
      <vt:variant>
        <vt:i4>5</vt:i4>
      </vt:variant>
      <vt:variant>
        <vt:lpwstr/>
      </vt:variant>
      <vt:variant>
        <vt:lpwstr>_Toc128021127</vt:lpwstr>
      </vt:variant>
      <vt:variant>
        <vt:i4>1441850</vt:i4>
      </vt:variant>
      <vt:variant>
        <vt:i4>506</vt:i4>
      </vt:variant>
      <vt:variant>
        <vt:i4>0</vt:i4>
      </vt:variant>
      <vt:variant>
        <vt:i4>5</vt:i4>
      </vt:variant>
      <vt:variant>
        <vt:lpwstr/>
      </vt:variant>
      <vt:variant>
        <vt:lpwstr>_Toc128021126</vt:lpwstr>
      </vt:variant>
      <vt:variant>
        <vt:i4>1441850</vt:i4>
      </vt:variant>
      <vt:variant>
        <vt:i4>500</vt:i4>
      </vt:variant>
      <vt:variant>
        <vt:i4>0</vt:i4>
      </vt:variant>
      <vt:variant>
        <vt:i4>5</vt:i4>
      </vt:variant>
      <vt:variant>
        <vt:lpwstr/>
      </vt:variant>
      <vt:variant>
        <vt:lpwstr>_Toc128021125</vt:lpwstr>
      </vt:variant>
      <vt:variant>
        <vt:i4>1441850</vt:i4>
      </vt:variant>
      <vt:variant>
        <vt:i4>494</vt:i4>
      </vt:variant>
      <vt:variant>
        <vt:i4>0</vt:i4>
      </vt:variant>
      <vt:variant>
        <vt:i4>5</vt:i4>
      </vt:variant>
      <vt:variant>
        <vt:lpwstr/>
      </vt:variant>
      <vt:variant>
        <vt:lpwstr>_Toc128021124</vt:lpwstr>
      </vt:variant>
      <vt:variant>
        <vt:i4>1441850</vt:i4>
      </vt:variant>
      <vt:variant>
        <vt:i4>488</vt:i4>
      </vt:variant>
      <vt:variant>
        <vt:i4>0</vt:i4>
      </vt:variant>
      <vt:variant>
        <vt:i4>5</vt:i4>
      </vt:variant>
      <vt:variant>
        <vt:lpwstr/>
      </vt:variant>
      <vt:variant>
        <vt:lpwstr>_Toc128021123</vt:lpwstr>
      </vt:variant>
      <vt:variant>
        <vt:i4>1441850</vt:i4>
      </vt:variant>
      <vt:variant>
        <vt:i4>482</vt:i4>
      </vt:variant>
      <vt:variant>
        <vt:i4>0</vt:i4>
      </vt:variant>
      <vt:variant>
        <vt:i4>5</vt:i4>
      </vt:variant>
      <vt:variant>
        <vt:lpwstr/>
      </vt:variant>
      <vt:variant>
        <vt:lpwstr>_Toc128021122</vt:lpwstr>
      </vt:variant>
      <vt:variant>
        <vt:i4>1441850</vt:i4>
      </vt:variant>
      <vt:variant>
        <vt:i4>476</vt:i4>
      </vt:variant>
      <vt:variant>
        <vt:i4>0</vt:i4>
      </vt:variant>
      <vt:variant>
        <vt:i4>5</vt:i4>
      </vt:variant>
      <vt:variant>
        <vt:lpwstr/>
      </vt:variant>
      <vt:variant>
        <vt:lpwstr>_Toc128021121</vt:lpwstr>
      </vt:variant>
      <vt:variant>
        <vt:i4>1441850</vt:i4>
      </vt:variant>
      <vt:variant>
        <vt:i4>470</vt:i4>
      </vt:variant>
      <vt:variant>
        <vt:i4>0</vt:i4>
      </vt:variant>
      <vt:variant>
        <vt:i4>5</vt:i4>
      </vt:variant>
      <vt:variant>
        <vt:lpwstr/>
      </vt:variant>
      <vt:variant>
        <vt:lpwstr>_Toc128021120</vt:lpwstr>
      </vt:variant>
      <vt:variant>
        <vt:i4>1376314</vt:i4>
      </vt:variant>
      <vt:variant>
        <vt:i4>464</vt:i4>
      </vt:variant>
      <vt:variant>
        <vt:i4>0</vt:i4>
      </vt:variant>
      <vt:variant>
        <vt:i4>5</vt:i4>
      </vt:variant>
      <vt:variant>
        <vt:lpwstr/>
      </vt:variant>
      <vt:variant>
        <vt:lpwstr>_Toc128021119</vt:lpwstr>
      </vt:variant>
      <vt:variant>
        <vt:i4>1376314</vt:i4>
      </vt:variant>
      <vt:variant>
        <vt:i4>458</vt:i4>
      </vt:variant>
      <vt:variant>
        <vt:i4>0</vt:i4>
      </vt:variant>
      <vt:variant>
        <vt:i4>5</vt:i4>
      </vt:variant>
      <vt:variant>
        <vt:lpwstr/>
      </vt:variant>
      <vt:variant>
        <vt:lpwstr>_Toc128021118</vt:lpwstr>
      </vt:variant>
      <vt:variant>
        <vt:i4>1376314</vt:i4>
      </vt:variant>
      <vt:variant>
        <vt:i4>452</vt:i4>
      </vt:variant>
      <vt:variant>
        <vt:i4>0</vt:i4>
      </vt:variant>
      <vt:variant>
        <vt:i4>5</vt:i4>
      </vt:variant>
      <vt:variant>
        <vt:lpwstr/>
      </vt:variant>
      <vt:variant>
        <vt:lpwstr>_Toc128021117</vt:lpwstr>
      </vt:variant>
      <vt:variant>
        <vt:i4>1376314</vt:i4>
      </vt:variant>
      <vt:variant>
        <vt:i4>446</vt:i4>
      </vt:variant>
      <vt:variant>
        <vt:i4>0</vt:i4>
      </vt:variant>
      <vt:variant>
        <vt:i4>5</vt:i4>
      </vt:variant>
      <vt:variant>
        <vt:lpwstr/>
      </vt:variant>
      <vt:variant>
        <vt:lpwstr>_Toc128021116</vt:lpwstr>
      </vt:variant>
      <vt:variant>
        <vt:i4>1376314</vt:i4>
      </vt:variant>
      <vt:variant>
        <vt:i4>440</vt:i4>
      </vt:variant>
      <vt:variant>
        <vt:i4>0</vt:i4>
      </vt:variant>
      <vt:variant>
        <vt:i4>5</vt:i4>
      </vt:variant>
      <vt:variant>
        <vt:lpwstr/>
      </vt:variant>
      <vt:variant>
        <vt:lpwstr>_Toc128021115</vt:lpwstr>
      </vt:variant>
      <vt:variant>
        <vt:i4>1376314</vt:i4>
      </vt:variant>
      <vt:variant>
        <vt:i4>434</vt:i4>
      </vt:variant>
      <vt:variant>
        <vt:i4>0</vt:i4>
      </vt:variant>
      <vt:variant>
        <vt:i4>5</vt:i4>
      </vt:variant>
      <vt:variant>
        <vt:lpwstr/>
      </vt:variant>
      <vt:variant>
        <vt:lpwstr>_Toc128021114</vt:lpwstr>
      </vt:variant>
      <vt:variant>
        <vt:i4>1376314</vt:i4>
      </vt:variant>
      <vt:variant>
        <vt:i4>428</vt:i4>
      </vt:variant>
      <vt:variant>
        <vt:i4>0</vt:i4>
      </vt:variant>
      <vt:variant>
        <vt:i4>5</vt:i4>
      </vt:variant>
      <vt:variant>
        <vt:lpwstr/>
      </vt:variant>
      <vt:variant>
        <vt:lpwstr>_Toc128021113</vt:lpwstr>
      </vt:variant>
      <vt:variant>
        <vt:i4>1376314</vt:i4>
      </vt:variant>
      <vt:variant>
        <vt:i4>422</vt:i4>
      </vt:variant>
      <vt:variant>
        <vt:i4>0</vt:i4>
      </vt:variant>
      <vt:variant>
        <vt:i4>5</vt:i4>
      </vt:variant>
      <vt:variant>
        <vt:lpwstr/>
      </vt:variant>
      <vt:variant>
        <vt:lpwstr>_Toc128021112</vt:lpwstr>
      </vt:variant>
      <vt:variant>
        <vt:i4>1376314</vt:i4>
      </vt:variant>
      <vt:variant>
        <vt:i4>416</vt:i4>
      </vt:variant>
      <vt:variant>
        <vt:i4>0</vt:i4>
      </vt:variant>
      <vt:variant>
        <vt:i4>5</vt:i4>
      </vt:variant>
      <vt:variant>
        <vt:lpwstr/>
      </vt:variant>
      <vt:variant>
        <vt:lpwstr>_Toc128021111</vt:lpwstr>
      </vt:variant>
      <vt:variant>
        <vt:i4>1376314</vt:i4>
      </vt:variant>
      <vt:variant>
        <vt:i4>410</vt:i4>
      </vt:variant>
      <vt:variant>
        <vt:i4>0</vt:i4>
      </vt:variant>
      <vt:variant>
        <vt:i4>5</vt:i4>
      </vt:variant>
      <vt:variant>
        <vt:lpwstr/>
      </vt:variant>
      <vt:variant>
        <vt:lpwstr>_Toc128021110</vt:lpwstr>
      </vt:variant>
      <vt:variant>
        <vt:i4>1310778</vt:i4>
      </vt:variant>
      <vt:variant>
        <vt:i4>404</vt:i4>
      </vt:variant>
      <vt:variant>
        <vt:i4>0</vt:i4>
      </vt:variant>
      <vt:variant>
        <vt:i4>5</vt:i4>
      </vt:variant>
      <vt:variant>
        <vt:lpwstr/>
      </vt:variant>
      <vt:variant>
        <vt:lpwstr>_Toc128021109</vt:lpwstr>
      </vt:variant>
      <vt:variant>
        <vt:i4>1310778</vt:i4>
      </vt:variant>
      <vt:variant>
        <vt:i4>398</vt:i4>
      </vt:variant>
      <vt:variant>
        <vt:i4>0</vt:i4>
      </vt:variant>
      <vt:variant>
        <vt:i4>5</vt:i4>
      </vt:variant>
      <vt:variant>
        <vt:lpwstr/>
      </vt:variant>
      <vt:variant>
        <vt:lpwstr>_Toc128021108</vt:lpwstr>
      </vt:variant>
      <vt:variant>
        <vt:i4>1310778</vt:i4>
      </vt:variant>
      <vt:variant>
        <vt:i4>392</vt:i4>
      </vt:variant>
      <vt:variant>
        <vt:i4>0</vt:i4>
      </vt:variant>
      <vt:variant>
        <vt:i4>5</vt:i4>
      </vt:variant>
      <vt:variant>
        <vt:lpwstr/>
      </vt:variant>
      <vt:variant>
        <vt:lpwstr>_Toc128021107</vt:lpwstr>
      </vt:variant>
      <vt:variant>
        <vt:i4>1310778</vt:i4>
      </vt:variant>
      <vt:variant>
        <vt:i4>386</vt:i4>
      </vt:variant>
      <vt:variant>
        <vt:i4>0</vt:i4>
      </vt:variant>
      <vt:variant>
        <vt:i4>5</vt:i4>
      </vt:variant>
      <vt:variant>
        <vt:lpwstr/>
      </vt:variant>
      <vt:variant>
        <vt:lpwstr>_Toc128021106</vt:lpwstr>
      </vt:variant>
      <vt:variant>
        <vt:i4>1310778</vt:i4>
      </vt:variant>
      <vt:variant>
        <vt:i4>380</vt:i4>
      </vt:variant>
      <vt:variant>
        <vt:i4>0</vt:i4>
      </vt:variant>
      <vt:variant>
        <vt:i4>5</vt:i4>
      </vt:variant>
      <vt:variant>
        <vt:lpwstr/>
      </vt:variant>
      <vt:variant>
        <vt:lpwstr>_Toc128021105</vt:lpwstr>
      </vt:variant>
      <vt:variant>
        <vt:i4>1310778</vt:i4>
      </vt:variant>
      <vt:variant>
        <vt:i4>374</vt:i4>
      </vt:variant>
      <vt:variant>
        <vt:i4>0</vt:i4>
      </vt:variant>
      <vt:variant>
        <vt:i4>5</vt:i4>
      </vt:variant>
      <vt:variant>
        <vt:lpwstr/>
      </vt:variant>
      <vt:variant>
        <vt:lpwstr>_Toc128021104</vt:lpwstr>
      </vt:variant>
      <vt:variant>
        <vt:i4>1310778</vt:i4>
      </vt:variant>
      <vt:variant>
        <vt:i4>368</vt:i4>
      </vt:variant>
      <vt:variant>
        <vt:i4>0</vt:i4>
      </vt:variant>
      <vt:variant>
        <vt:i4>5</vt:i4>
      </vt:variant>
      <vt:variant>
        <vt:lpwstr/>
      </vt:variant>
      <vt:variant>
        <vt:lpwstr>_Toc128021103</vt:lpwstr>
      </vt:variant>
      <vt:variant>
        <vt:i4>1310778</vt:i4>
      </vt:variant>
      <vt:variant>
        <vt:i4>362</vt:i4>
      </vt:variant>
      <vt:variant>
        <vt:i4>0</vt:i4>
      </vt:variant>
      <vt:variant>
        <vt:i4>5</vt:i4>
      </vt:variant>
      <vt:variant>
        <vt:lpwstr/>
      </vt:variant>
      <vt:variant>
        <vt:lpwstr>_Toc128021102</vt:lpwstr>
      </vt:variant>
      <vt:variant>
        <vt:i4>1310778</vt:i4>
      </vt:variant>
      <vt:variant>
        <vt:i4>356</vt:i4>
      </vt:variant>
      <vt:variant>
        <vt:i4>0</vt:i4>
      </vt:variant>
      <vt:variant>
        <vt:i4>5</vt:i4>
      </vt:variant>
      <vt:variant>
        <vt:lpwstr/>
      </vt:variant>
      <vt:variant>
        <vt:lpwstr>_Toc128021101</vt:lpwstr>
      </vt:variant>
      <vt:variant>
        <vt:i4>1310778</vt:i4>
      </vt:variant>
      <vt:variant>
        <vt:i4>350</vt:i4>
      </vt:variant>
      <vt:variant>
        <vt:i4>0</vt:i4>
      </vt:variant>
      <vt:variant>
        <vt:i4>5</vt:i4>
      </vt:variant>
      <vt:variant>
        <vt:lpwstr/>
      </vt:variant>
      <vt:variant>
        <vt:lpwstr>_Toc128021100</vt:lpwstr>
      </vt:variant>
      <vt:variant>
        <vt:i4>1900603</vt:i4>
      </vt:variant>
      <vt:variant>
        <vt:i4>344</vt:i4>
      </vt:variant>
      <vt:variant>
        <vt:i4>0</vt:i4>
      </vt:variant>
      <vt:variant>
        <vt:i4>5</vt:i4>
      </vt:variant>
      <vt:variant>
        <vt:lpwstr/>
      </vt:variant>
      <vt:variant>
        <vt:lpwstr>_Toc128021099</vt:lpwstr>
      </vt:variant>
      <vt:variant>
        <vt:i4>1900603</vt:i4>
      </vt:variant>
      <vt:variant>
        <vt:i4>338</vt:i4>
      </vt:variant>
      <vt:variant>
        <vt:i4>0</vt:i4>
      </vt:variant>
      <vt:variant>
        <vt:i4>5</vt:i4>
      </vt:variant>
      <vt:variant>
        <vt:lpwstr/>
      </vt:variant>
      <vt:variant>
        <vt:lpwstr>_Toc128021098</vt:lpwstr>
      </vt:variant>
      <vt:variant>
        <vt:i4>1900603</vt:i4>
      </vt:variant>
      <vt:variant>
        <vt:i4>332</vt:i4>
      </vt:variant>
      <vt:variant>
        <vt:i4>0</vt:i4>
      </vt:variant>
      <vt:variant>
        <vt:i4>5</vt:i4>
      </vt:variant>
      <vt:variant>
        <vt:lpwstr/>
      </vt:variant>
      <vt:variant>
        <vt:lpwstr>_Toc128021097</vt:lpwstr>
      </vt:variant>
      <vt:variant>
        <vt:i4>1900603</vt:i4>
      </vt:variant>
      <vt:variant>
        <vt:i4>326</vt:i4>
      </vt:variant>
      <vt:variant>
        <vt:i4>0</vt:i4>
      </vt:variant>
      <vt:variant>
        <vt:i4>5</vt:i4>
      </vt:variant>
      <vt:variant>
        <vt:lpwstr/>
      </vt:variant>
      <vt:variant>
        <vt:lpwstr>_Toc128021096</vt:lpwstr>
      </vt:variant>
      <vt:variant>
        <vt:i4>1900603</vt:i4>
      </vt:variant>
      <vt:variant>
        <vt:i4>320</vt:i4>
      </vt:variant>
      <vt:variant>
        <vt:i4>0</vt:i4>
      </vt:variant>
      <vt:variant>
        <vt:i4>5</vt:i4>
      </vt:variant>
      <vt:variant>
        <vt:lpwstr/>
      </vt:variant>
      <vt:variant>
        <vt:lpwstr>_Toc128021095</vt:lpwstr>
      </vt:variant>
      <vt:variant>
        <vt:i4>1900603</vt:i4>
      </vt:variant>
      <vt:variant>
        <vt:i4>314</vt:i4>
      </vt:variant>
      <vt:variant>
        <vt:i4>0</vt:i4>
      </vt:variant>
      <vt:variant>
        <vt:i4>5</vt:i4>
      </vt:variant>
      <vt:variant>
        <vt:lpwstr/>
      </vt:variant>
      <vt:variant>
        <vt:lpwstr>_Toc128021094</vt:lpwstr>
      </vt:variant>
      <vt:variant>
        <vt:i4>1900603</vt:i4>
      </vt:variant>
      <vt:variant>
        <vt:i4>308</vt:i4>
      </vt:variant>
      <vt:variant>
        <vt:i4>0</vt:i4>
      </vt:variant>
      <vt:variant>
        <vt:i4>5</vt:i4>
      </vt:variant>
      <vt:variant>
        <vt:lpwstr/>
      </vt:variant>
      <vt:variant>
        <vt:lpwstr>_Toc128021093</vt:lpwstr>
      </vt:variant>
      <vt:variant>
        <vt:i4>1900603</vt:i4>
      </vt:variant>
      <vt:variant>
        <vt:i4>302</vt:i4>
      </vt:variant>
      <vt:variant>
        <vt:i4>0</vt:i4>
      </vt:variant>
      <vt:variant>
        <vt:i4>5</vt:i4>
      </vt:variant>
      <vt:variant>
        <vt:lpwstr/>
      </vt:variant>
      <vt:variant>
        <vt:lpwstr>_Toc128021092</vt:lpwstr>
      </vt:variant>
      <vt:variant>
        <vt:i4>1900603</vt:i4>
      </vt:variant>
      <vt:variant>
        <vt:i4>296</vt:i4>
      </vt:variant>
      <vt:variant>
        <vt:i4>0</vt:i4>
      </vt:variant>
      <vt:variant>
        <vt:i4>5</vt:i4>
      </vt:variant>
      <vt:variant>
        <vt:lpwstr/>
      </vt:variant>
      <vt:variant>
        <vt:lpwstr>_Toc128021091</vt:lpwstr>
      </vt:variant>
      <vt:variant>
        <vt:i4>1900603</vt:i4>
      </vt:variant>
      <vt:variant>
        <vt:i4>290</vt:i4>
      </vt:variant>
      <vt:variant>
        <vt:i4>0</vt:i4>
      </vt:variant>
      <vt:variant>
        <vt:i4>5</vt:i4>
      </vt:variant>
      <vt:variant>
        <vt:lpwstr/>
      </vt:variant>
      <vt:variant>
        <vt:lpwstr>_Toc128021090</vt:lpwstr>
      </vt:variant>
      <vt:variant>
        <vt:i4>1835067</vt:i4>
      </vt:variant>
      <vt:variant>
        <vt:i4>284</vt:i4>
      </vt:variant>
      <vt:variant>
        <vt:i4>0</vt:i4>
      </vt:variant>
      <vt:variant>
        <vt:i4>5</vt:i4>
      </vt:variant>
      <vt:variant>
        <vt:lpwstr/>
      </vt:variant>
      <vt:variant>
        <vt:lpwstr>_Toc128021089</vt:lpwstr>
      </vt:variant>
      <vt:variant>
        <vt:i4>1835067</vt:i4>
      </vt:variant>
      <vt:variant>
        <vt:i4>278</vt:i4>
      </vt:variant>
      <vt:variant>
        <vt:i4>0</vt:i4>
      </vt:variant>
      <vt:variant>
        <vt:i4>5</vt:i4>
      </vt:variant>
      <vt:variant>
        <vt:lpwstr/>
      </vt:variant>
      <vt:variant>
        <vt:lpwstr>_Toc128021088</vt:lpwstr>
      </vt:variant>
      <vt:variant>
        <vt:i4>1835067</vt:i4>
      </vt:variant>
      <vt:variant>
        <vt:i4>272</vt:i4>
      </vt:variant>
      <vt:variant>
        <vt:i4>0</vt:i4>
      </vt:variant>
      <vt:variant>
        <vt:i4>5</vt:i4>
      </vt:variant>
      <vt:variant>
        <vt:lpwstr/>
      </vt:variant>
      <vt:variant>
        <vt:lpwstr>_Toc128021087</vt:lpwstr>
      </vt:variant>
      <vt:variant>
        <vt:i4>1835067</vt:i4>
      </vt:variant>
      <vt:variant>
        <vt:i4>266</vt:i4>
      </vt:variant>
      <vt:variant>
        <vt:i4>0</vt:i4>
      </vt:variant>
      <vt:variant>
        <vt:i4>5</vt:i4>
      </vt:variant>
      <vt:variant>
        <vt:lpwstr/>
      </vt:variant>
      <vt:variant>
        <vt:lpwstr>_Toc128021086</vt:lpwstr>
      </vt:variant>
      <vt:variant>
        <vt:i4>1835067</vt:i4>
      </vt:variant>
      <vt:variant>
        <vt:i4>260</vt:i4>
      </vt:variant>
      <vt:variant>
        <vt:i4>0</vt:i4>
      </vt:variant>
      <vt:variant>
        <vt:i4>5</vt:i4>
      </vt:variant>
      <vt:variant>
        <vt:lpwstr/>
      </vt:variant>
      <vt:variant>
        <vt:lpwstr>_Toc128021085</vt:lpwstr>
      </vt:variant>
      <vt:variant>
        <vt:i4>1835067</vt:i4>
      </vt:variant>
      <vt:variant>
        <vt:i4>254</vt:i4>
      </vt:variant>
      <vt:variant>
        <vt:i4>0</vt:i4>
      </vt:variant>
      <vt:variant>
        <vt:i4>5</vt:i4>
      </vt:variant>
      <vt:variant>
        <vt:lpwstr/>
      </vt:variant>
      <vt:variant>
        <vt:lpwstr>_Toc128021084</vt:lpwstr>
      </vt:variant>
      <vt:variant>
        <vt:i4>1835067</vt:i4>
      </vt:variant>
      <vt:variant>
        <vt:i4>248</vt:i4>
      </vt:variant>
      <vt:variant>
        <vt:i4>0</vt:i4>
      </vt:variant>
      <vt:variant>
        <vt:i4>5</vt:i4>
      </vt:variant>
      <vt:variant>
        <vt:lpwstr/>
      </vt:variant>
      <vt:variant>
        <vt:lpwstr>_Toc128021083</vt:lpwstr>
      </vt:variant>
      <vt:variant>
        <vt:i4>1835067</vt:i4>
      </vt:variant>
      <vt:variant>
        <vt:i4>242</vt:i4>
      </vt:variant>
      <vt:variant>
        <vt:i4>0</vt:i4>
      </vt:variant>
      <vt:variant>
        <vt:i4>5</vt:i4>
      </vt:variant>
      <vt:variant>
        <vt:lpwstr/>
      </vt:variant>
      <vt:variant>
        <vt:lpwstr>_Toc128021082</vt:lpwstr>
      </vt:variant>
      <vt:variant>
        <vt:i4>1835067</vt:i4>
      </vt:variant>
      <vt:variant>
        <vt:i4>236</vt:i4>
      </vt:variant>
      <vt:variant>
        <vt:i4>0</vt:i4>
      </vt:variant>
      <vt:variant>
        <vt:i4>5</vt:i4>
      </vt:variant>
      <vt:variant>
        <vt:lpwstr/>
      </vt:variant>
      <vt:variant>
        <vt:lpwstr>_Toc128021081</vt:lpwstr>
      </vt:variant>
      <vt:variant>
        <vt:i4>1835067</vt:i4>
      </vt:variant>
      <vt:variant>
        <vt:i4>230</vt:i4>
      </vt:variant>
      <vt:variant>
        <vt:i4>0</vt:i4>
      </vt:variant>
      <vt:variant>
        <vt:i4>5</vt:i4>
      </vt:variant>
      <vt:variant>
        <vt:lpwstr/>
      </vt:variant>
      <vt:variant>
        <vt:lpwstr>_Toc128021080</vt:lpwstr>
      </vt:variant>
      <vt:variant>
        <vt:i4>1245243</vt:i4>
      </vt:variant>
      <vt:variant>
        <vt:i4>224</vt:i4>
      </vt:variant>
      <vt:variant>
        <vt:i4>0</vt:i4>
      </vt:variant>
      <vt:variant>
        <vt:i4>5</vt:i4>
      </vt:variant>
      <vt:variant>
        <vt:lpwstr/>
      </vt:variant>
      <vt:variant>
        <vt:lpwstr>_Toc128021079</vt:lpwstr>
      </vt:variant>
      <vt:variant>
        <vt:i4>1245243</vt:i4>
      </vt:variant>
      <vt:variant>
        <vt:i4>218</vt:i4>
      </vt:variant>
      <vt:variant>
        <vt:i4>0</vt:i4>
      </vt:variant>
      <vt:variant>
        <vt:i4>5</vt:i4>
      </vt:variant>
      <vt:variant>
        <vt:lpwstr/>
      </vt:variant>
      <vt:variant>
        <vt:lpwstr>_Toc128021078</vt:lpwstr>
      </vt:variant>
      <vt:variant>
        <vt:i4>1245243</vt:i4>
      </vt:variant>
      <vt:variant>
        <vt:i4>212</vt:i4>
      </vt:variant>
      <vt:variant>
        <vt:i4>0</vt:i4>
      </vt:variant>
      <vt:variant>
        <vt:i4>5</vt:i4>
      </vt:variant>
      <vt:variant>
        <vt:lpwstr/>
      </vt:variant>
      <vt:variant>
        <vt:lpwstr>_Toc128021077</vt:lpwstr>
      </vt:variant>
      <vt:variant>
        <vt:i4>1245243</vt:i4>
      </vt:variant>
      <vt:variant>
        <vt:i4>206</vt:i4>
      </vt:variant>
      <vt:variant>
        <vt:i4>0</vt:i4>
      </vt:variant>
      <vt:variant>
        <vt:i4>5</vt:i4>
      </vt:variant>
      <vt:variant>
        <vt:lpwstr/>
      </vt:variant>
      <vt:variant>
        <vt:lpwstr>_Toc128021075</vt:lpwstr>
      </vt:variant>
      <vt:variant>
        <vt:i4>1245243</vt:i4>
      </vt:variant>
      <vt:variant>
        <vt:i4>200</vt:i4>
      </vt:variant>
      <vt:variant>
        <vt:i4>0</vt:i4>
      </vt:variant>
      <vt:variant>
        <vt:i4>5</vt:i4>
      </vt:variant>
      <vt:variant>
        <vt:lpwstr/>
      </vt:variant>
      <vt:variant>
        <vt:lpwstr>_Toc128021074</vt:lpwstr>
      </vt:variant>
      <vt:variant>
        <vt:i4>1245243</vt:i4>
      </vt:variant>
      <vt:variant>
        <vt:i4>194</vt:i4>
      </vt:variant>
      <vt:variant>
        <vt:i4>0</vt:i4>
      </vt:variant>
      <vt:variant>
        <vt:i4>5</vt:i4>
      </vt:variant>
      <vt:variant>
        <vt:lpwstr/>
      </vt:variant>
      <vt:variant>
        <vt:lpwstr>_Toc128021073</vt:lpwstr>
      </vt:variant>
      <vt:variant>
        <vt:i4>1245243</vt:i4>
      </vt:variant>
      <vt:variant>
        <vt:i4>188</vt:i4>
      </vt:variant>
      <vt:variant>
        <vt:i4>0</vt:i4>
      </vt:variant>
      <vt:variant>
        <vt:i4>5</vt:i4>
      </vt:variant>
      <vt:variant>
        <vt:lpwstr/>
      </vt:variant>
      <vt:variant>
        <vt:lpwstr>_Toc128021072</vt:lpwstr>
      </vt:variant>
      <vt:variant>
        <vt:i4>1245243</vt:i4>
      </vt:variant>
      <vt:variant>
        <vt:i4>182</vt:i4>
      </vt:variant>
      <vt:variant>
        <vt:i4>0</vt:i4>
      </vt:variant>
      <vt:variant>
        <vt:i4>5</vt:i4>
      </vt:variant>
      <vt:variant>
        <vt:lpwstr/>
      </vt:variant>
      <vt:variant>
        <vt:lpwstr>_Toc128021071</vt:lpwstr>
      </vt:variant>
      <vt:variant>
        <vt:i4>1245243</vt:i4>
      </vt:variant>
      <vt:variant>
        <vt:i4>176</vt:i4>
      </vt:variant>
      <vt:variant>
        <vt:i4>0</vt:i4>
      </vt:variant>
      <vt:variant>
        <vt:i4>5</vt:i4>
      </vt:variant>
      <vt:variant>
        <vt:lpwstr/>
      </vt:variant>
      <vt:variant>
        <vt:lpwstr>_Toc128021070</vt:lpwstr>
      </vt:variant>
      <vt:variant>
        <vt:i4>1179707</vt:i4>
      </vt:variant>
      <vt:variant>
        <vt:i4>170</vt:i4>
      </vt:variant>
      <vt:variant>
        <vt:i4>0</vt:i4>
      </vt:variant>
      <vt:variant>
        <vt:i4>5</vt:i4>
      </vt:variant>
      <vt:variant>
        <vt:lpwstr/>
      </vt:variant>
      <vt:variant>
        <vt:lpwstr>_Toc128021069</vt:lpwstr>
      </vt:variant>
      <vt:variant>
        <vt:i4>1179707</vt:i4>
      </vt:variant>
      <vt:variant>
        <vt:i4>164</vt:i4>
      </vt:variant>
      <vt:variant>
        <vt:i4>0</vt:i4>
      </vt:variant>
      <vt:variant>
        <vt:i4>5</vt:i4>
      </vt:variant>
      <vt:variant>
        <vt:lpwstr/>
      </vt:variant>
      <vt:variant>
        <vt:lpwstr>_Toc128021068</vt:lpwstr>
      </vt:variant>
      <vt:variant>
        <vt:i4>1179707</vt:i4>
      </vt:variant>
      <vt:variant>
        <vt:i4>158</vt:i4>
      </vt:variant>
      <vt:variant>
        <vt:i4>0</vt:i4>
      </vt:variant>
      <vt:variant>
        <vt:i4>5</vt:i4>
      </vt:variant>
      <vt:variant>
        <vt:lpwstr/>
      </vt:variant>
      <vt:variant>
        <vt:lpwstr>_Toc128021067</vt:lpwstr>
      </vt:variant>
      <vt:variant>
        <vt:i4>1179707</vt:i4>
      </vt:variant>
      <vt:variant>
        <vt:i4>152</vt:i4>
      </vt:variant>
      <vt:variant>
        <vt:i4>0</vt:i4>
      </vt:variant>
      <vt:variant>
        <vt:i4>5</vt:i4>
      </vt:variant>
      <vt:variant>
        <vt:lpwstr/>
      </vt:variant>
      <vt:variant>
        <vt:lpwstr>_Toc128021066</vt:lpwstr>
      </vt:variant>
      <vt:variant>
        <vt:i4>1179707</vt:i4>
      </vt:variant>
      <vt:variant>
        <vt:i4>146</vt:i4>
      </vt:variant>
      <vt:variant>
        <vt:i4>0</vt:i4>
      </vt:variant>
      <vt:variant>
        <vt:i4>5</vt:i4>
      </vt:variant>
      <vt:variant>
        <vt:lpwstr/>
      </vt:variant>
      <vt:variant>
        <vt:lpwstr>_Toc128021065</vt:lpwstr>
      </vt:variant>
      <vt:variant>
        <vt:i4>1179707</vt:i4>
      </vt:variant>
      <vt:variant>
        <vt:i4>140</vt:i4>
      </vt:variant>
      <vt:variant>
        <vt:i4>0</vt:i4>
      </vt:variant>
      <vt:variant>
        <vt:i4>5</vt:i4>
      </vt:variant>
      <vt:variant>
        <vt:lpwstr/>
      </vt:variant>
      <vt:variant>
        <vt:lpwstr>_Toc128021064</vt:lpwstr>
      </vt:variant>
      <vt:variant>
        <vt:i4>1179707</vt:i4>
      </vt:variant>
      <vt:variant>
        <vt:i4>134</vt:i4>
      </vt:variant>
      <vt:variant>
        <vt:i4>0</vt:i4>
      </vt:variant>
      <vt:variant>
        <vt:i4>5</vt:i4>
      </vt:variant>
      <vt:variant>
        <vt:lpwstr/>
      </vt:variant>
      <vt:variant>
        <vt:lpwstr>_Toc128021063</vt:lpwstr>
      </vt:variant>
      <vt:variant>
        <vt:i4>1179707</vt:i4>
      </vt:variant>
      <vt:variant>
        <vt:i4>128</vt:i4>
      </vt:variant>
      <vt:variant>
        <vt:i4>0</vt:i4>
      </vt:variant>
      <vt:variant>
        <vt:i4>5</vt:i4>
      </vt:variant>
      <vt:variant>
        <vt:lpwstr/>
      </vt:variant>
      <vt:variant>
        <vt:lpwstr>_Toc128021062</vt:lpwstr>
      </vt:variant>
      <vt:variant>
        <vt:i4>1179707</vt:i4>
      </vt:variant>
      <vt:variant>
        <vt:i4>122</vt:i4>
      </vt:variant>
      <vt:variant>
        <vt:i4>0</vt:i4>
      </vt:variant>
      <vt:variant>
        <vt:i4>5</vt:i4>
      </vt:variant>
      <vt:variant>
        <vt:lpwstr/>
      </vt:variant>
      <vt:variant>
        <vt:lpwstr>_Toc128021061</vt:lpwstr>
      </vt:variant>
      <vt:variant>
        <vt:i4>1179707</vt:i4>
      </vt:variant>
      <vt:variant>
        <vt:i4>116</vt:i4>
      </vt:variant>
      <vt:variant>
        <vt:i4>0</vt:i4>
      </vt:variant>
      <vt:variant>
        <vt:i4>5</vt:i4>
      </vt:variant>
      <vt:variant>
        <vt:lpwstr/>
      </vt:variant>
      <vt:variant>
        <vt:lpwstr>_Toc128021060</vt:lpwstr>
      </vt:variant>
      <vt:variant>
        <vt:i4>1114171</vt:i4>
      </vt:variant>
      <vt:variant>
        <vt:i4>110</vt:i4>
      </vt:variant>
      <vt:variant>
        <vt:i4>0</vt:i4>
      </vt:variant>
      <vt:variant>
        <vt:i4>5</vt:i4>
      </vt:variant>
      <vt:variant>
        <vt:lpwstr/>
      </vt:variant>
      <vt:variant>
        <vt:lpwstr>_Toc128021059</vt:lpwstr>
      </vt:variant>
      <vt:variant>
        <vt:i4>1114171</vt:i4>
      </vt:variant>
      <vt:variant>
        <vt:i4>104</vt:i4>
      </vt:variant>
      <vt:variant>
        <vt:i4>0</vt:i4>
      </vt:variant>
      <vt:variant>
        <vt:i4>5</vt:i4>
      </vt:variant>
      <vt:variant>
        <vt:lpwstr/>
      </vt:variant>
      <vt:variant>
        <vt:lpwstr>_Toc128021058</vt:lpwstr>
      </vt:variant>
      <vt:variant>
        <vt:i4>1114171</vt:i4>
      </vt:variant>
      <vt:variant>
        <vt:i4>98</vt:i4>
      </vt:variant>
      <vt:variant>
        <vt:i4>0</vt:i4>
      </vt:variant>
      <vt:variant>
        <vt:i4>5</vt:i4>
      </vt:variant>
      <vt:variant>
        <vt:lpwstr/>
      </vt:variant>
      <vt:variant>
        <vt:lpwstr>_Toc128021057</vt:lpwstr>
      </vt:variant>
      <vt:variant>
        <vt:i4>1114171</vt:i4>
      </vt:variant>
      <vt:variant>
        <vt:i4>92</vt:i4>
      </vt:variant>
      <vt:variant>
        <vt:i4>0</vt:i4>
      </vt:variant>
      <vt:variant>
        <vt:i4>5</vt:i4>
      </vt:variant>
      <vt:variant>
        <vt:lpwstr/>
      </vt:variant>
      <vt:variant>
        <vt:lpwstr>_Toc128021056</vt:lpwstr>
      </vt:variant>
      <vt:variant>
        <vt:i4>1114171</vt:i4>
      </vt:variant>
      <vt:variant>
        <vt:i4>86</vt:i4>
      </vt:variant>
      <vt:variant>
        <vt:i4>0</vt:i4>
      </vt:variant>
      <vt:variant>
        <vt:i4>5</vt:i4>
      </vt:variant>
      <vt:variant>
        <vt:lpwstr/>
      </vt:variant>
      <vt:variant>
        <vt:lpwstr>_Toc128021055</vt:lpwstr>
      </vt:variant>
      <vt:variant>
        <vt:i4>1114171</vt:i4>
      </vt:variant>
      <vt:variant>
        <vt:i4>80</vt:i4>
      </vt:variant>
      <vt:variant>
        <vt:i4>0</vt:i4>
      </vt:variant>
      <vt:variant>
        <vt:i4>5</vt:i4>
      </vt:variant>
      <vt:variant>
        <vt:lpwstr/>
      </vt:variant>
      <vt:variant>
        <vt:lpwstr>_Toc128021054</vt:lpwstr>
      </vt:variant>
      <vt:variant>
        <vt:i4>1114171</vt:i4>
      </vt:variant>
      <vt:variant>
        <vt:i4>74</vt:i4>
      </vt:variant>
      <vt:variant>
        <vt:i4>0</vt:i4>
      </vt:variant>
      <vt:variant>
        <vt:i4>5</vt:i4>
      </vt:variant>
      <vt:variant>
        <vt:lpwstr/>
      </vt:variant>
      <vt:variant>
        <vt:lpwstr>_Toc128021053</vt:lpwstr>
      </vt:variant>
      <vt:variant>
        <vt:i4>1114171</vt:i4>
      </vt:variant>
      <vt:variant>
        <vt:i4>68</vt:i4>
      </vt:variant>
      <vt:variant>
        <vt:i4>0</vt:i4>
      </vt:variant>
      <vt:variant>
        <vt:i4>5</vt:i4>
      </vt:variant>
      <vt:variant>
        <vt:lpwstr/>
      </vt:variant>
      <vt:variant>
        <vt:lpwstr>_Toc128021052</vt:lpwstr>
      </vt:variant>
      <vt:variant>
        <vt:i4>1114171</vt:i4>
      </vt:variant>
      <vt:variant>
        <vt:i4>62</vt:i4>
      </vt:variant>
      <vt:variant>
        <vt:i4>0</vt:i4>
      </vt:variant>
      <vt:variant>
        <vt:i4>5</vt:i4>
      </vt:variant>
      <vt:variant>
        <vt:lpwstr/>
      </vt:variant>
      <vt:variant>
        <vt:lpwstr>_Toc128021051</vt:lpwstr>
      </vt:variant>
      <vt:variant>
        <vt:i4>1114171</vt:i4>
      </vt:variant>
      <vt:variant>
        <vt:i4>56</vt:i4>
      </vt:variant>
      <vt:variant>
        <vt:i4>0</vt:i4>
      </vt:variant>
      <vt:variant>
        <vt:i4>5</vt:i4>
      </vt:variant>
      <vt:variant>
        <vt:lpwstr/>
      </vt:variant>
      <vt:variant>
        <vt:lpwstr>_Toc128021050</vt:lpwstr>
      </vt:variant>
      <vt:variant>
        <vt:i4>1048635</vt:i4>
      </vt:variant>
      <vt:variant>
        <vt:i4>50</vt:i4>
      </vt:variant>
      <vt:variant>
        <vt:i4>0</vt:i4>
      </vt:variant>
      <vt:variant>
        <vt:i4>5</vt:i4>
      </vt:variant>
      <vt:variant>
        <vt:lpwstr/>
      </vt:variant>
      <vt:variant>
        <vt:lpwstr>_Toc128021049</vt:lpwstr>
      </vt:variant>
      <vt:variant>
        <vt:i4>1048635</vt:i4>
      </vt:variant>
      <vt:variant>
        <vt:i4>44</vt:i4>
      </vt:variant>
      <vt:variant>
        <vt:i4>0</vt:i4>
      </vt:variant>
      <vt:variant>
        <vt:i4>5</vt:i4>
      </vt:variant>
      <vt:variant>
        <vt:lpwstr/>
      </vt:variant>
      <vt:variant>
        <vt:lpwstr>_Toc128021048</vt:lpwstr>
      </vt:variant>
      <vt:variant>
        <vt:i4>1048635</vt:i4>
      </vt:variant>
      <vt:variant>
        <vt:i4>38</vt:i4>
      </vt:variant>
      <vt:variant>
        <vt:i4>0</vt:i4>
      </vt:variant>
      <vt:variant>
        <vt:i4>5</vt:i4>
      </vt:variant>
      <vt:variant>
        <vt:lpwstr/>
      </vt:variant>
      <vt:variant>
        <vt:lpwstr>_Toc128021047</vt:lpwstr>
      </vt:variant>
      <vt:variant>
        <vt:i4>1048635</vt:i4>
      </vt:variant>
      <vt:variant>
        <vt:i4>32</vt:i4>
      </vt:variant>
      <vt:variant>
        <vt:i4>0</vt:i4>
      </vt:variant>
      <vt:variant>
        <vt:i4>5</vt:i4>
      </vt:variant>
      <vt:variant>
        <vt:lpwstr/>
      </vt:variant>
      <vt:variant>
        <vt:lpwstr>_Toc128021046</vt:lpwstr>
      </vt:variant>
      <vt:variant>
        <vt:i4>1048635</vt:i4>
      </vt:variant>
      <vt:variant>
        <vt:i4>26</vt:i4>
      </vt:variant>
      <vt:variant>
        <vt:i4>0</vt:i4>
      </vt:variant>
      <vt:variant>
        <vt:i4>5</vt:i4>
      </vt:variant>
      <vt:variant>
        <vt:lpwstr/>
      </vt:variant>
      <vt:variant>
        <vt:lpwstr>_Toc128021045</vt:lpwstr>
      </vt:variant>
      <vt:variant>
        <vt:i4>1048635</vt:i4>
      </vt:variant>
      <vt:variant>
        <vt:i4>20</vt:i4>
      </vt:variant>
      <vt:variant>
        <vt:i4>0</vt:i4>
      </vt:variant>
      <vt:variant>
        <vt:i4>5</vt:i4>
      </vt:variant>
      <vt:variant>
        <vt:lpwstr/>
      </vt:variant>
      <vt:variant>
        <vt:lpwstr>_Toc128021044</vt:lpwstr>
      </vt:variant>
      <vt:variant>
        <vt:i4>1048635</vt:i4>
      </vt:variant>
      <vt:variant>
        <vt:i4>14</vt:i4>
      </vt:variant>
      <vt:variant>
        <vt:i4>0</vt:i4>
      </vt:variant>
      <vt:variant>
        <vt:i4>5</vt:i4>
      </vt:variant>
      <vt:variant>
        <vt:lpwstr/>
      </vt:variant>
      <vt:variant>
        <vt:lpwstr>_Toc128021043</vt:lpwstr>
      </vt:variant>
      <vt:variant>
        <vt:i4>1048635</vt:i4>
      </vt:variant>
      <vt:variant>
        <vt:i4>8</vt:i4>
      </vt:variant>
      <vt:variant>
        <vt:i4>0</vt:i4>
      </vt:variant>
      <vt:variant>
        <vt:i4>5</vt:i4>
      </vt:variant>
      <vt:variant>
        <vt:lpwstr/>
      </vt:variant>
      <vt:variant>
        <vt:lpwstr>_Toc128021042</vt:lpwstr>
      </vt:variant>
      <vt:variant>
        <vt:i4>1048635</vt:i4>
      </vt:variant>
      <vt:variant>
        <vt:i4>2</vt:i4>
      </vt:variant>
      <vt:variant>
        <vt:i4>0</vt:i4>
      </vt:variant>
      <vt:variant>
        <vt:i4>5</vt:i4>
      </vt:variant>
      <vt:variant>
        <vt:lpwstr/>
      </vt:variant>
      <vt:variant>
        <vt:lpwstr>_Toc128021041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NCR Software Banking IPs</dc:title>
  <dc:subject>NCR Software Banking</dc:subject>
  <dc:creator>Moses, Robinson</dc:creator>
  <cp:keywords/>
  <dc:description/>
  <cp:lastModifiedBy>Moses, Robinson</cp:lastModifiedBy>
  <cp:revision>2</cp:revision>
  <cp:lastPrinted>2019-11-26T01:45:00Z</cp:lastPrinted>
  <dcterms:created xsi:type="dcterms:W3CDTF">2023-04-05T08:03:00Z</dcterms:created>
  <dcterms:modified xsi:type="dcterms:W3CDTF">2023-04-05T08:03:00Z</dcterms:modified>
  <cp:category>Template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45e987b7-a801-4632-a44c-18a6ba146022</vt:lpwstr>
  </property>
  <property fmtid="{D5CDD505-2E9C-101B-9397-08002B2CF9AE}" pid="3" name="MSIP_Label_dc233488-06c6-4c2b-96ac-e256c4376f84_Enabled">
    <vt:lpwstr>true</vt:lpwstr>
  </property>
  <property fmtid="{D5CDD505-2E9C-101B-9397-08002B2CF9AE}" pid="4" name="MSIP_Label_dc233488-06c6-4c2b-96ac-e256c4376f84_SetDate">
    <vt:lpwstr>2023-02-02T12:43:57Z</vt:lpwstr>
  </property>
  <property fmtid="{D5CDD505-2E9C-101B-9397-08002B2CF9AE}" pid="5" name="MSIP_Label_dc233488-06c6-4c2b-96ac-e256c4376f84_Method">
    <vt:lpwstr>Privileged</vt:lpwstr>
  </property>
  <property fmtid="{D5CDD505-2E9C-101B-9397-08002B2CF9AE}" pid="6" name="MSIP_Label_dc233488-06c6-4c2b-96ac-e256c4376f84_Name">
    <vt:lpwstr>dc233488-06c6-4c2b-96ac-e256c4376f84</vt:lpwstr>
  </property>
  <property fmtid="{D5CDD505-2E9C-101B-9397-08002B2CF9AE}" pid="7" name="MSIP_Label_dc233488-06c6-4c2b-96ac-e256c4376f84_SiteId">
    <vt:lpwstr>ae4df1f7-611e-444f-897e-f964e1205171</vt:lpwstr>
  </property>
  <property fmtid="{D5CDD505-2E9C-101B-9397-08002B2CF9AE}" pid="8" name="MSIP_Label_dc233488-06c6-4c2b-96ac-e256c4376f84_ActionId">
    <vt:lpwstr>048e8ac9-0dbf-4900-a7bf-a75d360e0ec7</vt:lpwstr>
  </property>
  <property fmtid="{D5CDD505-2E9C-101B-9397-08002B2CF9AE}" pid="9" name="MSIP_Label_dc233488-06c6-4c2b-96ac-e256c4376f84_ContentBits">
    <vt:lpwstr>0</vt:lpwstr>
  </property>
</Properties>
</file>